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E31FD2"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E31FD2"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E31FD2"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E31FD2"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rsidP="00E31FD2">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w:t>
        </w:r>
        <w:bookmarkStart w:id="695" w:name="mrp"/>
        <w:r w:rsidR="002135B0">
          <w:rPr>
            <w:rFonts w:cs="Calibri" w:hint="cs"/>
            <w:sz w:val="28"/>
            <w:szCs w:val="28"/>
            <w:rtl/>
            <w:lang w:bidi="fa-IR"/>
          </w:rPr>
          <w:t xml:space="preserve">اینجا </w:t>
        </w:r>
        <w:bookmarkEnd w:id="695"/>
        <w:r w:rsidR="002135B0">
          <w:rPr>
            <w:rFonts w:cs="Calibri" w:hint="cs"/>
            <w:sz w:val="28"/>
            <w:szCs w:val="28"/>
            <w:rtl/>
            <w:lang w:bidi="fa-IR"/>
          </w:rPr>
          <w:t xml:space="preserve">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6"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7"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8"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9" w:author="Microsoft account" w:date="2025-09-10T11:37:00Z">
          <w:pPr>
            <w:bidi/>
            <w:spacing w:after="0" w:line="276" w:lineRule="auto"/>
            <w:jc w:val="both"/>
          </w:pPr>
        </w:pPrChange>
      </w:pPr>
      <w:ins w:id="700"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1" w:author="Microsoft account" w:date="2025-09-12T12:20:00Z"/>
          <w:rFonts w:cs="Calibri"/>
          <w:sz w:val="28"/>
          <w:szCs w:val="28"/>
          <w:rtl/>
          <w:lang w:bidi="fa-IR"/>
        </w:rPr>
        <w:pPrChange w:id="702" w:author="Microsoft account" w:date="2025-09-12T12:19:00Z">
          <w:pPr>
            <w:spacing w:after="0" w:line="240" w:lineRule="auto"/>
          </w:pPr>
        </w:pPrChange>
      </w:pPr>
      <w:bookmarkStart w:id="703" w:name="I4040621"/>
      <w:ins w:id="704" w:author="Microsoft account" w:date="2025-09-11T09:58:00Z">
        <w:r>
          <w:rPr>
            <w:rFonts w:cs="Calibri" w:hint="cs"/>
            <w:sz w:val="28"/>
            <w:szCs w:val="28"/>
            <w:rtl/>
            <w:lang w:bidi="fa-IR"/>
          </w:rPr>
          <w:lastRenderedPageBreak/>
          <w:t>ادامه</w:t>
        </w:r>
      </w:ins>
      <w:bookmarkEnd w:id="703"/>
    </w:p>
    <w:p w14:paraId="71F0C576" w14:textId="77777777" w:rsidR="00594F6D" w:rsidRDefault="00594F6D">
      <w:pPr>
        <w:bidi/>
        <w:spacing w:after="0" w:line="276" w:lineRule="auto"/>
        <w:jc w:val="both"/>
        <w:rPr>
          <w:ins w:id="705" w:author="Microsoft account" w:date="2025-09-12T12:19:00Z"/>
          <w:rFonts w:cs="Calibri"/>
          <w:sz w:val="28"/>
          <w:szCs w:val="28"/>
          <w:rtl/>
          <w:lang w:bidi="fa-IR"/>
        </w:rPr>
        <w:pPrChange w:id="706" w:author="Microsoft account" w:date="2025-09-12T12:20:00Z">
          <w:pPr>
            <w:spacing w:after="0" w:line="240" w:lineRule="auto"/>
          </w:pPr>
        </w:pPrChange>
      </w:pPr>
    </w:p>
    <w:p w14:paraId="1E84161F" w14:textId="77777777" w:rsidR="0064197E" w:rsidRDefault="00594F6D">
      <w:pPr>
        <w:bidi/>
        <w:spacing w:after="0" w:line="276" w:lineRule="auto"/>
        <w:jc w:val="both"/>
        <w:rPr>
          <w:ins w:id="707" w:author="Microsoft account" w:date="2025-09-13T11:18:00Z"/>
          <w:rFonts w:cs="Calibri"/>
          <w:sz w:val="28"/>
          <w:szCs w:val="28"/>
          <w:rtl/>
          <w:lang w:bidi="fa-IR"/>
        </w:rPr>
        <w:pPrChange w:id="708" w:author="Microsoft account" w:date="2025-09-12T12:19:00Z">
          <w:pPr>
            <w:spacing w:after="0" w:line="240" w:lineRule="auto"/>
          </w:pPr>
        </w:pPrChange>
      </w:pPr>
      <w:ins w:id="709"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10"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1" w:author="Microsoft account" w:date="2025-09-16T11:25:00Z"/>
          <w:rFonts w:cs="Calibri"/>
          <w:sz w:val="28"/>
          <w:szCs w:val="28"/>
          <w:lang w:bidi="fa-IR"/>
        </w:rPr>
        <w:pPrChange w:id="712" w:author="Microsoft account" w:date="2025-09-13T11:18:00Z">
          <w:pPr>
            <w:spacing w:after="0" w:line="240" w:lineRule="auto"/>
          </w:pPr>
        </w:pPrChange>
      </w:pPr>
      <w:ins w:id="713" w:author="Microsoft account" w:date="2025-09-13T11:18:00Z">
        <w:r w:rsidRPr="0064197E">
          <w:rPr>
            <w:rFonts w:cs="Calibri"/>
            <w:noProof/>
            <w:sz w:val="28"/>
            <w:szCs w:val="28"/>
            <w:rPrChange w:id="714"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5"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6" w:author="Microsoft account" w:date="2025-09-16T11:36:00Z"/>
          <w:rFonts w:cs="Calibri"/>
          <w:sz w:val="18"/>
          <w:szCs w:val="18"/>
          <w:lang w:bidi="fa-IR"/>
        </w:rPr>
        <w:pPrChange w:id="717" w:author="Microsoft account" w:date="2025-09-16T11:25:00Z">
          <w:pPr>
            <w:spacing w:after="0" w:line="240" w:lineRule="auto"/>
          </w:pPr>
        </w:pPrChange>
      </w:pPr>
      <w:ins w:id="718"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9" w:author="Microsoft account" w:date="2025-09-16T11:36:00Z"/>
          <w:rFonts w:cs="Calibri"/>
          <w:sz w:val="18"/>
          <w:szCs w:val="18"/>
          <w:rtl/>
          <w:lang w:bidi="fa-IR"/>
        </w:rPr>
        <w:pPrChange w:id="720" w:author="Microsoft account" w:date="2025-09-16T11:36:00Z">
          <w:pPr>
            <w:spacing w:after="0" w:line="240" w:lineRule="auto"/>
          </w:pPr>
        </w:pPrChange>
      </w:pPr>
      <w:ins w:id="721"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2" w:author="Microsoft account" w:date="2025-09-16T11:37:00Z"/>
          <w:rFonts w:cs="Calibri"/>
          <w:sz w:val="18"/>
          <w:szCs w:val="18"/>
          <w:rtl/>
          <w:lang w:bidi="fa-IR"/>
        </w:rPr>
        <w:pPrChange w:id="723" w:author="Microsoft account" w:date="2025-09-16T11:37:00Z">
          <w:pPr>
            <w:spacing w:after="0" w:line="240" w:lineRule="auto"/>
          </w:pPr>
        </w:pPrChange>
      </w:pPr>
      <w:ins w:id="724" w:author="Microsoft account" w:date="2025-09-16T11:37:00Z">
        <w:r w:rsidRPr="00C61F73">
          <w:rPr>
            <w:rFonts w:cs="Calibri"/>
            <w:noProof/>
            <w:sz w:val="18"/>
            <w:szCs w:val="18"/>
            <w:rPrChange w:id="725"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726" w:author="Microsoft account" w:date="2025-09-16T11:36:00Z"/>
          <w:rFonts w:cs="Calibri"/>
          <w:sz w:val="18"/>
          <w:szCs w:val="18"/>
          <w:rtl/>
          <w:lang w:bidi="fa-IR"/>
        </w:rPr>
        <w:pPrChange w:id="727" w:author="Microsoft account" w:date="2025-09-16T11:37:00Z">
          <w:pPr>
            <w:spacing w:after="0" w:line="240" w:lineRule="auto"/>
          </w:pPr>
        </w:pPrChange>
      </w:pPr>
      <w:ins w:id="728"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9"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30"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1"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2517F4C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971" w:author="Microsoft account" w:date="2025-09-12T11:57:00Z">
        <w:r w:rsidRPr="00AD5617">
          <w:rPr>
            <w:rFonts w:cs="Calibri"/>
            <w:sz w:val="28"/>
            <w:szCs w:val="28"/>
            <w:rtl/>
            <w:lang w:bidi="fa-IR"/>
          </w:rPr>
          <w:t>ي</w:t>
        </w:r>
        <w:r>
          <w:rPr>
            <w:rFonts w:cs="Calibri" w:hint="cs"/>
            <w:sz w:val="28"/>
            <w:szCs w:val="28"/>
            <w:rtl/>
            <w:lang w:bidi="fa-IR"/>
          </w:rPr>
          <w:t>" یا "</w:t>
        </w:r>
      </w:ins>
      <w:ins w:id="972"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3"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4" w:author="Microsoft account" w:date="2025-09-12T11:59:00Z"/>
          <w:rFonts w:cs="Calibri"/>
          <w:sz w:val="28"/>
          <w:szCs w:val="28"/>
          <w:rtl/>
          <w:lang w:bidi="fa-IR"/>
        </w:rPr>
        <w:pPrChange w:id="975" w:author="Microsoft account" w:date="2025-09-12T11:59:00Z">
          <w:pPr>
            <w:spacing w:after="0" w:line="240" w:lineRule="auto"/>
          </w:pPr>
        </w:pPrChange>
      </w:pPr>
      <w:ins w:id="976" w:author="Microsoft account" w:date="2025-09-12T11:59:00Z">
        <w:r w:rsidRPr="00AD5617">
          <w:rPr>
            <w:rFonts w:cs="Calibri"/>
            <w:noProof/>
            <w:sz w:val="28"/>
            <w:szCs w:val="28"/>
            <w:rPrChange w:id="977"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78" w:author="Microsoft account" w:date="2025-09-12T12:00:00Z"/>
          <w:rFonts w:cs="Calibri"/>
          <w:sz w:val="18"/>
          <w:szCs w:val="18"/>
          <w:rtl/>
          <w:lang w:bidi="fa-IR"/>
          <w:rPrChange w:id="979" w:author="Microsoft account" w:date="2025-09-16T11:45:00Z">
            <w:rPr>
              <w:ins w:id="980" w:author="Microsoft account" w:date="2025-09-12T12:00:00Z"/>
              <w:rFonts w:ascii="Segoe UI Symbol" w:hAnsi="Segoe UI Symbol" w:cs="Times New Roman"/>
              <w:sz w:val="28"/>
              <w:szCs w:val="28"/>
              <w:rtl/>
              <w:lang w:bidi="fa-IR"/>
            </w:rPr>
          </w:rPrChange>
        </w:rPr>
        <w:pPrChange w:id="981" w:author="Microsoft account" w:date="2025-09-16T11:45:00Z">
          <w:pPr>
            <w:spacing w:after="0" w:line="240" w:lineRule="auto"/>
          </w:pPr>
        </w:pPrChange>
      </w:pPr>
      <w:ins w:id="982"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3" w:author="Microsoft account" w:date="2025-09-12T12:00:00Z">
        <w:r w:rsidRPr="00AD5617">
          <w:rPr>
            <w:rFonts w:ascii="Segoe UI Symbol" w:hAnsi="Segoe UI Symbol" w:cs="Times New Roman"/>
            <w:sz w:val="28"/>
            <w:szCs w:val="28"/>
            <w:lang w:bidi="fa-IR"/>
          </w:rPr>
          <w:sym w:font="Wingdings" w:char="F04A"/>
        </w:r>
      </w:ins>
      <w:ins w:id="984" w:author="Microsoft account" w:date="2025-09-16T11:43:00Z">
        <w:r w:rsidR="003916DE">
          <w:rPr>
            <w:rFonts w:ascii="Segoe UI Symbol" w:hAnsi="Segoe UI Symbol" w:cs="Times New Roman" w:hint="cs"/>
            <w:sz w:val="28"/>
            <w:szCs w:val="28"/>
            <w:rtl/>
            <w:lang w:bidi="fa-IR"/>
          </w:rPr>
          <w:t xml:space="preserve"> (</w:t>
        </w:r>
      </w:ins>
      <w:ins w:id="985"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6"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7"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88" w:author="Microsoft account" w:date="2025-09-12T12:00:00Z"/>
          <w:rFonts w:ascii="Segoe UI Symbol" w:hAnsi="Segoe UI Symbol" w:cs="Times New Roman"/>
          <w:sz w:val="28"/>
          <w:szCs w:val="28"/>
          <w:rtl/>
          <w:lang w:bidi="fa-IR"/>
        </w:rPr>
        <w:pPrChange w:id="989"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0" w:author="Microsoft account" w:date="2025-09-11T09:58:00Z"/>
          <w:rFonts w:cs="Calibri"/>
          <w:sz w:val="28"/>
          <w:szCs w:val="28"/>
          <w:lang w:bidi="fa-IR"/>
          <w:rPrChange w:id="991" w:author="Microsoft account" w:date="2025-09-12T12:15:00Z">
            <w:rPr>
              <w:ins w:id="992" w:author="Microsoft account" w:date="2025-09-11T09:58:00Z"/>
              <w:lang w:bidi="fa-IR"/>
            </w:rPr>
          </w:rPrChange>
        </w:rPr>
        <w:pPrChange w:id="993" w:author="Microsoft account" w:date="2025-09-12T12:15:00Z">
          <w:pPr>
            <w:spacing w:after="0" w:line="240" w:lineRule="auto"/>
          </w:pPr>
        </w:pPrChange>
      </w:pPr>
      <w:ins w:id="994"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5" w:author="Microsoft account" w:date="2025-09-11T09:58:00Z"/>
          <w:rFonts w:cs="Calibri"/>
          <w:sz w:val="28"/>
          <w:szCs w:val="28"/>
          <w:rtl/>
          <w:lang w:bidi="fa-IR"/>
        </w:rPr>
        <w:pPrChange w:id="996" w:author="Microsoft account" w:date="2025-09-11T09:59:00Z">
          <w:pPr>
            <w:spacing w:after="0" w:line="240" w:lineRule="auto"/>
          </w:pPr>
        </w:pPrChange>
      </w:pPr>
      <w:ins w:id="997"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98" w:author="Microsoft account" w:date="2025-09-11T09:58:00Z"/>
          <w:rFonts w:cs="Calibri"/>
          <w:sz w:val="28"/>
          <w:szCs w:val="28"/>
          <w:rtl/>
          <w:lang w:bidi="fa-IR"/>
        </w:rPr>
        <w:pPrChange w:id="999" w:author="Microsoft account" w:date="2025-09-11T09:58:00Z">
          <w:pPr>
            <w:spacing w:after="0" w:line="240" w:lineRule="auto"/>
          </w:pPr>
        </w:pPrChange>
      </w:pPr>
      <w:bookmarkStart w:id="1000" w:name="I4040622"/>
      <w:ins w:id="1001" w:author="Microsoft account" w:date="2025-09-13T11:22:00Z">
        <w:r>
          <w:rPr>
            <w:rFonts w:cs="Calibri" w:hint="cs"/>
            <w:sz w:val="28"/>
            <w:szCs w:val="28"/>
            <w:rtl/>
            <w:lang w:bidi="fa-IR"/>
          </w:rPr>
          <w:lastRenderedPageBreak/>
          <w:t>ادامه</w:t>
        </w:r>
      </w:ins>
    </w:p>
    <w:bookmarkEnd w:id="1000"/>
    <w:p w14:paraId="2A54CC41" w14:textId="189E8E19" w:rsidR="003C0C27" w:rsidRDefault="00C621F8">
      <w:pPr>
        <w:bidi/>
        <w:spacing w:after="0" w:line="240" w:lineRule="auto"/>
        <w:jc w:val="both"/>
        <w:rPr>
          <w:ins w:id="1002" w:author="Microsoft account" w:date="2025-09-13T11:52:00Z"/>
          <w:rFonts w:cs="Calibri"/>
          <w:sz w:val="28"/>
          <w:szCs w:val="28"/>
          <w:rtl/>
          <w:lang w:bidi="fa-IR"/>
        </w:rPr>
        <w:pPrChange w:id="1003" w:author="Microsoft account" w:date="2025-09-13T11:23:00Z">
          <w:pPr>
            <w:spacing w:after="0" w:line="240" w:lineRule="auto"/>
          </w:pPr>
        </w:pPrChange>
      </w:pPr>
      <w:ins w:id="1004"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5"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6" w:author="Microsoft account" w:date="2025-09-13T11:53:00Z">
        <w:r w:rsidR="003E07C5">
          <w:rPr>
            <w:rFonts w:cs="Calibri"/>
            <w:sz w:val="28"/>
            <w:szCs w:val="28"/>
            <w:lang w:bidi="fa-IR"/>
          </w:rPr>
          <w:t>()</w:t>
        </w:r>
      </w:ins>
      <w:ins w:id="1007"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08" w:author="Microsoft account" w:date="2025-09-16T11:45:00Z">
        <w:r w:rsidR="003916DE">
          <w:rPr>
            <w:rFonts w:cs="Calibri" w:hint="cs"/>
            <w:sz w:val="28"/>
            <w:szCs w:val="28"/>
            <w:rtl/>
            <w:lang w:bidi="fa-IR"/>
          </w:rPr>
          <w:t>(</w:t>
        </w:r>
      </w:ins>
      <w:ins w:id="1009"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0"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1" w:author="Microsoft account" w:date="2025-09-13T11:52:00Z"/>
          <w:rFonts w:cs="Calibri"/>
          <w:sz w:val="28"/>
          <w:szCs w:val="28"/>
          <w:rtl/>
          <w:lang w:bidi="fa-IR"/>
        </w:rPr>
        <w:pPrChange w:id="1012" w:author="Microsoft account" w:date="2025-09-13T11:52:00Z">
          <w:pPr>
            <w:spacing w:after="0" w:line="240" w:lineRule="auto"/>
          </w:pPr>
        </w:pPrChange>
      </w:pPr>
    </w:p>
    <w:p w14:paraId="48971C6A" w14:textId="4CF14FA3" w:rsidR="00C621F8" w:rsidRDefault="00C621F8">
      <w:pPr>
        <w:bidi/>
        <w:spacing w:after="0" w:line="240" w:lineRule="auto"/>
        <w:jc w:val="both"/>
        <w:rPr>
          <w:ins w:id="1013" w:author="Microsoft account" w:date="2025-09-13T12:37:00Z"/>
          <w:rFonts w:cs="Calibri"/>
          <w:sz w:val="28"/>
          <w:szCs w:val="28"/>
          <w:rtl/>
          <w:lang w:bidi="fa-IR"/>
        </w:rPr>
        <w:pPrChange w:id="1014" w:author="Microsoft account" w:date="2025-09-13T11:52:00Z">
          <w:pPr>
            <w:spacing w:after="0" w:line="240" w:lineRule="auto"/>
          </w:pPr>
        </w:pPrChange>
      </w:pPr>
      <w:ins w:id="1015" w:author="Microsoft account" w:date="2025-09-13T11:52:00Z">
        <w:r>
          <w:rPr>
            <w:rFonts w:cs="Calibri" w:hint="cs"/>
            <w:sz w:val="28"/>
            <w:szCs w:val="28"/>
            <w:rtl/>
            <w:lang w:bidi="fa-IR"/>
          </w:rPr>
          <w:t>-</w:t>
        </w:r>
      </w:ins>
      <w:ins w:id="1016"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7" w:author="Microsoft account" w:date="2025-09-13T12:39:00Z"/>
          <w:rFonts w:cs="Calibri"/>
          <w:sz w:val="28"/>
          <w:szCs w:val="28"/>
          <w:rtl/>
          <w:lang w:bidi="fa-IR"/>
        </w:rPr>
        <w:pPrChange w:id="1018" w:author="Microsoft account" w:date="2025-09-13T12:37:00Z">
          <w:pPr>
            <w:spacing w:after="0" w:line="240" w:lineRule="auto"/>
          </w:pPr>
        </w:pPrChange>
      </w:pPr>
      <w:ins w:id="1019" w:author="Microsoft account" w:date="2025-09-13T12:39:00Z">
        <w:r w:rsidRPr="003B3A05">
          <w:rPr>
            <w:rFonts w:cs="Calibri"/>
            <w:noProof/>
            <w:sz w:val="28"/>
            <w:szCs w:val="28"/>
            <w:rPrChange w:id="1020"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1" w:author="Microsoft account" w:date="2025-09-16T11:48:00Z"/>
          <w:rFonts w:cs="Calibri"/>
          <w:sz w:val="28"/>
          <w:szCs w:val="28"/>
          <w:lang w:bidi="fa-IR"/>
        </w:rPr>
        <w:pPrChange w:id="1022" w:author="Microsoft account" w:date="2025-09-13T12:39:00Z">
          <w:pPr>
            <w:spacing w:after="0" w:line="240" w:lineRule="auto"/>
          </w:pPr>
        </w:pPrChange>
      </w:pPr>
      <w:ins w:id="1023" w:author="Microsoft account" w:date="2025-09-13T12:39:00Z">
        <w:r w:rsidRPr="003B3A05">
          <w:rPr>
            <w:rFonts w:cs="Calibri"/>
            <w:noProof/>
            <w:sz w:val="28"/>
            <w:szCs w:val="28"/>
            <w:rPrChange w:id="1024"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5" w:author="Microsoft account" w:date="2025-09-13T12:40:00Z"/>
          <w:rFonts w:cs="Calibri"/>
          <w:sz w:val="28"/>
          <w:szCs w:val="28"/>
          <w:rtl/>
          <w:lang w:bidi="fa-IR"/>
        </w:rPr>
        <w:pPrChange w:id="1026" w:author="Microsoft account" w:date="2025-09-16T11:48:00Z">
          <w:pPr>
            <w:spacing w:after="0" w:line="240" w:lineRule="auto"/>
          </w:pPr>
        </w:pPrChange>
      </w:pPr>
      <w:ins w:id="1027"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28"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29"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0"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1" w:author="Microsoft account" w:date="2025-09-13T12:40:00Z"/>
          <w:rFonts w:cs="Calibri"/>
          <w:sz w:val="28"/>
          <w:szCs w:val="28"/>
          <w:rtl/>
          <w:lang w:bidi="fa-IR"/>
        </w:rPr>
        <w:pPrChange w:id="1032" w:author="Microsoft account" w:date="2025-09-13T12:40:00Z">
          <w:pPr>
            <w:spacing w:after="0" w:line="240" w:lineRule="auto"/>
          </w:pPr>
        </w:pPrChange>
      </w:pPr>
    </w:p>
    <w:p w14:paraId="0935A9C0" w14:textId="26FEAAE8" w:rsidR="003B3A05" w:rsidRDefault="003B3C3A">
      <w:pPr>
        <w:bidi/>
        <w:spacing w:after="0" w:line="240" w:lineRule="auto"/>
        <w:jc w:val="both"/>
        <w:rPr>
          <w:ins w:id="1033" w:author="Microsoft account" w:date="2025-09-13T11:23:00Z"/>
          <w:rFonts w:cs="Calibri"/>
          <w:sz w:val="28"/>
          <w:szCs w:val="28"/>
          <w:rtl/>
          <w:lang w:bidi="fa-IR"/>
        </w:rPr>
        <w:pPrChange w:id="1034" w:author="Microsoft account" w:date="2025-09-13T12:40:00Z">
          <w:pPr>
            <w:spacing w:after="0" w:line="240" w:lineRule="auto"/>
          </w:pPr>
        </w:pPrChange>
      </w:pPr>
      <w:ins w:id="1035"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6" w:author="Microsoft account" w:date="2025-09-13T11:23:00Z"/>
          <w:rFonts w:cs="Calibri"/>
          <w:sz w:val="28"/>
          <w:szCs w:val="28"/>
          <w:rtl/>
          <w:lang w:bidi="fa-IR"/>
        </w:rPr>
        <w:pPrChange w:id="1037" w:author="Microsoft account" w:date="2025-09-13T11:23:00Z">
          <w:pPr>
            <w:spacing w:after="0" w:line="240" w:lineRule="auto"/>
          </w:pPr>
        </w:pPrChange>
      </w:pPr>
      <w:ins w:id="1038"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39" w:author="Microsoft account" w:date="2025-09-11T09:58:00Z"/>
          <w:rFonts w:cs="Calibri"/>
          <w:sz w:val="28"/>
          <w:szCs w:val="28"/>
          <w:rtl/>
          <w:lang w:bidi="fa-IR"/>
        </w:rPr>
        <w:pPrChange w:id="1040" w:author="Microsoft account" w:date="2025-09-11T09:58:00Z">
          <w:pPr>
            <w:bidi/>
            <w:spacing w:after="0" w:line="276" w:lineRule="auto"/>
            <w:jc w:val="both"/>
          </w:pPr>
        </w:pPrChange>
      </w:pPr>
      <w:bookmarkStart w:id="1041" w:name="I4040623"/>
      <w:ins w:id="1042" w:author="Microsoft account" w:date="2025-09-14T10:33:00Z">
        <w:r>
          <w:rPr>
            <w:rFonts w:cs="Calibri" w:hint="cs"/>
            <w:sz w:val="28"/>
            <w:szCs w:val="28"/>
            <w:rtl/>
            <w:lang w:bidi="fa-IR"/>
          </w:rPr>
          <w:lastRenderedPageBreak/>
          <w:t>ادامه</w:t>
        </w:r>
      </w:ins>
    </w:p>
    <w:bookmarkEnd w:id="1041"/>
    <w:p w14:paraId="7BEB0CC6" w14:textId="75CA96C9" w:rsidR="002B0B06" w:rsidRDefault="00725257">
      <w:pPr>
        <w:bidi/>
        <w:spacing w:after="0" w:line="276" w:lineRule="auto"/>
        <w:jc w:val="both"/>
        <w:rPr>
          <w:ins w:id="1043" w:author="Microsoft account" w:date="2025-09-14T10:33:00Z"/>
          <w:rFonts w:cs="Calibri"/>
          <w:sz w:val="28"/>
          <w:szCs w:val="28"/>
          <w:rtl/>
          <w:lang w:bidi="fa-IR"/>
        </w:rPr>
        <w:pPrChange w:id="1044" w:author="Microsoft account" w:date="2025-09-11T09:58:00Z">
          <w:pPr>
            <w:bidi/>
            <w:spacing w:after="0" w:line="276" w:lineRule="auto"/>
            <w:jc w:val="both"/>
          </w:pPr>
        </w:pPrChange>
      </w:pPr>
      <w:ins w:id="1045"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6" w:author="Microsoft account" w:date="2025-09-14T10:34:00Z"/>
          <w:rFonts w:cs="Calibri"/>
          <w:sz w:val="28"/>
          <w:szCs w:val="28"/>
          <w:rtl/>
          <w:lang w:bidi="fa-IR"/>
        </w:rPr>
        <w:pPrChange w:id="1047" w:author="Microsoft account" w:date="2025-09-14T10:34:00Z">
          <w:pPr>
            <w:bidi/>
            <w:spacing w:after="0" w:line="276" w:lineRule="auto"/>
            <w:jc w:val="both"/>
          </w:pPr>
        </w:pPrChange>
      </w:pPr>
      <w:ins w:id="1048" w:author="Microsoft account" w:date="2025-09-14T10:34:00Z">
        <w:r w:rsidRPr="00725257">
          <w:rPr>
            <w:rFonts w:cs="Calibri"/>
            <w:noProof/>
            <w:sz w:val="28"/>
            <w:szCs w:val="28"/>
            <w:rPrChange w:id="1049"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1050" w:author="Microsoft account" w:date="2025-09-16T11:57:00Z"/>
          <w:rFonts w:cs="Calibri"/>
          <w:sz w:val="28"/>
          <w:szCs w:val="28"/>
          <w:rtl/>
          <w:lang w:bidi="fa-IR"/>
        </w:rPr>
        <w:pPrChange w:id="1051" w:author="Microsoft account" w:date="2025-09-14T10:34:00Z">
          <w:pPr>
            <w:bidi/>
            <w:spacing w:after="0" w:line="276" w:lineRule="auto"/>
            <w:jc w:val="both"/>
          </w:pPr>
        </w:pPrChange>
      </w:pPr>
      <w:ins w:id="1052"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3"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4"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1055" w:author="Microsoft account" w:date="2025-09-16T11:57:00Z"/>
          <w:rFonts w:cs="Calibri"/>
          <w:sz w:val="28"/>
          <w:szCs w:val="28"/>
          <w:rtl/>
          <w:lang w:bidi="fa-IR"/>
        </w:rPr>
        <w:pPrChange w:id="1056"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57" w:author="Microsoft account" w:date="2025-09-16T11:58:00Z"/>
          <w:rFonts w:cs="Calibri"/>
          <w:sz w:val="18"/>
          <w:szCs w:val="18"/>
          <w:rtl/>
          <w:lang w:bidi="fa-IR"/>
        </w:rPr>
        <w:pPrChange w:id="1058" w:author="Microsoft account" w:date="2025-09-16T11:57:00Z">
          <w:pPr>
            <w:bidi/>
            <w:spacing w:after="0" w:line="276" w:lineRule="auto"/>
            <w:jc w:val="both"/>
          </w:pPr>
        </w:pPrChange>
      </w:pPr>
      <w:ins w:id="1059"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0" w:author="Microsoft account" w:date="2025-09-16T11:58:00Z"/>
          <w:rFonts w:cs="Calibri"/>
          <w:sz w:val="28"/>
          <w:szCs w:val="28"/>
          <w:rtl/>
          <w:lang w:bidi="fa-IR"/>
        </w:rPr>
        <w:pPrChange w:id="1061" w:author="Microsoft account" w:date="2025-09-16T11:58:00Z">
          <w:pPr>
            <w:bidi/>
            <w:spacing w:after="0" w:line="276" w:lineRule="auto"/>
            <w:jc w:val="both"/>
          </w:pPr>
        </w:pPrChange>
      </w:pPr>
      <w:ins w:id="1062" w:author="Microsoft account" w:date="2025-09-16T11:58:00Z">
        <w:r w:rsidRPr="00447AF9">
          <w:rPr>
            <w:rFonts w:cs="Calibri"/>
            <w:noProof/>
            <w:sz w:val="28"/>
            <w:szCs w:val="28"/>
            <w:rPrChange w:id="1063"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4" w:author="Microsoft account" w:date="2025-09-16T11:58:00Z"/>
          <w:rFonts w:cs="Calibri"/>
          <w:sz w:val="28"/>
          <w:szCs w:val="28"/>
          <w:rtl/>
          <w:lang w:bidi="fa-IR"/>
        </w:rPr>
        <w:pPrChange w:id="1065" w:author="Microsoft account" w:date="2025-09-16T11:58:00Z">
          <w:pPr>
            <w:bidi/>
            <w:spacing w:after="0" w:line="276" w:lineRule="auto"/>
            <w:jc w:val="both"/>
          </w:pPr>
        </w:pPrChange>
      </w:pPr>
      <w:ins w:id="1066" w:author="Microsoft account" w:date="2025-09-16T11:58:00Z">
        <w:r w:rsidRPr="00447AF9">
          <w:rPr>
            <w:rFonts w:cs="Calibri"/>
            <w:noProof/>
            <w:sz w:val="18"/>
            <w:szCs w:val="18"/>
            <w:rPrChange w:id="106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68" w:author="Microsoft account" w:date="2025-09-14T10:35:00Z"/>
          <w:rFonts w:cs="Calibri"/>
          <w:sz w:val="28"/>
          <w:szCs w:val="28"/>
          <w:rtl/>
          <w:lang w:bidi="fa-IR"/>
        </w:rPr>
        <w:pPrChange w:id="1069" w:author="Microsoft account" w:date="2025-09-16T11:58:00Z">
          <w:pPr>
            <w:bidi/>
            <w:spacing w:after="0" w:line="276" w:lineRule="auto"/>
            <w:jc w:val="both"/>
          </w:pPr>
        </w:pPrChange>
      </w:pPr>
      <w:ins w:id="1070"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1" w:author="Microsoft account" w:date="2025-09-14T10:35:00Z"/>
          <w:rFonts w:cs="Calibri"/>
          <w:sz w:val="28"/>
          <w:szCs w:val="28"/>
          <w:rtl/>
          <w:lang w:bidi="fa-IR"/>
        </w:rPr>
        <w:pPrChange w:id="1072"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3" w:author="Microsoft account" w:date="2025-09-14T10:38:00Z"/>
          <w:rFonts w:cs="Calibri"/>
          <w:sz w:val="28"/>
          <w:szCs w:val="28"/>
          <w:rtl/>
          <w:lang w:bidi="fa-IR"/>
        </w:rPr>
        <w:pPrChange w:id="1074" w:author="Microsoft account" w:date="2025-09-14T10:35:00Z">
          <w:pPr>
            <w:bidi/>
            <w:spacing w:after="0" w:line="276" w:lineRule="auto"/>
            <w:jc w:val="both"/>
          </w:pPr>
        </w:pPrChange>
      </w:pPr>
      <w:ins w:id="1075" w:author="Microsoft account" w:date="2025-09-14T10:35:00Z">
        <w:r>
          <w:rPr>
            <w:rFonts w:cs="Calibri" w:hint="cs"/>
            <w:sz w:val="28"/>
            <w:szCs w:val="28"/>
            <w:rtl/>
            <w:lang w:bidi="fa-IR"/>
          </w:rPr>
          <w:t>-</w:t>
        </w:r>
      </w:ins>
      <w:ins w:id="1076"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77" w:author="Microsoft account" w:date="2025-09-14T10:38:00Z"/>
          <w:rFonts w:cs="Calibri"/>
          <w:sz w:val="28"/>
          <w:szCs w:val="28"/>
          <w:rtl/>
          <w:lang w:bidi="fa-IR"/>
        </w:rPr>
        <w:pPrChange w:id="1078" w:author="Microsoft account" w:date="2025-09-14T10:38:00Z">
          <w:pPr>
            <w:bidi/>
            <w:spacing w:after="0" w:line="276" w:lineRule="auto"/>
            <w:jc w:val="both"/>
          </w:pPr>
        </w:pPrChange>
      </w:pPr>
      <w:ins w:id="1079" w:author="Microsoft account" w:date="2025-09-14T10:38:00Z">
        <w:r w:rsidRPr="00EF482D">
          <w:rPr>
            <w:rFonts w:cs="Calibri"/>
            <w:noProof/>
            <w:sz w:val="28"/>
            <w:szCs w:val="28"/>
            <w:rPrChange w:id="1080"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1" w:author="Microsoft account" w:date="2025-09-16T12:08:00Z"/>
          <w:rFonts w:cs="Calibri"/>
          <w:sz w:val="28"/>
          <w:szCs w:val="28"/>
          <w:rtl/>
          <w:lang w:bidi="fa-IR"/>
        </w:rPr>
        <w:pPrChange w:id="1082" w:author="Microsoft account" w:date="2025-09-14T10:38:00Z">
          <w:pPr>
            <w:bidi/>
            <w:spacing w:after="0" w:line="276" w:lineRule="auto"/>
            <w:jc w:val="both"/>
          </w:pPr>
        </w:pPrChange>
      </w:pPr>
      <w:ins w:id="1083"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4" w:author="Microsoft account" w:date="2025-09-16T12:08:00Z"/>
          <w:rFonts w:cs="Calibri"/>
          <w:sz w:val="28"/>
          <w:szCs w:val="28"/>
          <w:rtl/>
          <w:lang w:bidi="fa-IR"/>
        </w:rPr>
        <w:pPrChange w:id="1085" w:author="Microsoft account" w:date="2025-09-16T12:08:00Z">
          <w:pPr>
            <w:spacing w:after="0" w:line="276" w:lineRule="auto"/>
          </w:pPr>
        </w:pPrChange>
      </w:pPr>
      <w:ins w:id="1086"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87" w:author="Microsoft account" w:date="2025-09-16T12:08:00Z"/>
          <w:rFonts w:cs="Calibri"/>
          <w:sz w:val="18"/>
          <w:szCs w:val="18"/>
          <w:rtl/>
          <w:lang w:bidi="fa-IR"/>
          <w:rPrChange w:id="1088" w:author="Microsoft account" w:date="2025-09-16T12:09:00Z">
            <w:rPr>
              <w:ins w:id="1089" w:author="Microsoft account" w:date="2025-09-16T12:08:00Z"/>
              <w:rFonts w:cs="Calibri"/>
              <w:sz w:val="28"/>
              <w:szCs w:val="28"/>
              <w:rtl/>
              <w:lang w:bidi="fa-IR"/>
            </w:rPr>
          </w:rPrChange>
        </w:rPr>
        <w:pPrChange w:id="1090" w:author="Microsoft account" w:date="2025-09-16T12:08:00Z">
          <w:pPr>
            <w:spacing w:after="0" w:line="276" w:lineRule="auto"/>
          </w:pPr>
        </w:pPrChange>
      </w:pPr>
      <w:ins w:id="1091" w:author="Microsoft account" w:date="2025-09-16T12:08:00Z">
        <w:r>
          <w:rPr>
            <w:rFonts w:cs="Calibri" w:hint="cs"/>
            <w:sz w:val="28"/>
            <w:szCs w:val="28"/>
            <w:rtl/>
            <w:lang w:bidi="fa-IR"/>
          </w:rPr>
          <w:t>-</w:t>
        </w:r>
        <w:r w:rsidRPr="001A6E5F">
          <w:rPr>
            <w:rFonts w:cs="Calibri" w:hint="eastAsia"/>
            <w:sz w:val="18"/>
            <w:szCs w:val="18"/>
            <w:rtl/>
            <w:lang w:bidi="fa-IR"/>
            <w:rPrChange w:id="1092" w:author="Microsoft account" w:date="2025-09-16T12:09:00Z">
              <w:rPr>
                <w:rFonts w:cs="Calibri" w:hint="eastAsia"/>
                <w:sz w:val="28"/>
                <w:szCs w:val="28"/>
                <w:rtl/>
                <w:lang w:bidi="fa-IR"/>
              </w:rPr>
            </w:rPrChange>
          </w:rPr>
          <w:t>جمع</w:t>
        </w:r>
        <w:r w:rsidRPr="001A6E5F">
          <w:rPr>
            <w:rFonts w:cs="Calibri"/>
            <w:sz w:val="18"/>
            <w:szCs w:val="18"/>
            <w:rtl/>
            <w:lang w:bidi="fa-IR"/>
            <w:rPrChange w:id="109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4" w:author="Microsoft account" w:date="2025-09-16T12:09:00Z">
              <w:rPr>
                <w:rFonts w:cs="Calibri" w:hint="eastAsia"/>
                <w:sz w:val="28"/>
                <w:szCs w:val="28"/>
                <w:rtl/>
                <w:lang w:bidi="fa-IR"/>
              </w:rPr>
            </w:rPrChange>
          </w:rPr>
          <w:t>بند</w:t>
        </w:r>
        <w:r w:rsidRPr="001A6E5F">
          <w:rPr>
            <w:rFonts w:cs="Calibri" w:hint="cs"/>
            <w:sz w:val="18"/>
            <w:szCs w:val="18"/>
            <w:rtl/>
            <w:lang w:bidi="fa-IR"/>
            <w:rPrChange w:id="1095" w:author="Microsoft account" w:date="2025-09-16T12:09:00Z">
              <w:rPr>
                <w:rFonts w:cs="Calibri" w:hint="cs"/>
                <w:sz w:val="28"/>
                <w:szCs w:val="28"/>
                <w:rtl/>
                <w:lang w:bidi="fa-IR"/>
              </w:rPr>
            </w:rPrChange>
          </w:rPr>
          <w:t>ی</w:t>
        </w:r>
        <w:r w:rsidRPr="001A6E5F">
          <w:rPr>
            <w:rFonts w:cs="Calibri"/>
            <w:sz w:val="18"/>
            <w:szCs w:val="18"/>
            <w:rtl/>
            <w:lang w:bidi="fa-IR"/>
            <w:rPrChange w:id="1096"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97" w:author="Microsoft account" w:date="2025-09-16T12:08:00Z"/>
          <w:rFonts w:cs="Calibri"/>
          <w:sz w:val="18"/>
          <w:szCs w:val="18"/>
          <w:rtl/>
          <w:lang w:bidi="fa-IR"/>
          <w:rPrChange w:id="1098" w:author="Microsoft account" w:date="2025-09-16T12:09:00Z">
            <w:rPr>
              <w:ins w:id="1099" w:author="Microsoft account" w:date="2025-09-16T12:08:00Z"/>
              <w:rFonts w:cs="Calibri"/>
              <w:sz w:val="28"/>
              <w:szCs w:val="28"/>
              <w:rtl/>
              <w:lang w:bidi="fa-IR"/>
            </w:rPr>
          </w:rPrChange>
        </w:rPr>
        <w:pPrChange w:id="1100" w:author="Microsoft account" w:date="2025-09-16T12:08:00Z">
          <w:pPr>
            <w:spacing w:after="0" w:line="276" w:lineRule="auto"/>
          </w:pPr>
        </w:pPrChange>
      </w:pPr>
      <w:ins w:id="1101" w:author="Microsoft account" w:date="2025-09-16T12:08:00Z">
        <w:r w:rsidRPr="001A6E5F">
          <w:rPr>
            <w:rFonts w:cs="Calibri"/>
            <w:sz w:val="18"/>
            <w:szCs w:val="18"/>
            <w:rtl/>
            <w:lang w:bidi="fa-IR"/>
            <w:rPrChange w:id="1102" w:author="Microsoft account" w:date="2025-09-16T12:09:00Z">
              <w:rPr>
                <w:rFonts w:cs="Calibri"/>
                <w:sz w:val="28"/>
                <w:szCs w:val="28"/>
                <w:rtl/>
                <w:lang w:bidi="fa-IR"/>
              </w:rPr>
            </w:rPrChange>
          </w:rPr>
          <w:t>م</w:t>
        </w:r>
        <w:r w:rsidRPr="001A6E5F">
          <w:rPr>
            <w:rFonts w:cs="Calibri" w:hint="cs"/>
            <w:sz w:val="18"/>
            <w:szCs w:val="18"/>
            <w:rtl/>
            <w:lang w:bidi="fa-IR"/>
            <w:rPrChange w:id="1103" w:author="Microsoft account" w:date="2025-09-16T12:09:00Z">
              <w:rPr>
                <w:rFonts w:cs="Calibri" w:hint="cs"/>
                <w:sz w:val="28"/>
                <w:szCs w:val="28"/>
                <w:rtl/>
                <w:lang w:bidi="fa-IR"/>
              </w:rPr>
            </w:rPrChange>
          </w:rPr>
          <w:t>ی</w:t>
        </w:r>
        <w:r w:rsidRPr="001A6E5F">
          <w:rPr>
            <w:rFonts w:cs="Calibri" w:hint="eastAsia"/>
            <w:sz w:val="18"/>
            <w:szCs w:val="18"/>
            <w:rtl/>
            <w:lang w:bidi="fa-IR"/>
            <w:rPrChange w:id="1104" w:author="Microsoft account" w:date="2025-09-16T12:09:00Z">
              <w:rPr>
                <w:rFonts w:cs="Calibri" w:hint="eastAsia"/>
                <w:sz w:val="28"/>
                <w:szCs w:val="28"/>
                <w:rtl/>
                <w:lang w:bidi="fa-IR"/>
              </w:rPr>
            </w:rPrChange>
          </w:rPr>
          <w:t>شه</w:t>
        </w:r>
        <w:r w:rsidRPr="001A6E5F">
          <w:rPr>
            <w:rFonts w:cs="Calibri"/>
            <w:sz w:val="18"/>
            <w:szCs w:val="18"/>
            <w:rtl/>
            <w:lang w:bidi="fa-IR"/>
            <w:rPrChange w:id="110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6" w:author="Microsoft account" w:date="2025-09-16T12:09:00Z">
              <w:rPr>
                <w:rFonts w:cs="Calibri" w:hint="eastAsia"/>
                <w:sz w:val="28"/>
                <w:szCs w:val="28"/>
                <w:rtl/>
                <w:lang w:bidi="fa-IR"/>
              </w:rPr>
            </w:rPrChange>
          </w:rPr>
          <w:t>با</w:t>
        </w:r>
        <w:r w:rsidRPr="001A6E5F">
          <w:rPr>
            <w:rFonts w:cs="Calibri"/>
            <w:sz w:val="18"/>
            <w:szCs w:val="18"/>
            <w:rtl/>
            <w:lang w:bidi="fa-IR"/>
            <w:rPrChange w:id="110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8" w:author="Microsoft account" w:date="2025-09-16T12:09:00Z">
              <w:rPr>
                <w:rFonts w:cs="Calibri" w:hint="eastAsia"/>
                <w:sz w:val="28"/>
                <w:szCs w:val="28"/>
                <w:rtl/>
                <w:lang w:bidi="fa-IR"/>
              </w:rPr>
            </w:rPrChange>
          </w:rPr>
          <w:t>نوشتن</w:t>
        </w:r>
        <w:r w:rsidRPr="001A6E5F">
          <w:rPr>
            <w:rFonts w:cs="Calibri"/>
            <w:sz w:val="18"/>
            <w:szCs w:val="18"/>
            <w:rtl/>
            <w:lang w:bidi="fa-IR"/>
            <w:rPrChange w:id="110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کد</w:t>
        </w:r>
        <w:r w:rsidRPr="001A6E5F">
          <w:rPr>
            <w:rFonts w:cs="Calibri"/>
            <w:sz w:val="18"/>
            <w:szCs w:val="18"/>
            <w:lang w:bidi="fa-IR"/>
            <w:rPrChange w:id="1111" w:author="Microsoft account" w:date="2025-09-16T12:09:00Z">
              <w:rPr>
                <w:rFonts w:cs="Calibri"/>
                <w:sz w:val="28"/>
                <w:szCs w:val="28"/>
                <w:lang w:bidi="fa-IR"/>
              </w:rPr>
            </w:rPrChange>
          </w:rPr>
          <w:t xml:space="preserve"> C </w:t>
        </w:r>
        <w:r w:rsidRPr="001A6E5F">
          <w:rPr>
            <w:rFonts w:cs="Calibri"/>
            <w:sz w:val="18"/>
            <w:szCs w:val="18"/>
            <w:rtl/>
            <w:lang w:bidi="fa-IR"/>
            <w:rPrChange w:id="1112"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3" w:author="Microsoft account" w:date="2025-09-16T12:09:00Z">
              <w:rPr>
                <w:rFonts w:cs="Calibri" w:hint="cs"/>
                <w:sz w:val="28"/>
                <w:szCs w:val="28"/>
                <w:rtl/>
                <w:lang w:bidi="fa-IR"/>
              </w:rPr>
            </w:rPrChange>
          </w:rPr>
          <w:t>ی</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ه</w:t>
        </w:r>
        <w:r w:rsidRPr="001A6E5F">
          <w:rPr>
            <w:rFonts w:cs="Calibri"/>
            <w:sz w:val="18"/>
            <w:szCs w:val="18"/>
            <w:lang w:bidi="fa-IR"/>
            <w:rPrChange w:id="1115"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16"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17" w:author="Microsoft account" w:date="2025-09-16T12:09:00Z">
              <w:rPr>
                <w:rFonts w:cs="Calibri" w:hint="cs"/>
                <w:sz w:val="28"/>
                <w:szCs w:val="28"/>
                <w:rtl/>
                <w:lang w:bidi="fa-IR"/>
              </w:rPr>
            </w:rPrChange>
          </w:rPr>
          <w:t>ی</w:t>
        </w:r>
        <w:r w:rsidRPr="001A6E5F">
          <w:rPr>
            <w:rFonts w:cs="Calibri" w:hint="eastAsia"/>
            <w:sz w:val="18"/>
            <w:szCs w:val="18"/>
            <w:rtl/>
            <w:lang w:bidi="fa-IR"/>
            <w:rPrChange w:id="1118" w:author="Microsoft account" w:date="2025-09-16T12:09:00Z">
              <w:rPr>
                <w:rFonts w:cs="Calibri" w:hint="eastAsia"/>
                <w:sz w:val="28"/>
                <w:szCs w:val="28"/>
                <w:rtl/>
                <w:lang w:bidi="fa-IR"/>
              </w:rPr>
            </w:rPrChange>
          </w:rPr>
          <w:t>ماً</w:t>
        </w:r>
        <w:r w:rsidRPr="001A6E5F">
          <w:rPr>
            <w:rFonts w:cs="Calibri"/>
            <w:sz w:val="18"/>
            <w:szCs w:val="18"/>
            <w:rtl/>
            <w:lang w:bidi="fa-IR"/>
            <w:rPrChange w:id="111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در</w:t>
        </w:r>
        <w:r w:rsidRPr="001A6E5F">
          <w:rPr>
            <w:rFonts w:cs="Calibri"/>
            <w:sz w:val="18"/>
            <w:szCs w:val="18"/>
            <w:rtl/>
            <w:lang w:bidi="fa-IR"/>
            <w:rPrChange w:id="112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2" w:author="Microsoft account" w:date="2025-09-16T12:09:00Z">
              <w:rPr>
                <w:rFonts w:cs="Calibri" w:hint="eastAsia"/>
                <w:sz w:val="28"/>
                <w:szCs w:val="28"/>
                <w:rtl/>
                <w:lang w:bidi="fa-IR"/>
              </w:rPr>
            </w:rPrChange>
          </w:rPr>
          <w:t>پا</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تون</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استفاده</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کرد</w:t>
        </w:r>
        <w:r w:rsidRPr="001A6E5F">
          <w:rPr>
            <w:rFonts w:cs="Calibri"/>
            <w:sz w:val="18"/>
            <w:szCs w:val="18"/>
            <w:lang w:bidi="fa-IR"/>
            <w:rPrChange w:id="1129"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0" w:author="Microsoft account" w:date="2025-09-16T12:08:00Z"/>
          <w:rFonts w:cs="Calibri"/>
          <w:sz w:val="18"/>
          <w:szCs w:val="18"/>
          <w:rtl/>
          <w:lang w:bidi="fa-IR"/>
          <w:rPrChange w:id="1131" w:author="Microsoft account" w:date="2025-09-16T12:09:00Z">
            <w:rPr>
              <w:ins w:id="1132" w:author="Microsoft account" w:date="2025-09-16T12:08:00Z"/>
              <w:rFonts w:cs="Calibri"/>
              <w:sz w:val="28"/>
              <w:szCs w:val="28"/>
              <w:rtl/>
              <w:lang w:bidi="fa-IR"/>
            </w:rPr>
          </w:rPrChange>
        </w:rPr>
        <w:pPrChange w:id="1133" w:author="Microsoft account" w:date="2025-09-16T12:08:00Z">
          <w:pPr>
            <w:spacing w:after="0" w:line="276" w:lineRule="auto"/>
          </w:pPr>
        </w:pPrChange>
      </w:pPr>
      <w:ins w:id="1134" w:author="Microsoft account" w:date="2025-09-16T12:08:00Z">
        <w:r w:rsidRPr="001A6E5F">
          <w:rPr>
            <w:rFonts w:cs="Calibri"/>
            <w:sz w:val="18"/>
            <w:szCs w:val="18"/>
            <w:rtl/>
            <w:lang w:bidi="fa-IR"/>
            <w:rPrChange w:id="1135" w:author="Microsoft account" w:date="2025-09-16T12:09:00Z">
              <w:rPr>
                <w:rFonts w:cs="Calibri"/>
                <w:sz w:val="28"/>
                <w:szCs w:val="28"/>
                <w:rtl/>
                <w:lang w:bidi="fa-IR"/>
              </w:rPr>
            </w:rPrChange>
          </w:rPr>
          <w:t>ا</w:t>
        </w:r>
        <w:r w:rsidRPr="001A6E5F">
          <w:rPr>
            <w:rFonts w:cs="Calibri" w:hint="cs"/>
            <w:sz w:val="18"/>
            <w:szCs w:val="18"/>
            <w:rtl/>
            <w:lang w:bidi="fa-IR"/>
            <w:rPrChange w:id="1136" w:author="Microsoft account" w:date="2025-09-16T12:09:00Z">
              <w:rPr>
                <w:rFonts w:cs="Calibri" w:hint="cs"/>
                <w:sz w:val="28"/>
                <w:szCs w:val="28"/>
                <w:rtl/>
                <w:lang w:bidi="fa-IR"/>
              </w:rPr>
            </w:rPrChange>
          </w:rPr>
          <w:t>ی</w:t>
        </w:r>
        <w:r w:rsidRPr="001A6E5F">
          <w:rPr>
            <w:rFonts w:cs="Calibri" w:hint="eastAsia"/>
            <w:sz w:val="18"/>
            <w:szCs w:val="18"/>
            <w:rtl/>
            <w:lang w:bidi="fa-IR"/>
            <w:rPrChange w:id="1137" w:author="Microsoft account" w:date="2025-09-16T12:09:00Z">
              <w:rPr>
                <w:rFonts w:cs="Calibri" w:hint="eastAsia"/>
                <w:sz w:val="28"/>
                <w:szCs w:val="28"/>
                <w:rtl/>
                <w:lang w:bidi="fa-IR"/>
              </w:rPr>
            </w:rPrChange>
          </w:rPr>
          <w:t>ن</w:t>
        </w:r>
        <w:r w:rsidRPr="001A6E5F">
          <w:rPr>
            <w:rFonts w:cs="Calibri"/>
            <w:sz w:val="18"/>
            <w:szCs w:val="18"/>
            <w:rtl/>
            <w:lang w:bidi="fa-IR"/>
            <w:rPrChange w:id="113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9" w:author="Microsoft account" w:date="2025-09-16T12:09:00Z">
              <w:rPr>
                <w:rFonts w:cs="Calibri" w:hint="eastAsia"/>
                <w:sz w:val="28"/>
                <w:szCs w:val="28"/>
                <w:rtl/>
                <w:lang w:bidi="fa-IR"/>
              </w:rPr>
            </w:rPrChange>
          </w:rPr>
          <w:t>کار</w:t>
        </w:r>
        <w:r w:rsidRPr="001A6E5F">
          <w:rPr>
            <w:rFonts w:cs="Calibri"/>
            <w:sz w:val="18"/>
            <w:szCs w:val="18"/>
            <w:rtl/>
            <w:lang w:bidi="fa-IR"/>
            <w:rPrChange w:id="114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1" w:author="Microsoft account" w:date="2025-09-16T12:09:00Z">
              <w:rPr>
                <w:rFonts w:cs="Calibri" w:hint="eastAsia"/>
                <w:sz w:val="28"/>
                <w:szCs w:val="28"/>
                <w:rtl/>
                <w:lang w:bidi="fa-IR"/>
              </w:rPr>
            </w:rPrChange>
          </w:rPr>
          <w:t>اجازه</w:t>
        </w:r>
        <w:r w:rsidRPr="001A6E5F">
          <w:rPr>
            <w:rFonts w:cs="Calibri"/>
            <w:sz w:val="18"/>
            <w:szCs w:val="18"/>
            <w:rtl/>
            <w:lang w:bidi="fa-IR"/>
            <w:rPrChange w:id="114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م</w:t>
        </w:r>
        <w:r w:rsidRPr="001A6E5F">
          <w:rPr>
            <w:rFonts w:cs="Calibri" w:hint="cs"/>
            <w:sz w:val="18"/>
            <w:szCs w:val="18"/>
            <w:rtl/>
            <w:lang w:bidi="fa-IR"/>
            <w:rPrChange w:id="1144" w:author="Microsoft account" w:date="2025-09-16T12:09:00Z">
              <w:rPr>
                <w:rFonts w:cs="Calibri" w:hint="cs"/>
                <w:sz w:val="28"/>
                <w:szCs w:val="28"/>
                <w:rtl/>
                <w:lang w:bidi="fa-IR"/>
              </w:rPr>
            </w:rPrChange>
          </w:rPr>
          <w:t>ی</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ده</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48" w:author="Microsoft account" w:date="2025-09-16T12:09:00Z">
              <w:rPr>
                <w:rFonts w:cs="Calibri" w:hint="cs"/>
                <w:sz w:val="28"/>
                <w:szCs w:val="28"/>
                <w:rtl/>
                <w:lang w:bidi="fa-IR"/>
              </w:rPr>
            </w:rPrChange>
          </w:rPr>
          <w:t>ی</w:t>
        </w:r>
        <w:r w:rsidRPr="001A6E5F">
          <w:rPr>
            <w:rFonts w:cs="Calibri"/>
            <w:sz w:val="18"/>
            <w:szCs w:val="18"/>
            <w:rtl/>
            <w:lang w:bidi="fa-IR"/>
            <w:rPrChange w:id="114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1"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3" w:author="Microsoft account" w:date="2025-09-16T12:09:00Z">
              <w:rPr>
                <w:rFonts w:cs="Calibri" w:hint="cs"/>
                <w:sz w:val="28"/>
                <w:szCs w:val="28"/>
                <w:rtl/>
                <w:lang w:bidi="fa-IR"/>
              </w:rPr>
            </w:rPrChange>
          </w:rPr>
          <w:t>ی</w:t>
        </w:r>
        <w:r w:rsidRPr="001A6E5F">
          <w:rPr>
            <w:rFonts w:cs="Calibri" w:hint="eastAsia"/>
            <w:sz w:val="18"/>
            <w:szCs w:val="18"/>
            <w:rtl/>
            <w:lang w:bidi="fa-IR"/>
            <w:rPrChange w:id="1154" w:author="Microsoft account" w:date="2025-09-16T12:09:00Z">
              <w:rPr>
                <w:rFonts w:cs="Calibri" w:hint="eastAsia"/>
                <w:sz w:val="28"/>
                <w:szCs w:val="28"/>
                <w:rtl/>
                <w:lang w:bidi="fa-IR"/>
              </w:rPr>
            </w:rPrChange>
          </w:rPr>
          <w:t>ن،</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5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رو</w:t>
        </w:r>
        <w:r w:rsidRPr="001A6E5F">
          <w:rPr>
            <w:rFonts w:cs="Calibri"/>
            <w:sz w:val="18"/>
            <w:szCs w:val="18"/>
            <w:rtl/>
            <w:lang w:bidi="fa-IR"/>
            <w:rPrChange w:id="115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به</w:t>
        </w:r>
        <w:r w:rsidRPr="001A6E5F">
          <w:rPr>
            <w:rFonts w:cs="Calibri"/>
            <w:sz w:val="18"/>
            <w:szCs w:val="18"/>
            <w:lang w:bidi="fa-IR"/>
            <w:rPrChange w:id="1161" w:author="Microsoft account" w:date="2025-09-16T12:09:00Z">
              <w:rPr>
                <w:rFonts w:cs="Calibri"/>
                <w:sz w:val="28"/>
                <w:szCs w:val="28"/>
                <w:lang w:bidi="fa-IR"/>
              </w:rPr>
            </w:rPrChange>
          </w:rPr>
          <w:t xml:space="preserve"> C </w:t>
        </w:r>
        <w:r w:rsidRPr="001A6E5F">
          <w:rPr>
            <w:rFonts w:cs="Calibri"/>
            <w:sz w:val="18"/>
            <w:szCs w:val="18"/>
            <w:rtl/>
            <w:lang w:bidi="fa-IR"/>
            <w:rPrChange w:id="1162" w:author="Microsoft account" w:date="2025-09-16T12:09:00Z">
              <w:rPr>
                <w:rFonts w:cs="Calibri"/>
                <w:sz w:val="28"/>
                <w:szCs w:val="28"/>
                <w:rtl/>
                <w:lang w:bidi="fa-IR"/>
              </w:rPr>
            </w:rPrChange>
          </w:rPr>
          <w:t>بسپر</w:t>
        </w:r>
        <w:r w:rsidRPr="001A6E5F">
          <w:rPr>
            <w:rFonts w:cs="Calibri" w:hint="cs"/>
            <w:sz w:val="18"/>
            <w:szCs w:val="18"/>
            <w:rtl/>
            <w:lang w:bidi="fa-IR"/>
            <w:rPrChange w:id="1163" w:author="Microsoft account" w:date="2025-09-16T12:09:00Z">
              <w:rPr>
                <w:rFonts w:cs="Calibri" w:hint="cs"/>
                <w:sz w:val="28"/>
                <w:szCs w:val="28"/>
                <w:rtl/>
                <w:lang w:bidi="fa-IR"/>
              </w:rPr>
            </w:rPrChange>
          </w:rPr>
          <w:t>ی</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م</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و</w:t>
        </w:r>
        <w:r w:rsidRPr="001A6E5F">
          <w:rPr>
            <w:rFonts w:cs="Calibri"/>
            <w:sz w:val="18"/>
            <w:szCs w:val="18"/>
            <w:rtl/>
            <w:lang w:bidi="fa-IR"/>
            <w:rPrChange w:id="116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8" w:author="Microsoft account" w:date="2025-09-16T12:09:00Z">
              <w:rPr>
                <w:rFonts w:cs="Calibri" w:hint="eastAsia"/>
                <w:sz w:val="28"/>
                <w:szCs w:val="28"/>
                <w:rtl/>
                <w:lang w:bidi="fa-IR"/>
              </w:rPr>
            </w:rPrChange>
          </w:rPr>
          <w:t>بق</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ه</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منطق</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رو</w:t>
        </w:r>
        <w:r w:rsidRPr="001A6E5F">
          <w:rPr>
            <w:rFonts w:cs="Calibri"/>
            <w:sz w:val="18"/>
            <w:szCs w:val="18"/>
            <w:rtl/>
            <w:lang w:bidi="fa-IR"/>
            <w:rPrChange w:id="117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با</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پا</w:t>
        </w:r>
        <w:r w:rsidRPr="001A6E5F">
          <w:rPr>
            <w:rFonts w:cs="Calibri" w:hint="cs"/>
            <w:sz w:val="18"/>
            <w:szCs w:val="18"/>
            <w:rtl/>
            <w:lang w:bidi="fa-IR"/>
            <w:rPrChange w:id="1179" w:author="Microsoft account" w:date="2025-09-16T12:09:00Z">
              <w:rPr>
                <w:rFonts w:cs="Calibri" w:hint="cs"/>
                <w:sz w:val="28"/>
                <w:szCs w:val="28"/>
                <w:rtl/>
                <w:lang w:bidi="fa-IR"/>
              </w:rPr>
            </w:rPrChange>
          </w:rPr>
          <w:t>ی</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تون</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3" w:author="Microsoft account" w:date="2025-09-16T12:09:00Z">
              <w:rPr>
                <w:rFonts w:cs="Calibri" w:hint="cs"/>
                <w:sz w:val="28"/>
                <w:szCs w:val="28"/>
                <w:rtl/>
                <w:lang w:bidi="fa-IR"/>
              </w:rPr>
            </w:rPrChange>
          </w:rPr>
          <w:t>ی</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س</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م</w:t>
        </w:r>
        <w:r w:rsidRPr="001A6E5F">
          <w:rPr>
            <w:rFonts w:cs="Calibri"/>
            <w:sz w:val="18"/>
            <w:szCs w:val="18"/>
            <w:lang w:bidi="fa-IR"/>
            <w:rPrChange w:id="1187"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88" w:author="Microsoft account" w:date="2025-09-16T12:08:00Z"/>
          <w:rFonts w:cs="Calibri"/>
          <w:sz w:val="18"/>
          <w:szCs w:val="18"/>
          <w:rtl/>
          <w:lang w:bidi="fa-IR"/>
          <w:rPrChange w:id="1189" w:author="Microsoft account" w:date="2025-09-16T12:09:00Z">
            <w:rPr>
              <w:ins w:id="1190" w:author="Microsoft account" w:date="2025-09-16T12:08:00Z"/>
              <w:rFonts w:cs="Calibri"/>
              <w:sz w:val="28"/>
              <w:szCs w:val="28"/>
              <w:rtl/>
              <w:lang w:bidi="fa-IR"/>
            </w:rPr>
          </w:rPrChange>
        </w:rPr>
        <w:pPrChange w:id="1191" w:author="Microsoft account" w:date="2025-09-16T12:09:00Z">
          <w:pPr>
            <w:bidi/>
            <w:spacing w:after="0" w:line="276" w:lineRule="auto"/>
            <w:jc w:val="both"/>
          </w:pPr>
        </w:pPrChange>
      </w:pPr>
      <w:ins w:id="1192" w:author="Microsoft account" w:date="2025-09-16T12:08:00Z">
        <w:r w:rsidRPr="001A6E5F">
          <w:rPr>
            <w:rFonts w:cs="Calibri"/>
            <w:sz w:val="18"/>
            <w:szCs w:val="18"/>
            <w:rtl/>
            <w:lang w:bidi="fa-IR"/>
            <w:rPrChange w:id="1193" w:author="Microsoft account" w:date="2025-09-16T12:09:00Z">
              <w:rPr>
                <w:rFonts w:cs="Calibri"/>
                <w:sz w:val="28"/>
                <w:szCs w:val="28"/>
                <w:rtl/>
                <w:lang w:bidi="fa-IR"/>
              </w:rPr>
            </w:rPrChange>
          </w:rPr>
          <w:t>ترک</w:t>
        </w:r>
        <w:r w:rsidRPr="001A6E5F">
          <w:rPr>
            <w:rFonts w:cs="Calibri" w:hint="cs"/>
            <w:sz w:val="18"/>
            <w:szCs w:val="18"/>
            <w:rtl/>
            <w:lang w:bidi="fa-IR"/>
            <w:rPrChange w:id="1194" w:author="Microsoft account" w:date="2025-09-16T12:09:00Z">
              <w:rPr>
                <w:rFonts w:cs="Calibri" w:hint="cs"/>
                <w:sz w:val="28"/>
                <w:szCs w:val="28"/>
                <w:rtl/>
                <w:lang w:bidi="fa-IR"/>
              </w:rPr>
            </w:rPrChange>
          </w:rPr>
          <w:t>ی</w:t>
        </w:r>
        <w:r w:rsidRPr="001A6E5F">
          <w:rPr>
            <w:rFonts w:cs="Calibri" w:hint="eastAsia"/>
            <w:sz w:val="18"/>
            <w:szCs w:val="18"/>
            <w:rtl/>
            <w:lang w:bidi="fa-IR"/>
            <w:rPrChange w:id="1195" w:author="Microsoft account" w:date="2025-09-16T12:09:00Z">
              <w:rPr>
                <w:rFonts w:cs="Calibri" w:hint="eastAsia"/>
                <w:sz w:val="28"/>
                <w:szCs w:val="28"/>
                <w:rtl/>
                <w:lang w:bidi="fa-IR"/>
              </w:rPr>
            </w:rPrChange>
          </w:rPr>
          <w:t>ب</w:t>
        </w:r>
        <w:r w:rsidRPr="001A6E5F">
          <w:rPr>
            <w:rFonts w:cs="Calibri"/>
            <w:sz w:val="18"/>
            <w:szCs w:val="18"/>
            <w:rtl/>
            <w:lang w:bidi="fa-IR"/>
            <w:rPrChange w:id="1196" w:author="Microsoft account" w:date="2025-09-16T12:09:00Z">
              <w:rPr>
                <w:rFonts w:cs="Calibri"/>
                <w:sz w:val="28"/>
                <w:szCs w:val="28"/>
                <w:rtl/>
                <w:lang w:bidi="fa-IR"/>
              </w:rPr>
            </w:rPrChange>
          </w:rPr>
          <w:t xml:space="preserve"> </w:t>
        </w:r>
        <w:r w:rsidRPr="001A6E5F">
          <w:rPr>
            <w:rFonts w:cs="Calibri"/>
            <w:sz w:val="18"/>
            <w:szCs w:val="18"/>
            <w:lang w:bidi="fa-IR"/>
            <w:rPrChange w:id="1197" w:author="Microsoft account" w:date="2025-09-16T12:09:00Z">
              <w:rPr>
                <w:rFonts w:cs="Calibri"/>
                <w:sz w:val="28"/>
                <w:szCs w:val="28"/>
                <w:lang w:bidi="fa-IR"/>
              </w:rPr>
            </w:rPrChange>
          </w:rPr>
          <w:t>C + Python</w:t>
        </w:r>
        <w:r w:rsidRPr="001A6E5F">
          <w:rPr>
            <w:rFonts w:cs="Calibri"/>
            <w:sz w:val="18"/>
            <w:szCs w:val="18"/>
            <w:rtl/>
            <w:lang w:bidi="fa-IR"/>
            <w:rPrChange w:id="1198"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99" w:author="Microsoft account" w:date="2025-09-16T12:09:00Z">
              <w:rPr>
                <w:rFonts w:cs="Calibri" w:hint="cs"/>
                <w:sz w:val="28"/>
                <w:szCs w:val="28"/>
                <w:rtl/>
                <w:lang w:bidi="fa-IR"/>
              </w:rPr>
            </w:rPrChange>
          </w:rPr>
          <w:t>ی</w:t>
        </w:r>
        <w:r w:rsidRPr="001A6E5F">
          <w:rPr>
            <w:rFonts w:cs="Calibri" w:hint="eastAsia"/>
            <w:sz w:val="18"/>
            <w:szCs w:val="18"/>
            <w:rtl/>
            <w:lang w:bidi="fa-IR"/>
            <w:rPrChange w:id="1200" w:author="Microsoft account" w:date="2025-09-16T12:09:00Z">
              <w:rPr>
                <w:rFonts w:cs="Calibri" w:hint="eastAsia"/>
                <w:sz w:val="28"/>
                <w:szCs w:val="28"/>
                <w:rtl/>
                <w:lang w:bidi="fa-IR"/>
              </w:rPr>
            </w:rPrChange>
          </w:rPr>
          <w:t>ذاره</w:t>
        </w:r>
        <w:r w:rsidRPr="001A6E5F">
          <w:rPr>
            <w:rFonts w:cs="Calibri"/>
            <w:sz w:val="18"/>
            <w:szCs w:val="18"/>
            <w:rtl/>
            <w:lang w:bidi="fa-IR"/>
            <w:rPrChange w:id="1201" w:author="Microsoft account" w:date="2025-09-16T12:09:00Z">
              <w:rPr>
                <w:rFonts w:cs="Calibri"/>
                <w:sz w:val="28"/>
                <w:szCs w:val="28"/>
                <w:rtl/>
                <w:lang w:bidi="fa-IR"/>
              </w:rPr>
            </w:rPrChange>
          </w:rPr>
          <w:t xml:space="preserve"> هم به سطح </w:t>
        </w:r>
      </w:ins>
      <w:ins w:id="1202" w:author="Microsoft account" w:date="2025-09-16T12:09:00Z">
        <w:r w:rsidR="001A6E5F">
          <w:rPr>
            <w:rFonts w:cs="Calibri"/>
            <w:sz w:val="18"/>
            <w:szCs w:val="18"/>
            <w:lang w:bidi="fa-IR"/>
          </w:rPr>
          <w:t>low-level</w:t>
        </w:r>
      </w:ins>
      <w:ins w:id="1203" w:author="Microsoft account" w:date="2025-09-16T12:08:00Z">
        <w:r w:rsidRPr="001A6E5F">
          <w:rPr>
            <w:rFonts w:cs="Calibri"/>
            <w:sz w:val="18"/>
            <w:szCs w:val="18"/>
            <w:rtl/>
            <w:lang w:bidi="fa-IR"/>
            <w:rPrChange w:id="1204"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sz w:val="18"/>
            <w:szCs w:val="18"/>
            <w:rtl/>
            <w:lang w:bidi="fa-IR"/>
            <w:rPrChange w:id="1206"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07" w:author="Microsoft account" w:date="2025-09-16T12:09:00Z">
              <w:rPr>
                <w:rFonts w:cs="Calibri" w:hint="cs"/>
                <w:sz w:val="28"/>
                <w:szCs w:val="28"/>
                <w:rtl/>
                <w:lang w:bidi="fa-IR"/>
              </w:rPr>
            </w:rPrChange>
          </w:rPr>
          <w:t>ی</w:t>
        </w:r>
        <w:r w:rsidRPr="001A6E5F">
          <w:rPr>
            <w:rFonts w:cs="Calibri"/>
            <w:sz w:val="18"/>
            <w:szCs w:val="18"/>
            <w:rtl/>
            <w:lang w:bidi="fa-IR"/>
            <w:rPrChange w:id="1208"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09" w:author="Microsoft account" w:date="2025-09-16T12:09:00Z">
              <w:rPr>
                <w:rFonts w:cs="Calibri" w:hint="cs"/>
                <w:sz w:val="28"/>
                <w:szCs w:val="28"/>
                <w:rtl/>
                <w:lang w:bidi="fa-IR"/>
              </w:rPr>
            </w:rPrChange>
          </w:rPr>
          <w:t>ی</w:t>
        </w:r>
        <w:r w:rsidRPr="001A6E5F">
          <w:rPr>
            <w:rFonts w:cs="Calibri"/>
            <w:sz w:val="18"/>
            <w:szCs w:val="18"/>
            <w:rtl/>
            <w:lang w:bidi="fa-IR"/>
            <w:rPrChange w:id="1210" w:author="Microsoft account" w:date="2025-09-16T12:09:00Z">
              <w:rPr>
                <w:rFonts w:cs="Calibri"/>
                <w:sz w:val="28"/>
                <w:szCs w:val="28"/>
                <w:rtl/>
                <w:lang w:bidi="fa-IR"/>
              </w:rPr>
            </w:rPrChange>
          </w:rPr>
          <w:t xml:space="preserve"> و انعطاف </w:t>
        </w:r>
      </w:ins>
      <w:ins w:id="1211" w:author="Microsoft account" w:date="2025-09-16T12:09:00Z">
        <w:r w:rsidR="001A6E5F">
          <w:rPr>
            <w:rFonts w:cs="Calibri"/>
            <w:sz w:val="18"/>
            <w:szCs w:val="18"/>
            <w:lang w:bidi="fa-IR"/>
          </w:rPr>
          <w:t>high-level</w:t>
        </w:r>
      </w:ins>
      <w:ins w:id="1212" w:author="Microsoft account" w:date="2025-09-16T12:08:00Z">
        <w:r w:rsidRPr="001A6E5F">
          <w:rPr>
            <w:rFonts w:cs="Calibri"/>
            <w:sz w:val="18"/>
            <w:szCs w:val="18"/>
            <w:rtl/>
            <w:lang w:bidi="fa-IR"/>
            <w:rPrChange w:id="1213"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4" w:author="Microsoft account" w:date="2025-09-16T12:09:00Z">
              <w:rPr>
                <w:rFonts w:cs="Calibri" w:hint="cs"/>
                <w:sz w:val="28"/>
                <w:szCs w:val="28"/>
                <w:rtl/>
                <w:lang w:bidi="fa-IR"/>
              </w:rPr>
            </w:rPrChange>
          </w:rPr>
          <w:t>ی</w:t>
        </w:r>
        <w:r w:rsidRPr="001A6E5F">
          <w:rPr>
            <w:rFonts w:cs="Calibri"/>
            <w:sz w:val="18"/>
            <w:szCs w:val="18"/>
            <w:rtl/>
            <w:lang w:bidi="fa-IR"/>
            <w:rPrChange w:id="1215"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16" w:author="Microsoft account" w:date="2025-09-14T10:38:00Z"/>
          <w:rFonts w:cs="Calibri"/>
          <w:sz w:val="28"/>
          <w:szCs w:val="28"/>
          <w:rtl/>
          <w:lang w:bidi="fa-IR"/>
        </w:rPr>
        <w:pPrChange w:id="1217" w:author="Microsoft account" w:date="2025-09-16T12:08:00Z">
          <w:pPr>
            <w:bidi/>
            <w:spacing w:after="0" w:line="276" w:lineRule="auto"/>
            <w:jc w:val="both"/>
          </w:pPr>
        </w:pPrChange>
      </w:pPr>
      <w:ins w:id="1218"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19" w:author="Microsoft account" w:date="2025-09-14T10:39:00Z"/>
          <w:rFonts w:cs="Calibri"/>
          <w:sz w:val="28"/>
          <w:szCs w:val="28"/>
          <w:rtl/>
          <w:lang w:bidi="fa-IR"/>
        </w:rPr>
        <w:pPrChange w:id="1220"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221" w:author="Microsoft account" w:date="2025-09-14T10:44:00Z"/>
          <w:rFonts w:cs="Calibri"/>
          <w:sz w:val="28"/>
          <w:szCs w:val="28"/>
          <w:rtl/>
          <w:lang w:bidi="fa-IR"/>
        </w:rPr>
        <w:pPrChange w:id="1222" w:author="Microsoft account" w:date="2025-09-14T10:39:00Z">
          <w:pPr>
            <w:bidi/>
            <w:spacing w:after="0" w:line="276" w:lineRule="auto"/>
            <w:jc w:val="both"/>
          </w:pPr>
        </w:pPrChange>
      </w:pPr>
      <w:ins w:id="1223" w:author="Microsoft account" w:date="2025-09-14T10:39:00Z">
        <w:r>
          <w:rPr>
            <w:rFonts w:cs="Calibri" w:hint="cs"/>
            <w:sz w:val="28"/>
            <w:szCs w:val="28"/>
            <w:rtl/>
            <w:lang w:bidi="fa-IR"/>
          </w:rPr>
          <w:t>-</w:t>
        </w:r>
      </w:ins>
      <w:ins w:id="1224"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25"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226" w:author="Microsoft account" w:date="2025-09-14T10:44:00Z"/>
          <w:rFonts w:cs="Calibri"/>
          <w:sz w:val="28"/>
          <w:szCs w:val="28"/>
          <w:rtl/>
          <w:lang w:bidi="fa-IR"/>
        </w:rPr>
        <w:pPrChange w:id="1227"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28" w:author="Microsoft account" w:date="2025-09-14T11:03:00Z"/>
          <w:rFonts w:cs="Calibri"/>
          <w:sz w:val="28"/>
          <w:szCs w:val="28"/>
          <w:rtl/>
          <w:lang w:bidi="fa-IR"/>
        </w:rPr>
        <w:pPrChange w:id="1229" w:author="Microsoft account" w:date="2025-09-14T10:44:00Z">
          <w:pPr>
            <w:bidi/>
            <w:spacing w:after="0" w:line="276" w:lineRule="auto"/>
            <w:jc w:val="both"/>
          </w:pPr>
        </w:pPrChange>
      </w:pPr>
      <w:ins w:id="1230" w:author="Microsoft account" w:date="2025-09-14T10:44:00Z">
        <w:r>
          <w:rPr>
            <w:rFonts w:cs="Calibri" w:hint="cs"/>
            <w:sz w:val="28"/>
            <w:szCs w:val="28"/>
            <w:rtl/>
            <w:lang w:bidi="fa-IR"/>
          </w:rPr>
          <w:t>-</w:t>
        </w:r>
      </w:ins>
      <w:ins w:id="1231"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32" w:author="Microsoft account" w:date="2025-09-14T11:03:00Z"/>
          <w:rFonts w:cs="Calibri"/>
          <w:sz w:val="28"/>
          <w:szCs w:val="28"/>
          <w:rtl/>
          <w:lang w:bidi="fa-IR"/>
        </w:rPr>
        <w:pPrChange w:id="1233" w:author="Microsoft account" w:date="2025-09-14T11:03:00Z">
          <w:pPr>
            <w:bidi/>
            <w:spacing w:after="0" w:line="276" w:lineRule="auto"/>
            <w:jc w:val="both"/>
          </w:pPr>
        </w:pPrChange>
      </w:pPr>
      <w:ins w:id="1234" w:author="Microsoft account" w:date="2025-09-14T11:03:00Z">
        <w:r w:rsidRPr="009E446A">
          <w:rPr>
            <w:rFonts w:cs="Calibri"/>
            <w:noProof/>
            <w:sz w:val="28"/>
            <w:szCs w:val="28"/>
            <w:rPrChange w:id="1235"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36" w:author="Microsoft account" w:date="2025-09-14T11:03:00Z"/>
          <w:rFonts w:cs="Calibri"/>
          <w:sz w:val="28"/>
          <w:szCs w:val="28"/>
          <w:rtl/>
          <w:lang w:bidi="fa-IR"/>
        </w:rPr>
        <w:pPrChange w:id="1237"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38" w:author="Microsoft account" w:date="2025-09-14T11:33:00Z"/>
          <w:rFonts w:cs="Calibri"/>
          <w:sz w:val="28"/>
          <w:szCs w:val="28"/>
          <w:rtl/>
          <w:lang w:bidi="fa-IR"/>
        </w:rPr>
        <w:pPrChange w:id="1239" w:author="Microsoft account" w:date="2025-09-14T11:03:00Z">
          <w:pPr>
            <w:bidi/>
            <w:spacing w:after="0" w:line="276" w:lineRule="auto"/>
            <w:jc w:val="both"/>
          </w:pPr>
        </w:pPrChange>
      </w:pPr>
      <w:ins w:id="1240" w:author="Microsoft account" w:date="2025-09-14T11:03:00Z">
        <w:r>
          <w:rPr>
            <w:rFonts w:cs="Calibri" w:hint="cs"/>
            <w:sz w:val="28"/>
            <w:szCs w:val="28"/>
            <w:rtl/>
            <w:lang w:bidi="fa-IR"/>
          </w:rPr>
          <w:t>-</w:t>
        </w:r>
      </w:ins>
      <w:ins w:id="1241"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42" w:author="Microsoft account" w:date="2025-09-14T11:33:00Z"/>
          <w:rFonts w:cs="Calibri"/>
          <w:sz w:val="28"/>
          <w:szCs w:val="28"/>
          <w:rtl/>
          <w:lang w:bidi="fa-IR"/>
        </w:rPr>
        <w:pPrChange w:id="1243" w:author="Microsoft account" w:date="2025-09-14T11:33:00Z">
          <w:pPr>
            <w:bidi/>
            <w:spacing w:after="0" w:line="276" w:lineRule="auto"/>
            <w:jc w:val="both"/>
          </w:pPr>
        </w:pPrChange>
      </w:pPr>
      <w:ins w:id="1244" w:author="Microsoft account" w:date="2025-09-14T11:33:00Z">
        <w:r w:rsidRPr="00207BF5">
          <w:rPr>
            <w:rFonts w:cs="Calibri"/>
            <w:noProof/>
            <w:sz w:val="28"/>
            <w:szCs w:val="28"/>
            <w:rPrChange w:id="1245"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246" w:author="Microsoft account" w:date="2025-09-14T11:44:00Z"/>
          <w:rFonts w:cs="Calibri"/>
          <w:sz w:val="28"/>
          <w:szCs w:val="28"/>
          <w:rtl/>
          <w:lang w:bidi="fa-IR"/>
        </w:rPr>
        <w:pPrChange w:id="1247" w:author="Microsoft account" w:date="2025-09-14T11:33:00Z">
          <w:pPr>
            <w:bidi/>
            <w:spacing w:after="0" w:line="276" w:lineRule="auto"/>
            <w:jc w:val="both"/>
          </w:pPr>
        </w:pPrChange>
      </w:pPr>
      <w:ins w:id="1248"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49"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0"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251" w:author="Microsoft account" w:date="2025-09-14T11:44:00Z"/>
          <w:rFonts w:cs="Calibri"/>
          <w:sz w:val="28"/>
          <w:szCs w:val="28"/>
          <w:rtl/>
          <w:lang w:bidi="fa-IR"/>
        </w:rPr>
        <w:pPrChange w:id="1252"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53" w:author="Microsoft account" w:date="2025-09-14T11:45:00Z"/>
          <w:rFonts w:cs="Calibri"/>
          <w:sz w:val="28"/>
          <w:szCs w:val="28"/>
          <w:rtl/>
          <w:lang w:bidi="fa-IR"/>
        </w:rPr>
        <w:pPrChange w:id="1254" w:author="Microsoft account" w:date="2025-09-14T11:44:00Z">
          <w:pPr>
            <w:bidi/>
            <w:spacing w:after="0" w:line="276" w:lineRule="auto"/>
            <w:jc w:val="both"/>
          </w:pPr>
        </w:pPrChange>
      </w:pPr>
      <w:ins w:id="1255"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56"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57" w:author="Microsoft account" w:date="2025-09-14T11:44:00Z"/>
          <w:rFonts w:cs="Calibri"/>
          <w:sz w:val="18"/>
          <w:szCs w:val="18"/>
          <w:rtl/>
          <w:lang w:bidi="fa-IR"/>
          <w:rPrChange w:id="1258" w:author="Microsoft account" w:date="2025-09-14T11:47:00Z">
            <w:rPr>
              <w:ins w:id="1259" w:author="Microsoft account" w:date="2025-09-14T11:44:00Z"/>
              <w:rFonts w:cs="Calibri"/>
              <w:sz w:val="28"/>
              <w:szCs w:val="28"/>
              <w:rtl/>
              <w:lang w:bidi="fa-IR"/>
            </w:rPr>
          </w:rPrChange>
        </w:rPr>
        <w:pPrChange w:id="1260" w:author="Microsoft account" w:date="2025-09-14T11:45:00Z">
          <w:pPr>
            <w:bidi/>
            <w:spacing w:after="0" w:line="276" w:lineRule="auto"/>
            <w:jc w:val="both"/>
          </w:pPr>
        </w:pPrChange>
      </w:pPr>
      <w:ins w:id="1261" w:author="Microsoft account" w:date="2025-09-14T11:45:00Z">
        <w:r>
          <w:rPr>
            <w:rFonts w:cs="Calibri"/>
            <w:sz w:val="28"/>
            <w:szCs w:val="28"/>
            <w:rtl/>
            <w:lang w:bidi="fa-IR"/>
          </w:rPr>
          <w:tab/>
        </w:r>
        <w:r w:rsidRPr="007E5D18">
          <w:rPr>
            <w:rFonts w:cs="Calibri" w:hint="eastAsia"/>
            <w:sz w:val="18"/>
            <w:szCs w:val="18"/>
            <w:rtl/>
            <w:lang w:bidi="fa-IR"/>
            <w:rPrChange w:id="1262" w:author="Microsoft account" w:date="2025-09-14T11:47:00Z">
              <w:rPr>
                <w:rFonts w:cs="Calibri" w:hint="eastAsia"/>
                <w:sz w:val="28"/>
                <w:szCs w:val="28"/>
                <w:rtl/>
                <w:lang w:bidi="fa-IR"/>
              </w:rPr>
            </w:rPrChange>
          </w:rPr>
          <w:t>عرفان</w:t>
        </w:r>
        <w:r w:rsidRPr="007E5D18">
          <w:rPr>
            <w:rFonts w:cs="Calibri"/>
            <w:sz w:val="18"/>
            <w:szCs w:val="18"/>
            <w:rtl/>
            <w:lang w:bidi="fa-IR"/>
            <w:rPrChange w:id="1263"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64" w:author="Microsoft account" w:date="2025-09-14T11:45:00Z"/>
          <w:rFonts w:cs="Calibri"/>
          <w:sz w:val="18"/>
          <w:szCs w:val="18"/>
          <w:lang w:bidi="fa-IR"/>
          <w:rPrChange w:id="1265" w:author="Microsoft account" w:date="2025-09-14T11:47:00Z">
            <w:rPr>
              <w:ins w:id="1266" w:author="Microsoft account" w:date="2025-09-14T11:45:00Z"/>
              <w:rFonts w:cs="Calibri"/>
              <w:sz w:val="28"/>
              <w:szCs w:val="28"/>
              <w:lang w:bidi="fa-IR"/>
            </w:rPr>
          </w:rPrChange>
        </w:rPr>
        <w:pPrChange w:id="1267" w:author="Microsoft account" w:date="2025-09-14T11:45:00Z">
          <w:pPr>
            <w:bidi/>
            <w:spacing w:after="0" w:line="276" w:lineRule="auto"/>
            <w:jc w:val="both"/>
          </w:pPr>
        </w:pPrChange>
      </w:pPr>
      <w:ins w:id="1268" w:author="Microsoft account" w:date="2025-09-14T11:44:00Z">
        <w:r w:rsidRPr="007E5D18">
          <w:rPr>
            <w:rFonts w:cs="Calibri"/>
            <w:sz w:val="18"/>
            <w:szCs w:val="18"/>
            <w:rtl/>
            <w:lang w:bidi="fa-IR"/>
            <w:rPrChange w:id="1269" w:author="Microsoft account" w:date="2025-09-14T11:47:00Z">
              <w:rPr>
                <w:rFonts w:cs="Calibri"/>
                <w:sz w:val="28"/>
                <w:szCs w:val="28"/>
                <w:rtl/>
                <w:lang w:bidi="fa-IR"/>
              </w:rPr>
            </w:rPrChange>
          </w:rPr>
          <w:tab/>
        </w:r>
      </w:ins>
      <w:ins w:id="1270" w:author="Microsoft account" w:date="2025-09-14T11:45:00Z">
        <w:r w:rsidRPr="007E5D18">
          <w:rPr>
            <w:rFonts w:cs="Calibri"/>
            <w:sz w:val="18"/>
            <w:szCs w:val="18"/>
            <w:rtl/>
            <w:lang w:bidi="fa-IR"/>
            <w:rPrChange w:id="1271" w:author="Microsoft account" w:date="2025-09-14T11:47:00Z">
              <w:rPr>
                <w:rFonts w:cs="Calibri"/>
                <w:sz w:val="28"/>
                <w:szCs w:val="28"/>
                <w:rtl/>
                <w:lang w:bidi="fa-IR"/>
              </w:rPr>
            </w:rPrChange>
          </w:rPr>
          <w:tab/>
          <w:t>قبل از ا</w:t>
        </w:r>
        <w:r w:rsidRPr="007E5D18">
          <w:rPr>
            <w:rFonts w:cs="Calibri" w:hint="cs"/>
            <w:sz w:val="18"/>
            <w:szCs w:val="18"/>
            <w:rtl/>
            <w:lang w:bidi="fa-IR"/>
            <w:rPrChange w:id="1272" w:author="Microsoft account" w:date="2025-09-14T11:47:00Z">
              <w:rPr>
                <w:rFonts w:cs="Calibri" w:hint="cs"/>
                <w:sz w:val="28"/>
                <w:szCs w:val="28"/>
                <w:rtl/>
                <w:lang w:bidi="fa-IR"/>
              </w:rPr>
            </w:rPrChange>
          </w:rPr>
          <w:t>ی</w:t>
        </w:r>
        <w:r w:rsidRPr="007E5D18">
          <w:rPr>
            <w:rFonts w:cs="Calibri" w:hint="eastAsia"/>
            <w:sz w:val="18"/>
            <w:szCs w:val="18"/>
            <w:rtl/>
            <w:lang w:bidi="fa-IR"/>
            <w:rPrChange w:id="1273" w:author="Microsoft account" w:date="2025-09-14T11:47:00Z">
              <w:rPr>
                <w:rFonts w:cs="Calibri" w:hint="eastAsia"/>
                <w:sz w:val="28"/>
                <w:szCs w:val="28"/>
                <w:rtl/>
                <w:lang w:bidi="fa-IR"/>
              </w:rPr>
            </w:rPrChange>
          </w:rPr>
          <w:t>نکه</w:t>
        </w:r>
        <w:r w:rsidRPr="007E5D18">
          <w:rPr>
            <w:rFonts w:cs="Calibri"/>
            <w:sz w:val="18"/>
            <w:szCs w:val="18"/>
            <w:rtl/>
            <w:lang w:bidi="fa-IR"/>
            <w:rPrChange w:id="1274"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75" w:author="Microsoft account" w:date="2025-09-14T11:47:00Z">
              <w:rPr>
                <w:rFonts w:cs="Calibri" w:hint="cs"/>
                <w:sz w:val="28"/>
                <w:szCs w:val="28"/>
                <w:rtl/>
                <w:lang w:bidi="fa-IR"/>
              </w:rPr>
            </w:rPrChange>
          </w:rPr>
          <w:t>ی</w:t>
        </w:r>
        <w:r w:rsidRPr="007E5D18">
          <w:rPr>
            <w:rFonts w:cs="Calibri" w:hint="eastAsia"/>
            <w:sz w:val="18"/>
            <w:szCs w:val="18"/>
            <w:rtl/>
            <w:lang w:bidi="fa-IR"/>
            <w:rPrChange w:id="1276" w:author="Microsoft account" w:date="2025-09-14T11:47:00Z">
              <w:rPr>
                <w:rFonts w:cs="Calibri" w:hint="eastAsia"/>
                <w:sz w:val="28"/>
                <w:szCs w:val="28"/>
                <w:rtl/>
                <w:lang w:bidi="fa-IR"/>
              </w:rPr>
            </w:rPrChange>
          </w:rPr>
          <w:t>ن</w:t>
        </w:r>
        <w:r w:rsidRPr="007E5D18">
          <w:rPr>
            <w:rFonts w:cs="Calibri"/>
            <w:sz w:val="18"/>
            <w:szCs w:val="18"/>
            <w:rtl/>
            <w:lang w:bidi="fa-IR"/>
            <w:rPrChange w:id="1277" w:author="Microsoft account" w:date="2025-09-14T11:47:00Z">
              <w:rPr>
                <w:rFonts w:cs="Calibri"/>
                <w:sz w:val="28"/>
                <w:szCs w:val="28"/>
                <w:rtl/>
                <w:lang w:bidi="fa-IR"/>
              </w:rPr>
            </w:rPrChange>
          </w:rPr>
          <w:t xml:space="preserve"> </w:t>
        </w:r>
        <w:r w:rsidRPr="007E5D18">
          <w:rPr>
            <w:rFonts w:cs="Calibri"/>
            <w:sz w:val="18"/>
            <w:szCs w:val="18"/>
            <w:lang w:bidi="fa-IR"/>
            <w:rPrChange w:id="1278"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79" w:author="Microsoft account" w:date="2025-09-14T11:45:00Z"/>
          <w:rFonts w:cs="Calibri"/>
          <w:sz w:val="18"/>
          <w:szCs w:val="18"/>
          <w:lang w:bidi="fa-IR"/>
          <w:rPrChange w:id="1280" w:author="Microsoft account" w:date="2025-09-14T11:47:00Z">
            <w:rPr>
              <w:ins w:id="1281" w:author="Microsoft account" w:date="2025-09-14T11:45:00Z"/>
              <w:rFonts w:cs="Calibri"/>
              <w:sz w:val="28"/>
              <w:szCs w:val="28"/>
              <w:lang w:bidi="fa-IR"/>
            </w:rPr>
          </w:rPrChange>
        </w:rPr>
        <w:pPrChange w:id="1282" w:author="Microsoft account" w:date="2025-09-14T11:45:00Z">
          <w:pPr>
            <w:bidi/>
            <w:spacing w:after="0" w:line="276" w:lineRule="auto"/>
            <w:jc w:val="both"/>
          </w:pPr>
        </w:pPrChange>
      </w:pPr>
      <w:ins w:id="1283" w:author="Microsoft account" w:date="2025-09-14T11:45:00Z">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ه</w:t>
        </w:r>
        <w:r w:rsidRPr="007E5D18">
          <w:rPr>
            <w:rFonts w:cs="Calibri"/>
            <w:sz w:val="18"/>
            <w:szCs w:val="18"/>
            <w:rtl/>
            <w:lang w:bidi="fa-IR"/>
            <w:rPrChange w:id="1286" w:author="Microsoft account" w:date="2025-09-14T11:47:00Z">
              <w:rPr>
                <w:rFonts w:cs="Calibri"/>
                <w:sz w:val="28"/>
                <w:szCs w:val="28"/>
                <w:rtl/>
                <w:lang w:bidi="fa-IR"/>
              </w:rPr>
            </w:rPrChange>
          </w:rPr>
          <w:t xml:space="preserve"> </w:t>
        </w:r>
        <w:r w:rsidRPr="007E5D18">
          <w:rPr>
            <w:rFonts w:cs="Calibri"/>
            <w:sz w:val="18"/>
            <w:szCs w:val="18"/>
            <w:lang w:bidi="fa-IR"/>
            <w:rPrChange w:id="1287" w:author="Microsoft account" w:date="2025-09-14T11:47:00Z">
              <w:rPr>
                <w:rFonts w:cs="Calibri"/>
                <w:sz w:val="28"/>
                <w:szCs w:val="28"/>
                <w:lang w:bidi="fa-IR"/>
              </w:rPr>
            </w:rPrChange>
          </w:rPr>
          <w:t>built-in</w:t>
        </w:r>
        <w:r w:rsidRPr="007E5D18">
          <w:rPr>
            <w:rFonts w:cs="Calibri"/>
            <w:sz w:val="18"/>
            <w:szCs w:val="18"/>
            <w:rtl/>
            <w:lang w:bidi="fa-IR"/>
            <w:rPrChange w:id="1288"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89" w:author="Microsoft account" w:date="2025-09-14T11:47:00Z">
              <w:rPr>
                <w:rFonts w:cs="Calibri" w:hint="cs"/>
                <w:sz w:val="28"/>
                <w:szCs w:val="28"/>
                <w:rtl/>
                <w:lang w:bidi="fa-IR"/>
              </w:rPr>
            </w:rPrChange>
          </w:rPr>
          <w:t>ی</w:t>
        </w:r>
        <w:r w:rsidRPr="007E5D18">
          <w:rPr>
            <w:rFonts w:cs="Calibri" w:hint="eastAsia"/>
            <w:sz w:val="18"/>
            <w:szCs w:val="18"/>
            <w:rtl/>
            <w:lang w:bidi="fa-IR"/>
            <w:rPrChange w:id="1290" w:author="Microsoft account" w:date="2025-09-14T11:47:00Z">
              <w:rPr>
                <w:rFonts w:cs="Calibri" w:hint="eastAsia"/>
                <w:sz w:val="28"/>
                <w:szCs w:val="28"/>
                <w:rtl/>
                <w:lang w:bidi="fa-IR"/>
              </w:rPr>
            </w:rPrChange>
          </w:rPr>
          <w:t>نجا</w:t>
        </w:r>
        <w:r w:rsidRPr="007E5D18">
          <w:rPr>
            <w:rFonts w:cs="Calibri"/>
            <w:sz w:val="18"/>
            <w:szCs w:val="18"/>
            <w:rtl/>
            <w:lang w:bidi="fa-IR"/>
            <w:rPrChange w:id="1291"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92" w:author="Microsoft account" w:date="2025-09-14T11:47:00Z">
              <w:rPr>
                <w:rFonts w:cs="Calibri" w:hint="cs"/>
                <w:sz w:val="28"/>
                <w:szCs w:val="28"/>
                <w:rtl/>
                <w:lang w:bidi="fa-IR"/>
              </w:rPr>
            </w:rPrChange>
          </w:rPr>
          <w:t>ی</w:t>
        </w:r>
        <w:r w:rsidRPr="007E5D18">
          <w:rPr>
            <w:rFonts w:cs="Calibri" w:hint="eastAsia"/>
            <w:sz w:val="18"/>
            <w:szCs w:val="18"/>
            <w:rtl/>
            <w:lang w:bidi="fa-IR"/>
            <w:rPrChange w:id="1293" w:author="Microsoft account" w:date="2025-09-14T11:47:00Z">
              <w:rPr>
                <w:rFonts w:cs="Calibri" w:hint="eastAsia"/>
                <w:sz w:val="28"/>
                <w:szCs w:val="28"/>
                <w:rtl/>
                <w:lang w:bidi="fa-IR"/>
              </w:rPr>
            </w:rPrChange>
          </w:rPr>
          <w:t>ار</w:t>
        </w:r>
        <w:r w:rsidRPr="007E5D18">
          <w:rPr>
            <w:rFonts w:cs="Calibri"/>
            <w:sz w:val="18"/>
            <w:szCs w:val="18"/>
            <w:rtl/>
            <w:lang w:bidi="fa-IR"/>
            <w:rPrChange w:id="1294"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95" w:author="Microsoft account" w:date="2025-09-14T11:45:00Z"/>
          <w:rFonts w:cs="Calibri"/>
          <w:sz w:val="18"/>
          <w:szCs w:val="18"/>
          <w:lang w:bidi="fa-IR"/>
          <w:rPrChange w:id="1296" w:author="Microsoft account" w:date="2025-09-14T11:47:00Z">
            <w:rPr>
              <w:ins w:id="1297" w:author="Microsoft account" w:date="2025-09-14T11:45:00Z"/>
              <w:rFonts w:cs="Calibri"/>
              <w:sz w:val="28"/>
              <w:szCs w:val="28"/>
              <w:lang w:bidi="fa-IR"/>
            </w:rPr>
          </w:rPrChange>
        </w:rPr>
        <w:pPrChange w:id="1298" w:author="Microsoft account" w:date="2025-09-14T11:45:00Z">
          <w:pPr>
            <w:bidi/>
            <w:spacing w:after="0" w:line="276" w:lineRule="auto"/>
            <w:jc w:val="both"/>
          </w:pPr>
        </w:pPrChange>
      </w:pPr>
      <w:ins w:id="1299" w:author="Microsoft account" w:date="2025-09-14T11:45:00Z">
        <w:r w:rsidRPr="007E5D18">
          <w:rPr>
            <w:rFonts w:cs="Calibri"/>
            <w:sz w:val="18"/>
            <w:szCs w:val="18"/>
            <w:rtl/>
            <w:lang w:bidi="fa-IR"/>
            <w:rPrChange w:id="1300" w:author="Microsoft account" w:date="2025-09-14T11:47:00Z">
              <w:rPr>
                <w:rFonts w:cs="Calibri"/>
                <w:sz w:val="28"/>
                <w:szCs w:val="28"/>
                <w:rtl/>
                <w:lang w:bidi="fa-IR"/>
              </w:rPr>
            </w:rPrChange>
          </w:rPr>
          <w:t>سوالم ا</w:t>
        </w:r>
        <w:r w:rsidRPr="007E5D18">
          <w:rPr>
            <w:rFonts w:cs="Calibri" w:hint="cs"/>
            <w:sz w:val="18"/>
            <w:szCs w:val="18"/>
            <w:rtl/>
            <w:lang w:bidi="fa-IR"/>
            <w:rPrChange w:id="1301" w:author="Microsoft account" w:date="2025-09-14T11:47:00Z">
              <w:rPr>
                <w:rFonts w:cs="Calibri" w:hint="cs"/>
                <w:sz w:val="28"/>
                <w:szCs w:val="28"/>
                <w:rtl/>
                <w:lang w:bidi="fa-IR"/>
              </w:rPr>
            </w:rPrChange>
          </w:rPr>
          <w:t>ی</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نه</w:t>
        </w:r>
        <w:r w:rsidRPr="007E5D18">
          <w:rPr>
            <w:rFonts w:cs="Calibri"/>
            <w:sz w:val="18"/>
            <w:szCs w:val="18"/>
            <w:rtl/>
            <w:lang w:bidi="fa-IR"/>
            <w:rPrChange w:id="130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که</w:t>
        </w:r>
        <w:r w:rsidRPr="007E5D18">
          <w:rPr>
            <w:rFonts w:cs="Calibri"/>
            <w:sz w:val="18"/>
            <w:szCs w:val="18"/>
            <w:rtl/>
            <w:lang w:bidi="fa-IR"/>
            <w:rPrChange w:id="130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6" w:author="Microsoft account" w:date="2025-09-14T11:47:00Z">
              <w:rPr>
                <w:rFonts w:cs="Calibri" w:hint="eastAsia"/>
                <w:sz w:val="28"/>
                <w:szCs w:val="28"/>
                <w:rtl/>
                <w:lang w:bidi="fa-IR"/>
              </w:rPr>
            </w:rPrChange>
          </w:rPr>
          <w:t>اولا</w:t>
        </w:r>
        <w:r w:rsidRPr="007E5D18">
          <w:rPr>
            <w:rFonts w:cs="Calibri"/>
            <w:sz w:val="18"/>
            <w:szCs w:val="18"/>
            <w:rtl/>
            <w:lang w:bidi="fa-IR"/>
            <w:rPrChange w:id="130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8" w:author="Microsoft account" w:date="2025-09-14T11:47:00Z">
              <w:rPr>
                <w:rFonts w:cs="Calibri" w:hint="eastAsia"/>
                <w:sz w:val="28"/>
                <w:szCs w:val="28"/>
                <w:rtl/>
                <w:lang w:bidi="fa-IR"/>
              </w:rPr>
            </w:rPrChange>
          </w:rPr>
          <w:t>به</w:t>
        </w:r>
        <w:r w:rsidRPr="007E5D18">
          <w:rPr>
            <w:rFonts w:cs="Calibri"/>
            <w:sz w:val="18"/>
            <w:szCs w:val="18"/>
            <w:rtl/>
            <w:lang w:bidi="fa-IR"/>
            <w:rPrChange w:id="130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0" w:author="Microsoft account" w:date="2025-09-14T11:47:00Z">
              <w:rPr>
                <w:rFonts w:cs="Calibri" w:hint="eastAsia"/>
                <w:sz w:val="28"/>
                <w:szCs w:val="28"/>
                <w:rtl/>
                <w:lang w:bidi="fa-IR"/>
              </w:rPr>
            </w:rPrChange>
          </w:rPr>
          <w:t>ا</w:t>
        </w:r>
        <w:r w:rsidRPr="007E5D18">
          <w:rPr>
            <w:rFonts w:cs="Calibri" w:hint="cs"/>
            <w:sz w:val="18"/>
            <w:szCs w:val="18"/>
            <w:rtl/>
            <w:lang w:bidi="fa-IR"/>
            <w:rPrChange w:id="1311" w:author="Microsoft account" w:date="2025-09-14T11:47:00Z">
              <w:rPr>
                <w:rFonts w:cs="Calibri" w:hint="cs"/>
                <w:sz w:val="28"/>
                <w:szCs w:val="28"/>
                <w:rtl/>
                <w:lang w:bidi="fa-IR"/>
              </w:rPr>
            </w:rPrChange>
          </w:rPr>
          <w:t>ی</w:t>
        </w:r>
        <w:r w:rsidRPr="007E5D18">
          <w:rPr>
            <w:rFonts w:cs="Calibri" w:hint="eastAsia"/>
            <w:sz w:val="18"/>
            <w:szCs w:val="18"/>
            <w:rtl/>
            <w:lang w:bidi="fa-IR"/>
            <w:rPrChange w:id="1312" w:author="Microsoft account" w:date="2025-09-14T11:47:00Z">
              <w:rPr>
                <w:rFonts w:cs="Calibri" w:hint="eastAsia"/>
                <w:sz w:val="28"/>
                <w:szCs w:val="28"/>
                <w:rtl/>
                <w:lang w:bidi="fa-IR"/>
              </w:rPr>
            </w:rPrChange>
          </w:rPr>
          <w:t>ن</w:t>
        </w:r>
        <w:r w:rsidRPr="007E5D18">
          <w:rPr>
            <w:rFonts w:cs="Calibri"/>
            <w:sz w:val="18"/>
            <w:szCs w:val="18"/>
            <w:rtl/>
            <w:lang w:bidi="fa-IR"/>
            <w:rPrChange w:id="131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ت</w:t>
        </w:r>
        <w:r w:rsidRPr="007E5D18">
          <w:rPr>
            <w:rFonts w:cs="Calibri" w:hint="cs"/>
            <w:sz w:val="18"/>
            <w:szCs w:val="18"/>
            <w:rtl/>
            <w:lang w:bidi="fa-IR"/>
            <w:rPrChange w:id="1315" w:author="Microsoft account" w:date="2025-09-14T11:47:00Z">
              <w:rPr>
                <w:rFonts w:cs="Calibri" w:hint="cs"/>
                <w:sz w:val="28"/>
                <w:szCs w:val="28"/>
                <w:rtl/>
                <w:lang w:bidi="fa-IR"/>
              </w:rPr>
            </w:rPrChange>
          </w:rPr>
          <w:t>ی</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پ</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از</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فانکشن</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ها</w:t>
        </w:r>
        <w:r w:rsidRPr="007E5D18">
          <w:rPr>
            <w:rFonts w:cs="Calibri"/>
            <w:sz w:val="18"/>
            <w:szCs w:val="18"/>
            <w:rtl/>
            <w:lang w:bidi="fa-IR"/>
            <w:rPrChange w:id="132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چ</w:t>
        </w:r>
        <w:r w:rsidRPr="007E5D18">
          <w:rPr>
            <w:rFonts w:cs="Calibri" w:hint="cs"/>
            <w:sz w:val="18"/>
            <w:szCs w:val="18"/>
            <w:rtl/>
            <w:lang w:bidi="fa-IR"/>
            <w:rPrChange w:id="1325" w:author="Microsoft account" w:date="2025-09-14T11:47:00Z">
              <w:rPr>
                <w:rFonts w:cs="Calibri" w:hint="cs"/>
                <w:sz w:val="28"/>
                <w:szCs w:val="28"/>
                <w:rtl/>
                <w:lang w:bidi="fa-IR"/>
              </w:rPr>
            </w:rPrChange>
          </w:rPr>
          <w:t>ی</w:t>
        </w:r>
        <w:r w:rsidRPr="007E5D18">
          <w:rPr>
            <w:rFonts w:cs="Calibri"/>
            <w:sz w:val="18"/>
            <w:szCs w:val="18"/>
            <w:rtl/>
            <w:lang w:bidi="fa-IR"/>
            <w:rPrChange w:id="132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م</w:t>
        </w:r>
        <w:r w:rsidRPr="007E5D18">
          <w:rPr>
            <w:rFonts w:cs="Calibri" w:hint="cs"/>
            <w:sz w:val="18"/>
            <w:szCs w:val="18"/>
            <w:rtl/>
            <w:lang w:bidi="fa-IR"/>
            <w:rPrChange w:id="1328" w:author="Microsoft account" w:date="2025-09-14T11:47:00Z">
              <w:rPr>
                <w:rFonts w:cs="Calibri" w:hint="cs"/>
                <w:sz w:val="28"/>
                <w:szCs w:val="28"/>
                <w:rtl/>
                <w:lang w:bidi="fa-IR"/>
              </w:rPr>
            </w:rPrChange>
          </w:rPr>
          <w:t>ی</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گن</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که</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مثل</w:t>
        </w:r>
        <w:r w:rsidRPr="007E5D18">
          <w:rPr>
            <w:rFonts w:cs="Calibri"/>
            <w:sz w:val="18"/>
            <w:szCs w:val="18"/>
            <w:rtl/>
            <w:lang w:bidi="fa-IR"/>
            <w:rPrChange w:id="13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ا</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hint="eastAsia"/>
            <w:sz w:val="18"/>
            <w:szCs w:val="18"/>
            <w:rtl/>
            <w:lang w:bidi="fa-IR"/>
            <w:rPrChange w:id="1337" w:author="Microsoft account" w:date="2025-09-14T11:47:00Z">
              <w:rPr>
                <w:rFonts w:cs="Calibri" w:hint="eastAsia"/>
                <w:sz w:val="28"/>
                <w:szCs w:val="28"/>
                <w:rtl/>
                <w:lang w:bidi="fa-IR"/>
              </w:rPr>
            </w:rPrChange>
          </w:rPr>
          <w:t>ن</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عمل</w:t>
        </w:r>
        <w:r w:rsidRPr="007E5D18">
          <w:rPr>
            <w:rFonts w:cs="Calibri"/>
            <w:sz w:val="18"/>
            <w:szCs w:val="18"/>
            <w:rtl/>
            <w:lang w:bidi="fa-IR"/>
            <w:rPrChange w:id="134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م</w:t>
        </w:r>
        <w:r w:rsidRPr="007E5D18">
          <w:rPr>
            <w:rFonts w:cs="Calibri" w:hint="cs"/>
            <w:sz w:val="18"/>
            <w:szCs w:val="18"/>
            <w:rtl/>
            <w:lang w:bidi="fa-IR"/>
            <w:rPrChange w:id="1342" w:author="Microsoft account" w:date="2025-09-14T11:47:00Z">
              <w:rPr>
                <w:rFonts w:cs="Calibri" w:hint="cs"/>
                <w:sz w:val="28"/>
                <w:szCs w:val="28"/>
                <w:rtl/>
                <w:lang w:bidi="fa-IR"/>
              </w:rPr>
            </w:rPrChange>
          </w:rPr>
          <w:t>ی</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کنن</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و</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م</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تونن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cs"/>
            <w:sz w:val="18"/>
            <w:szCs w:val="18"/>
            <w:rtl/>
            <w:lang w:bidi="fa-IR"/>
            <w:rPrChange w:id="1351" w:author="Microsoft account" w:date="2025-09-14T11:47:00Z">
              <w:rPr>
                <w:rFonts w:cs="Calibri" w:hint="cs"/>
                <w:sz w:val="28"/>
                <w:szCs w:val="28"/>
                <w:rtl/>
                <w:lang w:bidi="fa-IR"/>
              </w:rPr>
            </w:rPrChange>
          </w:rPr>
          <w:t>ی</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ه</w:t>
        </w:r>
        <w:r w:rsidRPr="007E5D18">
          <w:rPr>
            <w:rFonts w:cs="Calibri"/>
            <w:sz w:val="18"/>
            <w:szCs w:val="18"/>
            <w:rtl/>
            <w:lang w:bidi="fa-IR"/>
            <w:rPrChange w:id="135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لوپ</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باشن</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خارج</w:t>
        </w:r>
        <w:r w:rsidRPr="007E5D18">
          <w:rPr>
            <w:rFonts w:cs="Calibri"/>
            <w:sz w:val="18"/>
            <w:szCs w:val="18"/>
            <w:rtl/>
            <w:lang w:bidi="fa-IR"/>
            <w:rPrChange w:id="13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از</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2" w:author="Microsoft account" w:date="2025-09-14T11:47:00Z">
              <w:rPr>
                <w:rFonts w:cs="Calibri" w:hint="eastAsia"/>
                <w:sz w:val="28"/>
                <w:szCs w:val="28"/>
                <w:rtl/>
                <w:lang w:bidi="fa-IR"/>
              </w:rPr>
            </w:rPrChange>
          </w:rPr>
          <w:t>خط</w:t>
        </w:r>
        <w:r w:rsidRPr="007E5D18">
          <w:rPr>
            <w:rFonts w:cs="Calibri"/>
            <w:sz w:val="18"/>
            <w:szCs w:val="18"/>
            <w:rtl/>
            <w:lang w:bidi="fa-IR"/>
            <w:rPrChange w:id="136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اصل</w:t>
        </w:r>
        <w:r w:rsidRPr="007E5D18">
          <w:rPr>
            <w:rFonts w:cs="Calibri" w:hint="cs"/>
            <w:sz w:val="18"/>
            <w:szCs w:val="18"/>
            <w:rtl/>
            <w:lang w:bidi="fa-IR"/>
            <w:rPrChange w:id="1365" w:author="Microsoft account" w:date="2025-09-14T11:47:00Z">
              <w:rPr>
                <w:rFonts w:cs="Calibri" w:hint="cs"/>
                <w:sz w:val="28"/>
                <w:szCs w:val="28"/>
                <w:rtl/>
                <w:lang w:bidi="fa-IR"/>
              </w:rPr>
            </w:rPrChange>
          </w:rPr>
          <w:t>ی</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برنامه</w:t>
        </w:r>
        <w:r w:rsidRPr="007E5D18">
          <w:rPr>
            <w:rFonts w:cs="Calibri"/>
            <w:sz w:val="18"/>
            <w:szCs w:val="18"/>
            <w:rtl/>
            <w:lang w:bidi="fa-IR"/>
            <w:rPrChange w:id="1368"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69" w:author="Microsoft account" w:date="2025-09-14T11:45:00Z"/>
          <w:rFonts w:cs="Calibri"/>
          <w:sz w:val="18"/>
          <w:szCs w:val="18"/>
          <w:rtl/>
          <w:lang w:bidi="fa-IR"/>
          <w:rPrChange w:id="1370" w:author="Microsoft account" w:date="2025-09-14T11:47:00Z">
            <w:rPr>
              <w:ins w:id="1371" w:author="Microsoft account" w:date="2025-09-14T11:45:00Z"/>
              <w:rFonts w:cs="Calibri"/>
              <w:sz w:val="28"/>
              <w:szCs w:val="28"/>
              <w:rtl/>
              <w:lang w:bidi="fa-IR"/>
            </w:rPr>
          </w:rPrChange>
        </w:rPr>
        <w:pPrChange w:id="1372" w:author="Microsoft account" w:date="2025-09-14T11:45:00Z">
          <w:pPr>
            <w:bidi/>
            <w:spacing w:after="0" w:line="276" w:lineRule="auto"/>
            <w:jc w:val="both"/>
          </w:pPr>
        </w:pPrChange>
      </w:pPr>
      <w:ins w:id="1373" w:author="Microsoft account" w:date="2025-09-14T11:45:00Z">
        <w:r w:rsidRPr="007E5D18">
          <w:rPr>
            <w:rFonts w:cs="Calibri"/>
            <w:sz w:val="18"/>
            <w:szCs w:val="18"/>
            <w:rtl/>
            <w:lang w:bidi="fa-IR"/>
            <w:rPrChange w:id="1374" w:author="Microsoft account" w:date="2025-09-14T11:47:00Z">
              <w:rPr>
                <w:rFonts w:cs="Calibri"/>
                <w:sz w:val="28"/>
                <w:szCs w:val="28"/>
                <w:rtl/>
                <w:lang w:bidi="fa-IR"/>
              </w:rPr>
            </w:rPrChange>
          </w:rPr>
          <w:t>و سوال بعد</w:t>
        </w:r>
        <w:r w:rsidRPr="007E5D18">
          <w:rPr>
            <w:rFonts w:cs="Calibri" w:hint="cs"/>
            <w:sz w:val="18"/>
            <w:szCs w:val="18"/>
            <w:rtl/>
            <w:lang w:bidi="fa-IR"/>
            <w:rPrChange w:id="1375" w:author="Microsoft account" w:date="2025-09-14T11:47:00Z">
              <w:rPr>
                <w:rFonts w:cs="Calibri" w:hint="cs"/>
                <w:sz w:val="28"/>
                <w:szCs w:val="28"/>
                <w:rtl/>
                <w:lang w:bidi="fa-IR"/>
              </w:rPr>
            </w:rPrChange>
          </w:rPr>
          <w:t>ی</w:t>
        </w:r>
        <w:r w:rsidRPr="007E5D18">
          <w:rPr>
            <w:rFonts w:cs="Calibri"/>
            <w:sz w:val="18"/>
            <w:szCs w:val="18"/>
            <w:rtl/>
            <w:lang w:bidi="fa-IR"/>
            <w:rPrChange w:id="1376"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hint="eastAsia"/>
            <w:sz w:val="18"/>
            <w:szCs w:val="18"/>
            <w:rtl/>
            <w:lang w:bidi="fa-IR"/>
            <w:rPrChange w:id="1378" w:author="Microsoft account" w:date="2025-09-14T11:47:00Z">
              <w:rPr>
                <w:rFonts w:cs="Calibri" w:hint="eastAsia"/>
                <w:sz w:val="28"/>
                <w:szCs w:val="28"/>
                <w:rtl/>
                <w:lang w:bidi="fa-IR"/>
              </w:rPr>
            </w:rPrChange>
          </w:rPr>
          <w:t>نه</w:t>
        </w:r>
        <w:r w:rsidRPr="007E5D18">
          <w:rPr>
            <w:rFonts w:cs="Calibri"/>
            <w:sz w:val="18"/>
            <w:szCs w:val="18"/>
            <w:rtl/>
            <w:lang w:bidi="fa-IR"/>
            <w:rPrChange w:id="1379"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80" w:author="Microsoft account" w:date="2025-09-14T11:47:00Z">
              <w:rPr>
                <w:rFonts w:cs="Calibri"/>
                <w:sz w:val="28"/>
                <w:szCs w:val="28"/>
                <w:lang w:bidi="fa-IR"/>
              </w:rPr>
            </w:rPrChange>
          </w:rPr>
          <w:t>turtle</w:t>
        </w:r>
        <w:r w:rsidRPr="007E5D18">
          <w:rPr>
            <w:rFonts w:cs="Calibri"/>
            <w:sz w:val="18"/>
            <w:szCs w:val="18"/>
            <w:rtl/>
            <w:lang w:bidi="fa-IR"/>
            <w:rPrChange w:id="1381"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82" w:author="Microsoft account" w:date="2025-09-14T11:47:00Z">
              <w:rPr>
                <w:rFonts w:cs="Calibri" w:hint="cs"/>
                <w:sz w:val="28"/>
                <w:szCs w:val="28"/>
                <w:rtl/>
                <w:lang w:bidi="fa-IR"/>
              </w:rPr>
            </w:rPrChange>
          </w:rPr>
          <w:t>ی</w:t>
        </w:r>
        <w:r w:rsidRPr="007E5D18">
          <w:rPr>
            <w:rFonts w:cs="Calibri" w:hint="eastAsia"/>
            <w:sz w:val="18"/>
            <w:szCs w:val="18"/>
            <w:rtl/>
            <w:lang w:bidi="fa-IR"/>
            <w:rPrChange w:id="1383" w:author="Microsoft account" w:date="2025-09-14T11:47:00Z">
              <w:rPr>
                <w:rFonts w:cs="Calibri" w:hint="eastAsia"/>
                <w:sz w:val="28"/>
                <w:szCs w:val="28"/>
                <w:rtl/>
                <w:lang w:bidi="fa-IR"/>
              </w:rPr>
            </w:rPrChange>
          </w:rPr>
          <w:t>کردم</w:t>
        </w:r>
        <w:r w:rsidRPr="007E5D18">
          <w:rPr>
            <w:rFonts w:cs="Calibri"/>
            <w:sz w:val="18"/>
            <w:szCs w:val="18"/>
            <w:rtl/>
            <w:lang w:bidi="fa-IR"/>
            <w:rPrChange w:id="1384"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85" w:author="Microsoft account" w:date="2025-09-14T11:47:00Z">
              <w:rPr>
                <w:rFonts w:cs="Calibri" w:hint="cs"/>
                <w:sz w:val="28"/>
                <w:szCs w:val="28"/>
                <w:rtl/>
                <w:lang w:bidi="fa-IR"/>
              </w:rPr>
            </w:rPrChange>
          </w:rPr>
          <w:t>ی</w:t>
        </w:r>
        <w:r w:rsidRPr="007E5D18">
          <w:rPr>
            <w:rFonts w:cs="Calibri" w:hint="eastAsia"/>
            <w:sz w:val="18"/>
            <w:szCs w:val="18"/>
            <w:rtl/>
            <w:lang w:bidi="fa-IR"/>
            <w:rPrChange w:id="1386" w:author="Microsoft account" w:date="2025-09-14T11:47:00Z">
              <w:rPr>
                <w:rFonts w:cs="Calibri" w:hint="eastAsia"/>
                <w:sz w:val="28"/>
                <w:szCs w:val="28"/>
                <w:rtl/>
                <w:lang w:bidi="fa-IR"/>
              </w:rPr>
            </w:rPrChange>
          </w:rPr>
          <w:t>خواستم</w:t>
        </w:r>
        <w:r w:rsidRPr="007E5D18">
          <w:rPr>
            <w:rFonts w:cs="Calibri"/>
            <w:sz w:val="18"/>
            <w:szCs w:val="18"/>
            <w:rtl/>
            <w:lang w:bidi="fa-IR"/>
            <w:rPrChange w:id="1387" w:author="Microsoft account" w:date="2025-09-14T11:47:00Z">
              <w:rPr>
                <w:rFonts w:cs="Calibri"/>
                <w:sz w:val="28"/>
                <w:szCs w:val="28"/>
                <w:rtl/>
                <w:lang w:bidi="fa-IR"/>
              </w:rPr>
            </w:rPrChange>
          </w:rPr>
          <w:t xml:space="preserve"> با خود </w:t>
        </w:r>
        <w:r w:rsidRPr="007E5D18">
          <w:rPr>
            <w:rFonts w:cs="Calibri"/>
            <w:sz w:val="18"/>
            <w:szCs w:val="18"/>
            <w:lang w:bidi="fa-IR"/>
            <w:rPrChange w:id="1388" w:author="Microsoft account" w:date="2025-09-14T11:47:00Z">
              <w:rPr>
                <w:rFonts w:cs="Calibri"/>
                <w:sz w:val="28"/>
                <w:szCs w:val="28"/>
                <w:lang w:bidi="fa-IR"/>
              </w:rPr>
            </w:rPrChange>
          </w:rPr>
          <w:t>python</w:t>
        </w:r>
        <w:r w:rsidRPr="007E5D18">
          <w:rPr>
            <w:rFonts w:cs="Calibri"/>
            <w:sz w:val="18"/>
            <w:szCs w:val="18"/>
            <w:rtl/>
            <w:lang w:bidi="fa-IR"/>
            <w:rPrChange w:id="1389" w:author="Microsoft account" w:date="2025-09-14T11:47:00Z">
              <w:rPr>
                <w:rFonts w:cs="Calibri"/>
                <w:sz w:val="28"/>
                <w:szCs w:val="28"/>
                <w:rtl/>
                <w:lang w:bidi="fa-IR"/>
              </w:rPr>
            </w:rPrChange>
          </w:rPr>
          <w:t xml:space="preserve"> </w:t>
        </w:r>
        <w:r w:rsidRPr="007E5D18">
          <w:rPr>
            <w:rFonts w:cs="Calibri" w:hint="cs"/>
            <w:sz w:val="18"/>
            <w:szCs w:val="18"/>
            <w:rtl/>
            <w:lang w:bidi="fa-IR"/>
            <w:rPrChange w:id="1390" w:author="Microsoft account" w:date="2025-09-14T11:47:00Z">
              <w:rPr>
                <w:rFonts w:cs="Calibri" w:hint="cs"/>
                <w:sz w:val="28"/>
                <w:szCs w:val="28"/>
                <w:rtl/>
                <w:lang w:bidi="fa-IR"/>
              </w:rPr>
            </w:rPrChange>
          </w:rPr>
          <w:t>ی</w:t>
        </w:r>
        <w:r w:rsidRPr="007E5D18">
          <w:rPr>
            <w:rFonts w:cs="Calibri" w:hint="eastAsia"/>
            <w:sz w:val="18"/>
            <w:szCs w:val="18"/>
            <w:rtl/>
            <w:lang w:bidi="fa-IR"/>
            <w:rPrChange w:id="1391" w:author="Microsoft account" w:date="2025-09-14T11:47:00Z">
              <w:rPr>
                <w:rFonts w:cs="Calibri" w:hint="eastAsia"/>
                <w:sz w:val="28"/>
                <w:szCs w:val="28"/>
                <w:rtl/>
                <w:lang w:bidi="fa-IR"/>
              </w:rPr>
            </w:rPrChange>
          </w:rPr>
          <w:t>ه</w:t>
        </w:r>
        <w:r w:rsidRPr="007E5D18">
          <w:rPr>
            <w:rFonts w:cs="Calibri"/>
            <w:sz w:val="18"/>
            <w:szCs w:val="18"/>
            <w:rtl/>
            <w:lang w:bidi="fa-IR"/>
            <w:rPrChange w:id="1392"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ن</w:t>
        </w:r>
        <w:r w:rsidRPr="007E5D18">
          <w:rPr>
            <w:rFonts w:cs="Calibri"/>
            <w:sz w:val="18"/>
            <w:szCs w:val="18"/>
            <w:rtl/>
            <w:lang w:bidi="fa-IR"/>
            <w:rPrChange w:id="1395"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sz w:val="18"/>
            <w:szCs w:val="18"/>
            <w:rtl/>
            <w:lang w:bidi="fa-IR"/>
            <w:rPrChange w:id="1397"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98" w:author="Microsoft account" w:date="2025-09-14T11:47:00Z">
              <w:rPr>
                <w:rFonts w:cs="Calibri" w:hint="cs"/>
                <w:sz w:val="28"/>
                <w:szCs w:val="28"/>
                <w:rtl/>
                <w:lang w:bidi="fa-IR"/>
              </w:rPr>
            </w:rPrChange>
          </w:rPr>
          <w:t>ی</w:t>
        </w:r>
        <w:r w:rsidRPr="007E5D18">
          <w:rPr>
            <w:rFonts w:cs="Calibri" w:hint="eastAsia"/>
            <w:sz w:val="18"/>
            <w:szCs w:val="18"/>
            <w:rtl/>
            <w:lang w:bidi="fa-IR"/>
            <w:rPrChange w:id="1399" w:author="Microsoft account" w:date="2025-09-14T11:47:00Z">
              <w:rPr>
                <w:rFonts w:cs="Calibri" w:hint="eastAsia"/>
                <w:sz w:val="28"/>
                <w:szCs w:val="28"/>
                <w:rtl/>
                <w:lang w:bidi="fa-IR"/>
              </w:rPr>
            </w:rPrChange>
          </w:rPr>
          <w:t>ه</w:t>
        </w:r>
        <w:r w:rsidRPr="007E5D18">
          <w:rPr>
            <w:rFonts w:cs="Calibri"/>
            <w:sz w:val="18"/>
            <w:szCs w:val="18"/>
            <w:rtl/>
            <w:lang w:bidi="fa-IR"/>
            <w:rPrChange w:id="1400"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sz w:val="18"/>
            <w:szCs w:val="18"/>
            <w:rtl/>
            <w:lang w:bidi="fa-IR"/>
            <w:rPrChange w:id="1402"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03" w:author="Microsoft account" w:date="2025-09-14T11:47:00Z">
              <w:rPr>
                <w:rFonts w:cs="Calibri" w:hint="cs"/>
                <w:sz w:val="28"/>
                <w:szCs w:val="28"/>
                <w:rtl/>
                <w:lang w:bidi="fa-IR"/>
              </w:rPr>
            </w:rPrChange>
          </w:rPr>
          <w:t>ی</w:t>
        </w:r>
        <w:r w:rsidRPr="007E5D18">
          <w:rPr>
            <w:rFonts w:cs="Calibri" w:hint="eastAsia"/>
            <w:sz w:val="18"/>
            <w:szCs w:val="18"/>
            <w:rtl/>
            <w:lang w:bidi="fa-IR"/>
            <w:rPrChange w:id="1404" w:author="Microsoft account" w:date="2025-09-14T11:47:00Z">
              <w:rPr>
                <w:rFonts w:cs="Calibri" w:hint="eastAsia"/>
                <w:sz w:val="28"/>
                <w:szCs w:val="28"/>
                <w:rtl/>
                <w:lang w:bidi="fa-IR"/>
              </w:rPr>
            </w:rPrChange>
          </w:rPr>
          <w:t>ن</w:t>
        </w:r>
        <w:r w:rsidRPr="007E5D18">
          <w:rPr>
            <w:rFonts w:cs="Calibri"/>
            <w:sz w:val="18"/>
            <w:szCs w:val="18"/>
            <w:rtl/>
            <w:lang w:bidi="fa-IR"/>
            <w:rPrChange w:id="1405"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06" w:author="Microsoft account" w:date="2025-09-14T11:47:00Z">
              <w:rPr>
                <w:rFonts w:cs="Calibri" w:hint="cs"/>
                <w:sz w:val="28"/>
                <w:szCs w:val="28"/>
                <w:rtl/>
                <w:lang w:bidi="fa-IR"/>
              </w:rPr>
            </w:rPrChange>
          </w:rPr>
          <w:t>ی</w:t>
        </w:r>
        <w:r w:rsidRPr="007E5D18">
          <w:rPr>
            <w:rFonts w:cs="Calibri"/>
            <w:sz w:val="18"/>
            <w:szCs w:val="18"/>
            <w:rtl/>
            <w:lang w:bidi="fa-IR"/>
            <w:rPrChange w:id="1407"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sz w:val="18"/>
            <w:szCs w:val="18"/>
            <w:rtl/>
            <w:lang w:bidi="fa-IR"/>
            <w:rPrChange w:id="1411" w:author="Microsoft account" w:date="2025-09-14T11:47:00Z">
              <w:rPr>
                <w:rFonts w:cs="Calibri"/>
                <w:sz w:val="28"/>
                <w:szCs w:val="28"/>
                <w:rtl/>
                <w:lang w:bidi="fa-IR"/>
              </w:rPr>
            </w:rPrChange>
          </w:rPr>
          <w:t xml:space="preserve"> </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hint="eastAsia"/>
            <w:sz w:val="18"/>
            <w:szCs w:val="18"/>
            <w:rtl/>
            <w:lang w:bidi="fa-IR"/>
            <w:rPrChange w:id="1413" w:author="Microsoft account" w:date="2025-09-14T11:47:00Z">
              <w:rPr>
                <w:rFonts w:cs="Calibri" w:hint="eastAsia"/>
                <w:sz w:val="28"/>
                <w:szCs w:val="28"/>
                <w:rtl/>
                <w:lang w:bidi="fa-IR"/>
              </w:rPr>
            </w:rPrChange>
          </w:rPr>
          <w:t>ا</w:t>
        </w:r>
        <w:r w:rsidRPr="007E5D18">
          <w:rPr>
            <w:rFonts w:cs="Calibri"/>
            <w:sz w:val="18"/>
            <w:szCs w:val="18"/>
            <w:rtl/>
            <w:lang w:bidi="fa-IR"/>
            <w:rPrChange w:id="1414"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د</w:t>
        </w:r>
        <w:r w:rsidRPr="007E5D18">
          <w:rPr>
            <w:rFonts w:cs="Calibri"/>
            <w:sz w:val="18"/>
            <w:szCs w:val="18"/>
            <w:rtl/>
            <w:lang w:bidi="fa-IR"/>
            <w:rPrChange w:id="1417"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sz w:val="18"/>
            <w:szCs w:val="18"/>
            <w:rtl/>
            <w:lang w:bidi="fa-IR"/>
            <w:rPrChange w:id="1421"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22" w:author="Microsoft account" w:date="2025-09-14T11:47:00Z">
              <w:rPr>
                <w:rFonts w:cs="Calibri" w:hint="cs"/>
                <w:sz w:val="28"/>
                <w:szCs w:val="28"/>
                <w:rtl/>
                <w:lang w:bidi="fa-IR"/>
              </w:rPr>
            </w:rPrChange>
          </w:rPr>
          <w:t>ی</w:t>
        </w:r>
        <w:r w:rsidRPr="007E5D18">
          <w:rPr>
            <w:rFonts w:cs="Calibri" w:hint="eastAsia"/>
            <w:sz w:val="18"/>
            <w:szCs w:val="18"/>
            <w:rtl/>
            <w:lang w:bidi="fa-IR"/>
            <w:rPrChange w:id="1423" w:author="Microsoft account" w:date="2025-09-14T11:47:00Z">
              <w:rPr>
                <w:rFonts w:cs="Calibri" w:hint="eastAsia"/>
                <w:sz w:val="28"/>
                <w:szCs w:val="28"/>
                <w:rtl/>
                <w:lang w:bidi="fa-IR"/>
              </w:rPr>
            </w:rPrChange>
          </w:rPr>
          <w:t>د</w:t>
        </w:r>
        <w:r w:rsidRPr="007E5D18">
          <w:rPr>
            <w:rFonts w:cs="Calibri"/>
            <w:sz w:val="18"/>
            <w:szCs w:val="18"/>
            <w:rtl/>
            <w:lang w:bidi="fa-IR"/>
            <w:rPrChange w:id="1424"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25" w:author="Microsoft account" w:date="2025-09-14T11:45:00Z"/>
          <w:rFonts w:cs="Calibri"/>
          <w:sz w:val="18"/>
          <w:szCs w:val="18"/>
          <w:rtl/>
          <w:lang w:bidi="fa-IR"/>
          <w:rPrChange w:id="1426" w:author="Microsoft account" w:date="2025-09-14T11:47:00Z">
            <w:rPr>
              <w:ins w:id="1427" w:author="Microsoft account" w:date="2025-09-14T11:45:00Z"/>
              <w:rFonts w:cs="Calibri"/>
              <w:sz w:val="28"/>
              <w:szCs w:val="28"/>
              <w:rtl/>
              <w:lang w:bidi="fa-IR"/>
            </w:rPr>
          </w:rPrChange>
        </w:rPr>
        <w:pPrChange w:id="1428" w:author="Microsoft account" w:date="2025-09-14T11:45:00Z">
          <w:pPr>
            <w:bidi/>
            <w:spacing w:after="0" w:line="276" w:lineRule="auto"/>
            <w:jc w:val="both"/>
          </w:pPr>
        </w:pPrChange>
      </w:pPr>
      <w:ins w:id="1429" w:author="Microsoft account" w:date="2025-09-14T11:45:00Z">
        <w:r w:rsidRPr="007E5D18">
          <w:rPr>
            <w:rFonts w:cs="Calibri"/>
            <w:sz w:val="18"/>
            <w:szCs w:val="18"/>
            <w:rtl/>
            <w:lang w:bidi="fa-IR"/>
            <w:rPrChange w:id="1430" w:author="Microsoft account" w:date="2025-09-14T11:47:00Z">
              <w:rPr>
                <w:rFonts w:cs="Calibri"/>
                <w:sz w:val="28"/>
                <w:szCs w:val="28"/>
                <w:rtl/>
                <w:lang w:bidi="fa-IR"/>
              </w:rPr>
            </w:rPrChange>
          </w:rPr>
          <w:tab/>
        </w:r>
        <w:r w:rsidRPr="007E5D18">
          <w:rPr>
            <w:rFonts w:cs="Calibri"/>
            <w:sz w:val="18"/>
            <w:szCs w:val="18"/>
            <w:lang w:bidi="fa-IR"/>
            <w:rPrChange w:id="1431" w:author="Microsoft account" w:date="2025-09-14T11:47:00Z">
              <w:rPr>
                <w:rFonts w:cs="Calibri"/>
                <w:sz w:val="28"/>
                <w:szCs w:val="28"/>
                <w:lang w:bidi="fa-IR"/>
              </w:rPr>
            </w:rPrChange>
          </w:rPr>
          <w:t>GPT</w:t>
        </w:r>
        <w:r w:rsidRPr="007E5D18">
          <w:rPr>
            <w:rFonts w:cs="Calibri"/>
            <w:sz w:val="18"/>
            <w:szCs w:val="18"/>
            <w:rtl/>
            <w:lang w:bidi="fa-IR"/>
            <w:rPrChange w:id="1432"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33" w:author="Microsoft account" w:date="2025-09-14T11:46:00Z"/>
          <w:rFonts w:cs="Calibri"/>
          <w:sz w:val="18"/>
          <w:szCs w:val="18"/>
          <w:rtl/>
          <w:lang w:bidi="fa-IR"/>
          <w:rPrChange w:id="1434" w:author="Microsoft account" w:date="2025-09-14T11:47:00Z">
            <w:rPr>
              <w:ins w:id="1435" w:author="Microsoft account" w:date="2025-09-14T11:46:00Z"/>
              <w:rFonts w:cs="Calibri"/>
              <w:sz w:val="28"/>
              <w:szCs w:val="28"/>
              <w:rtl/>
              <w:lang w:bidi="fa-IR"/>
            </w:rPr>
          </w:rPrChange>
        </w:rPr>
        <w:pPrChange w:id="1436" w:author="Microsoft account" w:date="2025-09-14T11:46:00Z">
          <w:pPr>
            <w:bidi/>
            <w:spacing w:after="0" w:line="276" w:lineRule="auto"/>
            <w:jc w:val="both"/>
          </w:pPr>
        </w:pPrChange>
      </w:pPr>
      <w:ins w:id="1437" w:author="Microsoft account" w:date="2025-09-14T11:45:00Z">
        <w:r w:rsidRPr="007E5D18">
          <w:rPr>
            <w:rFonts w:cs="Calibri"/>
            <w:sz w:val="18"/>
            <w:szCs w:val="18"/>
            <w:rtl/>
            <w:lang w:bidi="fa-IR"/>
            <w:rPrChange w:id="1438" w:author="Microsoft account" w:date="2025-09-14T11:47:00Z">
              <w:rPr>
                <w:rFonts w:cs="Calibri"/>
                <w:sz w:val="28"/>
                <w:szCs w:val="28"/>
                <w:rtl/>
                <w:lang w:bidi="fa-IR"/>
              </w:rPr>
            </w:rPrChange>
          </w:rPr>
          <w:tab/>
        </w:r>
      </w:ins>
      <w:ins w:id="1439" w:author="Microsoft account" w:date="2025-09-14T11:46:00Z">
        <w:r w:rsidR="007E5D18" w:rsidRPr="007E5D18">
          <w:rPr>
            <w:rFonts w:cs="Calibri"/>
            <w:sz w:val="18"/>
            <w:szCs w:val="18"/>
            <w:rtl/>
            <w:lang w:bidi="fa-IR"/>
            <w:rPrChange w:id="1440" w:author="Microsoft account" w:date="2025-09-14T11:47:00Z">
              <w:rPr>
                <w:rFonts w:cs="Calibri"/>
                <w:sz w:val="28"/>
                <w:szCs w:val="28"/>
                <w:rtl/>
                <w:lang w:bidi="fa-IR"/>
              </w:rPr>
            </w:rPrChange>
          </w:rPr>
          <w:tab/>
        </w:r>
      </w:ins>
      <w:ins w:id="1441" w:author="Microsoft account" w:date="2025-09-14T11:45:00Z">
        <w:r w:rsidRPr="007E5D18">
          <w:rPr>
            <w:rFonts w:cs="Calibri"/>
            <w:sz w:val="18"/>
            <w:szCs w:val="18"/>
            <w:rtl/>
            <w:lang w:bidi="fa-IR"/>
            <w:rPrChange w:id="1442" w:author="Microsoft account" w:date="2025-09-14T11:47:00Z">
              <w:rPr>
                <w:rFonts w:cs="Calibri"/>
                <w:sz w:val="28"/>
                <w:szCs w:val="28"/>
                <w:rtl/>
                <w:lang w:bidi="fa-IR"/>
              </w:rPr>
            </w:rPrChange>
          </w:rPr>
          <w:tab/>
        </w:r>
      </w:ins>
      <w:ins w:id="1443" w:author="Microsoft account" w:date="2025-09-14T11:46:00Z">
        <w:r w:rsidR="007E5D18" w:rsidRPr="007E5D18">
          <w:rPr>
            <w:rFonts w:cs="Calibri"/>
            <w:noProof/>
            <w:sz w:val="18"/>
            <w:szCs w:val="18"/>
            <w:rtl/>
            <w:rPrChange w:id="1444"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445" w:author="Microsoft account" w:date="2025-09-14T11:47:00Z"/>
          <w:rFonts w:cs="Calibri"/>
          <w:sz w:val="18"/>
          <w:szCs w:val="18"/>
          <w:rtl/>
          <w:lang w:bidi="fa-IR"/>
          <w:rPrChange w:id="1446" w:author="Microsoft account" w:date="2025-09-14T11:47:00Z">
            <w:rPr>
              <w:ins w:id="1447" w:author="Microsoft account" w:date="2025-09-14T11:47: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7:00Z">
        <w:r w:rsidRPr="007E5D18">
          <w:rPr>
            <w:rFonts w:cs="Calibri"/>
            <w:noProof/>
            <w:sz w:val="18"/>
            <w:szCs w:val="18"/>
            <w:rtl/>
            <w:rPrChange w:id="145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451" w:author="Microsoft account" w:date="2025-09-14T11:48:00Z"/>
          <w:rFonts w:cs="Calibri"/>
          <w:sz w:val="28"/>
          <w:szCs w:val="28"/>
          <w:rtl/>
          <w:lang w:bidi="fa-IR"/>
        </w:rPr>
        <w:pPrChange w:id="1452" w:author="Microsoft account" w:date="2025-09-14T11:47:00Z">
          <w:pPr>
            <w:bidi/>
            <w:spacing w:after="0" w:line="276" w:lineRule="auto"/>
            <w:jc w:val="both"/>
          </w:pPr>
        </w:pPrChange>
      </w:pPr>
      <w:ins w:id="1453" w:author="Microsoft account" w:date="2025-09-14T11:47:00Z">
        <w:r w:rsidRPr="007E5D18">
          <w:rPr>
            <w:rFonts w:cs="Calibri"/>
            <w:noProof/>
            <w:sz w:val="28"/>
            <w:szCs w:val="28"/>
            <w:rPrChange w:id="1454"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55" w:author="Microsoft account" w:date="2025-09-14T11:49:00Z"/>
          <w:rFonts w:cs="Calibri"/>
          <w:sz w:val="18"/>
          <w:szCs w:val="18"/>
          <w:rtl/>
          <w:lang w:bidi="fa-IR"/>
          <w:rPrChange w:id="1456" w:author="Microsoft account" w:date="2025-09-14T11:49:00Z">
            <w:rPr>
              <w:ins w:id="1457" w:author="Microsoft account" w:date="2025-09-14T11:49:00Z"/>
              <w:rFonts w:cs="Calibri"/>
              <w:sz w:val="28"/>
              <w:szCs w:val="28"/>
              <w:rtl/>
              <w:lang w:bidi="fa-IR"/>
            </w:rPr>
          </w:rPrChange>
        </w:rPr>
        <w:pPrChange w:id="1458" w:author="Microsoft account" w:date="2025-09-14T11:49:00Z">
          <w:pPr>
            <w:spacing w:after="0" w:line="276" w:lineRule="auto"/>
            <w:ind w:left="1440"/>
          </w:pPr>
        </w:pPrChange>
      </w:pPr>
      <w:ins w:id="1459" w:author="Microsoft account" w:date="2025-09-14T11:49:00Z">
        <w:r w:rsidRPr="007E5D18">
          <w:rPr>
            <w:rFonts w:cs="Calibri"/>
            <w:sz w:val="18"/>
            <w:szCs w:val="18"/>
            <w:rtl/>
            <w:lang w:bidi="fa-IR"/>
            <w:rPrChange w:id="1460"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61" w:author="Microsoft account" w:date="2025-09-14T11:49:00Z">
              <w:rPr>
                <w:rFonts w:cs="Calibri" w:hint="cs"/>
                <w:sz w:val="28"/>
                <w:szCs w:val="28"/>
                <w:rtl/>
                <w:lang w:bidi="fa-IR"/>
              </w:rPr>
            </w:rPrChange>
          </w:rPr>
          <w:t>ی</w:t>
        </w:r>
        <w:r w:rsidRPr="007E5D18">
          <w:rPr>
            <w:rFonts w:cs="Calibri" w:hint="eastAsia"/>
            <w:sz w:val="18"/>
            <w:szCs w:val="18"/>
            <w:rtl/>
            <w:lang w:bidi="fa-IR"/>
            <w:rPrChange w:id="1462" w:author="Microsoft account" w:date="2025-09-14T11:49:00Z">
              <w:rPr>
                <w:rFonts w:cs="Calibri" w:hint="eastAsia"/>
                <w:sz w:val="28"/>
                <w:szCs w:val="28"/>
                <w:rtl/>
                <w:lang w:bidi="fa-IR"/>
              </w:rPr>
            </w:rPrChange>
          </w:rPr>
          <w:t>ز</w:t>
        </w:r>
        <w:r w:rsidRPr="007E5D18">
          <w:rPr>
            <w:rFonts w:cs="Calibri" w:hint="cs"/>
            <w:sz w:val="18"/>
            <w:szCs w:val="18"/>
            <w:rtl/>
            <w:lang w:bidi="fa-IR"/>
            <w:rPrChange w:id="1463" w:author="Microsoft account" w:date="2025-09-14T11:49:00Z">
              <w:rPr>
                <w:rFonts w:cs="Calibri" w:hint="cs"/>
                <w:sz w:val="28"/>
                <w:szCs w:val="28"/>
                <w:rtl/>
                <w:lang w:bidi="fa-IR"/>
              </w:rPr>
            </w:rPrChange>
          </w:rPr>
          <w:t>ی</w:t>
        </w:r>
        <w:r w:rsidRPr="007E5D18">
          <w:rPr>
            <w:rFonts w:cs="Calibri"/>
            <w:sz w:val="18"/>
            <w:szCs w:val="18"/>
            <w:rtl/>
            <w:lang w:bidi="fa-IR"/>
            <w:rPrChange w:id="1464"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65" w:author="Microsoft account" w:date="2025-09-14T11:49:00Z">
              <w:rPr>
                <w:rFonts w:cs="Calibri" w:hint="eastAsia"/>
                <w:sz w:val="28"/>
                <w:szCs w:val="28"/>
                <w:rtl/>
                <w:lang w:bidi="fa-IR"/>
              </w:rPr>
            </w:rPrChange>
          </w:rPr>
          <w:t>مثل</w:t>
        </w:r>
        <w:r w:rsidRPr="007E5D18">
          <w:rPr>
            <w:rFonts w:cs="Calibri"/>
            <w:sz w:val="18"/>
            <w:szCs w:val="18"/>
            <w:lang w:bidi="fa-IR"/>
            <w:rPrChange w:id="1466" w:author="Microsoft account" w:date="2025-09-14T11:49:00Z">
              <w:rPr>
                <w:rFonts w:cs="Calibri"/>
                <w:sz w:val="28"/>
                <w:szCs w:val="28"/>
                <w:lang w:bidi="fa-IR"/>
              </w:rPr>
            </w:rPrChange>
          </w:rPr>
          <w:t xml:space="preserve"> ontimer </w:t>
        </w:r>
        <w:r w:rsidRPr="007E5D18">
          <w:rPr>
            <w:rFonts w:cs="Calibri"/>
            <w:sz w:val="18"/>
            <w:szCs w:val="18"/>
            <w:rtl/>
            <w:lang w:bidi="fa-IR"/>
            <w:rPrChange w:id="1467"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68" w:author="Microsoft account" w:date="2025-09-14T11:49:00Z">
              <w:rPr>
                <w:rFonts w:cs="Calibri" w:hint="cs"/>
                <w:sz w:val="28"/>
                <w:szCs w:val="28"/>
                <w:rtl/>
                <w:lang w:bidi="fa-IR"/>
              </w:rPr>
            </w:rPrChange>
          </w:rPr>
          <w:t>ی</w:t>
        </w:r>
        <w:r w:rsidRPr="007E5D18">
          <w:rPr>
            <w:rFonts w:cs="Calibri" w:hint="eastAsia"/>
            <w:sz w:val="18"/>
            <w:szCs w:val="18"/>
            <w:rtl/>
            <w:lang w:bidi="fa-IR"/>
            <w:rPrChange w:id="1469" w:author="Microsoft account" w:date="2025-09-14T11:49:00Z">
              <w:rPr>
                <w:rFonts w:cs="Calibri" w:hint="eastAsia"/>
                <w:sz w:val="28"/>
                <w:szCs w:val="28"/>
                <w:rtl/>
                <w:lang w:bidi="fa-IR"/>
              </w:rPr>
            </w:rPrChange>
          </w:rPr>
          <w:t>ه</w:t>
        </w:r>
        <w:r w:rsidRPr="007E5D18">
          <w:rPr>
            <w:rFonts w:cs="Calibri"/>
            <w:sz w:val="18"/>
            <w:szCs w:val="18"/>
            <w:lang w:bidi="fa-IR"/>
            <w:rPrChange w:id="1470" w:author="Microsoft account" w:date="2025-09-14T11:49:00Z">
              <w:rPr>
                <w:rFonts w:cs="Calibri"/>
                <w:sz w:val="28"/>
                <w:szCs w:val="28"/>
                <w:lang w:bidi="fa-IR"/>
              </w:rPr>
            </w:rPrChange>
          </w:rPr>
          <w:t xml:space="preserve"> callback </w:t>
        </w:r>
        <w:r w:rsidRPr="007E5D18">
          <w:rPr>
            <w:rFonts w:cs="Calibri"/>
            <w:sz w:val="18"/>
            <w:szCs w:val="18"/>
            <w:rtl/>
            <w:lang w:bidi="fa-IR"/>
            <w:rPrChange w:id="1471" w:author="Microsoft account" w:date="2025-09-14T11:49:00Z">
              <w:rPr>
                <w:rFonts w:cs="Calibri"/>
                <w:sz w:val="28"/>
                <w:szCs w:val="28"/>
                <w:rtl/>
                <w:lang w:bidi="fa-IR"/>
              </w:rPr>
            </w:rPrChange>
          </w:rPr>
          <w:t>مبتن</w:t>
        </w:r>
        <w:r w:rsidRPr="007E5D18">
          <w:rPr>
            <w:rFonts w:cs="Calibri" w:hint="cs"/>
            <w:sz w:val="18"/>
            <w:szCs w:val="18"/>
            <w:rtl/>
            <w:lang w:bidi="fa-IR"/>
            <w:rPrChange w:id="1472" w:author="Microsoft account" w:date="2025-09-14T11:49:00Z">
              <w:rPr>
                <w:rFonts w:cs="Calibri" w:hint="cs"/>
                <w:sz w:val="28"/>
                <w:szCs w:val="28"/>
                <w:rtl/>
                <w:lang w:bidi="fa-IR"/>
              </w:rPr>
            </w:rPrChange>
          </w:rPr>
          <w:t>ی</w:t>
        </w:r>
        <w:r w:rsidRPr="007E5D18">
          <w:rPr>
            <w:rFonts w:cs="Calibri"/>
            <w:sz w:val="18"/>
            <w:szCs w:val="18"/>
            <w:rtl/>
            <w:lang w:bidi="fa-IR"/>
            <w:rPrChange w:id="1473" w:author="Microsoft account" w:date="2025-09-14T11:49:00Z">
              <w:rPr>
                <w:rFonts w:cs="Calibri"/>
                <w:sz w:val="28"/>
                <w:szCs w:val="28"/>
                <w:rtl/>
                <w:lang w:bidi="fa-IR"/>
              </w:rPr>
            </w:rPrChange>
          </w:rPr>
          <w:t xml:space="preserve"> بر</w:t>
        </w:r>
        <w:r w:rsidRPr="007E5D18">
          <w:rPr>
            <w:rFonts w:cs="Calibri"/>
            <w:sz w:val="18"/>
            <w:szCs w:val="18"/>
            <w:lang w:bidi="fa-IR"/>
            <w:rPrChange w:id="1474" w:author="Microsoft account" w:date="2025-09-14T11:49:00Z">
              <w:rPr>
                <w:rFonts w:cs="Calibri"/>
                <w:sz w:val="28"/>
                <w:szCs w:val="28"/>
                <w:lang w:bidi="fa-IR"/>
              </w:rPr>
            </w:rPrChange>
          </w:rPr>
          <w:t xml:space="preserve"> event loop</w:t>
        </w:r>
        <w:r w:rsidRPr="007E5D18">
          <w:rPr>
            <w:rFonts w:cs="Calibri"/>
            <w:sz w:val="18"/>
            <w:szCs w:val="18"/>
            <w:rtl/>
            <w:lang w:bidi="fa-IR"/>
            <w:rPrChange w:id="1475" w:author="Microsoft account" w:date="2025-09-14T11:49:00Z">
              <w:rPr>
                <w:rFonts w:cs="Calibri"/>
                <w:sz w:val="28"/>
                <w:szCs w:val="28"/>
                <w:rtl/>
                <w:lang w:bidi="fa-IR"/>
              </w:rPr>
            </w:rPrChange>
          </w:rPr>
          <w:t>ه</w:t>
        </w:r>
        <w:r w:rsidRPr="007E5D18">
          <w:rPr>
            <w:rFonts w:cs="Calibri"/>
            <w:sz w:val="18"/>
            <w:szCs w:val="18"/>
            <w:lang w:bidi="fa-IR"/>
            <w:rPrChange w:id="1476"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77" w:author="Microsoft account" w:date="2025-09-14T11:48:00Z"/>
          <w:rFonts w:cs="Calibri"/>
          <w:sz w:val="18"/>
          <w:szCs w:val="18"/>
          <w:rtl/>
          <w:lang w:bidi="fa-IR"/>
          <w:rPrChange w:id="1478" w:author="Microsoft account" w:date="2025-09-14T11:49:00Z">
            <w:rPr>
              <w:ins w:id="1479" w:author="Microsoft account" w:date="2025-09-14T11:48:00Z"/>
              <w:rFonts w:cs="Calibri"/>
              <w:sz w:val="28"/>
              <w:szCs w:val="28"/>
              <w:rtl/>
              <w:lang w:bidi="fa-IR"/>
            </w:rPr>
          </w:rPrChange>
        </w:rPr>
        <w:pPrChange w:id="1480" w:author="Microsoft account" w:date="2025-09-14T11:49:00Z">
          <w:pPr>
            <w:bidi/>
            <w:spacing w:after="0" w:line="276" w:lineRule="auto"/>
            <w:jc w:val="both"/>
          </w:pPr>
        </w:pPrChange>
      </w:pPr>
      <w:ins w:id="1481" w:author="Microsoft account" w:date="2025-09-14T11:49:00Z">
        <w:r w:rsidRPr="007E5D18">
          <w:rPr>
            <w:rFonts w:cs="Calibri"/>
            <w:sz w:val="18"/>
            <w:szCs w:val="18"/>
            <w:rtl/>
            <w:lang w:bidi="fa-IR"/>
            <w:rPrChange w:id="1482" w:author="Microsoft account" w:date="2025-09-14T11:49:00Z">
              <w:rPr>
                <w:rFonts w:cs="Calibri"/>
                <w:sz w:val="28"/>
                <w:szCs w:val="28"/>
                <w:rtl/>
                <w:lang w:bidi="fa-IR"/>
              </w:rPr>
            </w:rPrChange>
          </w:rPr>
          <w:t xml:space="preserve">خارج از </w:t>
        </w:r>
        <w:r w:rsidRPr="007E5D18">
          <w:rPr>
            <w:rFonts w:cs="Calibri"/>
            <w:sz w:val="18"/>
            <w:szCs w:val="18"/>
            <w:lang w:bidi="fa-IR"/>
            <w:rPrChange w:id="1483" w:author="Microsoft account" w:date="2025-09-14T11:49:00Z">
              <w:rPr>
                <w:rFonts w:cs="Calibri"/>
                <w:sz w:val="28"/>
                <w:szCs w:val="28"/>
                <w:lang w:bidi="fa-IR"/>
              </w:rPr>
            </w:rPrChange>
          </w:rPr>
          <w:t>turtle</w:t>
        </w:r>
        <w:r w:rsidRPr="007E5D18">
          <w:rPr>
            <w:rFonts w:cs="Calibri"/>
            <w:sz w:val="18"/>
            <w:szCs w:val="18"/>
            <w:rtl/>
            <w:lang w:bidi="fa-IR"/>
            <w:rPrChange w:id="1484"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85" w:author="Microsoft account" w:date="2025-09-14T11:49:00Z">
              <w:rPr>
                <w:rFonts w:cs="Calibri" w:hint="cs"/>
                <w:sz w:val="28"/>
                <w:szCs w:val="28"/>
                <w:rtl/>
                <w:lang w:bidi="fa-IR"/>
              </w:rPr>
            </w:rPrChange>
          </w:rPr>
          <w:t>ی‌</w:t>
        </w:r>
        <w:r w:rsidRPr="007E5D18">
          <w:rPr>
            <w:rFonts w:cs="Calibri" w:hint="eastAsia"/>
            <w:sz w:val="18"/>
            <w:szCs w:val="18"/>
            <w:rtl/>
            <w:lang w:bidi="fa-IR"/>
            <w:rPrChange w:id="1486" w:author="Microsoft account" w:date="2025-09-14T11:49:00Z">
              <w:rPr>
                <w:rFonts w:cs="Calibri" w:hint="eastAsia"/>
                <w:sz w:val="28"/>
                <w:szCs w:val="28"/>
                <w:rtl/>
                <w:lang w:bidi="fa-IR"/>
              </w:rPr>
            </w:rPrChange>
          </w:rPr>
          <w:t>تون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از </w:t>
        </w:r>
        <w:r w:rsidRPr="007E5D18">
          <w:rPr>
            <w:rFonts w:cs="Calibri"/>
            <w:sz w:val="18"/>
            <w:szCs w:val="18"/>
            <w:lang w:bidi="fa-IR"/>
            <w:rPrChange w:id="1489" w:author="Microsoft account" w:date="2025-09-14T11:49:00Z">
              <w:rPr>
                <w:rFonts w:cs="Calibri"/>
                <w:sz w:val="28"/>
                <w:szCs w:val="28"/>
                <w:lang w:bidi="fa-IR"/>
              </w:rPr>
            </w:rPrChange>
          </w:rPr>
          <w:t>threading.Timer</w:t>
        </w:r>
        <w:r w:rsidRPr="007E5D18">
          <w:rPr>
            <w:rFonts w:cs="Calibri"/>
            <w:sz w:val="18"/>
            <w:szCs w:val="18"/>
            <w:rtl/>
            <w:lang w:bidi="fa-IR"/>
            <w:rPrChange w:id="1490" w:author="Microsoft account" w:date="2025-09-14T11:49:00Z">
              <w:rPr>
                <w:rFonts w:cs="Calibri"/>
                <w:sz w:val="28"/>
                <w:szCs w:val="28"/>
                <w:rtl/>
                <w:lang w:bidi="fa-IR"/>
              </w:rPr>
            </w:rPrChange>
          </w:rPr>
          <w:t xml:space="preserve"> </w:t>
        </w:r>
        <w:r w:rsidRPr="007E5D18">
          <w:rPr>
            <w:rFonts w:cs="Calibri" w:hint="cs"/>
            <w:sz w:val="18"/>
            <w:szCs w:val="18"/>
            <w:rtl/>
            <w:lang w:bidi="fa-IR"/>
            <w:rPrChange w:id="1491" w:author="Microsoft account" w:date="2025-09-14T11:49:00Z">
              <w:rPr>
                <w:rFonts w:cs="Calibri" w:hint="cs"/>
                <w:sz w:val="28"/>
                <w:szCs w:val="28"/>
                <w:rtl/>
                <w:lang w:bidi="fa-IR"/>
              </w:rPr>
            </w:rPrChange>
          </w:rPr>
          <w:t>ی</w:t>
        </w:r>
        <w:r w:rsidRPr="007E5D18">
          <w:rPr>
            <w:rFonts w:cs="Calibri" w:hint="eastAsia"/>
            <w:sz w:val="18"/>
            <w:szCs w:val="18"/>
            <w:rtl/>
            <w:lang w:bidi="fa-IR"/>
            <w:rPrChange w:id="1492" w:author="Microsoft account" w:date="2025-09-14T11:49:00Z">
              <w:rPr>
                <w:rFonts w:cs="Calibri" w:hint="eastAsia"/>
                <w:sz w:val="28"/>
                <w:szCs w:val="28"/>
                <w:rtl/>
                <w:lang w:bidi="fa-IR"/>
              </w:rPr>
            </w:rPrChange>
          </w:rPr>
          <w:t>ا</w:t>
        </w:r>
        <w:r w:rsidRPr="007E5D18">
          <w:rPr>
            <w:rFonts w:cs="Calibri"/>
            <w:sz w:val="18"/>
            <w:szCs w:val="18"/>
            <w:rtl/>
            <w:lang w:bidi="fa-IR"/>
            <w:rPrChange w:id="1493" w:author="Microsoft account" w:date="2025-09-14T11:49:00Z">
              <w:rPr>
                <w:rFonts w:cs="Calibri"/>
                <w:sz w:val="28"/>
                <w:szCs w:val="28"/>
                <w:rtl/>
                <w:lang w:bidi="fa-IR"/>
              </w:rPr>
            </w:rPrChange>
          </w:rPr>
          <w:t xml:space="preserve"> </w:t>
        </w:r>
        <w:r w:rsidRPr="007E5D18">
          <w:rPr>
            <w:rFonts w:cs="Calibri"/>
            <w:sz w:val="18"/>
            <w:szCs w:val="18"/>
            <w:lang w:bidi="fa-IR"/>
            <w:rPrChange w:id="1494" w:author="Microsoft account" w:date="2025-09-14T11:49:00Z">
              <w:rPr>
                <w:rFonts w:cs="Calibri"/>
                <w:sz w:val="28"/>
                <w:szCs w:val="28"/>
                <w:lang w:bidi="fa-IR"/>
              </w:rPr>
            </w:rPrChange>
          </w:rPr>
          <w:t>asyncio</w:t>
        </w:r>
        <w:r w:rsidRPr="007E5D18">
          <w:rPr>
            <w:rFonts w:cs="Calibri"/>
            <w:sz w:val="18"/>
            <w:szCs w:val="18"/>
            <w:rtl/>
            <w:lang w:bidi="fa-IR"/>
            <w:rPrChange w:id="1495"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96" w:author="Microsoft account" w:date="2025-09-14T11:49:00Z">
              <w:rPr>
                <w:rFonts w:cs="Calibri" w:hint="cs"/>
                <w:sz w:val="28"/>
                <w:szCs w:val="28"/>
                <w:rtl/>
                <w:lang w:bidi="fa-IR"/>
              </w:rPr>
            </w:rPrChange>
          </w:rPr>
          <w:t>ی</w:t>
        </w:r>
        <w:r w:rsidRPr="007E5D18">
          <w:rPr>
            <w:rFonts w:cs="Calibri"/>
            <w:sz w:val="18"/>
            <w:szCs w:val="18"/>
            <w:rtl/>
            <w:lang w:bidi="fa-IR"/>
            <w:rPrChange w:id="1497"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98" w:author="Microsoft account" w:date="2025-09-14T11:49:00Z">
              <w:rPr>
                <w:rFonts w:cs="Calibri" w:hint="cs"/>
                <w:sz w:val="28"/>
                <w:szCs w:val="28"/>
                <w:rtl/>
                <w:lang w:bidi="fa-IR"/>
              </w:rPr>
            </w:rPrChange>
          </w:rPr>
          <w:t>ی</w:t>
        </w:r>
        <w:r w:rsidRPr="007E5D18">
          <w:rPr>
            <w:rFonts w:cs="Calibri"/>
            <w:sz w:val="18"/>
            <w:szCs w:val="18"/>
            <w:rtl/>
            <w:lang w:bidi="fa-IR"/>
            <w:rPrChange w:id="1499"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00" w:author="Microsoft account" w:date="2025-09-14T11:48:00Z"/>
          <w:rFonts w:cs="Calibri"/>
          <w:sz w:val="28"/>
          <w:szCs w:val="28"/>
          <w:rtl/>
          <w:lang w:bidi="fa-IR"/>
        </w:rPr>
        <w:pPrChange w:id="1501" w:author="Microsoft account" w:date="2025-09-14T11:48:00Z">
          <w:pPr>
            <w:bidi/>
            <w:spacing w:after="0" w:line="276" w:lineRule="auto"/>
            <w:jc w:val="both"/>
          </w:pPr>
        </w:pPrChange>
      </w:pPr>
      <w:ins w:id="1502"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03" w:author="Microsoft account" w:date="2025-09-14T11:48:00Z"/>
          <w:rFonts w:cs="Calibri"/>
          <w:sz w:val="28"/>
          <w:szCs w:val="28"/>
          <w:rtl/>
          <w:lang w:bidi="fa-IR"/>
        </w:rPr>
        <w:pPrChange w:id="1504"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505" w:author="Microsoft account" w:date="2025-09-14T12:06:00Z"/>
          <w:rFonts w:cs="Calibri"/>
          <w:sz w:val="28"/>
          <w:szCs w:val="28"/>
          <w:rtl/>
          <w:lang w:bidi="fa-IR"/>
        </w:rPr>
        <w:pPrChange w:id="1506" w:author="Microsoft account" w:date="2025-09-14T11:48:00Z">
          <w:pPr>
            <w:bidi/>
            <w:spacing w:after="0" w:line="276" w:lineRule="auto"/>
            <w:jc w:val="both"/>
          </w:pPr>
        </w:pPrChange>
      </w:pPr>
      <w:ins w:id="1507" w:author="Microsoft account" w:date="2025-09-14T11:48:00Z">
        <w:r>
          <w:rPr>
            <w:rFonts w:cs="Calibri" w:hint="cs"/>
            <w:sz w:val="28"/>
            <w:szCs w:val="28"/>
            <w:rtl/>
            <w:lang w:bidi="fa-IR"/>
          </w:rPr>
          <w:t>-</w:t>
        </w:r>
      </w:ins>
      <w:ins w:id="1508" w:author="Microsoft account" w:date="2025-09-14T12:05:00Z">
        <w:r w:rsidR="00F75F66">
          <w:rPr>
            <w:rFonts w:cs="Calibri" w:hint="cs"/>
            <w:sz w:val="28"/>
            <w:szCs w:val="28"/>
            <w:rtl/>
            <w:lang w:bidi="fa-IR"/>
          </w:rPr>
          <w:t xml:space="preserve">یادآوری: برای فرمت بندی زمان به کمک </w:t>
        </w:r>
      </w:ins>
      <w:ins w:id="1509"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10" w:author="Microsoft account" w:date="2025-09-14T12:06:00Z"/>
          <w:rFonts w:cs="Calibri"/>
          <w:sz w:val="28"/>
          <w:szCs w:val="28"/>
          <w:rtl/>
          <w:lang w:bidi="fa-IR"/>
        </w:rPr>
        <w:pPrChange w:id="1511"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12" w:author="Microsoft account" w:date="2025-09-14T10:33:00Z"/>
          <w:rFonts w:cs="Calibri"/>
          <w:sz w:val="28"/>
          <w:szCs w:val="28"/>
          <w:rtl/>
          <w:lang w:bidi="fa-IR"/>
        </w:rPr>
        <w:pPrChange w:id="1513" w:author="Microsoft account" w:date="2025-09-14T12:06:00Z">
          <w:pPr>
            <w:bidi/>
            <w:spacing w:after="0" w:line="276" w:lineRule="auto"/>
            <w:jc w:val="both"/>
          </w:pPr>
        </w:pPrChange>
      </w:pPr>
      <w:ins w:id="1514"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15" w:author="Microsoft account" w:date="2025-09-14T10:33:00Z"/>
          <w:rFonts w:cs="Calibri"/>
          <w:sz w:val="28"/>
          <w:szCs w:val="28"/>
          <w:rtl/>
          <w:lang w:bidi="fa-IR"/>
        </w:rPr>
        <w:pPrChange w:id="1516" w:author="Microsoft account" w:date="2025-09-14T10:33:00Z">
          <w:pPr>
            <w:bidi/>
            <w:spacing w:after="0" w:line="276" w:lineRule="auto"/>
            <w:jc w:val="both"/>
          </w:pPr>
        </w:pPrChange>
      </w:pPr>
    </w:p>
    <w:p w14:paraId="3F18A8FD" w14:textId="3017B92B" w:rsidR="008C17E4" w:rsidRDefault="008C17E4">
      <w:pPr>
        <w:spacing w:after="0" w:line="240" w:lineRule="auto"/>
        <w:rPr>
          <w:ins w:id="1517" w:author="Microsoft account" w:date="2025-09-14T10:33:00Z"/>
          <w:rFonts w:cs="Calibri"/>
          <w:sz w:val="28"/>
          <w:szCs w:val="28"/>
          <w:rtl/>
          <w:lang w:bidi="fa-IR"/>
        </w:rPr>
      </w:pPr>
      <w:ins w:id="1518"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19" w:author="Microsoft account" w:date="2025-09-16T12:28:00Z"/>
          <w:rFonts w:cs="Calibri"/>
          <w:sz w:val="28"/>
          <w:szCs w:val="28"/>
          <w:rtl/>
          <w:lang w:bidi="fa-IR"/>
        </w:rPr>
        <w:pPrChange w:id="1520" w:author="Microsoft account" w:date="2025-09-14T10:33:00Z">
          <w:pPr>
            <w:bidi/>
            <w:spacing w:after="0" w:line="276" w:lineRule="auto"/>
            <w:jc w:val="both"/>
          </w:pPr>
        </w:pPrChange>
      </w:pPr>
      <w:bookmarkStart w:id="1521" w:name="I4040625"/>
      <w:ins w:id="1522" w:author="Microsoft account" w:date="2025-09-16T12:28:00Z">
        <w:r>
          <w:rPr>
            <w:rFonts w:cs="Calibri" w:hint="cs"/>
            <w:sz w:val="28"/>
            <w:szCs w:val="28"/>
            <w:rtl/>
            <w:lang w:bidi="fa-IR"/>
          </w:rPr>
          <w:lastRenderedPageBreak/>
          <w:t>ادامه</w:t>
        </w:r>
      </w:ins>
    </w:p>
    <w:bookmarkEnd w:id="1521"/>
    <w:p w14:paraId="32C338D4" w14:textId="52FA3815" w:rsidR="00F13E7B" w:rsidRDefault="002C1B6A">
      <w:pPr>
        <w:bidi/>
        <w:spacing w:after="0" w:line="276" w:lineRule="auto"/>
        <w:jc w:val="both"/>
        <w:rPr>
          <w:ins w:id="1523" w:author="Microsoft account" w:date="2025-09-16T13:54:00Z"/>
          <w:rFonts w:cs="Calibri"/>
          <w:sz w:val="28"/>
          <w:szCs w:val="28"/>
          <w:rtl/>
          <w:lang w:bidi="fa-IR"/>
        </w:rPr>
        <w:pPrChange w:id="1524" w:author="Microsoft account" w:date="2025-09-16T12:28:00Z">
          <w:pPr>
            <w:bidi/>
            <w:spacing w:after="0" w:line="276" w:lineRule="auto"/>
            <w:jc w:val="both"/>
          </w:pPr>
        </w:pPrChange>
      </w:pPr>
      <w:ins w:id="1525"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26"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27" w:author="Microsoft account" w:date="2025-09-17T12:58:00Z"/>
          <w:rFonts w:cs="Calibri"/>
          <w:sz w:val="28"/>
          <w:szCs w:val="28"/>
          <w:rtl/>
          <w:lang w:bidi="fa-IR"/>
        </w:rPr>
        <w:pPrChange w:id="1528" w:author="Microsoft account" w:date="2025-09-16T13:54:00Z">
          <w:pPr>
            <w:bidi/>
            <w:spacing w:after="0" w:line="276" w:lineRule="auto"/>
            <w:jc w:val="both"/>
          </w:pPr>
        </w:pPrChange>
      </w:pPr>
      <w:ins w:id="1529"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30"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31" w:author="Microsoft account" w:date="2025-09-17T12:58:00Z"/>
          <w:rFonts w:cs="Calibri"/>
          <w:sz w:val="28"/>
          <w:szCs w:val="28"/>
          <w:rtl/>
          <w:lang w:bidi="fa-IR"/>
        </w:rPr>
        <w:pPrChange w:id="1532"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33" w:author="Microsoft account" w:date="2025-09-16T13:55:00Z"/>
          <w:rFonts w:cs="Calibri"/>
          <w:sz w:val="28"/>
          <w:szCs w:val="28"/>
          <w:lang w:bidi="fa-IR"/>
        </w:rPr>
        <w:pPrChange w:id="1534"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35" w:author="Microsoft account" w:date="2025-09-16T12:28:00Z"/>
          <w:rFonts w:cs="Calibri"/>
          <w:sz w:val="28"/>
          <w:szCs w:val="28"/>
          <w:lang w:bidi="fa-IR"/>
        </w:rPr>
        <w:pPrChange w:id="1536" w:author="Microsoft account" w:date="2025-09-16T13:55:00Z">
          <w:pPr>
            <w:bidi/>
            <w:spacing w:after="0" w:line="276" w:lineRule="auto"/>
            <w:jc w:val="both"/>
          </w:pPr>
        </w:pPrChange>
      </w:pPr>
    </w:p>
    <w:p w14:paraId="5942F199" w14:textId="783B5AB6" w:rsidR="00F13E7B" w:rsidRDefault="00F13E7B">
      <w:pPr>
        <w:spacing w:after="0" w:line="240" w:lineRule="auto"/>
        <w:rPr>
          <w:ins w:id="1537" w:author="Microsoft account" w:date="2025-09-16T12:28:00Z"/>
          <w:rFonts w:cs="Calibri"/>
          <w:sz w:val="28"/>
          <w:szCs w:val="28"/>
          <w:lang w:bidi="fa-IR"/>
        </w:rPr>
      </w:pPr>
      <w:ins w:id="1538"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39" w:author="Microsoft account" w:date="2025-09-17T12:59:00Z"/>
          <w:rFonts w:cs="Calibri"/>
          <w:sz w:val="28"/>
          <w:szCs w:val="28"/>
          <w:rtl/>
          <w:lang w:bidi="fa-IR"/>
        </w:rPr>
        <w:pPrChange w:id="1540" w:author="Microsoft account" w:date="2025-09-16T12:28:00Z">
          <w:pPr>
            <w:bidi/>
            <w:spacing w:after="0" w:line="276" w:lineRule="auto"/>
            <w:jc w:val="both"/>
          </w:pPr>
        </w:pPrChange>
      </w:pPr>
      <w:bookmarkStart w:id="1541" w:name="I4040626"/>
      <w:ins w:id="1542" w:author="Microsoft account" w:date="2025-09-17T12:59:00Z">
        <w:r>
          <w:rPr>
            <w:rFonts w:cs="Calibri" w:hint="cs"/>
            <w:sz w:val="28"/>
            <w:szCs w:val="28"/>
            <w:rtl/>
            <w:lang w:bidi="fa-IR"/>
          </w:rPr>
          <w:lastRenderedPageBreak/>
          <w:t>ادامه</w:t>
        </w:r>
      </w:ins>
    </w:p>
    <w:bookmarkEnd w:id="1541"/>
    <w:p w14:paraId="3083ECDB" w14:textId="77777777" w:rsidR="00701FFF" w:rsidRDefault="00701FFF">
      <w:pPr>
        <w:bidi/>
        <w:spacing w:after="0" w:line="276" w:lineRule="auto"/>
        <w:jc w:val="both"/>
        <w:rPr>
          <w:ins w:id="1543" w:author="Microsoft account" w:date="2025-09-17T12:59:00Z"/>
          <w:rFonts w:cs="Calibri"/>
          <w:sz w:val="28"/>
          <w:szCs w:val="28"/>
          <w:rtl/>
          <w:lang w:bidi="fa-IR"/>
        </w:rPr>
        <w:pPrChange w:id="1544"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45" w:author="Microsoft account" w:date="2025-09-17T13:00:00Z"/>
          <w:rFonts w:cs="Calibri"/>
          <w:sz w:val="28"/>
          <w:szCs w:val="28"/>
          <w:rtl/>
          <w:lang w:bidi="fa-IR"/>
        </w:rPr>
        <w:pPrChange w:id="1546" w:author="Microsoft account" w:date="2025-09-17T12:59:00Z">
          <w:pPr>
            <w:bidi/>
            <w:spacing w:after="0" w:line="276" w:lineRule="auto"/>
            <w:jc w:val="both"/>
          </w:pPr>
        </w:pPrChange>
      </w:pPr>
      <w:ins w:id="1547"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48" w:author="Microsoft account" w:date="2025-09-17T13:00:00Z"/>
          <w:rFonts w:cs="Calibri"/>
          <w:sz w:val="28"/>
          <w:szCs w:val="28"/>
          <w:rtl/>
          <w:lang w:bidi="fa-IR"/>
        </w:rPr>
        <w:pPrChange w:id="1549" w:author="Microsoft account" w:date="2025-09-17T13:00:00Z">
          <w:pPr>
            <w:bidi/>
            <w:spacing w:after="0" w:line="276" w:lineRule="auto"/>
            <w:jc w:val="both"/>
          </w:pPr>
        </w:pPrChange>
      </w:pPr>
      <w:ins w:id="1550" w:author="Microsoft account" w:date="2025-09-17T13:00:00Z">
        <w:r w:rsidRPr="001F062A">
          <w:rPr>
            <w:rFonts w:cs="Calibri"/>
            <w:noProof/>
            <w:sz w:val="28"/>
            <w:szCs w:val="28"/>
            <w:rPrChange w:id="1551"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52" w:author="Microsoft account" w:date="2025-09-17T13:00:00Z"/>
          <w:rFonts w:cs="Calibri"/>
          <w:sz w:val="28"/>
          <w:szCs w:val="28"/>
          <w:rtl/>
          <w:lang w:bidi="fa-IR"/>
        </w:rPr>
        <w:pPrChange w:id="1553"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54" w:author="Microsoft account" w:date="2025-09-18T09:44:00Z"/>
          <w:rFonts w:cs="Calibri"/>
          <w:sz w:val="28"/>
          <w:szCs w:val="28"/>
          <w:lang w:bidi="fa-IR"/>
        </w:rPr>
        <w:pPrChange w:id="1555" w:author="Microsoft account" w:date="2025-09-17T13:00:00Z">
          <w:pPr>
            <w:bidi/>
            <w:spacing w:after="0" w:line="276" w:lineRule="auto"/>
            <w:jc w:val="both"/>
          </w:pPr>
        </w:pPrChange>
      </w:pPr>
      <w:ins w:id="1556"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57" w:author="Microsoft account" w:date="2025-09-17T13:01:00Z"/>
          <w:rFonts w:cs="Calibri"/>
          <w:sz w:val="28"/>
          <w:szCs w:val="28"/>
          <w:rtl/>
          <w:lang w:bidi="fa-IR"/>
          <w:rPrChange w:id="1558" w:author="Microsoft account" w:date="2025-09-18T09:44:00Z">
            <w:rPr>
              <w:ins w:id="1559" w:author="Microsoft account" w:date="2025-09-17T13:01:00Z"/>
              <w:noProof/>
              <w:rtl/>
            </w:rPr>
          </w:rPrChange>
        </w:rPr>
        <w:pPrChange w:id="1560" w:author="Microsoft account" w:date="2025-09-18T09:44:00Z">
          <w:pPr>
            <w:bidi/>
            <w:spacing w:after="0" w:line="276" w:lineRule="auto"/>
            <w:jc w:val="both"/>
          </w:pPr>
        </w:pPrChange>
      </w:pPr>
      <w:ins w:id="1561"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62" w:author="Microsoft account" w:date="2025-09-18T09:44:00Z"/>
          <w:rFonts w:cs="Calibri"/>
          <w:sz w:val="28"/>
          <w:szCs w:val="28"/>
          <w:lang w:bidi="fa-IR"/>
        </w:rPr>
        <w:pPrChange w:id="1563" w:author="Microsoft account" w:date="2025-09-17T13:01:00Z">
          <w:pPr>
            <w:bidi/>
            <w:spacing w:after="0" w:line="276" w:lineRule="auto"/>
            <w:jc w:val="both"/>
          </w:pPr>
        </w:pPrChange>
      </w:pPr>
      <w:ins w:id="1564"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65" w:author="Microsoft account" w:date="2025-09-17T13:01:00Z"/>
          <w:rFonts w:cs="Calibri"/>
          <w:sz w:val="28"/>
          <w:szCs w:val="28"/>
          <w:rtl/>
          <w:lang w:bidi="fa-IR"/>
        </w:rPr>
        <w:pPrChange w:id="1566" w:author="Microsoft account" w:date="2025-09-18T09:44:00Z">
          <w:pPr>
            <w:bidi/>
            <w:spacing w:after="0" w:line="276" w:lineRule="auto"/>
            <w:jc w:val="both"/>
          </w:pPr>
        </w:pPrChange>
      </w:pPr>
      <w:ins w:id="1567"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68" w:author="Microsoft account" w:date="2025-09-17T13:01:00Z"/>
          <w:rFonts w:cs="Calibri"/>
          <w:sz w:val="28"/>
          <w:szCs w:val="28"/>
          <w:rtl/>
          <w:lang w:bidi="fa-IR"/>
        </w:rPr>
        <w:pPrChange w:id="1569"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70" w:author="Microsoft account" w:date="2025-09-17T13:39:00Z"/>
          <w:rFonts w:cs="Calibri"/>
          <w:sz w:val="28"/>
          <w:szCs w:val="28"/>
          <w:rtl/>
          <w:lang w:bidi="fa-IR"/>
        </w:rPr>
        <w:pPrChange w:id="1571" w:author="Microsoft account" w:date="2025-09-17T13:01:00Z">
          <w:pPr>
            <w:bidi/>
            <w:spacing w:after="0" w:line="276" w:lineRule="auto"/>
            <w:jc w:val="both"/>
          </w:pPr>
        </w:pPrChange>
      </w:pPr>
      <w:ins w:id="1572" w:author="Microsoft account" w:date="2025-09-17T13:01:00Z">
        <w:r>
          <w:rPr>
            <w:rFonts w:cs="Calibri" w:hint="cs"/>
            <w:sz w:val="28"/>
            <w:szCs w:val="28"/>
            <w:rtl/>
            <w:lang w:bidi="fa-IR"/>
          </w:rPr>
          <w:t>-</w:t>
        </w:r>
      </w:ins>
      <w:ins w:id="1573"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74" w:author="Microsoft account" w:date="2025-09-17T13:39:00Z"/>
          <w:rFonts w:cs="Calibri"/>
          <w:sz w:val="28"/>
          <w:szCs w:val="28"/>
          <w:rtl/>
          <w:lang w:bidi="fa-IR"/>
        </w:rPr>
        <w:pPrChange w:id="1575"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76" w:author="Microsoft account" w:date="2025-09-17T13:53:00Z"/>
          <w:rFonts w:cs="Calibri"/>
          <w:sz w:val="28"/>
          <w:szCs w:val="28"/>
          <w:rtl/>
          <w:lang w:bidi="fa-IR"/>
        </w:rPr>
        <w:pPrChange w:id="1577" w:author="Microsoft account" w:date="2025-09-18T09:45:00Z">
          <w:pPr>
            <w:bidi/>
            <w:spacing w:after="0" w:line="276" w:lineRule="auto"/>
            <w:jc w:val="both"/>
          </w:pPr>
        </w:pPrChange>
      </w:pPr>
      <w:ins w:id="1578" w:author="Microsoft account" w:date="2025-09-17T13:39:00Z">
        <w:r>
          <w:rPr>
            <w:rFonts w:cs="Calibri" w:hint="cs"/>
            <w:sz w:val="28"/>
            <w:szCs w:val="28"/>
            <w:rtl/>
            <w:lang w:bidi="fa-IR"/>
          </w:rPr>
          <w:t>-</w:t>
        </w:r>
      </w:ins>
      <w:ins w:id="1579" w:author="Microsoft account" w:date="2025-09-17T13:51:00Z">
        <w:r w:rsidR="00166988">
          <w:rPr>
            <w:rFonts w:cs="Calibri" w:hint="cs"/>
            <w:sz w:val="28"/>
            <w:szCs w:val="28"/>
            <w:rtl/>
            <w:lang w:bidi="fa-IR"/>
          </w:rPr>
          <w:t xml:space="preserve">یادآوری: توی </w:t>
        </w:r>
      </w:ins>
      <w:ins w:id="1580"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81"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82" w:author="Microsoft account" w:date="2025-09-17T13:53:00Z"/>
          <w:rFonts w:cs="Calibri"/>
          <w:sz w:val="28"/>
          <w:szCs w:val="28"/>
          <w:rtl/>
          <w:lang w:bidi="fa-IR"/>
        </w:rPr>
        <w:pPrChange w:id="1583"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84" w:author="Microsoft account" w:date="2025-09-17T14:00:00Z"/>
          <w:rFonts w:cs="Calibri"/>
          <w:sz w:val="28"/>
          <w:szCs w:val="28"/>
          <w:rtl/>
          <w:lang w:bidi="fa-IR"/>
        </w:rPr>
        <w:pPrChange w:id="1585" w:author="Microsoft account" w:date="2025-09-18T09:46:00Z">
          <w:pPr>
            <w:bidi/>
            <w:spacing w:after="0" w:line="276" w:lineRule="auto"/>
            <w:jc w:val="both"/>
          </w:pPr>
        </w:pPrChange>
      </w:pPr>
      <w:ins w:id="1586" w:author="Microsoft account" w:date="2025-09-17T13:53:00Z">
        <w:r>
          <w:rPr>
            <w:rFonts w:cs="Calibri" w:hint="cs"/>
            <w:sz w:val="28"/>
            <w:szCs w:val="28"/>
            <w:rtl/>
            <w:lang w:bidi="fa-IR"/>
          </w:rPr>
          <w:t>-</w:t>
        </w:r>
      </w:ins>
      <w:ins w:id="1587"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88"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89" w:author="Microsoft account" w:date="2025-09-17T14:00:00Z"/>
          <w:rFonts w:cs="Calibri"/>
          <w:sz w:val="28"/>
          <w:szCs w:val="28"/>
          <w:rtl/>
          <w:lang w:bidi="fa-IR"/>
        </w:rPr>
        <w:pPrChange w:id="1590"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91" w:author="Microsoft account" w:date="2025-09-17T14:05:00Z"/>
          <w:rFonts w:cs="Calibri"/>
          <w:sz w:val="28"/>
          <w:szCs w:val="28"/>
          <w:rtl/>
          <w:lang w:bidi="fa-IR"/>
        </w:rPr>
        <w:pPrChange w:id="1592" w:author="Microsoft account" w:date="2025-09-17T14:00:00Z">
          <w:pPr>
            <w:bidi/>
            <w:spacing w:after="0" w:line="276" w:lineRule="auto"/>
            <w:jc w:val="both"/>
          </w:pPr>
        </w:pPrChange>
      </w:pPr>
      <w:ins w:id="1593" w:author="Microsoft account" w:date="2025-09-17T14:00:00Z">
        <w:r>
          <w:rPr>
            <w:rFonts w:cs="Calibri" w:hint="cs"/>
            <w:sz w:val="28"/>
            <w:szCs w:val="28"/>
            <w:rtl/>
            <w:lang w:bidi="fa-IR"/>
          </w:rPr>
          <w:t>-</w:t>
        </w:r>
      </w:ins>
      <w:ins w:id="1594" w:author="Microsoft account" w:date="2025-09-17T14:03:00Z">
        <w:r w:rsidR="00AD57ED">
          <w:rPr>
            <w:rFonts w:cs="Calibri" w:hint="cs"/>
            <w:sz w:val="28"/>
            <w:szCs w:val="28"/>
            <w:rtl/>
            <w:lang w:bidi="fa-IR"/>
          </w:rPr>
          <w:t>یه چیز جالب. این</w:t>
        </w:r>
      </w:ins>
      <w:ins w:id="1595"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96"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97" w:author="Microsoft account" w:date="2025-09-17T14:05:00Z"/>
          <w:rFonts w:cs="Calibri"/>
          <w:sz w:val="28"/>
          <w:szCs w:val="28"/>
          <w:rtl/>
          <w:lang w:bidi="fa-IR"/>
        </w:rPr>
        <w:pPrChange w:id="1598"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99" w:author="Microsoft account" w:date="2025-09-18T09:46:00Z"/>
          <w:rFonts w:cs="Calibri"/>
          <w:sz w:val="28"/>
          <w:szCs w:val="28"/>
          <w:rtl/>
          <w:lang w:bidi="fa-IR"/>
        </w:rPr>
        <w:pPrChange w:id="1600" w:author="Microsoft account" w:date="2025-09-17T14:05:00Z">
          <w:pPr>
            <w:bidi/>
            <w:spacing w:after="0" w:line="276" w:lineRule="auto"/>
            <w:jc w:val="both"/>
          </w:pPr>
        </w:pPrChange>
      </w:pPr>
      <w:ins w:id="1601" w:author="Microsoft account" w:date="2025-09-17T14:05:00Z">
        <w:r>
          <w:rPr>
            <w:rFonts w:cs="Calibri" w:hint="cs"/>
            <w:sz w:val="28"/>
            <w:szCs w:val="28"/>
            <w:rtl/>
            <w:lang w:bidi="fa-IR"/>
          </w:rPr>
          <w:t>-</w:t>
        </w:r>
      </w:ins>
      <w:ins w:id="1602"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03"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04"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05" w:author="Microsoft account" w:date="2025-09-17T14:11:00Z"/>
          <w:rFonts w:cs="Calibri"/>
          <w:sz w:val="28"/>
          <w:szCs w:val="28"/>
          <w:rtl/>
          <w:lang w:bidi="fa-IR"/>
        </w:rPr>
        <w:pPrChange w:id="1606" w:author="Microsoft account" w:date="2025-09-18T09:46:00Z">
          <w:pPr>
            <w:bidi/>
            <w:spacing w:after="0" w:line="276" w:lineRule="auto"/>
            <w:jc w:val="both"/>
          </w:pPr>
        </w:pPrChange>
      </w:pPr>
      <w:ins w:id="1607"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08"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09"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10" w:author="Microsoft account" w:date="2025-09-17T14:11:00Z"/>
          <w:rFonts w:cs="Calibri"/>
          <w:sz w:val="28"/>
          <w:szCs w:val="28"/>
          <w:rtl/>
          <w:lang w:bidi="fa-IR"/>
        </w:rPr>
        <w:pPrChange w:id="1611"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12" w:author="Microsoft account" w:date="2025-09-17T14:53:00Z"/>
          <w:rFonts w:cs="Calibri"/>
          <w:sz w:val="28"/>
          <w:szCs w:val="28"/>
          <w:rtl/>
          <w:lang w:bidi="fa-IR"/>
        </w:rPr>
        <w:pPrChange w:id="1613" w:author="Microsoft account" w:date="2025-09-17T14:11:00Z">
          <w:pPr>
            <w:bidi/>
            <w:spacing w:after="0" w:line="276" w:lineRule="auto"/>
            <w:jc w:val="both"/>
          </w:pPr>
        </w:pPrChange>
      </w:pPr>
      <w:ins w:id="1614"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15"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16" w:author="Microsoft account" w:date="2025-09-17T14:53:00Z"/>
          <w:rFonts w:cs="Calibri"/>
          <w:sz w:val="28"/>
          <w:szCs w:val="28"/>
          <w:lang w:bidi="fa-IR"/>
        </w:rPr>
        <w:pPrChange w:id="1617" w:author="Microsoft account" w:date="2025-09-17T14:53:00Z">
          <w:pPr>
            <w:bidi/>
            <w:spacing w:after="0" w:line="276" w:lineRule="auto"/>
            <w:jc w:val="both"/>
          </w:pPr>
        </w:pPrChange>
      </w:pPr>
      <w:ins w:id="1618"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19" w:author="Microsoft account" w:date="2025-09-17T14:53:00Z"/>
          <w:rFonts w:cs="Calibri"/>
          <w:sz w:val="28"/>
          <w:szCs w:val="28"/>
          <w:lang w:bidi="fa-IR"/>
        </w:rPr>
        <w:pPrChange w:id="1620"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21" w:author="Microsoft account" w:date="2025-09-17T13:52:00Z"/>
          <w:rFonts w:cs="Calibri"/>
          <w:sz w:val="28"/>
          <w:szCs w:val="28"/>
          <w:lang w:bidi="fa-IR"/>
        </w:rPr>
        <w:pPrChange w:id="1622"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23" w:author="Microsoft account" w:date="2025-09-17T13:52:00Z"/>
          <w:rFonts w:cs="Calibri"/>
          <w:sz w:val="28"/>
          <w:szCs w:val="28"/>
          <w:rtl/>
          <w:lang w:bidi="fa-IR"/>
        </w:rPr>
        <w:pPrChange w:id="1624"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25" w:author="Microsoft account" w:date="2025-09-17T13:52:00Z">
          <w:pPr>
            <w:bidi/>
            <w:spacing w:after="0" w:line="276" w:lineRule="auto"/>
            <w:jc w:val="both"/>
          </w:pPr>
        </w:pPrChange>
      </w:pPr>
      <w:ins w:id="1626"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27"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28" w:author="Microsoft account" w:date="2025-09-17T12:59:00Z"/>
          <w:rFonts w:cs="Calibri"/>
          <w:sz w:val="28"/>
          <w:szCs w:val="28"/>
          <w:rtl/>
          <w:lang w:bidi="fa-IR"/>
        </w:rPr>
        <w:pPrChange w:id="1629" w:author="Microsoft account" w:date="2025-09-17T12:59:00Z">
          <w:pPr>
            <w:bidi/>
            <w:spacing w:after="0" w:line="276" w:lineRule="auto"/>
            <w:jc w:val="both"/>
          </w:pPr>
        </w:pPrChange>
      </w:pPr>
    </w:p>
    <w:p w14:paraId="7FD2239B" w14:textId="3BACE872" w:rsidR="00701FFF" w:rsidRDefault="00701FFF">
      <w:pPr>
        <w:spacing w:after="0" w:line="240" w:lineRule="auto"/>
        <w:rPr>
          <w:ins w:id="1630" w:author="Microsoft account" w:date="2025-09-17T12:59:00Z"/>
          <w:rFonts w:cs="Calibri"/>
          <w:sz w:val="28"/>
          <w:szCs w:val="28"/>
          <w:rtl/>
          <w:lang w:bidi="fa-IR"/>
        </w:rPr>
      </w:pPr>
      <w:ins w:id="1631"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32" w:author="Microsoft account" w:date="2025-09-18T09:48:00Z"/>
          <w:rFonts w:cs="Calibri"/>
          <w:sz w:val="28"/>
          <w:szCs w:val="28"/>
          <w:rtl/>
          <w:lang w:bidi="fa-IR"/>
        </w:rPr>
        <w:pPrChange w:id="1633" w:author="Microsoft account" w:date="2025-09-17T12:59:00Z">
          <w:pPr>
            <w:bidi/>
            <w:spacing w:after="0" w:line="276" w:lineRule="auto"/>
            <w:jc w:val="both"/>
          </w:pPr>
        </w:pPrChange>
      </w:pPr>
      <w:bookmarkStart w:id="1634" w:name="I4040627"/>
      <w:ins w:id="1635" w:author="Microsoft account" w:date="2025-09-18T09:48:00Z">
        <w:r>
          <w:rPr>
            <w:rFonts w:cs="Calibri" w:hint="cs"/>
            <w:sz w:val="28"/>
            <w:szCs w:val="28"/>
            <w:rtl/>
            <w:lang w:bidi="fa-IR"/>
          </w:rPr>
          <w:lastRenderedPageBreak/>
          <w:t>ادامه</w:t>
        </w:r>
      </w:ins>
    </w:p>
    <w:bookmarkEnd w:id="1634"/>
    <w:p w14:paraId="4D3FFA24" w14:textId="491B60E0" w:rsidR="00B608BA" w:rsidRDefault="00B608BA">
      <w:pPr>
        <w:bidi/>
        <w:spacing w:after="0" w:line="276" w:lineRule="auto"/>
        <w:jc w:val="both"/>
        <w:rPr>
          <w:ins w:id="1636" w:author="Microsoft account" w:date="2025-09-18T09:49:00Z"/>
          <w:rFonts w:cs="Calibri"/>
          <w:sz w:val="28"/>
          <w:szCs w:val="28"/>
          <w:lang w:bidi="fa-IR"/>
        </w:rPr>
        <w:pPrChange w:id="1637" w:author="Microsoft account" w:date="2025-09-18T09:48:00Z">
          <w:pPr>
            <w:bidi/>
            <w:spacing w:after="0" w:line="276" w:lineRule="auto"/>
            <w:jc w:val="both"/>
          </w:pPr>
        </w:pPrChange>
      </w:pPr>
      <w:ins w:id="1638"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39" w:author="Microsoft account" w:date="2025-09-18T09:48:00Z"/>
          <w:rFonts w:cs="Calibri"/>
          <w:sz w:val="28"/>
          <w:szCs w:val="28"/>
          <w:lang w:bidi="fa-IR"/>
        </w:rPr>
        <w:pPrChange w:id="1640" w:author="Microsoft account" w:date="2025-09-18T09:49:00Z">
          <w:pPr>
            <w:bidi/>
            <w:spacing w:after="0" w:line="276" w:lineRule="auto"/>
            <w:jc w:val="both"/>
          </w:pPr>
        </w:pPrChange>
      </w:pPr>
      <w:ins w:id="1641"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42" w:author="Microsoft account" w:date="2025-09-18T09:52:00Z"/>
          <w:rFonts w:cs="Calibri"/>
          <w:sz w:val="28"/>
          <w:szCs w:val="28"/>
          <w:lang w:bidi="fa-IR"/>
        </w:rPr>
        <w:pPrChange w:id="1643"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44" w:author="Microsoft account" w:date="2025-09-18T09:54:00Z"/>
          <w:rFonts w:cs="Calibri"/>
          <w:sz w:val="28"/>
          <w:szCs w:val="28"/>
          <w:rtl/>
          <w:lang w:bidi="fa-IR"/>
        </w:rPr>
        <w:pPrChange w:id="1645" w:author="Microsoft account" w:date="2025-09-18T09:52:00Z">
          <w:pPr>
            <w:bidi/>
            <w:spacing w:after="0" w:line="276" w:lineRule="auto"/>
            <w:jc w:val="both"/>
          </w:pPr>
        </w:pPrChange>
      </w:pPr>
      <w:ins w:id="1646"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47"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48"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49" w:author="Microsoft account" w:date="2025-09-18T09:56:00Z"/>
          <w:rFonts w:cs="Calibri"/>
          <w:sz w:val="28"/>
          <w:szCs w:val="28"/>
          <w:rtl/>
          <w:lang w:bidi="fa-IR"/>
        </w:rPr>
        <w:pPrChange w:id="1650"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51" w:author="Microsoft account" w:date="2025-09-18T09:54:00Z"/>
          <w:rFonts w:cs="Calibri"/>
          <w:sz w:val="28"/>
          <w:szCs w:val="28"/>
          <w:rtl/>
          <w:lang w:bidi="fa-IR"/>
        </w:rPr>
        <w:pPrChange w:id="1652" w:author="Microsoft account" w:date="2025-09-18T09:56:00Z">
          <w:pPr>
            <w:bidi/>
            <w:spacing w:after="0" w:line="276" w:lineRule="auto"/>
            <w:jc w:val="both"/>
          </w:pPr>
        </w:pPrChange>
      </w:pPr>
      <w:ins w:id="1653"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54" w:author="Microsoft account" w:date="2025-09-18T09:55:00Z"/>
          <w:rFonts w:cs="Calibri"/>
          <w:sz w:val="28"/>
          <w:szCs w:val="28"/>
          <w:rtl/>
          <w:lang w:bidi="fa-IR"/>
        </w:rPr>
        <w:pPrChange w:id="1655" w:author="Microsoft account" w:date="2025-09-18T09:54:00Z">
          <w:pPr>
            <w:bidi/>
            <w:spacing w:after="0" w:line="276" w:lineRule="auto"/>
            <w:jc w:val="both"/>
          </w:pPr>
        </w:pPrChange>
      </w:pPr>
      <w:ins w:id="1656" w:author="Microsoft account" w:date="2025-09-18T09:54:00Z">
        <w:r>
          <w:rPr>
            <w:rFonts w:cs="Calibri" w:hint="cs"/>
            <w:sz w:val="28"/>
            <w:szCs w:val="28"/>
            <w:rtl/>
            <w:lang w:bidi="fa-IR"/>
          </w:rPr>
          <w:t>-</w:t>
        </w:r>
      </w:ins>
      <w:ins w:id="1657"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58" w:author="Microsoft account" w:date="2025-09-18T09:57:00Z"/>
          <w:rFonts w:cs="Calibri"/>
          <w:sz w:val="28"/>
          <w:szCs w:val="28"/>
          <w:rtl/>
          <w:lang w:bidi="fa-IR"/>
        </w:rPr>
        <w:pPrChange w:id="1659" w:author="Microsoft account" w:date="2025-09-18T09:55:00Z">
          <w:pPr>
            <w:bidi/>
            <w:spacing w:after="0" w:line="276" w:lineRule="auto"/>
            <w:jc w:val="both"/>
          </w:pPr>
        </w:pPrChange>
      </w:pPr>
      <w:ins w:id="1660"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61"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62" w:author="Microsoft account" w:date="2025-09-18T09:57:00Z"/>
          <w:rFonts w:cs="Calibri"/>
          <w:sz w:val="28"/>
          <w:szCs w:val="28"/>
          <w:rtl/>
          <w:lang w:bidi="fa-IR"/>
        </w:rPr>
        <w:pPrChange w:id="1663" w:author="Microsoft account" w:date="2025-09-18T09:57:00Z">
          <w:pPr>
            <w:bidi/>
            <w:spacing w:after="0" w:line="276" w:lineRule="auto"/>
            <w:jc w:val="both"/>
          </w:pPr>
        </w:pPrChange>
      </w:pPr>
      <w:ins w:id="1664" w:author="Microsoft account" w:date="2025-09-18T09:57:00Z">
        <w:r w:rsidRPr="00FF10B0">
          <w:rPr>
            <w:rFonts w:cs="Calibri"/>
            <w:noProof/>
            <w:sz w:val="28"/>
            <w:szCs w:val="28"/>
            <w:rPrChange w:id="1665"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66" w:author="Microsoft account" w:date="2025-09-18T09:57:00Z"/>
          <w:rFonts w:cs="Calibri"/>
          <w:sz w:val="28"/>
          <w:szCs w:val="28"/>
          <w:rtl/>
          <w:lang w:bidi="fa-IR"/>
        </w:rPr>
        <w:pPrChange w:id="1667" w:author="Microsoft account" w:date="2025-09-18T09:57:00Z">
          <w:pPr>
            <w:bidi/>
            <w:spacing w:after="0" w:line="276" w:lineRule="auto"/>
            <w:jc w:val="both"/>
          </w:pPr>
        </w:pPrChange>
      </w:pPr>
      <w:ins w:id="1668"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69" w:author="Microsoft account" w:date="2025-09-18T09:58:00Z"/>
          <w:rFonts w:cs="Calibri"/>
          <w:sz w:val="28"/>
          <w:szCs w:val="28"/>
          <w:rtl/>
          <w:lang w:bidi="fa-IR"/>
        </w:rPr>
        <w:pPrChange w:id="1670" w:author="Microsoft account" w:date="2025-09-18T09:57:00Z">
          <w:pPr>
            <w:bidi/>
            <w:spacing w:after="0" w:line="276" w:lineRule="auto"/>
            <w:jc w:val="both"/>
          </w:pPr>
        </w:pPrChange>
      </w:pPr>
      <w:ins w:id="1671" w:author="Microsoft account" w:date="2025-09-18T09:58:00Z">
        <w:r w:rsidRPr="00FF10B0">
          <w:rPr>
            <w:rFonts w:cs="Calibri"/>
            <w:noProof/>
            <w:sz w:val="28"/>
            <w:szCs w:val="28"/>
            <w:rPrChange w:id="1672"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73" w:author="Microsoft account" w:date="2025-09-18T09:58:00Z"/>
          <w:rFonts w:cs="Calibri"/>
          <w:sz w:val="28"/>
          <w:szCs w:val="28"/>
          <w:rtl/>
          <w:lang w:bidi="fa-IR"/>
        </w:rPr>
        <w:pPrChange w:id="1674"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75" w:author="Microsoft account" w:date="2025-09-18T10:00:00Z"/>
          <w:rFonts w:cs="Calibri"/>
          <w:sz w:val="28"/>
          <w:szCs w:val="28"/>
          <w:rtl/>
          <w:lang w:bidi="fa-IR"/>
        </w:rPr>
        <w:pPrChange w:id="1676" w:author="Microsoft account" w:date="2025-09-18T09:58:00Z">
          <w:pPr>
            <w:bidi/>
            <w:spacing w:after="0" w:line="276" w:lineRule="auto"/>
            <w:jc w:val="both"/>
          </w:pPr>
        </w:pPrChange>
      </w:pPr>
      <w:ins w:id="1677"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78"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79" w:author="Microsoft account" w:date="2025-09-18T10:00:00Z"/>
          <w:rFonts w:cs="Calibri"/>
          <w:sz w:val="28"/>
          <w:szCs w:val="28"/>
          <w:rtl/>
          <w:lang w:bidi="fa-IR"/>
        </w:rPr>
        <w:pPrChange w:id="1680"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81" w:author="Microsoft account" w:date="2025-09-18T10:15:00Z"/>
          <w:rFonts w:cs="Calibri"/>
          <w:sz w:val="28"/>
          <w:szCs w:val="28"/>
          <w:rtl/>
          <w:lang w:bidi="fa-IR"/>
        </w:rPr>
        <w:pPrChange w:id="1682" w:author="Microsoft account" w:date="2025-09-18T10:00:00Z">
          <w:pPr>
            <w:bidi/>
            <w:spacing w:after="0" w:line="276" w:lineRule="auto"/>
            <w:jc w:val="both"/>
          </w:pPr>
        </w:pPrChange>
      </w:pPr>
      <w:ins w:id="1683" w:author="Microsoft account" w:date="2025-09-18T10:01:00Z">
        <w:r>
          <w:rPr>
            <w:rFonts w:cs="Calibri" w:hint="cs"/>
            <w:sz w:val="28"/>
            <w:szCs w:val="28"/>
            <w:rtl/>
            <w:lang w:bidi="fa-IR"/>
          </w:rPr>
          <w:t xml:space="preserve"> </w:t>
        </w:r>
      </w:ins>
      <w:ins w:id="1684" w:author="Microsoft account" w:date="2025-09-18T10:13:00Z">
        <w:r w:rsidR="00F55FAB">
          <w:rPr>
            <w:rFonts w:cs="Calibri" w:hint="cs"/>
            <w:sz w:val="28"/>
            <w:szCs w:val="28"/>
            <w:rtl/>
            <w:lang w:bidi="fa-IR"/>
          </w:rPr>
          <w:t xml:space="preserve">-نکته طلایی اینه که این رو یادمون باشه که </w:t>
        </w:r>
      </w:ins>
      <w:ins w:id="1685" w:author="Microsoft account" w:date="2025-09-18T10:14:00Z">
        <w:r w:rsidR="00F55FAB">
          <w:rPr>
            <w:rFonts w:cs="Calibri"/>
            <w:sz w:val="28"/>
            <w:szCs w:val="28"/>
            <w:lang w:bidi="fa-IR"/>
          </w:rPr>
          <w:t>[</w:t>
        </w:r>
      </w:ins>
      <w:ins w:id="1686" w:author="Microsoft account" w:date="2025-09-18T10:13:00Z">
        <w:r w:rsidR="00F55FAB">
          <w:rPr>
            <w:rFonts w:cs="Calibri"/>
            <w:sz w:val="28"/>
            <w:szCs w:val="28"/>
            <w:lang w:bidi="fa-IR"/>
          </w:rPr>
          <w:t>new_item for item in list</w:t>
        </w:r>
      </w:ins>
      <w:ins w:id="1687"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88"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8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90"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9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2"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9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4"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9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6"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9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98"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9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0"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0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2"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0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4"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0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6"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0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8"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0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0"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1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2"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1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4"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1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6"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8"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1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0"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21"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22" w:author="Microsoft account" w:date="2025-09-18T10:15:00Z"/>
          <w:rFonts w:cs="Calibri"/>
          <w:sz w:val="28"/>
          <w:szCs w:val="28"/>
          <w:rtl/>
          <w:lang w:bidi="fa-IR"/>
        </w:rPr>
        <w:pPrChange w:id="1723"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24" w:author="Microsoft account" w:date="2025-09-18T10:18:00Z"/>
          <w:rFonts w:cs="Calibri"/>
          <w:sz w:val="28"/>
          <w:szCs w:val="28"/>
          <w:rtl/>
          <w:lang w:bidi="fa-IR"/>
        </w:rPr>
        <w:pPrChange w:id="1725" w:author="Microsoft account" w:date="2025-09-18T10:18:00Z">
          <w:pPr>
            <w:bidi/>
            <w:spacing w:after="0" w:line="276" w:lineRule="auto"/>
            <w:jc w:val="both"/>
          </w:pPr>
        </w:pPrChange>
      </w:pPr>
      <w:ins w:id="1726"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27" w:author="Microsoft account" w:date="2025-09-18T10:18:00Z"/>
          <w:rFonts w:cs="Calibri"/>
          <w:sz w:val="28"/>
          <w:szCs w:val="28"/>
          <w:rtl/>
          <w:lang w:bidi="fa-IR"/>
        </w:rPr>
        <w:pPrChange w:id="1728" w:author="Microsoft account" w:date="2025-09-18T10:18:00Z">
          <w:pPr>
            <w:bidi/>
            <w:spacing w:after="0" w:line="276" w:lineRule="auto"/>
            <w:jc w:val="both"/>
          </w:pPr>
        </w:pPrChange>
      </w:pPr>
      <w:ins w:id="1729"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30" w:author="Microsoft account" w:date="2025-09-18T10:19:00Z"/>
          <w:rFonts w:cs="Calibri"/>
          <w:sz w:val="28"/>
          <w:szCs w:val="28"/>
          <w:rtl/>
          <w:lang w:bidi="fa-IR"/>
        </w:rPr>
        <w:pPrChange w:id="1731" w:author="Microsoft account" w:date="2025-09-18T10:18:00Z">
          <w:pPr>
            <w:bidi/>
            <w:spacing w:after="0" w:line="276" w:lineRule="auto"/>
            <w:jc w:val="both"/>
          </w:pPr>
        </w:pPrChange>
      </w:pPr>
      <w:ins w:id="1732"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33"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34" w:author="Microsoft account" w:date="2025-09-18T10:19:00Z"/>
          <w:rFonts w:cs="Calibri"/>
          <w:sz w:val="28"/>
          <w:szCs w:val="28"/>
          <w:rtl/>
          <w:lang w:bidi="fa-IR"/>
        </w:rPr>
        <w:pPrChange w:id="1735" w:author="Microsoft account" w:date="2025-09-18T10:19:00Z">
          <w:pPr>
            <w:bidi/>
            <w:spacing w:after="0" w:line="276" w:lineRule="auto"/>
            <w:jc w:val="both"/>
          </w:pPr>
        </w:pPrChange>
      </w:pPr>
      <w:ins w:id="1736"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37" w:author="Microsoft account" w:date="2025-09-18T10:20:00Z"/>
          <w:rFonts w:cs="Calibri"/>
          <w:sz w:val="28"/>
          <w:szCs w:val="28"/>
          <w:lang w:bidi="fa-IR"/>
        </w:rPr>
        <w:pPrChange w:id="1738" w:author="Microsoft account" w:date="2025-09-18T10:19:00Z">
          <w:pPr>
            <w:bidi/>
            <w:spacing w:after="0" w:line="276" w:lineRule="auto"/>
            <w:jc w:val="both"/>
          </w:pPr>
        </w:pPrChange>
      </w:pPr>
      <w:ins w:id="1739"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40"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41" w:author="Microsoft account" w:date="2025-09-18T10:20:00Z"/>
          <w:rFonts w:cs="Calibri"/>
          <w:sz w:val="28"/>
          <w:szCs w:val="28"/>
          <w:lang w:bidi="fa-IR"/>
        </w:rPr>
        <w:pPrChange w:id="1742"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43" w:author="Microsoft account" w:date="2025-09-18T10:36:00Z"/>
          <w:rFonts w:cs="Calibri"/>
          <w:sz w:val="28"/>
          <w:szCs w:val="28"/>
          <w:lang w:bidi="fa-IR"/>
        </w:rPr>
        <w:pPrChange w:id="1744" w:author="Microsoft account" w:date="2025-09-18T10:20:00Z">
          <w:pPr>
            <w:bidi/>
            <w:spacing w:after="0" w:line="276" w:lineRule="auto"/>
            <w:jc w:val="both"/>
          </w:pPr>
        </w:pPrChange>
      </w:pPr>
      <w:ins w:id="1745"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46"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47"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48" w:author="Microsoft account" w:date="2025-09-19T13:46:00Z">
              <w:rPr>
                <w:rFonts w:cs="Calibri" w:hint="cs"/>
                <w:sz w:val="28"/>
                <w:szCs w:val="28"/>
                <w:rtl/>
                <w:lang w:bidi="fa-IR"/>
              </w:rPr>
            </w:rPrChange>
          </w:rPr>
          <w:t>ی</w:t>
        </w:r>
        <w:r w:rsidRPr="000B7F66">
          <w:rPr>
            <w:rFonts w:cs="Calibri"/>
            <w:sz w:val="28"/>
            <w:szCs w:val="28"/>
            <w:u w:val="single"/>
            <w:rtl/>
            <w:lang w:bidi="fa-IR"/>
            <w:rPrChange w:id="1749"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50"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51"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52" w:author="Microsoft account" w:date="2025-09-19T13:46:00Z">
              <w:rPr>
                <w:rFonts w:cs="Calibri"/>
                <w:sz w:val="28"/>
                <w:szCs w:val="28"/>
                <w:rtl/>
                <w:lang w:bidi="fa-IR"/>
              </w:rPr>
            </w:rPrChange>
          </w:rPr>
          <w:t xml:space="preserve"> </w:t>
        </w:r>
        <w:r w:rsidRPr="000B7F66">
          <w:rPr>
            <w:rFonts w:cs="Calibri"/>
            <w:sz w:val="28"/>
            <w:szCs w:val="28"/>
            <w:u w:val="single"/>
            <w:lang w:bidi="fa-IR"/>
            <w:rPrChange w:id="1753"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54" w:author="Microsoft account" w:date="2025-09-18T10:36:00Z"/>
          <w:rFonts w:cs="Calibri"/>
          <w:sz w:val="28"/>
          <w:szCs w:val="28"/>
          <w:lang w:bidi="fa-IR"/>
        </w:rPr>
        <w:pPrChange w:id="1755"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56" w:author="Microsoft account" w:date="2025-09-18T11:08:00Z"/>
          <w:rFonts w:cs="Calibri"/>
          <w:sz w:val="28"/>
          <w:szCs w:val="28"/>
          <w:rtl/>
          <w:lang w:bidi="fa-IR"/>
        </w:rPr>
        <w:pPrChange w:id="1757" w:author="Microsoft account" w:date="2025-09-18T11:08:00Z">
          <w:pPr>
            <w:bidi/>
            <w:spacing w:after="0" w:line="276" w:lineRule="auto"/>
            <w:jc w:val="both"/>
          </w:pPr>
        </w:pPrChange>
      </w:pPr>
      <w:ins w:id="1758"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59" w:author="Microsoft account" w:date="2025-09-18T11:09:00Z"/>
          <w:rFonts w:cs="Calibri"/>
          <w:sz w:val="28"/>
          <w:szCs w:val="28"/>
          <w:rtl/>
          <w:lang w:bidi="fa-IR"/>
        </w:rPr>
        <w:pPrChange w:id="1760" w:author="Microsoft account" w:date="2025-09-18T11:09:00Z">
          <w:pPr>
            <w:bidi/>
            <w:spacing w:after="0" w:line="276" w:lineRule="auto"/>
            <w:jc w:val="both"/>
          </w:pPr>
        </w:pPrChange>
      </w:pPr>
      <w:ins w:id="1761" w:author="Microsoft account" w:date="2025-09-18T11:09:00Z">
        <w:r w:rsidRPr="00EF49AC">
          <w:rPr>
            <w:rFonts w:cs="Calibri"/>
            <w:noProof/>
            <w:sz w:val="28"/>
            <w:szCs w:val="28"/>
            <w:rPrChange w:id="1762"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63" w:author="Microsoft account" w:date="2025-09-18T11:14:00Z"/>
          <w:rFonts w:cs="Calibri"/>
          <w:sz w:val="28"/>
          <w:szCs w:val="28"/>
          <w:rtl/>
          <w:lang w:bidi="fa-IR"/>
        </w:rPr>
        <w:pPrChange w:id="1764" w:author="Microsoft account" w:date="2025-09-18T11:14:00Z">
          <w:pPr>
            <w:bidi/>
            <w:spacing w:after="0" w:line="276" w:lineRule="auto"/>
            <w:jc w:val="both"/>
          </w:pPr>
        </w:pPrChange>
      </w:pPr>
      <w:ins w:id="1765"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66" w:author="Microsoft account" w:date="2025-09-18T11:10:00Z">
        <w:r>
          <w:rPr>
            <w:rFonts w:cs="Calibri"/>
            <w:sz w:val="28"/>
            <w:szCs w:val="28"/>
            <w:lang w:bidi="fa-IR"/>
          </w:rPr>
          <w:t>datatype set</w:t>
        </w:r>
        <w:r>
          <w:rPr>
            <w:rFonts w:cs="Calibri" w:hint="cs"/>
            <w:sz w:val="28"/>
            <w:szCs w:val="28"/>
            <w:rtl/>
            <w:lang w:bidi="fa-IR"/>
          </w:rPr>
          <w:t xml:space="preserve"> داره) </w:t>
        </w:r>
      </w:ins>
      <w:ins w:id="1767"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68" w:author="Microsoft account" w:date="2025-09-18T11:14:00Z"/>
          <w:rFonts w:cs="Calibri"/>
          <w:sz w:val="28"/>
          <w:szCs w:val="28"/>
          <w:rtl/>
          <w:lang w:bidi="fa-IR"/>
        </w:rPr>
        <w:pPrChange w:id="1769"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70" w:author="Microsoft account" w:date="2025-09-18T11:15:00Z"/>
          <w:rFonts w:cs="Calibri"/>
          <w:sz w:val="28"/>
          <w:szCs w:val="28"/>
          <w:rtl/>
          <w:lang w:bidi="fa-IR"/>
        </w:rPr>
        <w:pPrChange w:id="1771" w:author="Microsoft account" w:date="2025-09-18T11:14:00Z">
          <w:pPr>
            <w:bidi/>
            <w:spacing w:after="0" w:line="276" w:lineRule="auto"/>
            <w:jc w:val="both"/>
          </w:pPr>
        </w:pPrChange>
      </w:pPr>
      <w:ins w:id="1772" w:author="Microsoft account" w:date="2025-09-18T11:14:00Z">
        <w:r>
          <w:rPr>
            <w:rFonts w:cs="Calibri" w:hint="cs"/>
            <w:sz w:val="28"/>
            <w:szCs w:val="28"/>
            <w:rtl/>
            <w:lang w:bidi="fa-IR"/>
          </w:rPr>
          <w:t>-</w:t>
        </w:r>
      </w:ins>
      <w:ins w:id="1773"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74" w:author="Microsoft account" w:date="2025-09-18T11:15:00Z"/>
          <w:rFonts w:cs="Calibri"/>
          <w:sz w:val="28"/>
          <w:szCs w:val="28"/>
          <w:rtl/>
          <w:lang w:bidi="fa-IR"/>
        </w:rPr>
        <w:pPrChange w:id="1775"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76" w:author="Microsoft account" w:date="2025-09-18T11:15:00Z"/>
          <w:rFonts w:cs="Calibri"/>
          <w:sz w:val="28"/>
          <w:szCs w:val="28"/>
          <w:lang w:bidi="fa-IR"/>
        </w:rPr>
        <w:pPrChange w:id="1777" w:author="Microsoft account" w:date="2025-09-18T11:15:00Z">
          <w:pPr>
            <w:bidi/>
            <w:spacing w:after="0" w:line="276" w:lineRule="auto"/>
            <w:jc w:val="both"/>
          </w:pPr>
        </w:pPrChange>
      </w:pPr>
      <w:ins w:id="1778"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79" w:author="Microsoft account" w:date="2025-09-18T11:18:00Z"/>
          <w:rFonts w:cs="Calibri"/>
          <w:sz w:val="28"/>
          <w:szCs w:val="28"/>
          <w:rtl/>
          <w:lang w:bidi="fa-IR"/>
        </w:rPr>
        <w:pPrChange w:id="1780" w:author="Microsoft account" w:date="2025-09-18T11:16:00Z">
          <w:pPr>
            <w:bidi/>
            <w:spacing w:after="0" w:line="276" w:lineRule="auto"/>
            <w:jc w:val="both"/>
          </w:pPr>
        </w:pPrChange>
      </w:pPr>
      <w:ins w:id="1781"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82" w:author="Microsoft account" w:date="2025-09-18T11:19:00Z"/>
          <w:rFonts w:cs="Calibri"/>
          <w:sz w:val="28"/>
          <w:szCs w:val="28"/>
          <w:lang w:bidi="fa-IR"/>
        </w:rPr>
        <w:pPrChange w:id="1783" w:author="Microsoft account" w:date="2025-09-18T11:18:00Z">
          <w:pPr>
            <w:bidi/>
            <w:spacing w:after="0" w:line="276" w:lineRule="auto"/>
            <w:jc w:val="both"/>
          </w:pPr>
        </w:pPrChange>
      </w:pPr>
      <w:ins w:id="1784" w:author="Microsoft account" w:date="2025-09-18T11:18:00Z">
        <w:r>
          <w:rPr>
            <w:rFonts w:cs="Calibri"/>
            <w:sz w:val="28"/>
            <w:szCs w:val="28"/>
            <w:lang w:bidi="fa-IR"/>
          </w:rPr>
          <w:t xml:space="preserve">New_list = [ new_item </w:t>
        </w:r>
        <w:r w:rsidRPr="00CD2B04">
          <w:rPr>
            <w:rFonts w:cs="Calibri"/>
            <w:sz w:val="28"/>
            <w:szCs w:val="28"/>
            <w:u w:val="single"/>
            <w:lang w:bidi="fa-IR"/>
            <w:rPrChange w:id="1785"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86"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87" w:author="Microsoft account" w:date="2025-09-18T11:23:00Z">
              <w:rPr>
                <w:rFonts w:cs="Calibri"/>
                <w:sz w:val="28"/>
                <w:szCs w:val="28"/>
                <w:lang w:bidi="fa-IR"/>
              </w:rPr>
            </w:rPrChange>
          </w:rPr>
          <w:t>if</w:t>
        </w:r>
        <w:r>
          <w:rPr>
            <w:rFonts w:cs="Calibri"/>
            <w:sz w:val="28"/>
            <w:szCs w:val="28"/>
            <w:lang w:bidi="fa-IR"/>
          </w:rPr>
          <w:t xml:space="preserve"> test ] =&gt; dt&lt;</w:t>
        </w:r>
      </w:ins>
      <w:ins w:id="1788"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89" w:author="Microsoft account" w:date="2025-09-18T11:19:00Z"/>
          <w:rFonts w:cs="Calibri"/>
          <w:sz w:val="28"/>
          <w:szCs w:val="28"/>
          <w:rtl/>
          <w:lang w:bidi="fa-IR"/>
        </w:rPr>
        <w:pPrChange w:id="1790" w:author="Microsoft account" w:date="2025-09-18T11:19:00Z">
          <w:pPr>
            <w:bidi/>
            <w:spacing w:after="0" w:line="276" w:lineRule="auto"/>
            <w:jc w:val="both"/>
          </w:pPr>
        </w:pPrChange>
      </w:pPr>
      <w:ins w:id="1791"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92" w:author="Microsoft account" w:date="2025-09-18T11:20:00Z"/>
          <w:rFonts w:cs="Calibri"/>
          <w:sz w:val="28"/>
          <w:szCs w:val="28"/>
          <w:lang w:bidi="fa-IR"/>
        </w:rPr>
        <w:pPrChange w:id="1793" w:author="Microsoft account" w:date="2025-09-18T11:20:00Z">
          <w:pPr>
            <w:bidi/>
            <w:spacing w:after="0" w:line="276" w:lineRule="auto"/>
            <w:jc w:val="both"/>
          </w:pPr>
        </w:pPrChange>
      </w:pPr>
      <w:ins w:id="1794" w:author="Microsoft account" w:date="2025-09-18T11:19:00Z">
        <w:r>
          <w:rPr>
            <w:rFonts w:cs="Calibri"/>
            <w:sz w:val="28"/>
            <w:szCs w:val="28"/>
            <w:lang w:bidi="fa-IR"/>
          </w:rPr>
          <w:t xml:space="preserve">New_dict = </w:t>
        </w:r>
      </w:ins>
      <w:ins w:id="1795" w:author="Microsoft account" w:date="2025-09-18T11:20:00Z">
        <w:r>
          <w:rPr>
            <w:rFonts w:cs="Calibri"/>
            <w:sz w:val="28"/>
            <w:szCs w:val="28"/>
            <w:lang w:bidi="fa-IR"/>
          </w:rPr>
          <w:t>{</w:t>
        </w:r>
      </w:ins>
      <w:ins w:id="1796" w:author="Microsoft account" w:date="2025-09-18T11:19:00Z">
        <w:r>
          <w:rPr>
            <w:rFonts w:cs="Calibri"/>
            <w:sz w:val="28"/>
            <w:szCs w:val="28"/>
            <w:lang w:bidi="fa-IR"/>
          </w:rPr>
          <w:t xml:space="preserve"> new_key:new_value </w:t>
        </w:r>
        <w:r w:rsidRPr="00CD2B04">
          <w:rPr>
            <w:rFonts w:cs="Calibri"/>
            <w:sz w:val="28"/>
            <w:szCs w:val="28"/>
            <w:u w:val="single"/>
            <w:lang w:bidi="fa-IR"/>
            <w:rPrChange w:id="1797"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98"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99"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00" w:author="Microsoft account" w:date="2025-09-18T11:22:00Z"/>
          <w:rFonts w:cs="Calibri"/>
          <w:sz w:val="28"/>
          <w:szCs w:val="28"/>
          <w:rtl/>
          <w:lang w:bidi="fa-IR"/>
        </w:rPr>
        <w:pPrChange w:id="1801" w:author="Microsoft account" w:date="2025-09-18T11:22:00Z">
          <w:pPr>
            <w:bidi/>
            <w:spacing w:after="0" w:line="276" w:lineRule="auto"/>
            <w:jc w:val="both"/>
          </w:pPr>
        </w:pPrChange>
      </w:pPr>
      <w:ins w:id="1802"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03"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04" w:author="Microsoft account" w:date="2025-09-18T11:22:00Z"/>
          <w:rFonts w:cs="Calibri"/>
          <w:sz w:val="28"/>
          <w:szCs w:val="28"/>
          <w:lang w:bidi="fa-IR"/>
        </w:rPr>
        <w:pPrChange w:id="1805" w:author="Microsoft account" w:date="2025-09-18T11:22:00Z">
          <w:pPr>
            <w:bidi/>
            <w:spacing w:after="0" w:line="276" w:lineRule="auto"/>
            <w:jc w:val="both"/>
          </w:pPr>
        </w:pPrChange>
      </w:pPr>
      <w:ins w:id="1806"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07" w:author="Microsoft account" w:date="2025-09-18T11:26:00Z"/>
          <w:rFonts w:cs="Calibri"/>
          <w:sz w:val="28"/>
          <w:szCs w:val="28"/>
          <w:lang w:bidi="fa-IR"/>
        </w:rPr>
        <w:pPrChange w:id="1808"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09" w:author="Microsoft account" w:date="2025-09-18T11:31:00Z"/>
          <w:rFonts w:cs="Calibri"/>
          <w:sz w:val="28"/>
          <w:szCs w:val="28"/>
          <w:rtl/>
          <w:lang w:bidi="fa-IR"/>
        </w:rPr>
        <w:pPrChange w:id="1810" w:author="Microsoft account" w:date="2025-09-18T11:26:00Z">
          <w:pPr>
            <w:bidi/>
            <w:spacing w:after="0" w:line="276" w:lineRule="auto"/>
            <w:jc w:val="both"/>
          </w:pPr>
        </w:pPrChange>
      </w:pPr>
      <w:ins w:id="1811"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12" w:author="Microsoft account" w:date="2025-09-18T11:27:00Z">
        <w:r>
          <w:rPr>
            <w:rFonts w:cs="Calibri"/>
            <w:sz w:val="28"/>
            <w:szCs w:val="28"/>
            <w:lang w:bidi="fa-IR"/>
          </w:rPr>
          <w:t>dict.items()</w:t>
        </w:r>
      </w:ins>
      <w:ins w:id="1813" w:author="Microsoft account" w:date="2025-09-19T13:55:00Z">
        <w:r w:rsidR="005876E9">
          <w:rPr>
            <w:rFonts w:cs="Calibri" w:hint="cs"/>
            <w:sz w:val="28"/>
            <w:szCs w:val="28"/>
            <w:rtl/>
            <w:lang w:bidi="fa-IR"/>
          </w:rPr>
          <w:t xml:space="preserve"> </w:t>
        </w:r>
      </w:ins>
      <w:ins w:id="1814" w:author="Microsoft account" w:date="2025-09-18T11:27:00Z">
        <w:r>
          <w:rPr>
            <w:rFonts w:cs="Calibri" w:hint="cs"/>
            <w:sz w:val="28"/>
            <w:szCs w:val="28"/>
            <w:rtl/>
            <w:lang w:bidi="fa-IR"/>
          </w:rPr>
          <w:t xml:space="preserve">استفاده کنیم. </w:t>
        </w:r>
      </w:ins>
      <w:ins w:id="1815"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16"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17" w:author="Microsoft account" w:date="2025-09-18T11:32:00Z"/>
          <w:rFonts w:cs="Calibri"/>
          <w:sz w:val="28"/>
          <w:szCs w:val="28"/>
          <w:lang w:bidi="fa-IR"/>
        </w:rPr>
        <w:pPrChange w:id="1818" w:author="Microsoft account" w:date="2025-09-18T11:31:00Z">
          <w:pPr>
            <w:bidi/>
            <w:spacing w:after="0" w:line="276" w:lineRule="auto"/>
            <w:jc w:val="both"/>
          </w:pPr>
        </w:pPrChange>
      </w:pPr>
      <w:ins w:id="1819" w:author="Microsoft account" w:date="2025-09-18T11:31:00Z">
        <w:r>
          <w:rPr>
            <w:rFonts w:cs="Calibri"/>
            <w:sz w:val="28"/>
            <w:szCs w:val="28"/>
            <w:lang w:bidi="fa-IR"/>
          </w:rPr>
          <w:t xml:space="preserve">New_dictionary = { new_key:new_value </w:t>
        </w:r>
      </w:ins>
      <w:ins w:id="1820"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21" w:author="Microsoft account" w:date="2025-09-18T11:32:00Z"/>
          <w:rFonts w:cs="Calibri"/>
          <w:sz w:val="28"/>
          <w:szCs w:val="28"/>
          <w:lang w:bidi="fa-IR"/>
        </w:rPr>
        <w:pPrChange w:id="1822"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23" w:author="Microsoft account" w:date="2025-09-19T13:56:00Z"/>
          <w:rFonts w:cs="Calibri"/>
          <w:sz w:val="28"/>
          <w:szCs w:val="28"/>
          <w:rtl/>
          <w:lang w:bidi="fa-IR"/>
        </w:rPr>
        <w:pPrChange w:id="1824" w:author="Microsoft account" w:date="2025-09-18T11:32:00Z">
          <w:pPr>
            <w:bidi/>
            <w:spacing w:after="0" w:line="276" w:lineRule="auto"/>
            <w:jc w:val="both"/>
          </w:pPr>
        </w:pPrChange>
      </w:pPr>
      <w:ins w:id="1825"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26" w:author="Microsoft account" w:date="2025-09-18T09:48:00Z"/>
          <w:rFonts w:cs="Calibri"/>
          <w:sz w:val="28"/>
          <w:szCs w:val="28"/>
          <w:rtl/>
          <w:lang w:bidi="fa-IR"/>
          <w:rPrChange w:id="1827" w:author="Microsoft account" w:date="2025-09-18T11:32:00Z">
            <w:rPr>
              <w:ins w:id="1828" w:author="Microsoft account" w:date="2025-09-18T09:48:00Z"/>
              <w:rtl/>
              <w:lang w:bidi="fa-IR"/>
            </w:rPr>
          </w:rPrChange>
        </w:rPr>
        <w:pPrChange w:id="1829" w:author="Microsoft account" w:date="2025-09-19T13:56:00Z">
          <w:pPr>
            <w:bidi/>
            <w:spacing w:after="0" w:line="276" w:lineRule="auto"/>
            <w:jc w:val="both"/>
          </w:pPr>
        </w:pPrChange>
      </w:pPr>
      <w:ins w:id="1830"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31" w:author="Microsoft account" w:date="2025-09-18T09:48:00Z"/>
          <w:rFonts w:cs="Calibri"/>
          <w:sz w:val="28"/>
          <w:szCs w:val="28"/>
          <w:rtl/>
          <w:lang w:bidi="fa-IR"/>
        </w:rPr>
      </w:pPr>
      <w:ins w:id="1832"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33" w:author="Microsoft account" w:date="2025-09-19T13:56:00Z"/>
          <w:rFonts w:cs="Calibri"/>
          <w:sz w:val="28"/>
          <w:szCs w:val="28"/>
          <w:rtl/>
          <w:lang w:bidi="fa-IR"/>
        </w:rPr>
        <w:pPrChange w:id="1834" w:author="Microsoft account" w:date="2025-09-18T09:48:00Z">
          <w:pPr>
            <w:bidi/>
            <w:spacing w:after="0" w:line="276" w:lineRule="auto"/>
            <w:jc w:val="both"/>
          </w:pPr>
        </w:pPrChange>
      </w:pPr>
      <w:bookmarkStart w:id="1835" w:name="I4040628"/>
      <w:ins w:id="1836" w:author="Microsoft account" w:date="2025-09-19T13:56:00Z">
        <w:r>
          <w:rPr>
            <w:rFonts w:cs="Calibri" w:hint="cs"/>
            <w:sz w:val="28"/>
            <w:szCs w:val="28"/>
            <w:rtl/>
            <w:lang w:bidi="fa-IR"/>
          </w:rPr>
          <w:lastRenderedPageBreak/>
          <w:t>ادامه</w:t>
        </w:r>
      </w:ins>
    </w:p>
    <w:bookmarkEnd w:id="1835"/>
    <w:p w14:paraId="2DD488FC" w14:textId="797CEBA3" w:rsidR="005876E9" w:rsidRDefault="000616B9">
      <w:pPr>
        <w:bidi/>
        <w:spacing w:after="0" w:line="276" w:lineRule="auto"/>
        <w:jc w:val="both"/>
        <w:rPr>
          <w:ins w:id="1837" w:author="Microsoft account" w:date="2025-09-19T14:27:00Z"/>
          <w:rFonts w:cs="Calibri"/>
          <w:sz w:val="28"/>
          <w:szCs w:val="28"/>
          <w:rtl/>
          <w:lang w:bidi="fa-IR"/>
        </w:rPr>
        <w:pPrChange w:id="1838" w:author="Microsoft account" w:date="2025-09-19T13:56:00Z">
          <w:pPr>
            <w:bidi/>
            <w:spacing w:after="0" w:line="276" w:lineRule="auto"/>
            <w:jc w:val="both"/>
          </w:pPr>
        </w:pPrChange>
      </w:pPr>
      <w:ins w:id="1839"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40" w:author="Microsoft account" w:date="2025-09-19T14:27:00Z"/>
          <w:rFonts w:cs="Calibri"/>
          <w:sz w:val="28"/>
          <w:szCs w:val="28"/>
          <w:rtl/>
          <w:lang w:bidi="fa-IR"/>
        </w:rPr>
        <w:pPrChange w:id="1841" w:author="Microsoft account" w:date="2025-09-19T14:27:00Z">
          <w:pPr>
            <w:bidi/>
            <w:spacing w:after="0" w:line="276" w:lineRule="auto"/>
            <w:jc w:val="both"/>
          </w:pPr>
        </w:pPrChange>
      </w:pPr>
      <w:ins w:id="1842" w:author="Microsoft account" w:date="2025-09-19T14:27:00Z">
        <w:r w:rsidRPr="000616B9">
          <w:rPr>
            <w:rFonts w:cs="Calibri"/>
            <w:noProof/>
            <w:sz w:val="28"/>
            <w:szCs w:val="28"/>
            <w:rPrChange w:id="1843"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44" w:author="Microsoft account" w:date="2025-09-19T14:28:00Z"/>
          <w:rFonts w:cs="Calibri"/>
          <w:sz w:val="28"/>
          <w:szCs w:val="28"/>
          <w:rtl/>
          <w:lang w:bidi="fa-IR"/>
        </w:rPr>
        <w:pPrChange w:id="1845" w:author="Microsoft account" w:date="2025-09-20T13:21:00Z">
          <w:pPr>
            <w:bidi/>
            <w:spacing w:after="0" w:line="276" w:lineRule="auto"/>
            <w:jc w:val="both"/>
          </w:pPr>
        </w:pPrChange>
      </w:pPr>
      <w:ins w:id="1846"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47"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48"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49"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50"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51"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52" w:author="Microsoft account" w:date="2025-09-20T13:21:00Z">
        <w:r w:rsidR="00715CE6">
          <w:rPr>
            <w:rFonts w:cs="Calibri" w:hint="cs"/>
            <w:sz w:val="28"/>
            <w:szCs w:val="28"/>
            <w:rtl/>
            <w:lang w:bidi="fa-IR"/>
          </w:rPr>
          <w:t>)</w:t>
        </w:r>
      </w:ins>
      <w:ins w:id="1853"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54" w:author="Microsoft account" w:date="2025-09-19T14:28:00Z"/>
          <w:rFonts w:cs="Calibri"/>
          <w:sz w:val="28"/>
          <w:szCs w:val="28"/>
          <w:rtl/>
          <w:lang w:bidi="fa-IR"/>
        </w:rPr>
        <w:pPrChange w:id="1855"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56" w:author="Microsoft account" w:date="2025-09-19T15:14:00Z"/>
          <w:rFonts w:cs="Calibri"/>
          <w:sz w:val="28"/>
          <w:szCs w:val="28"/>
          <w:lang w:bidi="fa-IR"/>
        </w:rPr>
        <w:pPrChange w:id="1857" w:author="Microsoft account" w:date="2025-09-19T14:28:00Z">
          <w:pPr>
            <w:bidi/>
            <w:spacing w:after="0" w:line="276" w:lineRule="auto"/>
            <w:jc w:val="both"/>
          </w:pPr>
        </w:pPrChange>
      </w:pPr>
      <w:ins w:id="1858" w:author="Microsoft account" w:date="2025-09-19T14:28:00Z">
        <w:r>
          <w:rPr>
            <w:rFonts w:cs="Calibri" w:hint="cs"/>
            <w:sz w:val="28"/>
            <w:szCs w:val="28"/>
            <w:rtl/>
            <w:lang w:bidi="fa-IR"/>
          </w:rPr>
          <w:t>-</w:t>
        </w:r>
      </w:ins>
      <w:ins w:id="1859"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60" w:author="Microsoft account" w:date="2025-09-19T13:56:00Z"/>
          <w:rFonts w:cs="Calibri"/>
          <w:sz w:val="28"/>
          <w:szCs w:val="28"/>
          <w:lang w:bidi="fa-IR"/>
        </w:rPr>
        <w:pPrChange w:id="1861" w:author="Microsoft account" w:date="2025-09-19T15:14:00Z">
          <w:pPr>
            <w:bidi/>
            <w:spacing w:after="0" w:line="276" w:lineRule="auto"/>
            <w:jc w:val="both"/>
          </w:pPr>
        </w:pPrChange>
      </w:pPr>
      <w:ins w:id="1862" w:author="Microsoft account" w:date="2025-09-19T15:14:00Z">
        <w:r>
          <w:rPr>
            <w:rFonts w:cs="Calibri" w:hint="cs"/>
            <w:sz w:val="28"/>
            <w:szCs w:val="28"/>
            <w:rtl/>
            <w:lang w:bidi="fa-IR"/>
          </w:rPr>
          <w:t xml:space="preserve">جلسه بعدی ادامه از </w:t>
        </w:r>
      </w:ins>
      <w:ins w:id="1863"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64" w:author="Microsoft account" w:date="2025-09-19T13:56:00Z"/>
          <w:rFonts w:cs="Calibri"/>
          <w:sz w:val="28"/>
          <w:szCs w:val="28"/>
          <w:rtl/>
          <w:lang w:bidi="fa-IR"/>
        </w:rPr>
        <w:pPrChange w:id="1865" w:author="Microsoft account" w:date="2025-09-19T13:56:00Z">
          <w:pPr>
            <w:bidi/>
            <w:spacing w:after="0" w:line="276" w:lineRule="auto"/>
            <w:jc w:val="both"/>
          </w:pPr>
        </w:pPrChange>
      </w:pPr>
    </w:p>
    <w:p w14:paraId="139337C5" w14:textId="11CF3D43" w:rsidR="005876E9" w:rsidRDefault="005876E9">
      <w:pPr>
        <w:spacing w:after="0" w:line="240" w:lineRule="auto"/>
        <w:rPr>
          <w:ins w:id="1866" w:author="Microsoft account" w:date="2025-09-19T13:57:00Z"/>
          <w:rFonts w:cs="Calibri"/>
          <w:sz w:val="28"/>
          <w:szCs w:val="28"/>
          <w:rtl/>
          <w:lang w:bidi="fa-IR"/>
        </w:rPr>
      </w:pPr>
      <w:ins w:id="1867"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68" w:author="Microsoft account" w:date="2025-09-20T13:24:00Z"/>
          <w:rFonts w:cs="Calibri"/>
          <w:sz w:val="28"/>
          <w:szCs w:val="28"/>
          <w:rtl/>
          <w:lang w:bidi="fa-IR"/>
        </w:rPr>
        <w:pPrChange w:id="1869" w:author="Microsoft account" w:date="2025-09-19T13:56:00Z">
          <w:pPr>
            <w:bidi/>
            <w:spacing w:after="0" w:line="276" w:lineRule="auto"/>
            <w:jc w:val="both"/>
          </w:pPr>
        </w:pPrChange>
      </w:pPr>
      <w:bookmarkStart w:id="1870" w:name="I4040629"/>
      <w:ins w:id="1871" w:author="Microsoft account" w:date="2025-09-20T13:24:00Z">
        <w:r>
          <w:rPr>
            <w:rFonts w:cs="Calibri" w:hint="cs"/>
            <w:sz w:val="28"/>
            <w:szCs w:val="28"/>
            <w:rtl/>
            <w:lang w:bidi="fa-IR"/>
          </w:rPr>
          <w:lastRenderedPageBreak/>
          <w:t>ادامه</w:t>
        </w:r>
      </w:ins>
    </w:p>
    <w:bookmarkEnd w:id="1870"/>
    <w:p w14:paraId="0AD36375" w14:textId="2206DD0E" w:rsidR="00D964CE" w:rsidRDefault="00D964CE">
      <w:pPr>
        <w:bidi/>
        <w:spacing w:after="0" w:line="276" w:lineRule="auto"/>
        <w:jc w:val="both"/>
        <w:rPr>
          <w:ins w:id="1872" w:author="Microsoft account" w:date="2025-09-20T13:24:00Z"/>
          <w:rFonts w:cs="Calibri"/>
          <w:sz w:val="28"/>
          <w:szCs w:val="28"/>
          <w:lang w:bidi="fa-IR"/>
        </w:rPr>
        <w:pPrChange w:id="1873" w:author="Microsoft account" w:date="2025-09-20T13:24:00Z">
          <w:pPr>
            <w:bidi/>
            <w:spacing w:after="0" w:line="276" w:lineRule="auto"/>
            <w:jc w:val="both"/>
          </w:pPr>
        </w:pPrChange>
      </w:pPr>
      <w:ins w:id="1874"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75" w:author="Microsoft account" w:date="2025-09-20T13:28:00Z"/>
          <w:rFonts w:cs="Calibri"/>
          <w:sz w:val="28"/>
          <w:szCs w:val="28"/>
          <w:lang w:bidi="fa-IR"/>
        </w:rPr>
        <w:pPrChange w:id="1876" w:author="Microsoft account" w:date="2025-09-20T13:24:00Z">
          <w:pPr>
            <w:bidi/>
            <w:spacing w:after="0" w:line="276" w:lineRule="auto"/>
            <w:jc w:val="both"/>
          </w:pPr>
        </w:pPrChange>
      </w:pPr>
      <w:ins w:id="1877"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78" w:author="Microsoft account" w:date="2025-09-20T13:29:00Z"/>
          <w:rFonts w:cs="Calibri"/>
          <w:sz w:val="28"/>
          <w:szCs w:val="28"/>
          <w:rtl/>
          <w:lang w:bidi="fa-IR"/>
        </w:rPr>
        <w:pPrChange w:id="1879"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80" w:author="Microsoft account" w:date="2025-09-20T13:30:00Z"/>
          <w:rFonts w:cs="Calibri"/>
          <w:sz w:val="28"/>
          <w:szCs w:val="28"/>
          <w:rtl/>
          <w:lang w:bidi="fa-IR"/>
        </w:rPr>
        <w:pPrChange w:id="1881" w:author="Microsoft account" w:date="2025-09-20T13:29:00Z">
          <w:pPr>
            <w:bidi/>
            <w:spacing w:after="0" w:line="276" w:lineRule="auto"/>
            <w:jc w:val="both"/>
          </w:pPr>
        </w:pPrChange>
      </w:pPr>
      <w:ins w:id="1882"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83"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84" w:author="Microsoft account" w:date="2025-09-20T13:35:00Z"/>
          <w:rFonts w:cs="Calibri"/>
          <w:sz w:val="28"/>
          <w:szCs w:val="28"/>
          <w:rtl/>
          <w:lang w:bidi="fa-IR"/>
        </w:rPr>
        <w:pPrChange w:id="1885"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86" w:author="Microsoft account" w:date="2025-09-20T13:36:00Z"/>
          <w:rFonts w:cs="Calibri"/>
          <w:sz w:val="28"/>
          <w:szCs w:val="28"/>
          <w:rtl/>
          <w:lang w:bidi="fa-IR"/>
        </w:rPr>
        <w:pPrChange w:id="1887" w:author="Microsoft account" w:date="2025-09-20T13:35:00Z">
          <w:pPr>
            <w:bidi/>
            <w:spacing w:after="0" w:line="276" w:lineRule="auto"/>
            <w:jc w:val="both"/>
          </w:pPr>
        </w:pPrChange>
      </w:pPr>
      <w:ins w:id="1888"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89"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90" w:author="Microsoft account" w:date="2025-09-20T13:36:00Z"/>
          <w:rFonts w:cs="Calibri"/>
          <w:sz w:val="28"/>
          <w:szCs w:val="28"/>
          <w:rtl/>
          <w:lang w:bidi="fa-IR"/>
        </w:rPr>
        <w:pPrChange w:id="1891"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92" w:author="Microsoft account" w:date="2025-09-20T13:36:00Z"/>
          <w:rFonts w:cs="Calibri"/>
          <w:sz w:val="28"/>
          <w:szCs w:val="28"/>
          <w:rtl/>
          <w:lang w:bidi="fa-IR"/>
        </w:rPr>
        <w:pPrChange w:id="1893" w:author="Microsoft account" w:date="2025-09-20T13:36:00Z">
          <w:pPr>
            <w:bidi/>
            <w:spacing w:after="0" w:line="276" w:lineRule="auto"/>
            <w:jc w:val="both"/>
          </w:pPr>
        </w:pPrChange>
      </w:pPr>
      <w:ins w:id="1894"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95" w:author="Microsoft account" w:date="2025-09-20T13:36:00Z"/>
          <w:rFonts w:cs="Calibri"/>
          <w:sz w:val="28"/>
          <w:szCs w:val="28"/>
          <w:rtl/>
          <w:lang w:bidi="fa-IR"/>
        </w:rPr>
        <w:pPrChange w:id="1896"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97" w:author="Microsoft account" w:date="2025-09-20T13:38:00Z"/>
          <w:rFonts w:cs="Calibri"/>
          <w:sz w:val="28"/>
          <w:szCs w:val="28"/>
          <w:rtl/>
          <w:lang w:bidi="fa-IR"/>
        </w:rPr>
        <w:pPrChange w:id="1898" w:author="Microsoft account" w:date="2025-09-20T13:36:00Z">
          <w:pPr>
            <w:bidi/>
            <w:spacing w:after="0" w:line="276" w:lineRule="auto"/>
            <w:jc w:val="both"/>
          </w:pPr>
        </w:pPrChange>
      </w:pPr>
      <w:ins w:id="1899" w:author="Microsoft account" w:date="2025-09-20T13:36:00Z">
        <w:r>
          <w:rPr>
            <w:rFonts w:cs="Calibri" w:hint="cs"/>
            <w:sz w:val="28"/>
            <w:szCs w:val="28"/>
            <w:rtl/>
            <w:lang w:bidi="fa-IR"/>
          </w:rPr>
          <w:t>-</w:t>
        </w:r>
      </w:ins>
      <w:ins w:id="1900"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01" w:author="Microsoft account" w:date="2025-09-20T13:38:00Z"/>
          <w:rFonts w:cs="Calibri"/>
          <w:sz w:val="28"/>
          <w:szCs w:val="28"/>
          <w:rtl/>
          <w:lang w:bidi="fa-IR"/>
        </w:rPr>
        <w:pPrChange w:id="1902"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03" w:author="Microsoft account" w:date="2025-09-20T13:41:00Z"/>
          <w:rFonts w:cs="Calibri"/>
          <w:sz w:val="28"/>
          <w:szCs w:val="28"/>
          <w:rtl/>
          <w:lang w:bidi="fa-IR"/>
        </w:rPr>
        <w:pPrChange w:id="1904" w:author="Microsoft account" w:date="2025-09-20T13:38:00Z">
          <w:pPr>
            <w:bidi/>
            <w:spacing w:after="0" w:line="276" w:lineRule="auto"/>
            <w:jc w:val="both"/>
          </w:pPr>
        </w:pPrChange>
      </w:pPr>
      <w:ins w:id="1905" w:author="Microsoft account" w:date="2025-09-20T13:38:00Z">
        <w:r>
          <w:rPr>
            <w:rFonts w:cs="Calibri" w:hint="cs"/>
            <w:sz w:val="28"/>
            <w:szCs w:val="28"/>
            <w:rtl/>
            <w:lang w:bidi="fa-IR"/>
          </w:rPr>
          <w:t>-</w:t>
        </w:r>
      </w:ins>
      <w:ins w:id="1906"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07"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08" w:author="Microsoft account" w:date="2025-09-20T13:43:00Z"/>
          <w:rFonts w:cs="Calibri"/>
          <w:sz w:val="28"/>
          <w:szCs w:val="28"/>
          <w:rtl/>
          <w:lang w:bidi="fa-IR"/>
        </w:rPr>
        <w:pPrChange w:id="1909" w:author="Microsoft account" w:date="2025-09-20T13:41:00Z">
          <w:pPr>
            <w:bidi/>
            <w:spacing w:after="0" w:line="276" w:lineRule="auto"/>
            <w:jc w:val="both"/>
          </w:pPr>
        </w:pPrChange>
      </w:pPr>
      <w:ins w:id="1910" w:author="Microsoft account" w:date="2025-09-20T13:41:00Z">
        <w:r w:rsidRPr="00845EA7">
          <w:rPr>
            <w:rFonts w:cs="Calibri"/>
            <w:noProof/>
            <w:sz w:val="28"/>
            <w:szCs w:val="28"/>
            <w:rPrChange w:id="1911"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12"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13" w:author="Microsoft account" w:date="2025-09-20T13:47:00Z"/>
          <w:rFonts w:cs="Calibri"/>
          <w:sz w:val="28"/>
          <w:szCs w:val="28"/>
          <w:rtl/>
          <w:lang w:bidi="fa-IR"/>
        </w:rPr>
        <w:pPrChange w:id="1914" w:author="Microsoft account" w:date="2025-09-20T13:43:00Z">
          <w:pPr>
            <w:bidi/>
            <w:spacing w:after="0" w:line="276" w:lineRule="auto"/>
            <w:jc w:val="both"/>
          </w:pPr>
        </w:pPrChange>
      </w:pPr>
      <w:ins w:id="1915" w:author="Microsoft account" w:date="2025-09-20T13:43:00Z">
        <w:r>
          <w:rPr>
            <w:rFonts w:cs="Calibri" w:hint="cs"/>
            <w:sz w:val="28"/>
            <w:szCs w:val="28"/>
            <w:rtl/>
            <w:lang w:bidi="fa-IR"/>
          </w:rPr>
          <w:t xml:space="preserve">که این هم </w:t>
        </w:r>
      </w:ins>
      <w:ins w:id="1916"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17" w:author="Microsoft account" w:date="2025-09-20T13:47:00Z"/>
          <w:rFonts w:cs="Calibri"/>
          <w:sz w:val="28"/>
          <w:szCs w:val="28"/>
          <w:rtl/>
          <w:lang w:bidi="fa-IR"/>
        </w:rPr>
        <w:pPrChange w:id="1918"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19" w:author="Microsoft account" w:date="2025-09-21T11:46:00Z"/>
          <w:rFonts w:cs="Calibri"/>
          <w:sz w:val="28"/>
          <w:szCs w:val="28"/>
          <w:rtl/>
          <w:lang w:bidi="fa-IR"/>
        </w:rPr>
        <w:pPrChange w:id="1920" w:author="Microsoft account" w:date="2025-09-21T11:49:00Z">
          <w:pPr>
            <w:bidi/>
            <w:spacing w:after="0" w:line="276" w:lineRule="auto"/>
            <w:jc w:val="both"/>
          </w:pPr>
        </w:pPrChange>
      </w:pPr>
      <w:ins w:id="1921" w:author="Microsoft account" w:date="2025-09-20T13:47:00Z">
        <w:r>
          <w:rPr>
            <w:rFonts w:cs="Calibri" w:hint="cs"/>
            <w:sz w:val="28"/>
            <w:szCs w:val="28"/>
            <w:rtl/>
            <w:lang w:bidi="fa-IR"/>
          </w:rPr>
          <w:t xml:space="preserve">- </w:t>
        </w:r>
      </w:ins>
      <w:ins w:id="1922"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23"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24"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5"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26"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2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8"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29"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3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1"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32"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33"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34"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35"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3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7"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38"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39"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40"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41"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42" w:author="Microsoft account" w:date="2025-09-21T11:46:00Z"/>
          <w:rFonts w:cs="Calibri"/>
          <w:sz w:val="18"/>
          <w:szCs w:val="18"/>
          <w:rtl/>
          <w:lang w:bidi="fa-IR"/>
        </w:rPr>
        <w:pPrChange w:id="1943" w:author="Microsoft account" w:date="2025-09-21T11:48:00Z">
          <w:pPr>
            <w:bidi/>
            <w:spacing w:after="0" w:line="276" w:lineRule="auto"/>
            <w:jc w:val="both"/>
          </w:pPr>
        </w:pPrChange>
      </w:pPr>
      <w:ins w:id="1944"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45" w:author="Microsoft account" w:date="2025-09-21T11:46:00Z"/>
          <w:rFonts w:cs="Calibri"/>
          <w:sz w:val="18"/>
          <w:szCs w:val="18"/>
          <w:rtl/>
          <w:lang w:bidi="fa-IR"/>
        </w:rPr>
        <w:pPrChange w:id="1946" w:author="Microsoft account" w:date="2025-09-21T11:48:00Z">
          <w:pPr>
            <w:bidi/>
            <w:spacing w:after="0" w:line="276" w:lineRule="auto"/>
            <w:jc w:val="both"/>
          </w:pPr>
        </w:pPrChange>
      </w:pPr>
      <w:ins w:id="1947"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48" w:author="Microsoft account" w:date="2025-09-21T11:47:00Z"/>
          <w:rFonts w:cs="Calibri"/>
          <w:sz w:val="18"/>
          <w:szCs w:val="18"/>
          <w:rtl/>
          <w:lang w:bidi="fa-IR"/>
        </w:rPr>
        <w:pPrChange w:id="1949" w:author="Microsoft account" w:date="2025-09-21T11:48:00Z">
          <w:pPr>
            <w:spacing w:after="0" w:line="276" w:lineRule="auto"/>
          </w:pPr>
        </w:pPrChange>
      </w:pPr>
      <w:ins w:id="1950"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51" w:author="Microsoft account" w:date="2025-09-21T11:47:00Z"/>
          <w:rFonts w:cs="Calibri"/>
          <w:sz w:val="18"/>
          <w:szCs w:val="18"/>
          <w:rtl/>
          <w:lang w:bidi="fa-IR"/>
        </w:rPr>
        <w:pPrChange w:id="1952" w:author="Microsoft account" w:date="2025-09-21T11:48:00Z">
          <w:pPr>
            <w:spacing w:after="0" w:line="276" w:lineRule="auto"/>
          </w:pPr>
        </w:pPrChange>
      </w:pPr>
      <w:ins w:id="1953"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54" w:author="Microsoft account" w:date="2025-09-21T11:47:00Z"/>
          <w:rFonts w:cs="Calibri"/>
          <w:sz w:val="18"/>
          <w:szCs w:val="18"/>
          <w:rtl/>
          <w:lang w:bidi="fa-IR"/>
        </w:rPr>
        <w:pPrChange w:id="1955" w:author="Microsoft account" w:date="2025-09-21T11:48:00Z">
          <w:pPr>
            <w:spacing w:after="0" w:line="276" w:lineRule="auto"/>
          </w:pPr>
        </w:pPrChange>
      </w:pPr>
      <w:ins w:id="1956"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57" w:author="Microsoft account" w:date="2025-09-21T11:47:00Z"/>
          <w:rFonts w:cs="Calibri"/>
          <w:sz w:val="18"/>
          <w:szCs w:val="18"/>
          <w:rtl/>
          <w:lang w:bidi="fa-IR"/>
        </w:rPr>
        <w:pPrChange w:id="1958" w:author="Microsoft account" w:date="2025-09-21T11:48:00Z">
          <w:pPr>
            <w:spacing w:after="0" w:line="276" w:lineRule="auto"/>
          </w:pPr>
        </w:pPrChange>
      </w:pPr>
      <w:ins w:id="1959"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60" w:author="Microsoft account" w:date="2025-09-21T11:47:00Z"/>
          <w:rFonts w:cs="Calibri"/>
          <w:sz w:val="18"/>
          <w:szCs w:val="18"/>
          <w:rtl/>
          <w:lang w:bidi="fa-IR"/>
        </w:rPr>
        <w:pPrChange w:id="1961" w:author="Microsoft account" w:date="2025-09-21T11:48:00Z">
          <w:pPr>
            <w:spacing w:after="0" w:line="276" w:lineRule="auto"/>
          </w:pPr>
        </w:pPrChange>
      </w:pPr>
      <w:ins w:id="1962"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p>
    <w:p w14:paraId="219BC62C" w14:textId="6BC152C5" w:rsidR="00B85C88" w:rsidRDefault="00B85C88">
      <w:pPr>
        <w:bidi/>
        <w:spacing w:after="0" w:line="276" w:lineRule="auto"/>
        <w:ind w:left="720"/>
        <w:rPr>
          <w:ins w:id="1968" w:author="Microsoft account" w:date="2025-09-21T11:46:00Z"/>
          <w:rFonts w:cs="Calibri"/>
          <w:sz w:val="18"/>
          <w:szCs w:val="18"/>
          <w:rtl/>
          <w:lang w:bidi="fa-IR"/>
        </w:rPr>
        <w:pPrChange w:id="1969" w:author="Microsoft account" w:date="2025-09-21T11:48:00Z">
          <w:pPr>
            <w:bidi/>
            <w:spacing w:after="0" w:line="276" w:lineRule="auto"/>
            <w:jc w:val="both"/>
          </w:pPr>
        </w:pPrChange>
      </w:pPr>
      <w:ins w:id="1970"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71" w:author="Microsoft account" w:date="2025-09-21T11:47:00Z"/>
          <w:rFonts w:cs="Calibri"/>
          <w:sz w:val="18"/>
          <w:szCs w:val="18"/>
          <w:rtl/>
          <w:lang w:bidi="fa-IR"/>
        </w:rPr>
        <w:pPrChange w:id="1972" w:author="Microsoft account" w:date="2025-09-21T11:48:00Z">
          <w:pPr>
            <w:spacing w:after="0" w:line="276" w:lineRule="auto"/>
          </w:pPr>
        </w:pPrChange>
      </w:pPr>
      <w:ins w:id="1973"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74" w:author="Microsoft account" w:date="2025-09-21T11:47:00Z"/>
          <w:rFonts w:cs="Calibri"/>
          <w:sz w:val="18"/>
          <w:szCs w:val="18"/>
          <w:rtl/>
          <w:lang w:bidi="fa-IR"/>
        </w:rPr>
        <w:pPrChange w:id="1975"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76" w:author="Microsoft account" w:date="2025-09-21T11:47:00Z"/>
          <w:rFonts w:cs="Calibri"/>
          <w:sz w:val="18"/>
          <w:szCs w:val="18"/>
          <w:rtl/>
          <w:lang w:bidi="fa-IR"/>
        </w:rPr>
        <w:pPrChange w:id="1977" w:author="Microsoft account" w:date="2025-09-21T11:48:00Z">
          <w:pPr>
            <w:spacing w:after="0" w:line="276" w:lineRule="auto"/>
          </w:pPr>
        </w:pPrChange>
      </w:pPr>
      <w:ins w:id="1978"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79" w:author="Microsoft account" w:date="2025-09-21T11:47:00Z"/>
          <w:rFonts w:cs="Calibri"/>
          <w:sz w:val="18"/>
          <w:szCs w:val="18"/>
          <w:rtl/>
          <w:lang w:bidi="fa-IR"/>
        </w:rPr>
        <w:pPrChange w:id="1980"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81" w:author="Microsoft account" w:date="2025-09-21T11:47:00Z"/>
          <w:rFonts w:cs="Calibri"/>
          <w:sz w:val="18"/>
          <w:szCs w:val="18"/>
          <w:rtl/>
          <w:lang w:bidi="fa-IR"/>
        </w:rPr>
        <w:pPrChange w:id="1982" w:author="Microsoft account" w:date="2025-09-21T11:48:00Z">
          <w:pPr>
            <w:spacing w:after="0" w:line="276" w:lineRule="auto"/>
          </w:pPr>
        </w:pPrChange>
      </w:pPr>
      <w:ins w:id="1983"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84" w:author="Microsoft account" w:date="2025-09-21T11:47:00Z"/>
          <w:rFonts w:cs="Calibri"/>
          <w:sz w:val="18"/>
          <w:szCs w:val="18"/>
          <w:rtl/>
          <w:lang w:bidi="fa-IR"/>
        </w:rPr>
        <w:pPrChange w:id="1985" w:author="Microsoft account" w:date="2025-09-21T11:48:00Z">
          <w:pPr>
            <w:spacing w:after="0" w:line="276" w:lineRule="auto"/>
          </w:pPr>
        </w:pPrChange>
      </w:pPr>
      <w:ins w:id="1986"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87" w:author="Microsoft account" w:date="2025-09-21T11:47:00Z"/>
          <w:rFonts w:cs="Calibri"/>
          <w:sz w:val="18"/>
          <w:szCs w:val="18"/>
          <w:rtl/>
          <w:lang w:bidi="fa-IR"/>
        </w:rPr>
        <w:pPrChange w:id="1988" w:author="Microsoft account" w:date="2025-09-21T11:48:00Z">
          <w:pPr>
            <w:spacing w:after="0" w:line="276" w:lineRule="auto"/>
          </w:pPr>
        </w:pPrChange>
      </w:pPr>
      <w:ins w:id="1989"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90" w:author="Microsoft account" w:date="2025-09-21T11:47:00Z"/>
          <w:rFonts w:cs="Calibri"/>
          <w:sz w:val="18"/>
          <w:szCs w:val="18"/>
          <w:rtl/>
          <w:lang w:bidi="fa-IR"/>
        </w:rPr>
        <w:pPrChange w:id="1991"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92" w:author="Microsoft account" w:date="2025-09-21T11:47:00Z"/>
          <w:rFonts w:cs="Calibri"/>
          <w:sz w:val="18"/>
          <w:szCs w:val="18"/>
          <w:rtl/>
          <w:lang w:bidi="fa-IR"/>
        </w:rPr>
        <w:pPrChange w:id="1993" w:author="Microsoft account" w:date="2025-09-21T11:48:00Z">
          <w:pPr>
            <w:spacing w:after="0" w:line="276" w:lineRule="auto"/>
          </w:pPr>
        </w:pPrChange>
      </w:pPr>
      <w:ins w:id="1994"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95" w:author="Microsoft account" w:date="2025-09-21T11:47:00Z"/>
          <w:rFonts w:cs="Calibri"/>
          <w:sz w:val="18"/>
          <w:szCs w:val="18"/>
          <w:rtl/>
          <w:lang w:bidi="fa-IR"/>
        </w:rPr>
        <w:pPrChange w:id="1996"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97" w:author="Microsoft account" w:date="2025-09-21T11:47:00Z"/>
          <w:rFonts w:cs="Calibri"/>
          <w:sz w:val="18"/>
          <w:szCs w:val="18"/>
          <w:rtl/>
          <w:lang w:bidi="fa-IR"/>
        </w:rPr>
        <w:pPrChange w:id="1998" w:author="Microsoft account" w:date="2025-09-21T11:48:00Z">
          <w:pPr>
            <w:spacing w:after="0" w:line="276" w:lineRule="auto"/>
          </w:pPr>
        </w:pPrChange>
      </w:pPr>
      <w:ins w:id="1999"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00" w:author="Microsoft account" w:date="2025-09-21T11:47:00Z"/>
          <w:rFonts w:cs="Calibri"/>
          <w:sz w:val="18"/>
          <w:szCs w:val="18"/>
          <w:rtl/>
          <w:lang w:bidi="fa-IR"/>
        </w:rPr>
        <w:pPrChange w:id="2001"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ins w:id="2007"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08" w:author="Microsoft account" w:date="2025-09-21T11:47:00Z"/>
          <w:rFonts w:cs="Calibri"/>
          <w:sz w:val="18"/>
          <w:szCs w:val="18"/>
          <w:rtl/>
          <w:lang w:bidi="fa-IR"/>
        </w:rPr>
        <w:pPrChange w:id="2009" w:author="Microsoft account" w:date="2025-09-21T11:48:00Z">
          <w:pPr>
            <w:spacing w:after="0" w:line="276" w:lineRule="auto"/>
          </w:pPr>
        </w:pPrChange>
      </w:pPr>
      <w:ins w:id="2010"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11" w:author="Microsoft account" w:date="2025-09-21T11:47:00Z"/>
          <w:rFonts w:cs="Calibri"/>
          <w:sz w:val="18"/>
          <w:szCs w:val="18"/>
          <w:rtl/>
          <w:lang w:bidi="fa-IR"/>
        </w:rPr>
        <w:pPrChange w:id="2012" w:author="Microsoft account" w:date="2025-09-21T11:48:00Z">
          <w:pPr>
            <w:spacing w:after="0" w:line="276" w:lineRule="auto"/>
          </w:pPr>
        </w:pPrChange>
      </w:pPr>
      <w:ins w:id="2013"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14" w:author="Microsoft account" w:date="2025-09-21T11:47:00Z"/>
          <w:rFonts w:cs="Calibri"/>
          <w:sz w:val="18"/>
          <w:szCs w:val="18"/>
          <w:rtl/>
          <w:lang w:bidi="fa-IR"/>
        </w:rPr>
        <w:pPrChange w:id="2015" w:author="Microsoft account" w:date="2025-09-21T11:48:00Z">
          <w:pPr>
            <w:spacing w:after="0" w:line="276" w:lineRule="auto"/>
          </w:pPr>
        </w:pPrChange>
      </w:pPr>
      <w:ins w:id="2016"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19" w:author="Microsoft account" w:date="2025-09-21T11:47:00Z"/>
          <w:rFonts w:cs="Calibri"/>
          <w:sz w:val="18"/>
          <w:szCs w:val="18"/>
          <w:rtl/>
          <w:lang w:bidi="fa-IR"/>
        </w:rPr>
        <w:pPrChange w:id="2020" w:author="Microsoft account" w:date="2025-09-21T11:48:00Z">
          <w:pPr>
            <w:spacing w:after="0" w:line="276" w:lineRule="auto"/>
          </w:pPr>
        </w:pPrChange>
      </w:pPr>
      <w:ins w:id="2021"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22" w:author="Microsoft account" w:date="2025-09-21T11:47:00Z"/>
          <w:rFonts w:cs="Calibri"/>
          <w:sz w:val="18"/>
          <w:szCs w:val="18"/>
          <w:rtl/>
          <w:lang w:bidi="fa-IR"/>
        </w:rPr>
        <w:pPrChange w:id="2023"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24" w:author="Microsoft account" w:date="2025-09-21T11:47:00Z"/>
          <w:rFonts w:cs="Calibri"/>
          <w:sz w:val="18"/>
          <w:szCs w:val="18"/>
          <w:rtl/>
          <w:lang w:bidi="fa-IR"/>
        </w:rPr>
        <w:pPrChange w:id="2025" w:author="Microsoft account" w:date="2025-09-21T11:48:00Z">
          <w:pPr>
            <w:spacing w:after="0" w:line="276" w:lineRule="auto"/>
          </w:pPr>
        </w:pPrChange>
      </w:pPr>
      <w:ins w:id="2026"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27" w:author="Microsoft account" w:date="2025-09-21T11:47:00Z"/>
          <w:rFonts w:cs="Calibri"/>
          <w:sz w:val="18"/>
          <w:szCs w:val="18"/>
          <w:rtl/>
          <w:lang w:bidi="fa-IR"/>
        </w:rPr>
        <w:pPrChange w:id="2028" w:author="Microsoft account" w:date="2025-09-21T11:48:00Z">
          <w:pPr>
            <w:spacing w:after="0" w:line="276" w:lineRule="auto"/>
          </w:pPr>
        </w:pPrChange>
      </w:pPr>
    </w:p>
    <w:p w14:paraId="7031ADD5" w14:textId="0A5AB14A" w:rsidR="00B85C88" w:rsidRDefault="00B85C88">
      <w:pPr>
        <w:bidi/>
        <w:spacing w:after="0" w:line="276" w:lineRule="auto"/>
        <w:ind w:left="720"/>
        <w:rPr>
          <w:ins w:id="2029" w:author="Microsoft account" w:date="2025-09-21T11:47:00Z"/>
          <w:rFonts w:cs="Calibri"/>
          <w:sz w:val="18"/>
          <w:szCs w:val="18"/>
          <w:rtl/>
          <w:lang w:bidi="fa-IR"/>
        </w:rPr>
        <w:pPrChange w:id="2030" w:author="Microsoft account" w:date="2025-09-21T11:48:00Z">
          <w:pPr>
            <w:bidi/>
            <w:spacing w:after="0" w:line="276" w:lineRule="auto"/>
            <w:jc w:val="both"/>
          </w:pPr>
        </w:pPrChange>
      </w:pPr>
      <w:ins w:id="2031"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32" w:author="Microsoft account" w:date="2025-09-21T11:48:00Z"/>
          <w:rFonts w:cs="Calibri"/>
          <w:sz w:val="18"/>
          <w:szCs w:val="18"/>
          <w:rtl/>
          <w:lang w:bidi="fa-IR"/>
        </w:rPr>
        <w:pPrChange w:id="2033" w:author="Microsoft account" w:date="2025-09-21T11:48:00Z">
          <w:pPr>
            <w:bidi/>
            <w:spacing w:after="0" w:line="276" w:lineRule="auto"/>
            <w:jc w:val="both"/>
          </w:pPr>
        </w:pPrChange>
      </w:pPr>
      <w:ins w:id="2034"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35" w:author="Microsoft account" w:date="2025-09-21T11:48:00Z"/>
          <w:rFonts w:cs="Calibri"/>
          <w:sz w:val="18"/>
          <w:szCs w:val="18"/>
          <w:rtl/>
          <w:lang w:bidi="fa-IR"/>
        </w:rPr>
        <w:pPrChange w:id="2036" w:author="Microsoft account" w:date="2025-09-21T11:48:00Z">
          <w:pPr>
            <w:spacing w:after="0" w:line="276" w:lineRule="auto"/>
          </w:pPr>
        </w:pPrChange>
      </w:pPr>
      <w:ins w:id="2037"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38" w:author="Microsoft account" w:date="2025-09-21T11:47:00Z"/>
          <w:rFonts w:cs="Calibri"/>
          <w:sz w:val="18"/>
          <w:szCs w:val="18"/>
          <w:rtl/>
          <w:lang w:bidi="fa-IR"/>
        </w:rPr>
        <w:pPrChange w:id="2039" w:author="Microsoft account" w:date="2025-09-21T11:48:00Z">
          <w:pPr>
            <w:bidi/>
            <w:spacing w:after="0" w:line="276" w:lineRule="auto"/>
            <w:jc w:val="both"/>
          </w:pPr>
        </w:pPrChange>
      </w:pPr>
      <w:ins w:id="2040"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41" w:author="Microsoft account" w:date="2025-09-21T11:46:00Z"/>
          <w:rFonts w:cs="Calibri"/>
          <w:sz w:val="18"/>
          <w:szCs w:val="18"/>
          <w:rtl/>
          <w:lang w:bidi="fa-IR"/>
        </w:rPr>
        <w:pPrChange w:id="2042"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43" w:author="Microsoft account" w:date="2025-09-20T14:23:00Z"/>
          <w:rFonts w:cs="Calibri"/>
          <w:sz w:val="28"/>
          <w:szCs w:val="28"/>
          <w:rtl/>
          <w:lang w:bidi="fa-IR"/>
        </w:rPr>
        <w:pPrChange w:id="2044" w:author="Microsoft account" w:date="2025-09-21T11:46:00Z">
          <w:pPr>
            <w:bidi/>
            <w:spacing w:after="0" w:line="276" w:lineRule="auto"/>
            <w:jc w:val="both"/>
          </w:pPr>
        </w:pPrChange>
      </w:pPr>
      <w:ins w:id="2045"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46" w:author="Microsoft account" w:date="2025-09-20T14:23:00Z"/>
          <w:rFonts w:cs="Calibri"/>
          <w:sz w:val="28"/>
          <w:szCs w:val="28"/>
          <w:rtl/>
          <w:lang w:bidi="fa-IR"/>
        </w:rPr>
        <w:pPrChange w:id="2047"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48" w:author="Microsoft account" w:date="2025-09-20T14:37:00Z"/>
          <w:rFonts w:cs="Calibri"/>
          <w:sz w:val="28"/>
          <w:szCs w:val="28"/>
          <w:rtl/>
          <w:lang w:bidi="fa-IR"/>
        </w:rPr>
        <w:pPrChange w:id="2049" w:author="Microsoft account" w:date="2025-09-20T14:23:00Z">
          <w:pPr>
            <w:bidi/>
            <w:spacing w:after="0" w:line="276" w:lineRule="auto"/>
            <w:jc w:val="both"/>
          </w:pPr>
        </w:pPrChange>
      </w:pPr>
      <w:ins w:id="2050" w:author="Microsoft account" w:date="2025-09-20T14:23:00Z">
        <w:r>
          <w:rPr>
            <w:rFonts w:cs="Calibri" w:hint="cs"/>
            <w:sz w:val="28"/>
            <w:szCs w:val="28"/>
            <w:rtl/>
            <w:lang w:bidi="fa-IR"/>
          </w:rPr>
          <w:lastRenderedPageBreak/>
          <w:t>-</w:t>
        </w:r>
      </w:ins>
      <w:ins w:id="2051"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52"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53"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54" w:author="Microsoft account" w:date="2025-09-20T14:40:00Z"/>
          <w:rFonts w:cs="Calibri"/>
          <w:sz w:val="28"/>
          <w:szCs w:val="28"/>
          <w:rtl/>
          <w:lang w:bidi="fa-IR"/>
        </w:rPr>
        <w:pPrChange w:id="2055" w:author="Microsoft account" w:date="2025-09-20T14:38:00Z">
          <w:pPr>
            <w:bidi/>
            <w:spacing w:after="0" w:line="276" w:lineRule="auto"/>
            <w:jc w:val="both"/>
          </w:pPr>
        </w:pPrChange>
      </w:pPr>
      <w:ins w:id="2056"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57"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58"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59" w:author="Microsoft account" w:date="2025-09-20T14:40:00Z"/>
          <w:rFonts w:cs="Calibri"/>
          <w:sz w:val="28"/>
          <w:szCs w:val="28"/>
          <w:rtl/>
          <w:lang w:bidi="fa-IR"/>
        </w:rPr>
        <w:pPrChange w:id="2060"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61" w:author="Microsoft account" w:date="2025-09-20T14:59:00Z"/>
          <w:rFonts w:cs="Calibri"/>
          <w:sz w:val="28"/>
          <w:szCs w:val="28"/>
          <w:rtl/>
          <w:lang w:bidi="fa-IR"/>
        </w:rPr>
        <w:pPrChange w:id="2062" w:author="Microsoft account" w:date="2025-09-20T14:40:00Z">
          <w:pPr>
            <w:bidi/>
            <w:spacing w:after="0" w:line="276" w:lineRule="auto"/>
            <w:jc w:val="both"/>
          </w:pPr>
        </w:pPrChange>
      </w:pPr>
      <w:ins w:id="2063" w:author="Microsoft account" w:date="2025-09-20T14:40:00Z">
        <w:r>
          <w:rPr>
            <w:rFonts w:cs="Calibri" w:hint="cs"/>
            <w:sz w:val="28"/>
            <w:szCs w:val="28"/>
            <w:rtl/>
            <w:lang w:bidi="fa-IR"/>
          </w:rPr>
          <w:t>-</w:t>
        </w:r>
      </w:ins>
      <w:ins w:id="2064"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65"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66"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67" w:author="Microsoft account" w:date="2025-09-20T14:59:00Z"/>
          <w:rFonts w:cs="Calibri"/>
          <w:sz w:val="28"/>
          <w:szCs w:val="28"/>
          <w:rtl/>
          <w:lang w:bidi="fa-IR"/>
        </w:rPr>
        <w:pPrChange w:id="2068"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69" w:author="Microsoft account" w:date="2025-09-20T15:02:00Z"/>
          <w:rFonts w:cs="Calibri"/>
          <w:sz w:val="28"/>
          <w:szCs w:val="28"/>
          <w:rtl/>
          <w:lang w:bidi="fa-IR"/>
        </w:rPr>
        <w:pPrChange w:id="2070" w:author="Microsoft account" w:date="2025-09-21T11:51:00Z">
          <w:pPr>
            <w:bidi/>
            <w:spacing w:after="0" w:line="276" w:lineRule="auto"/>
            <w:jc w:val="both"/>
          </w:pPr>
        </w:pPrChange>
      </w:pPr>
      <w:ins w:id="2071" w:author="Microsoft account" w:date="2025-09-20T14:59:00Z">
        <w:r>
          <w:rPr>
            <w:rFonts w:cs="Calibri" w:hint="cs"/>
            <w:sz w:val="28"/>
            <w:szCs w:val="28"/>
            <w:rtl/>
            <w:lang w:bidi="fa-IR"/>
          </w:rPr>
          <w:t>-</w:t>
        </w:r>
      </w:ins>
      <w:ins w:id="2072"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73"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74" w:author="Microsoft account" w:date="2025-09-20T15:02:00Z"/>
          <w:rFonts w:cs="Calibri"/>
          <w:sz w:val="28"/>
          <w:szCs w:val="28"/>
          <w:rtl/>
          <w:lang w:bidi="fa-IR"/>
        </w:rPr>
        <w:pPrChange w:id="2075"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76" w:author="Microsoft account" w:date="2025-09-20T15:05:00Z"/>
          <w:rFonts w:cs="Calibri"/>
          <w:sz w:val="28"/>
          <w:szCs w:val="28"/>
          <w:rtl/>
          <w:lang w:bidi="fa-IR"/>
        </w:rPr>
        <w:pPrChange w:id="2077" w:author="Microsoft account" w:date="2025-09-20T15:02:00Z">
          <w:pPr>
            <w:bidi/>
            <w:spacing w:after="0" w:line="276" w:lineRule="auto"/>
            <w:jc w:val="both"/>
          </w:pPr>
        </w:pPrChange>
      </w:pPr>
      <w:ins w:id="2078" w:author="Microsoft account" w:date="2025-09-20T15:02:00Z">
        <w:r>
          <w:rPr>
            <w:rFonts w:cs="Calibri" w:hint="cs"/>
            <w:sz w:val="28"/>
            <w:szCs w:val="28"/>
            <w:rtl/>
            <w:lang w:bidi="fa-IR"/>
          </w:rPr>
          <w:t>-</w:t>
        </w:r>
      </w:ins>
      <w:ins w:id="2079"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80"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81" w:author="Microsoft account" w:date="2025-09-20T15:05:00Z"/>
          <w:rFonts w:cs="Calibri"/>
          <w:sz w:val="28"/>
          <w:szCs w:val="28"/>
          <w:rtl/>
          <w:lang w:bidi="fa-IR"/>
        </w:rPr>
        <w:pPrChange w:id="2082"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83" w:author="Microsoft account" w:date="2025-09-20T15:14:00Z"/>
          <w:rFonts w:cs="Calibri"/>
          <w:sz w:val="28"/>
          <w:szCs w:val="28"/>
          <w:rtl/>
          <w:lang w:bidi="fa-IR"/>
        </w:rPr>
        <w:pPrChange w:id="2084" w:author="Microsoft account" w:date="2025-09-20T15:05:00Z">
          <w:pPr>
            <w:bidi/>
            <w:spacing w:after="0" w:line="276" w:lineRule="auto"/>
            <w:jc w:val="both"/>
          </w:pPr>
        </w:pPrChange>
      </w:pPr>
      <w:ins w:id="2085" w:author="Microsoft account" w:date="2025-09-20T15:05:00Z">
        <w:r>
          <w:rPr>
            <w:rFonts w:cs="Calibri" w:hint="cs"/>
            <w:sz w:val="28"/>
            <w:szCs w:val="28"/>
            <w:rtl/>
            <w:lang w:bidi="fa-IR"/>
          </w:rPr>
          <w:t>-</w:t>
        </w:r>
      </w:ins>
      <w:ins w:id="2086"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87"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88"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89" w:author="Microsoft account" w:date="2025-09-20T15:14:00Z"/>
          <w:rFonts w:cs="Calibri"/>
          <w:sz w:val="28"/>
          <w:szCs w:val="28"/>
          <w:rtl/>
          <w:lang w:bidi="fa-IR"/>
        </w:rPr>
        <w:pPrChange w:id="2090" w:author="Microsoft account" w:date="2025-09-20T15:14:00Z">
          <w:pPr>
            <w:bidi/>
            <w:spacing w:after="0" w:line="276" w:lineRule="auto"/>
            <w:jc w:val="both"/>
          </w:pPr>
        </w:pPrChange>
      </w:pPr>
      <w:ins w:id="2091"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92" w:author="Microsoft account" w:date="2025-09-20T15:14:00Z"/>
          <w:rFonts w:cs="Calibri"/>
          <w:sz w:val="28"/>
          <w:szCs w:val="28"/>
          <w:rtl/>
          <w:lang w:bidi="fa-IR"/>
        </w:rPr>
        <w:pPrChange w:id="2093"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94" w:author="Microsoft account" w:date="2025-09-20T15:21:00Z"/>
          <w:rFonts w:cs="Calibri"/>
          <w:sz w:val="28"/>
          <w:szCs w:val="28"/>
          <w:rtl/>
          <w:lang w:bidi="fa-IR"/>
        </w:rPr>
        <w:pPrChange w:id="2095" w:author="Microsoft account" w:date="2025-09-20T15:21:00Z">
          <w:pPr>
            <w:bidi/>
            <w:spacing w:after="0" w:line="276" w:lineRule="auto"/>
            <w:jc w:val="both"/>
          </w:pPr>
        </w:pPrChange>
      </w:pPr>
      <w:ins w:id="2096" w:author="Microsoft account" w:date="2025-09-20T15:14:00Z">
        <w:r>
          <w:rPr>
            <w:rFonts w:cs="Calibri" w:hint="cs"/>
            <w:sz w:val="28"/>
            <w:szCs w:val="28"/>
            <w:rtl/>
            <w:lang w:bidi="fa-IR"/>
          </w:rPr>
          <w:t>-</w:t>
        </w:r>
      </w:ins>
      <w:ins w:id="2097"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98"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99"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00" w:author="Microsoft account" w:date="2025-09-20T15:21:00Z"/>
          <w:rFonts w:cs="Calibri"/>
          <w:sz w:val="28"/>
          <w:szCs w:val="28"/>
          <w:rtl/>
          <w:lang w:bidi="fa-IR"/>
        </w:rPr>
        <w:pPrChange w:id="2101" w:author="Microsoft account" w:date="2025-09-20T15:21:00Z">
          <w:pPr>
            <w:bidi/>
            <w:spacing w:after="0" w:line="276" w:lineRule="auto"/>
            <w:jc w:val="both"/>
          </w:pPr>
        </w:pPrChange>
      </w:pPr>
      <w:ins w:id="2102" w:author="Microsoft account" w:date="2025-09-20T15:21:00Z">
        <w:r w:rsidRPr="00326DDC">
          <w:rPr>
            <w:rFonts w:cs="Calibri"/>
            <w:noProof/>
            <w:sz w:val="28"/>
            <w:szCs w:val="28"/>
            <w:rPrChange w:id="2103"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04" w:author="Microsoft account" w:date="2025-09-20T15:21:00Z"/>
          <w:rFonts w:cs="Calibri"/>
          <w:sz w:val="28"/>
          <w:szCs w:val="28"/>
          <w:rtl/>
          <w:lang w:bidi="fa-IR"/>
        </w:rPr>
        <w:pPrChange w:id="2105"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06" w:author="Microsoft account" w:date="2025-09-20T15:22:00Z"/>
          <w:rFonts w:cs="Calibri"/>
          <w:sz w:val="28"/>
          <w:szCs w:val="28"/>
          <w:lang w:bidi="fa-IR"/>
        </w:rPr>
        <w:pPrChange w:id="2107" w:author="Microsoft account" w:date="2025-09-20T15:21:00Z">
          <w:pPr>
            <w:bidi/>
            <w:spacing w:after="0" w:line="276" w:lineRule="auto"/>
            <w:jc w:val="both"/>
          </w:pPr>
        </w:pPrChange>
      </w:pPr>
      <w:ins w:id="2108" w:author="Microsoft account" w:date="2025-09-20T15:21:00Z">
        <w:r>
          <w:rPr>
            <w:rFonts w:cs="Calibri" w:hint="cs"/>
            <w:sz w:val="28"/>
            <w:szCs w:val="28"/>
            <w:rtl/>
            <w:lang w:bidi="fa-IR"/>
          </w:rPr>
          <w:t xml:space="preserve">-این رو قبلا خونده بودیم فکر کنم داخل </w:t>
        </w:r>
      </w:ins>
      <w:ins w:id="2109"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10" w:author="Microsoft account" w:date="2025-09-20T15:23:00Z"/>
          <w:rFonts w:cs="Calibri"/>
          <w:sz w:val="28"/>
          <w:szCs w:val="28"/>
          <w:rtl/>
          <w:lang w:bidi="fa-IR"/>
        </w:rPr>
        <w:pPrChange w:id="2111"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12" w:author="Microsoft account" w:date="2025-09-20T15:25:00Z"/>
          <w:rFonts w:cs="Calibri"/>
          <w:sz w:val="28"/>
          <w:szCs w:val="28"/>
          <w:rtl/>
          <w:lang w:bidi="fa-IR"/>
        </w:rPr>
        <w:pPrChange w:id="2113" w:author="Microsoft account" w:date="2025-09-20T15:23:00Z">
          <w:pPr>
            <w:bidi/>
            <w:spacing w:after="0" w:line="276" w:lineRule="auto"/>
            <w:jc w:val="both"/>
          </w:pPr>
        </w:pPrChange>
      </w:pPr>
      <w:ins w:id="2114" w:author="Microsoft account" w:date="2025-09-20T15:22:00Z">
        <w:r>
          <w:rPr>
            <w:rFonts w:cs="Calibri"/>
            <w:sz w:val="28"/>
            <w:szCs w:val="28"/>
            <w:lang w:bidi="fa-IR"/>
          </w:rPr>
          <w:t>-</w:t>
        </w:r>
      </w:ins>
      <w:ins w:id="2115"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16"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17" w:author="Microsoft account" w:date="2025-09-20T13:24:00Z"/>
          <w:rFonts w:cs="Calibri"/>
          <w:sz w:val="28"/>
          <w:szCs w:val="28"/>
          <w:lang w:bidi="fa-IR"/>
        </w:rPr>
        <w:pPrChange w:id="2118" w:author="Microsoft account" w:date="2025-09-20T15:25:00Z">
          <w:pPr>
            <w:bidi/>
            <w:spacing w:after="0" w:line="276" w:lineRule="auto"/>
            <w:jc w:val="both"/>
          </w:pPr>
        </w:pPrChange>
      </w:pPr>
      <w:ins w:id="2119"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20" w:author="Microsoft account" w:date="2025-09-20T13:24:00Z"/>
          <w:rFonts w:cs="Calibri"/>
          <w:sz w:val="28"/>
          <w:szCs w:val="28"/>
          <w:rtl/>
          <w:lang w:bidi="fa-IR"/>
        </w:rPr>
        <w:pPrChange w:id="2121" w:author="Microsoft account" w:date="2025-09-20T13:24:00Z">
          <w:pPr>
            <w:bidi/>
            <w:spacing w:after="0" w:line="276" w:lineRule="auto"/>
            <w:jc w:val="both"/>
          </w:pPr>
        </w:pPrChange>
      </w:pPr>
    </w:p>
    <w:p w14:paraId="04F65187" w14:textId="78A24B2E" w:rsidR="00D964CE" w:rsidRDefault="00D964CE">
      <w:pPr>
        <w:spacing w:after="0" w:line="240" w:lineRule="auto"/>
        <w:rPr>
          <w:ins w:id="2122" w:author="Microsoft account" w:date="2025-09-20T13:24:00Z"/>
          <w:rFonts w:cs="Calibri"/>
          <w:sz w:val="28"/>
          <w:szCs w:val="28"/>
          <w:rtl/>
          <w:lang w:bidi="fa-IR"/>
        </w:rPr>
      </w:pPr>
      <w:ins w:id="2123"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24" w:author="Microsoft account" w:date="2025-09-21T11:53:00Z"/>
          <w:rFonts w:cs="Calibri"/>
          <w:sz w:val="28"/>
          <w:szCs w:val="28"/>
          <w:rtl/>
          <w:lang w:bidi="fa-IR"/>
        </w:rPr>
        <w:pPrChange w:id="2125" w:author="Microsoft account" w:date="2025-09-20T13:24:00Z">
          <w:pPr>
            <w:bidi/>
            <w:spacing w:after="0" w:line="276" w:lineRule="auto"/>
            <w:jc w:val="both"/>
          </w:pPr>
        </w:pPrChange>
      </w:pPr>
      <w:bookmarkStart w:id="2126" w:name="I4040630"/>
      <w:ins w:id="2127" w:author="Microsoft account" w:date="2025-09-21T11:53:00Z">
        <w:r>
          <w:rPr>
            <w:rFonts w:cs="Calibri" w:hint="cs"/>
            <w:sz w:val="28"/>
            <w:szCs w:val="28"/>
            <w:rtl/>
            <w:lang w:bidi="fa-IR"/>
          </w:rPr>
          <w:lastRenderedPageBreak/>
          <w:t>ادامه</w:t>
        </w:r>
      </w:ins>
    </w:p>
    <w:bookmarkEnd w:id="2126"/>
    <w:p w14:paraId="5D3D831F" w14:textId="77777777" w:rsidR="009F075E" w:rsidRDefault="009F075E">
      <w:pPr>
        <w:bidi/>
        <w:spacing w:after="0" w:line="276" w:lineRule="auto"/>
        <w:jc w:val="both"/>
        <w:rPr>
          <w:ins w:id="2128" w:author="Microsoft account" w:date="2025-09-21T11:54:00Z"/>
          <w:rFonts w:cs="Calibri"/>
          <w:sz w:val="28"/>
          <w:szCs w:val="28"/>
          <w:rtl/>
          <w:lang w:bidi="fa-IR"/>
        </w:rPr>
        <w:pPrChange w:id="2129"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30" w:author="Microsoft account" w:date="2025-09-21T12:01:00Z"/>
          <w:rFonts w:cs="Calibri"/>
          <w:sz w:val="28"/>
          <w:szCs w:val="28"/>
          <w:rtl/>
          <w:lang w:bidi="fa-IR"/>
        </w:rPr>
        <w:pPrChange w:id="2131" w:author="Microsoft account" w:date="2025-09-21T11:54:00Z">
          <w:pPr>
            <w:bidi/>
            <w:spacing w:after="0" w:line="276" w:lineRule="auto"/>
            <w:jc w:val="both"/>
          </w:pPr>
        </w:pPrChange>
      </w:pPr>
      <w:ins w:id="2132"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33"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34" w:author="Microsoft account" w:date="2025-09-21T12:01:00Z"/>
          <w:rFonts w:cs="Calibri"/>
          <w:sz w:val="28"/>
          <w:szCs w:val="28"/>
          <w:rtl/>
          <w:lang w:bidi="fa-IR"/>
        </w:rPr>
        <w:pPrChange w:id="2135" w:author="Microsoft account" w:date="2025-09-21T12:01:00Z">
          <w:pPr>
            <w:bidi/>
            <w:spacing w:after="0" w:line="276" w:lineRule="auto"/>
            <w:jc w:val="both"/>
          </w:pPr>
        </w:pPrChange>
      </w:pPr>
      <w:ins w:id="2136" w:author="Microsoft account" w:date="2025-09-21T12:02:00Z">
        <w:r w:rsidRPr="00E34CC8">
          <w:rPr>
            <w:rFonts w:cs="Calibri"/>
            <w:noProof/>
            <w:sz w:val="28"/>
            <w:szCs w:val="28"/>
            <w:rPrChange w:id="2137"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38" w:author="Microsoft account" w:date="2025-09-22T10:05:00Z"/>
          <w:rFonts w:cs="Calibri"/>
          <w:sz w:val="28"/>
          <w:szCs w:val="28"/>
          <w:rtl/>
          <w:lang w:bidi="fa-IR"/>
        </w:rPr>
        <w:pPrChange w:id="2139" w:author="Microsoft account" w:date="2025-09-21T12:01:00Z">
          <w:pPr>
            <w:bidi/>
            <w:spacing w:after="0" w:line="276" w:lineRule="auto"/>
            <w:jc w:val="both"/>
          </w:pPr>
        </w:pPrChange>
      </w:pPr>
      <w:ins w:id="2140"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41"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42"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43"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44"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45" w:author="Microsoft account" w:date="2025-09-21T12:05:00Z"/>
          <w:rFonts w:cs="Calibri"/>
          <w:sz w:val="28"/>
          <w:szCs w:val="28"/>
          <w:rtl/>
          <w:lang w:bidi="fa-IR"/>
        </w:rPr>
        <w:pPrChange w:id="2146" w:author="Microsoft account" w:date="2025-09-22T10:05:00Z">
          <w:pPr>
            <w:bidi/>
            <w:spacing w:after="0" w:line="276" w:lineRule="auto"/>
            <w:jc w:val="both"/>
          </w:pPr>
        </w:pPrChange>
      </w:pPr>
      <w:ins w:id="2147"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48"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49"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50"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51" w:author="Microsoft account" w:date="2025-09-21T12:06:00Z"/>
          <w:rFonts w:cs="Calibri"/>
          <w:sz w:val="28"/>
          <w:szCs w:val="28"/>
          <w:rtl/>
          <w:lang w:bidi="fa-IR"/>
        </w:rPr>
        <w:pPrChange w:id="2152"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53" w:author="Microsoft account" w:date="2025-09-21T12:27:00Z"/>
          <w:rFonts w:cs="Calibri"/>
          <w:sz w:val="28"/>
          <w:szCs w:val="28"/>
          <w:rtl/>
          <w:lang w:bidi="fa-IR"/>
        </w:rPr>
        <w:pPrChange w:id="2154" w:author="Microsoft account" w:date="2025-09-21T12:06:00Z">
          <w:pPr>
            <w:bidi/>
            <w:spacing w:after="0" w:line="276" w:lineRule="auto"/>
            <w:jc w:val="both"/>
          </w:pPr>
        </w:pPrChange>
      </w:pPr>
      <w:ins w:id="2155" w:author="Microsoft account" w:date="2025-09-21T12:06:00Z">
        <w:r>
          <w:rPr>
            <w:rFonts w:cs="Calibri" w:hint="cs"/>
            <w:sz w:val="28"/>
            <w:szCs w:val="28"/>
            <w:rtl/>
            <w:lang w:bidi="fa-IR"/>
          </w:rPr>
          <w:t>-</w:t>
        </w:r>
      </w:ins>
      <w:ins w:id="2156" w:author="Microsoft account" w:date="2025-09-21T12:25:00Z">
        <w:r w:rsidR="00891166">
          <w:rPr>
            <w:rFonts w:cs="Calibri" w:hint="cs"/>
            <w:sz w:val="28"/>
            <w:szCs w:val="28"/>
            <w:rtl/>
            <w:lang w:bidi="fa-IR"/>
          </w:rPr>
          <w:t xml:space="preserve">درمورد ساخت </w:t>
        </w:r>
      </w:ins>
      <w:ins w:id="2157"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58"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59" w:author="Microsoft account" w:date="2025-09-21T12:27:00Z"/>
          <w:rFonts w:cs="Calibri"/>
          <w:sz w:val="28"/>
          <w:szCs w:val="28"/>
          <w:rtl/>
          <w:lang w:bidi="fa-IR"/>
        </w:rPr>
        <w:pPrChange w:id="2160" w:author="Microsoft account" w:date="2025-09-21T12:27:00Z">
          <w:pPr>
            <w:bidi/>
            <w:spacing w:after="0" w:line="276" w:lineRule="auto"/>
            <w:jc w:val="both"/>
          </w:pPr>
        </w:pPrChange>
      </w:pPr>
      <w:ins w:id="2161"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62" w:author="Microsoft account" w:date="2025-09-21T12:28:00Z"/>
          <w:rFonts w:cs="Calibri"/>
          <w:sz w:val="28"/>
          <w:szCs w:val="28"/>
          <w:rtl/>
          <w:lang w:bidi="fa-IR"/>
        </w:rPr>
        <w:pPrChange w:id="2163" w:author="Microsoft account" w:date="2025-09-21T12:27:00Z">
          <w:pPr>
            <w:bidi/>
            <w:spacing w:after="0" w:line="276" w:lineRule="auto"/>
            <w:jc w:val="both"/>
          </w:pPr>
        </w:pPrChange>
      </w:pPr>
      <w:ins w:id="2164"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65"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66"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67" w:author="Microsoft account" w:date="2025-09-21T12:28:00Z"/>
          <w:rFonts w:cs="Calibri"/>
          <w:sz w:val="28"/>
          <w:szCs w:val="28"/>
          <w:rtl/>
          <w:lang w:bidi="fa-IR"/>
        </w:rPr>
        <w:pPrChange w:id="2168"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69" w:author="Microsoft account" w:date="2025-09-21T12:35:00Z"/>
          <w:rFonts w:cs="Calibri"/>
          <w:sz w:val="28"/>
          <w:szCs w:val="28"/>
          <w:lang w:bidi="fa-IR"/>
        </w:rPr>
        <w:pPrChange w:id="2170" w:author="Microsoft account" w:date="2025-09-21T12:28:00Z">
          <w:pPr>
            <w:bidi/>
            <w:spacing w:after="0" w:line="276" w:lineRule="auto"/>
            <w:jc w:val="both"/>
          </w:pPr>
        </w:pPrChange>
      </w:pPr>
      <w:ins w:id="2171" w:author="Microsoft account" w:date="2025-09-21T12:28:00Z">
        <w:r>
          <w:rPr>
            <w:rFonts w:cs="Calibri" w:hint="cs"/>
            <w:sz w:val="28"/>
            <w:szCs w:val="28"/>
            <w:rtl/>
            <w:lang w:bidi="fa-IR"/>
          </w:rPr>
          <w:lastRenderedPageBreak/>
          <w:t>-</w:t>
        </w:r>
      </w:ins>
      <w:ins w:id="2172" w:author="Microsoft account" w:date="2025-09-21T12:33:00Z">
        <w:r w:rsidR="00C77CBB">
          <w:rPr>
            <w:rFonts w:cs="Calibri" w:hint="cs"/>
            <w:sz w:val="28"/>
            <w:szCs w:val="28"/>
            <w:rtl/>
            <w:lang w:bidi="fa-IR"/>
          </w:rPr>
          <w:t xml:space="preserve">همونطور که میدونیم </w:t>
        </w:r>
      </w:ins>
      <w:ins w:id="2173"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74"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75" w:author="Microsoft account" w:date="2025-09-21T12:34:00Z">
        <w:r w:rsidR="00C77CBB">
          <w:rPr>
            <w:rFonts w:cs="Calibri" w:hint="cs"/>
            <w:sz w:val="28"/>
            <w:szCs w:val="28"/>
            <w:rtl/>
            <w:lang w:bidi="fa-IR"/>
          </w:rPr>
          <w:t xml:space="preserve"> سری بزن</w:t>
        </w:r>
      </w:ins>
      <w:ins w:id="2176"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77" w:author="Microsoft account" w:date="2025-09-21T11:54:00Z"/>
          <w:rFonts w:cs="Calibri"/>
          <w:sz w:val="28"/>
          <w:szCs w:val="28"/>
          <w:rtl/>
          <w:lang w:bidi="fa-IR"/>
        </w:rPr>
        <w:pPrChange w:id="2178"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79" w:author="Microsoft account" w:date="2025-09-21T12:53:00Z"/>
          <w:rFonts w:cs="Calibri"/>
          <w:sz w:val="28"/>
          <w:szCs w:val="28"/>
          <w:rtl/>
          <w:lang w:bidi="fa-IR"/>
        </w:rPr>
        <w:pPrChange w:id="2180" w:author="Microsoft account" w:date="2025-09-21T11:54:00Z">
          <w:pPr>
            <w:bidi/>
            <w:spacing w:after="0" w:line="276" w:lineRule="auto"/>
            <w:jc w:val="both"/>
          </w:pPr>
        </w:pPrChange>
      </w:pPr>
      <w:ins w:id="2181"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82" w:author="Microsoft account" w:date="2025-09-21T12:54:00Z"/>
          <w:rFonts w:cs="Calibri"/>
          <w:sz w:val="28"/>
          <w:szCs w:val="28"/>
          <w:rtl/>
          <w:lang w:bidi="fa-IR"/>
        </w:rPr>
        <w:pPrChange w:id="2183" w:author="Microsoft account" w:date="2025-09-21T12:53:00Z">
          <w:pPr>
            <w:bidi/>
            <w:spacing w:after="0" w:line="276" w:lineRule="auto"/>
            <w:jc w:val="both"/>
          </w:pPr>
        </w:pPrChange>
      </w:pPr>
      <w:ins w:id="2184" w:author="Microsoft account" w:date="2025-09-21T12:53:00Z">
        <w:r w:rsidRPr="00C11108">
          <w:rPr>
            <w:rFonts w:cs="Calibri"/>
            <w:noProof/>
            <w:sz w:val="28"/>
            <w:szCs w:val="28"/>
            <w:rPrChange w:id="2185"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86" w:author="Microsoft account" w:date="2025-09-21T12:54:00Z"/>
          <w:rFonts w:cs="Calibri"/>
          <w:sz w:val="28"/>
          <w:szCs w:val="28"/>
          <w:rtl/>
          <w:lang w:bidi="fa-IR"/>
        </w:rPr>
        <w:pPrChange w:id="2187" w:author="Microsoft account" w:date="2025-09-21T12:54:00Z">
          <w:pPr>
            <w:bidi/>
            <w:spacing w:after="0" w:line="276" w:lineRule="auto"/>
            <w:jc w:val="both"/>
          </w:pPr>
        </w:pPrChange>
      </w:pPr>
      <w:ins w:id="2188"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89" w:author="Microsoft account" w:date="2025-09-21T12:54:00Z"/>
          <w:rFonts w:cs="Calibri"/>
          <w:sz w:val="28"/>
          <w:szCs w:val="28"/>
          <w:rtl/>
          <w:lang w:bidi="fa-IR"/>
        </w:rPr>
        <w:pPrChange w:id="2190"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91" w:author="Microsoft account" w:date="2025-09-21T13:09:00Z"/>
          <w:rFonts w:cs="Calibri"/>
          <w:sz w:val="28"/>
          <w:szCs w:val="28"/>
          <w:rtl/>
          <w:lang w:bidi="fa-IR"/>
        </w:rPr>
        <w:pPrChange w:id="2192" w:author="Microsoft account" w:date="2025-09-21T12:54:00Z">
          <w:pPr>
            <w:bidi/>
            <w:spacing w:after="0" w:line="276" w:lineRule="auto"/>
            <w:jc w:val="both"/>
          </w:pPr>
        </w:pPrChange>
      </w:pPr>
      <w:ins w:id="2193"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94" w:author="Microsoft account" w:date="2025-09-21T13:08:00Z">
        <w:r>
          <w:rPr>
            <w:rFonts w:cs="Calibri"/>
            <w:sz w:val="28"/>
            <w:szCs w:val="28"/>
            <w:lang w:bidi="fa-IR"/>
          </w:rPr>
          <w:t>IntVar()</w:t>
        </w:r>
        <w:r>
          <w:rPr>
            <w:rFonts w:cs="Calibri" w:hint="cs"/>
            <w:sz w:val="28"/>
            <w:szCs w:val="28"/>
            <w:rtl/>
            <w:lang w:bidi="fa-IR"/>
          </w:rPr>
          <w:t xml:space="preserve"> و </w:t>
        </w:r>
      </w:ins>
      <w:ins w:id="2195"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96" w:author="Microsoft account" w:date="2025-09-21T13:09:00Z"/>
          <w:rFonts w:cs="Calibri"/>
          <w:sz w:val="28"/>
          <w:szCs w:val="28"/>
          <w:rtl/>
          <w:lang w:bidi="fa-IR"/>
        </w:rPr>
        <w:pPrChange w:id="2197"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98" w:author="Microsoft account" w:date="2025-09-21T13:14:00Z"/>
          <w:rFonts w:cs="Calibri"/>
          <w:sz w:val="28"/>
          <w:szCs w:val="28"/>
          <w:rtl/>
          <w:lang w:bidi="fa-IR"/>
        </w:rPr>
        <w:pPrChange w:id="2199" w:author="Microsoft account" w:date="2025-09-21T13:09:00Z">
          <w:pPr>
            <w:bidi/>
            <w:spacing w:after="0" w:line="276" w:lineRule="auto"/>
            <w:jc w:val="both"/>
          </w:pPr>
        </w:pPrChange>
      </w:pPr>
      <w:ins w:id="2200" w:author="Microsoft account" w:date="2025-09-21T13:09:00Z">
        <w:r>
          <w:rPr>
            <w:rFonts w:cs="Calibri" w:hint="cs"/>
            <w:sz w:val="28"/>
            <w:szCs w:val="28"/>
            <w:rtl/>
            <w:lang w:bidi="fa-IR"/>
          </w:rPr>
          <w:t>-</w:t>
        </w:r>
      </w:ins>
      <w:ins w:id="2201"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02"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03"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04" w:author="Microsoft account" w:date="2025-09-21T13:14:00Z"/>
          <w:rFonts w:cs="Calibri"/>
          <w:sz w:val="28"/>
          <w:szCs w:val="28"/>
          <w:rtl/>
          <w:lang w:bidi="fa-IR"/>
        </w:rPr>
        <w:pPrChange w:id="2205" w:author="Microsoft account" w:date="2025-09-21T13:14:00Z">
          <w:pPr>
            <w:bidi/>
            <w:spacing w:after="0" w:line="276" w:lineRule="auto"/>
            <w:jc w:val="both"/>
          </w:pPr>
        </w:pPrChange>
      </w:pPr>
      <w:ins w:id="2206"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07" w:author="Microsoft account" w:date="2025-09-21T13:14:00Z"/>
          <w:rFonts w:cs="Calibri"/>
          <w:sz w:val="28"/>
          <w:szCs w:val="28"/>
          <w:rtl/>
          <w:lang w:bidi="fa-IR"/>
        </w:rPr>
        <w:pPrChange w:id="2208"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09" w:author="Microsoft account" w:date="2025-09-21T13:19:00Z"/>
          <w:rFonts w:cs="Calibri"/>
          <w:sz w:val="28"/>
          <w:szCs w:val="28"/>
          <w:rtl/>
          <w:lang w:bidi="fa-IR"/>
        </w:rPr>
        <w:pPrChange w:id="2210" w:author="Microsoft account" w:date="2025-09-21T13:14:00Z">
          <w:pPr>
            <w:bidi/>
            <w:spacing w:after="0" w:line="276" w:lineRule="auto"/>
            <w:jc w:val="both"/>
          </w:pPr>
        </w:pPrChange>
      </w:pPr>
      <w:ins w:id="2211"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12"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13"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14"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15" w:author="Microsoft account" w:date="2025-09-21T13:19:00Z"/>
          <w:rFonts w:cs="Calibri"/>
          <w:sz w:val="28"/>
          <w:szCs w:val="28"/>
          <w:rtl/>
          <w:lang w:bidi="fa-IR"/>
        </w:rPr>
        <w:pPrChange w:id="2216"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17" w:author="Microsoft account" w:date="2025-09-21T13:24:00Z"/>
          <w:rFonts w:cs="Calibri"/>
          <w:sz w:val="28"/>
          <w:szCs w:val="28"/>
          <w:rtl/>
          <w:lang w:bidi="fa-IR"/>
        </w:rPr>
        <w:pPrChange w:id="2218" w:author="Microsoft account" w:date="2025-09-21T13:19:00Z">
          <w:pPr>
            <w:bidi/>
            <w:spacing w:after="0" w:line="276" w:lineRule="auto"/>
            <w:jc w:val="both"/>
          </w:pPr>
        </w:pPrChange>
      </w:pPr>
      <w:ins w:id="2219" w:author="Microsoft account" w:date="2025-09-21T13:19:00Z">
        <w:r>
          <w:rPr>
            <w:rFonts w:cs="Calibri" w:hint="cs"/>
            <w:sz w:val="28"/>
            <w:szCs w:val="28"/>
            <w:rtl/>
            <w:lang w:bidi="fa-IR"/>
          </w:rPr>
          <w:t>-</w:t>
        </w:r>
      </w:ins>
      <w:ins w:id="2220"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21" w:author="Microsoft account" w:date="2025-09-21T13:24:00Z">
        <w:r w:rsidR="00D47888">
          <w:rPr>
            <w:rFonts w:cs="Calibri" w:hint="cs"/>
            <w:sz w:val="28"/>
            <w:szCs w:val="28"/>
            <w:rtl/>
            <w:lang w:bidi="fa-IR"/>
          </w:rPr>
          <w:t xml:space="preserve"> محسوب میشه یا نه ولی اگر باشه که دیگر غمی نیست. </w:t>
        </w:r>
      </w:ins>
      <w:ins w:id="2222"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23"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24"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25" w:author="Microsoft account" w:date="2025-09-21T13:24:00Z"/>
          <w:rFonts w:cs="Calibri"/>
          <w:sz w:val="28"/>
          <w:szCs w:val="28"/>
          <w:rtl/>
          <w:lang w:bidi="fa-IR"/>
        </w:rPr>
        <w:pPrChange w:id="2226"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27" w:author="Microsoft account" w:date="2025-09-21T13:25:00Z"/>
          <w:rFonts w:cs="Calibri"/>
          <w:sz w:val="28"/>
          <w:szCs w:val="28"/>
          <w:rtl/>
          <w:lang w:bidi="fa-IR"/>
        </w:rPr>
        <w:pPrChange w:id="2228" w:author="Microsoft account" w:date="2025-09-21T13:24:00Z">
          <w:pPr>
            <w:bidi/>
            <w:spacing w:after="0" w:line="276" w:lineRule="auto"/>
            <w:jc w:val="both"/>
          </w:pPr>
        </w:pPrChange>
      </w:pPr>
      <w:ins w:id="2229"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30"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31"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32"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33"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34" w:author="Microsoft account" w:date="2025-09-22T10:17:00Z">
              <w:rPr>
                <w:rFonts w:cs="Calibri"/>
                <w:sz w:val="28"/>
                <w:szCs w:val="28"/>
                <w:lang w:bidi="fa-IR"/>
              </w:rPr>
            </w:rPrChange>
          </w:rPr>
          <w:t>pack</w:t>
        </w:r>
        <w:r w:rsidRPr="00145A4C">
          <w:rPr>
            <w:rFonts w:cs="Calibri"/>
            <w:sz w:val="28"/>
            <w:szCs w:val="28"/>
            <w:u w:val="single"/>
            <w:rtl/>
            <w:lang w:bidi="fa-IR"/>
            <w:rPrChange w:id="2235"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36" w:author="Microsoft account" w:date="2025-09-22T10:17:00Z">
              <w:rPr>
                <w:rFonts w:cs="Calibri"/>
                <w:sz w:val="28"/>
                <w:szCs w:val="28"/>
                <w:lang w:bidi="fa-IR"/>
              </w:rPr>
            </w:rPrChange>
          </w:rPr>
          <w:t>grid</w:t>
        </w:r>
        <w:r w:rsidRPr="00145A4C">
          <w:rPr>
            <w:rFonts w:cs="Calibri"/>
            <w:sz w:val="28"/>
            <w:szCs w:val="28"/>
            <w:u w:val="single"/>
            <w:rtl/>
            <w:lang w:bidi="fa-IR"/>
            <w:rPrChange w:id="2237"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38"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39" w:author="Microsoft account" w:date="2025-09-21T13:25:00Z"/>
          <w:rFonts w:cs="Calibri"/>
          <w:sz w:val="28"/>
          <w:szCs w:val="28"/>
          <w:rtl/>
          <w:lang w:bidi="fa-IR"/>
        </w:rPr>
        <w:pPrChange w:id="2240"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41" w:author="Microsoft account" w:date="2025-09-21T11:54:00Z"/>
          <w:rFonts w:cs="Calibri"/>
          <w:sz w:val="28"/>
          <w:szCs w:val="28"/>
          <w:lang w:bidi="fa-IR"/>
        </w:rPr>
        <w:pPrChange w:id="2242" w:author="Microsoft account" w:date="2025-09-21T13:25:00Z">
          <w:pPr>
            <w:bidi/>
            <w:spacing w:after="0" w:line="276" w:lineRule="auto"/>
            <w:jc w:val="both"/>
          </w:pPr>
        </w:pPrChange>
      </w:pPr>
      <w:ins w:id="2243"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44" w:author="Microsoft account" w:date="2025-09-21T11:54:00Z"/>
          <w:rFonts w:cs="Calibri"/>
          <w:sz w:val="28"/>
          <w:szCs w:val="28"/>
          <w:rtl/>
          <w:lang w:bidi="fa-IR"/>
        </w:rPr>
      </w:pPr>
      <w:ins w:id="2245"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46" w:author="Microsoft account" w:date="2025-09-21T11:54:00Z">
          <w:pPr>
            <w:bidi/>
            <w:spacing w:after="0" w:line="276" w:lineRule="auto"/>
            <w:jc w:val="both"/>
          </w:pPr>
        </w:pPrChange>
      </w:pPr>
      <w:bookmarkStart w:id="2247" w:name="I4040631"/>
      <w:ins w:id="2248" w:author="Microsoft account" w:date="2025-09-22T10:21:00Z">
        <w:r>
          <w:rPr>
            <w:rFonts w:cs="Calibri" w:hint="cs"/>
            <w:sz w:val="28"/>
            <w:szCs w:val="28"/>
            <w:rtl/>
            <w:lang w:bidi="fa-IR"/>
          </w:rPr>
          <w:lastRenderedPageBreak/>
          <w:t>ادامه</w:t>
        </w:r>
      </w:ins>
    </w:p>
    <w:bookmarkEnd w:id="2247"/>
    <w:p w14:paraId="41681A98" w14:textId="77777777" w:rsidR="0070255D" w:rsidRDefault="0070255D" w:rsidP="00A07812">
      <w:pPr>
        <w:bidi/>
        <w:spacing w:after="0" w:line="276" w:lineRule="auto"/>
        <w:jc w:val="both"/>
        <w:rPr>
          <w:ins w:id="2249"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50" w:author="Microsoft account" w:date="2025-09-22T10:22:00Z"/>
          <w:rFonts w:cs="Calibri"/>
          <w:sz w:val="28"/>
          <w:szCs w:val="28"/>
          <w:rtl/>
          <w:lang w:bidi="fa-IR"/>
        </w:rPr>
        <w:pPrChange w:id="2251" w:author="Microsoft account" w:date="2025-09-22T10:22:00Z">
          <w:pPr>
            <w:bidi/>
            <w:spacing w:after="0" w:line="276" w:lineRule="auto"/>
            <w:jc w:val="both"/>
          </w:pPr>
        </w:pPrChange>
      </w:pPr>
      <w:ins w:id="2252"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53" w:author="Microsoft account" w:date="2025-09-23T10:42:00Z"/>
          <w:rFonts w:cs="Calibri"/>
          <w:sz w:val="18"/>
          <w:szCs w:val="18"/>
          <w:lang w:bidi="fa-IR"/>
        </w:rPr>
        <w:pPrChange w:id="2254" w:author="Microsoft account" w:date="2025-09-22T10:22:00Z">
          <w:pPr>
            <w:bidi/>
            <w:spacing w:after="0" w:line="276" w:lineRule="auto"/>
            <w:jc w:val="both"/>
          </w:pPr>
        </w:pPrChange>
      </w:pPr>
      <w:ins w:id="2255" w:author="Microsoft account" w:date="2025-09-22T11:54:00Z">
        <w:r>
          <w:rPr>
            <w:rFonts w:cs="Calibri" w:hint="cs"/>
            <w:sz w:val="28"/>
            <w:szCs w:val="28"/>
            <w:rtl/>
            <w:lang w:bidi="fa-IR"/>
          </w:rPr>
          <w:t xml:space="preserve">بعله </w:t>
        </w:r>
      </w:ins>
      <w:ins w:id="2256"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57"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58"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59"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60" w:author="Microsoft account" w:date="2025-09-22T11:55:00Z"/>
          <w:rFonts w:cs="Calibri"/>
          <w:sz w:val="28"/>
          <w:szCs w:val="28"/>
          <w:rtl/>
          <w:lang w:bidi="fa-IR"/>
        </w:rPr>
        <w:pPrChange w:id="2261" w:author="Microsoft account" w:date="2025-09-23T10:42:00Z">
          <w:pPr>
            <w:bidi/>
            <w:spacing w:after="0" w:line="276" w:lineRule="auto"/>
            <w:jc w:val="both"/>
          </w:pPr>
        </w:pPrChange>
      </w:pPr>
      <w:ins w:id="2262"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63"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64" w:author="Microsoft account" w:date="2025-09-22T11:55:00Z"/>
          <w:rFonts w:cs="Calibri"/>
          <w:sz w:val="28"/>
          <w:szCs w:val="28"/>
          <w:lang w:bidi="fa-IR"/>
        </w:rPr>
        <w:pPrChange w:id="2265" w:author="Microsoft account" w:date="2025-09-22T11:55:00Z">
          <w:pPr>
            <w:bidi/>
            <w:spacing w:after="0" w:line="276" w:lineRule="auto"/>
            <w:jc w:val="both"/>
          </w:pPr>
        </w:pPrChange>
      </w:pPr>
      <w:ins w:id="2266"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67" w:author="Microsoft account" w:date="2025-09-22T11:56:00Z"/>
          <w:rFonts w:cs="Calibri"/>
          <w:sz w:val="28"/>
          <w:szCs w:val="28"/>
          <w:rtl/>
          <w:lang w:bidi="fa-IR"/>
        </w:rPr>
        <w:pPrChange w:id="2268"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69" w:author="Microsoft account" w:date="2025-09-22T11:55:00Z"/>
          <w:rFonts w:cs="Calibri"/>
          <w:sz w:val="28"/>
          <w:szCs w:val="28"/>
          <w:lang w:bidi="fa-IR"/>
        </w:rPr>
        <w:pPrChange w:id="2270"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71" w:author="Microsoft account" w:date="2025-09-22T10:22:00Z"/>
          <w:rFonts w:cs="Calibri"/>
          <w:sz w:val="28"/>
          <w:szCs w:val="28"/>
          <w:lang w:bidi="fa-IR"/>
        </w:rPr>
        <w:pPrChange w:id="2272" w:author="Microsoft account" w:date="2025-09-22T11:55:00Z">
          <w:pPr>
            <w:bidi/>
            <w:spacing w:after="0" w:line="276" w:lineRule="auto"/>
            <w:jc w:val="both"/>
          </w:pPr>
        </w:pPrChange>
      </w:pPr>
      <w:ins w:id="2273" w:author="Microsoft account" w:date="2025-09-22T11:57:00Z">
        <w:r>
          <w:rPr>
            <w:rFonts w:cs="Calibri"/>
            <w:sz w:val="28"/>
            <w:szCs w:val="28"/>
            <w:lang w:bidi="fa-IR"/>
          </w:rPr>
          <w:t xml:space="preserve">Start </w:t>
        </w:r>
      </w:ins>
      <w:ins w:id="2274"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75" w:author="Microsoft account" w:date="2025-09-22T12:13:00Z"/>
          <w:rFonts w:cs="Calibri"/>
          <w:sz w:val="28"/>
          <w:szCs w:val="28"/>
          <w:rtl/>
          <w:lang w:bidi="fa-IR"/>
        </w:rPr>
        <w:pPrChange w:id="2276" w:author="Microsoft account" w:date="2025-09-22T10:22:00Z">
          <w:pPr>
            <w:bidi/>
            <w:spacing w:after="0" w:line="276" w:lineRule="auto"/>
            <w:jc w:val="both"/>
          </w:pPr>
        </w:pPrChange>
      </w:pPr>
      <w:ins w:id="2277"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78" w:author="Microsoft account" w:date="2025-09-22T12:13:00Z"/>
          <w:rFonts w:cs="Calibri"/>
          <w:sz w:val="28"/>
          <w:szCs w:val="28"/>
          <w:rtl/>
          <w:lang w:bidi="fa-IR"/>
        </w:rPr>
        <w:pPrChange w:id="2279"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80" w:author="Microsoft account" w:date="2025-09-22T12:14:00Z"/>
          <w:rFonts w:cs="Calibri"/>
          <w:sz w:val="28"/>
          <w:szCs w:val="28"/>
          <w:rtl/>
          <w:lang w:bidi="fa-IR"/>
        </w:rPr>
        <w:pPrChange w:id="2281" w:author="Microsoft account" w:date="2025-09-22T12:14:00Z">
          <w:pPr>
            <w:bidi/>
            <w:spacing w:after="0" w:line="276" w:lineRule="auto"/>
            <w:jc w:val="both"/>
          </w:pPr>
        </w:pPrChange>
      </w:pPr>
      <w:ins w:id="2282"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83"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84" w:author="Microsoft account" w:date="2025-09-22T12:13:00Z"/>
          <w:rFonts w:cs="Calibri"/>
          <w:sz w:val="28"/>
          <w:szCs w:val="28"/>
          <w:rtl/>
          <w:lang w:bidi="fa-IR"/>
        </w:rPr>
        <w:pPrChange w:id="2285" w:author="Microsoft account" w:date="2025-09-22T12:15:00Z">
          <w:pPr>
            <w:bidi/>
            <w:spacing w:after="0" w:line="276" w:lineRule="auto"/>
            <w:jc w:val="both"/>
          </w:pPr>
        </w:pPrChange>
      </w:pPr>
      <w:ins w:id="2286" w:author="Microsoft account" w:date="2025-09-22T12:14:00Z">
        <w:r w:rsidRPr="00954022">
          <w:rPr>
            <w:rFonts w:cs="Calibri"/>
            <w:noProof/>
            <w:sz w:val="28"/>
            <w:szCs w:val="28"/>
            <w:rPrChange w:id="2287"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88" w:author="Microsoft account" w:date="2025-09-22T12:15:00Z"/>
          <w:rFonts w:cs="Calibri"/>
          <w:sz w:val="28"/>
          <w:szCs w:val="28"/>
          <w:rtl/>
          <w:lang w:bidi="fa-IR"/>
        </w:rPr>
        <w:pPrChange w:id="2289" w:author="Microsoft account" w:date="2025-09-22T12:13:00Z">
          <w:pPr>
            <w:bidi/>
            <w:spacing w:after="0" w:line="276" w:lineRule="auto"/>
            <w:jc w:val="both"/>
          </w:pPr>
        </w:pPrChange>
      </w:pPr>
      <w:ins w:id="2290"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91" w:author="Microsoft account" w:date="2025-09-22T12:15:00Z"/>
          <w:rFonts w:cs="Calibri"/>
          <w:sz w:val="28"/>
          <w:szCs w:val="28"/>
          <w:rtl/>
          <w:lang w:bidi="fa-IR"/>
        </w:rPr>
        <w:pPrChange w:id="2292" w:author="Microsoft account" w:date="2025-09-22T12:15:00Z">
          <w:pPr>
            <w:bidi/>
            <w:spacing w:after="0" w:line="276" w:lineRule="auto"/>
            <w:jc w:val="both"/>
          </w:pPr>
        </w:pPrChange>
      </w:pPr>
      <w:ins w:id="2293" w:author="Microsoft account" w:date="2025-09-22T12:15:00Z">
        <w:r w:rsidRPr="00954022">
          <w:rPr>
            <w:rFonts w:cs="Calibri"/>
            <w:noProof/>
            <w:sz w:val="28"/>
            <w:szCs w:val="28"/>
            <w:rPrChange w:id="2294"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95" w:author="Microsoft account" w:date="2025-09-22T12:23:00Z"/>
          <w:rFonts w:cs="Calibri"/>
          <w:sz w:val="28"/>
          <w:szCs w:val="28"/>
          <w:rtl/>
          <w:lang w:bidi="fa-IR"/>
        </w:rPr>
        <w:pPrChange w:id="2296" w:author="Microsoft account" w:date="2025-09-22T12:23:00Z">
          <w:pPr>
            <w:bidi/>
            <w:spacing w:after="0" w:line="276" w:lineRule="auto"/>
            <w:jc w:val="both"/>
          </w:pPr>
        </w:pPrChange>
      </w:pPr>
      <w:ins w:id="2297" w:author="Microsoft account" w:date="2025-09-22T12:15:00Z">
        <w:r>
          <w:rPr>
            <w:rFonts w:cs="Calibri" w:hint="cs"/>
            <w:sz w:val="28"/>
            <w:szCs w:val="28"/>
            <w:rtl/>
            <w:lang w:bidi="fa-IR"/>
          </w:rPr>
          <w:t xml:space="preserve">که </w:t>
        </w:r>
      </w:ins>
      <w:ins w:id="2298"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99"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00" w:author="Microsoft account" w:date="2025-09-22T12:19:00Z">
        <w:r w:rsidR="008D3B28">
          <w:rPr>
            <w:rFonts w:cs="Calibri" w:hint="cs"/>
            <w:sz w:val="28"/>
            <w:szCs w:val="28"/>
            <w:rtl/>
            <w:lang w:bidi="fa-IR"/>
          </w:rPr>
          <w:t xml:space="preserve">، تایمر 4 ام رو (که یعنی 4*25 دقیقه کار کردی که میشه </w:t>
        </w:r>
      </w:ins>
      <w:ins w:id="2301"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02" w:author="Microsoft account" w:date="2025-09-22T12:22:00Z">
        <w:r w:rsidR="008D3B28">
          <w:rPr>
            <w:rFonts w:cs="Calibri" w:hint="cs"/>
            <w:sz w:val="28"/>
            <w:szCs w:val="28"/>
            <w:rtl/>
            <w:lang w:bidi="fa-IR"/>
          </w:rPr>
          <w:t xml:space="preserve">که به این حساب کتاب باید </w:t>
        </w:r>
      </w:ins>
      <w:ins w:id="2303" w:author="Microsoft account" w:date="2025-09-22T12:23:00Z">
        <w:r w:rsidR="008D3B28">
          <w:rPr>
            <w:rFonts w:cs="Calibri"/>
            <w:sz w:val="28"/>
            <w:szCs w:val="28"/>
            <w:lang w:bidi="fa-IR"/>
          </w:rPr>
          <w:t>2.5h</w:t>
        </w:r>
      </w:ins>
      <w:ins w:id="2304" w:author="Microsoft account" w:date="2025-09-22T12:22:00Z">
        <w:r w:rsidR="008D3B28">
          <w:rPr>
            <w:rFonts w:cs="Calibri" w:hint="cs"/>
            <w:sz w:val="28"/>
            <w:szCs w:val="28"/>
            <w:rtl/>
            <w:lang w:bidi="fa-IR"/>
          </w:rPr>
          <w:t xml:space="preserve"> طول بکشه. </w:t>
        </w:r>
      </w:ins>
      <w:ins w:id="2305"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06"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07" w:author="Microsoft account" w:date="2025-09-22T12:23:00Z"/>
          <w:rFonts w:cs="Calibri"/>
          <w:sz w:val="28"/>
          <w:szCs w:val="28"/>
          <w:rtl/>
          <w:lang w:bidi="fa-IR"/>
        </w:rPr>
        <w:pPrChange w:id="2308"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09" w:author="Microsoft account" w:date="2025-09-22T12:25:00Z"/>
          <w:rFonts w:cs="Calibri"/>
          <w:sz w:val="28"/>
          <w:szCs w:val="28"/>
          <w:rtl/>
          <w:lang w:bidi="fa-IR"/>
        </w:rPr>
        <w:pPrChange w:id="2310" w:author="Microsoft account" w:date="2025-09-22T12:23:00Z">
          <w:pPr>
            <w:bidi/>
            <w:spacing w:after="0" w:line="276" w:lineRule="auto"/>
            <w:jc w:val="both"/>
          </w:pPr>
        </w:pPrChange>
      </w:pPr>
      <w:ins w:id="2311"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12"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13" w:author="Microsoft account" w:date="2025-09-22T12:25:00Z"/>
          <w:rFonts w:cs="Calibri"/>
          <w:sz w:val="28"/>
          <w:szCs w:val="28"/>
          <w:rtl/>
          <w:lang w:bidi="fa-IR"/>
        </w:rPr>
        <w:pPrChange w:id="2314" w:author="Microsoft account" w:date="2025-09-22T12:25:00Z">
          <w:pPr>
            <w:bidi/>
            <w:spacing w:after="0" w:line="276" w:lineRule="auto"/>
            <w:jc w:val="both"/>
          </w:pPr>
        </w:pPrChange>
      </w:pPr>
      <w:ins w:id="2315"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16" w:author="Microsoft account" w:date="2025-09-22T12:13:00Z"/>
          <w:rFonts w:cs="Calibri"/>
          <w:sz w:val="28"/>
          <w:szCs w:val="28"/>
          <w:lang w:bidi="fa-IR"/>
        </w:rPr>
        <w:pPrChange w:id="2317" w:author="Microsoft account" w:date="2025-09-22T12:25:00Z">
          <w:pPr>
            <w:bidi/>
            <w:spacing w:after="0" w:line="276" w:lineRule="auto"/>
            <w:jc w:val="both"/>
          </w:pPr>
        </w:pPrChange>
      </w:pPr>
      <w:ins w:id="2318"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19" w:author="Microsoft account" w:date="2025-09-22T10:22:00Z"/>
          <w:rFonts w:cs="Calibri"/>
          <w:sz w:val="28"/>
          <w:szCs w:val="28"/>
          <w:lang w:bidi="fa-IR"/>
        </w:rPr>
        <w:pPrChange w:id="2320" w:author="Microsoft account" w:date="2025-09-22T12:13:00Z">
          <w:pPr>
            <w:bidi/>
            <w:spacing w:after="0" w:line="276" w:lineRule="auto"/>
            <w:jc w:val="both"/>
          </w:pPr>
        </w:pPrChange>
      </w:pPr>
      <w:ins w:id="2321"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22" w:author="Microsoft account" w:date="2025-09-22T10:22:00Z"/>
          <w:rFonts w:cs="Calibri"/>
          <w:sz w:val="28"/>
          <w:szCs w:val="28"/>
          <w:rtl/>
          <w:lang w:bidi="fa-IR"/>
        </w:rPr>
      </w:pPr>
      <w:ins w:id="2323"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24" w:author="Microsoft account" w:date="2025-09-22T10:22:00Z"/>
          <w:rFonts w:cs="Calibri"/>
          <w:sz w:val="28"/>
          <w:szCs w:val="28"/>
          <w:rtl/>
          <w:lang w:bidi="fa-IR"/>
        </w:rPr>
        <w:pPrChange w:id="2325" w:author="Microsoft account" w:date="2025-09-22T10:22:00Z">
          <w:pPr>
            <w:bidi/>
            <w:spacing w:after="0" w:line="276" w:lineRule="auto"/>
            <w:jc w:val="both"/>
          </w:pPr>
        </w:pPrChange>
      </w:pPr>
      <w:bookmarkStart w:id="2326" w:name="I4040701"/>
      <w:ins w:id="2327" w:author="Microsoft account" w:date="2025-09-23T10:48:00Z">
        <w:r>
          <w:rPr>
            <w:rFonts w:cs="Calibri" w:hint="cs"/>
            <w:sz w:val="28"/>
            <w:szCs w:val="28"/>
            <w:rtl/>
            <w:lang w:bidi="fa-IR"/>
          </w:rPr>
          <w:lastRenderedPageBreak/>
          <w:t>ادامه</w:t>
        </w:r>
      </w:ins>
    </w:p>
    <w:bookmarkEnd w:id="2326"/>
    <w:p w14:paraId="0FCE71CA" w14:textId="77777777" w:rsidR="008C7665" w:rsidRDefault="008C7665">
      <w:pPr>
        <w:bidi/>
        <w:spacing w:after="0" w:line="276" w:lineRule="auto"/>
        <w:jc w:val="both"/>
        <w:rPr>
          <w:ins w:id="2328" w:author="Microsoft account" w:date="2025-09-23T10:48:00Z"/>
          <w:rFonts w:cs="Calibri"/>
          <w:sz w:val="28"/>
          <w:szCs w:val="28"/>
          <w:rtl/>
          <w:lang w:bidi="fa-IR"/>
        </w:rPr>
        <w:pPrChange w:id="2329"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30" w:author="Microsoft account" w:date="2025-09-23T11:21:00Z"/>
          <w:rFonts w:cs="Calibri"/>
          <w:sz w:val="28"/>
          <w:szCs w:val="28"/>
          <w:rtl/>
          <w:lang w:bidi="fa-IR"/>
        </w:rPr>
        <w:pPrChange w:id="2331" w:author="Microsoft account" w:date="2025-09-23T11:19:00Z">
          <w:pPr>
            <w:bidi/>
            <w:spacing w:after="0" w:line="276" w:lineRule="auto"/>
            <w:jc w:val="both"/>
          </w:pPr>
        </w:pPrChange>
      </w:pPr>
      <w:ins w:id="2332" w:author="Microsoft account" w:date="2025-09-23T10:48:00Z">
        <w:r>
          <w:rPr>
            <w:rFonts w:cs="Calibri" w:hint="cs"/>
            <w:sz w:val="28"/>
            <w:szCs w:val="28"/>
            <w:rtl/>
            <w:lang w:bidi="fa-IR"/>
          </w:rPr>
          <w:t>-</w:t>
        </w:r>
      </w:ins>
      <w:ins w:id="2333"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34"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35"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36"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37"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38"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39"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40"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41"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42"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43"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44"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45"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46"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47"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48"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49"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50"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5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2"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53"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54"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5"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56"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5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8"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59" w:author="Microsoft account" w:date="2025-09-23T11:21:00Z">
              <w:rPr>
                <w:rFonts w:cs="Calibri"/>
                <w:sz w:val="28"/>
                <w:szCs w:val="28"/>
                <w:rtl/>
                <w:lang w:bidi="fa-IR"/>
              </w:rPr>
            </w:rPrChange>
          </w:rPr>
          <w:t xml:space="preserve"> </w:t>
        </w:r>
      </w:ins>
      <w:ins w:id="2360" w:author="Microsoft account" w:date="2025-09-23T11:20:00Z">
        <w:r w:rsidR="00340CDD" w:rsidRPr="00340CDD">
          <w:rPr>
            <w:rFonts w:cs="Calibri"/>
            <w:strike/>
            <w:sz w:val="28"/>
            <w:szCs w:val="28"/>
            <w:lang w:bidi="fa-IR"/>
            <w:rPrChange w:id="2361" w:author="Microsoft account" w:date="2025-09-23T11:21:00Z">
              <w:rPr>
                <w:rFonts w:cs="Calibri"/>
                <w:sz w:val="28"/>
                <w:szCs w:val="28"/>
                <w:lang w:bidi="fa-IR"/>
              </w:rPr>
            </w:rPrChange>
          </w:rPr>
          <w:t>object</w:t>
        </w:r>
        <w:r w:rsidR="00340CDD" w:rsidRPr="00340CDD">
          <w:rPr>
            <w:rFonts w:cs="Calibri"/>
            <w:strike/>
            <w:sz w:val="28"/>
            <w:szCs w:val="28"/>
            <w:rtl/>
            <w:lang w:bidi="fa-IR"/>
            <w:rPrChange w:id="2362"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63" w:author="Microsoft account" w:date="2025-09-23T11:21:00Z">
              <w:rPr>
                <w:rFonts w:cs="Calibri"/>
                <w:sz w:val="28"/>
                <w:szCs w:val="28"/>
                <w:lang w:bidi="fa-IR"/>
              </w:rPr>
            </w:rPrChange>
          </w:rPr>
          <w:t>Canvas()</w:t>
        </w:r>
        <w:r w:rsidR="00340CDD" w:rsidRPr="00340CDD">
          <w:rPr>
            <w:rFonts w:cs="Calibri"/>
            <w:strike/>
            <w:sz w:val="28"/>
            <w:szCs w:val="28"/>
            <w:rtl/>
            <w:lang w:bidi="fa-IR"/>
            <w:rPrChange w:id="2364"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6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6"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67" w:author="Microsoft account" w:date="2025-09-23T11:21:00Z">
              <w:rPr>
                <w:rFonts w:cs="Calibri"/>
                <w:sz w:val="28"/>
                <w:szCs w:val="28"/>
                <w:rtl/>
                <w:lang w:bidi="fa-IR"/>
              </w:rPr>
            </w:rPrChange>
          </w:rPr>
          <w:t xml:space="preserve"> قابل انجام باشه</w:t>
        </w:r>
      </w:ins>
      <w:ins w:id="2368" w:author="Microsoft account" w:date="2025-09-23T11:21:00Z">
        <w:r w:rsidR="00340CDD" w:rsidRPr="00340CDD">
          <w:rPr>
            <w:rFonts w:cs="Calibri"/>
            <w:strike/>
            <w:sz w:val="28"/>
            <w:szCs w:val="28"/>
            <w:rtl/>
            <w:lang w:bidi="fa-IR"/>
            <w:rPrChange w:id="2369"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70" w:author="Microsoft account" w:date="2025-09-23T11:22:00Z"/>
          <w:rFonts w:cs="Calibri"/>
          <w:sz w:val="28"/>
          <w:szCs w:val="28"/>
          <w:rtl/>
          <w:lang w:bidi="fa-IR"/>
        </w:rPr>
        <w:pPrChange w:id="2371" w:author="Microsoft account" w:date="2025-09-23T11:22:00Z">
          <w:pPr>
            <w:bidi/>
            <w:spacing w:after="0" w:line="276" w:lineRule="auto"/>
            <w:jc w:val="both"/>
          </w:pPr>
        </w:pPrChange>
      </w:pPr>
      <w:ins w:id="2372"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73" w:author="Microsoft account" w:date="2025-09-23T11:22:00Z"/>
          <w:rFonts w:cs="Calibri"/>
          <w:sz w:val="28"/>
          <w:szCs w:val="28"/>
          <w:rtl/>
          <w:lang w:bidi="fa-IR"/>
        </w:rPr>
        <w:pPrChange w:id="2374"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75" w:author="Microsoft account" w:date="2025-09-23T11:31:00Z"/>
          <w:rFonts w:cs="Calibri"/>
          <w:sz w:val="28"/>
          <w:szCs w:val="28"/>
          <w:rtl/>
          <w:lang w:bidi="fa-IR"/>
        </w:rPr>
        <w:pPrChange w:id="2376" w:author="Microsoft account" w:date="2025-09-23T11:22:00Z">
          <w:pPr>
            <w:bidi/>
            <w:spacing w:after="0" w:line="276" w:lineRule="auto"/>
            <w:jc w:val="both"/>
          </w:pPr>
        </w:pPrChange>
      </w:pPr>
      <w:ins w:id="2377" w:author="Microsoft account" w:date="2025-09-23T11:22:00Z">
        <w:r>
          <w:rPr>
            <w:rFonts w:cs="Calibri" w:hint="cs"/>
            <w:sz w:val="28"/>
            <w:szCs w:val="28"/>
            <w:rtl/>
            <w:lang w:bidi="fa-IR"/>
          </w:rPr>
          <w:t>-</w:t>
        </w:r>
      </w:ins>
      <w:ins w:id="2378"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79"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80" w:author="Microsoft account" w:date="2025-09-23T11:31:00Z"/>
          <w:rFonts w:cs="Calibri"/>
          <w:sz w:val="28"/>
          <w:szCs w:val="28"/>
          <w:rtl/>
          <w:lang w:bidi="fa-IR"/>
        </w:rPr>
        <w:pPrChange w:id="2381"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82" w:author="Microsoft account" w:date="2025-09-23T13:05:00Z"/>
          <w:rFonts w:cs="Calibri"/>
          <w:sz w:val="28"/>
          <w:szCs w:val="28"/>
          <w:rtl/>
          <w:lang w:bidi="fa-IR"/>
        </w:rPr>
        <w:pPrChange w:id="2383" w:author="Microsoft account" w:date="2025-09-23T11:31:00Z">
          <w:pPr>
            <w:bidi/>
            <w:spacing w:after="0" w:line="276" w:lineRule="auto"/>
            <w:jc w:val="both"/>
          </w:pPr>
        </w:pPrChange>
      </w:pPr>
      <w:ins w:id="2384" w:author="Microsoft account" w:date="2025-09-23T11:31:00Z">
        <w:r>
          <w:rPr>
            <w:rFonts w:cs="Calibri" w:hint="cs"/>
            <w:sz w:val="28"/>
            <w:szCs w:val="28"/>
            <w:rtl/>
            <w:lang w:bidi="fa-IR"/>
          </w:rPr>
          <w:t>-</w:t>
        </w:r>
      </w:ins>
      <w:ins w:id="2385"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86" w:author="Microsoft account" w:date="2025-09-23T10:48:00Z"/>
          <w:rFonts w:cs="Calibri"/>
          <w:sz w:val="28"/>
          <w:szCs w:val="28"/>
          <w:rtl/>
          <w:lang w:bidi="fa-IR"/>
        </w:rPr>
        <w:pPrChange w:id="2387" w:author="Microsoft account" w:date="2025-09-23T13:05:00Z">
          <w:pPr>
            <w:bidi/>
            <w:spacing w:after="0" w:line="276" w:lineRule="auto"/>
            <w:jc w:val="both"/>
          </w:pPr>
        </w:pPrChange>
      </w:pPr>
      <w:ins w:id="2388" w:author="Microsoft account" w:date="2025-09-23T13:05:00Z">
        <w:r>
          <w:rPr>
            <w:rFonts w:cs="Calibri" w:hint="cs"/>
            <w:sz w:val="28"/>
            <w:szCs w:val="28"/>
            <w:rtl/>
            <w:lang w:bidi="fa-IR"/>
          </w:rPr>
          <w:t xml:space="preserve">تا </w:t>
        </w:r>
        <w:r>
          <w:rPr>
            <w:rFonts w:cs="Calibri"/>
            <w:sz w:val="28"/>
            <w:szCs w:val="28"/>
            <w:lang w:bidi="fa-IR"/>
          </w:rPr>
          <w:t>Day028</w:t>
        </w:r>
      </w:ins>
      <w:ins w:id="2389" w:author="Microsoft account" w:date="2025-09-23T13:06:00Z">
        <w:r>
          <w:rPr>
            <w:rFonts w:cs="Calibri"/>
            <w:sz w:val="28"/>
            <w:szCs w:val="28"/>
            <w:lang w:bidi="fa-IR"/>
          </w:rPr>
          <w:t xml:space="preserve"> 003 </w:t>
        </w:r>
      </w:ins>
      <w:ins w:id="2390" w:author="Microsoft account" w:date="2025-09-23T13:07:00Z">
        <w:r>
          <w:rPr>
            <w:rFonts w:cs="Calibri"/>
            <w:sz w:val="28"/>
            <w:szCs w:val="28"/>
            <w:lang w:bidi="fa-IR"/>
          </w:rPr>
          <w:t>00</w:t>
        </w:r>
      </w:ins>
      <w:ins w:id="2391" w:author="Microsoft account" w:date="2025-09-23T13:06:00Z">
        <w:r>
          <w:rPr>
            <w:rFonts w:cs="Calibri"/>
            <w:sz w:val="28"/>
            <w:szCs w:val="28"/>
            <w:lang w:bidi="fa-IR"/>
          </w:rPr>
          <w:t>:</w:t>
        </w:r>
      </w:ins>
      <w:ins w:id="2392" w:author="Microsoft account" w:date="2025-09-23T13:07:00Z">
        <w:r>
          <w:rPr>
            <w:rFonts w:cs="Calibri"/>
            <w:sz w:val="28"/>
            <w:szCs w:val="28"/>
            <w:lang w:bidi="fa-IR"/>
          </w:rPr>
          <w:t>03</w:t>
        </w:r>
      </w:ins>
      <w:ins w:id="2393" w:author="Microsoft account" w:date="2025-09-23T13:06:00Z">
        <w:r>
          <w:rPr>
            <w:rFonts w:cs="Calibri"/>
            <w:sz w:val="28"/>
            <w:szCs w:val="28"/>
            <w:lang w:bidi="fa-IR"/>
          </w:rPr>
          <w:t>:</w:t>
        </w:r>
      </w:ins>
      <w:ins w:id="2394"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95" w:author="Microsoft account" w:date="2025-09-23T10:48:00Z"/>
          <w:rFonts w:cs="Calibri"/>
          <w:sz w:val="28"/>
          <w:szCs w:val="28"/>
          <w:rtl/>
          <w:lang w:bidi="fa-IR"/>
        </w:rPr>
        <w:pPrChange w:id="2396"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97" w:author="Microsoft account" w:date="2025-09-23T10:48:00Z"/>
          <w:rFonts w:cs="Calibri"/>
          <w:sz w:val="28"/>
          <w:szCs w:val="28"/>
          <w:rtl/>
          <w:lang w:bidi="fa-IR"/>
        </w:rPr>
        <w:pPrChange w:id="2398" w:author="Microsoft account" w:date="2025-09-23T10:48:00Z">
          <w:pPr>
            <w:bidi/>
            <w:spacing w:after="0" w:line="276" w:lineRule="auto"/>
            <w:jc w:val="both"/>
          </w:pPr>
        </w:pPrChange>
      </w:pPr>
    </w:p>
    <w:p w14:paraId="69B7B827" w14:textId="4820ADE6" w:rsidR="008C7665" w:rsidRDefault="008C7665">
      <w:pPr>
        <w:spacing w:after="0" w:line="240" w:lineRule="auto"/>
        <w:rPr>
          <w:ins w:id="2399" w:author="Microsoft account" w:date="2025-09-23T10:48:00Z"/>
          <w:rFonts w:cs="Calibri"/>
          <w:sz w:val="28"/>
          <w:szCs w:val="28"/>
          <w:rtl/>
          <w:lang w:bidi="fa-IR"/>
        </w:rPr>
      </w:pPr>
      <w:ins w:id="2400"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01" w:author="Microsoft account" w:date="2025-09-24T10:09:00Z"/>
          <w:rFonts w:cs="Calibri"/>
          <w:sz w:val="28"/>
          <w:szCs w:val="28"/>
          <w:rtl/>
          <w:lang w:bidi="fa-IR"/>
        </w:rPr>
        <w:pPrChange w:id="2402" w:author="Microsoft account" w:date="2025-09-23T10:48:00Z">
          <w:pPr>
            <w:bidi/>
            <w:spacing w:after="0" w:line="276" w:lineRule="auto"/>
            <w:jc w:val="both"/>
          </w:pPr>
        </w:pPrChange>
      </w:pPr>
      <w:bookmarkStart w:id="2403" w:name="I4040702"/>
      <w:ins w:id="2404" w:author="Microsoft account" w:date="2025-09-24T10:09:00Z">
        <w:r>
          <w:rPr>
            <w:rFonts w:cs="Calibri" w:hint="cs"/>
            <w:sz w:val="28"/>
            <w:szCs w:val="28"/>
            <w:rtl/>
            <w:lang w:bidi="fa-IR"/>
          </w:rPr>
          <w:lastRenderedPageBreak/>
          <w:t>ادامه</w:t>
        </w:r>
      </w:ins>
    </w:p>
    <w:bookmarkEnd w:id="2403"/>
    <w:p w14:paraId="2D5C37E9" w14:textId="77777777" w:rsidR="00F26E73" w:rsidRDefault="00F26E73">
      <w:pPr>
        <w:bidi/>
        <w:spacing w:after="0" w:line="276" w:lineRule="auto"/>
        <w:jc w:val="both"/>
        <w:rPr>
          <w:ins w:id="2405" w:author="Microsoft account" w:date="2025-09-24T10:09:00Z"/>
          <w:rFonts w:cs="Calibri"/>
          <w:sz w:val="28"/>
          <w:szCs w:val="28"/>
          <w:rtl/>
          <w:lang w:bidi="fa-IR"/>
        </w:rPr>
        <w:pPrChange w:id="2406"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07" w:author="Microsoft account" w:date="2025-09-24T12:29:00Z"/>
          <w:rFonts w:cs="Calibri"/>
          <w:sz w:val="28"/>
          <w:szCs w:val="28"/>
          <w:rtl/>
          <w:lang w:bidi="fa-IR"/>
        </w:rPr>
        <w:pPrChange w:id="2408" w:author="Microsoft account" w:date="2025-09-24T10:09:00Z">
          <w:pPr>
            <w:bidi/>
            <w:spacing w:after="0" w:line="276" w:lineRule="auto"/>
            <w:jc w:val="both"/>
          </w:pPr>
        </w:pPrChange>
      </w:pPr>
      <w:ins w:id="2409" w:author="Microsoft account" w:date="2025-09-24T10:09:00Z">
        <w:r>
          <w:rPr>
            <w:rFonts w:cs="Calibri" w:hint="cs"/>
            <w:sz w:val="28"/>
            <w:szCs w:val="28"/>
            <w:rtl/>
            <w:lang w:bidi="fa-IR"/>
          </w:rPr>
          <w:t>-</w:t>
        </w:r>
      </w:ins>
      <w:ins w:id="2410" w:author="Microsoft account" w:date="2025-09-24T12:28:00Z">
        <w:r w:rsidR="007E1409">
          <w:rPr>
            <w:rFonts w:cs="Calibri" w:hint="cs"/>
            <w:sz w:val="28"/>
            <w:szCs w:val="28"/>
            <w:rtl/>
            <w:lang w:bidi="fa-IR"/>
          </w:rPr>
          <w:t xml:space="preserve">دکمۀ </w:t>
        </w:r>
      </w:ins>
      <w:ins w:id="2411"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12" w:author="Microsoft account" w:date="2025-09-24T12:31:00Z"/>
          <w:rFonts w:cs="Calibri"/>
          <w:sz w:val="28"/>
          <w:szCs w:val="28"/>
          <w:rtl/>
          <w:lang w:bidi="fa-IR"/>
        </w:rPr>
        <w:pPrChange w:id="2413" w:author="Microsoft account" w:date="2025-09-24T12:29:00Z">
          <w:pPr>
            <w:bidi/>
            <w:spacing w:after="0" w:line="276" w:lineRule="auto"/>
            <w:jc w:val="both"/>
          </w:pPr>
        </w:pPrChange>
      </w:pPr>
      <w:ins w:id="2414"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15"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16" w:author="Microsoft account" w:date="2025-09-24T12:31:00Z"/>
          <w:rFonts w:cs="Calibri"/>
          <w:sz w:val="28"/>
          <w:szCs w:val="28"/>
          <w:rtl/>
          <w:lang w:bidi="fa-IR"/>
        </w:rPr>
        <w:pPrChange w:id="2417"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18" w:author="Microsoft account" w:date="2025-09-24T10:09:00Z"/>
          <w:rFonts w:cs="Calibri"/>
          <w:sz w:val="28"/>
          <w:szCs w:val="28"/>
          <w:rtl/>
          <w:lang w:bidi="fa-IR"/>
        </w:rPr>
        <w:pPrChange w:id="2419" w:author="Microsoft account" w:date="2025-09-24T12:31:00Z">
          <w:pPr>
            <w:bidi/>
            <w:spacing w:after="0" w:line="276" w:lineRule="auto"/>
            <w:jc w:val="both"/>
          </w:pPr>
        </w:pPrChange>
      </w:pPr>
      <w:ins w:id="2420"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21"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22" w:author="Microsoft account" w:date="2025-09-24T10:09:00Z"/>
          <w:rFonts w:cs="Calibri"/>
          <w:sz w:val="28"/>
          <w:szCs w:val="28"/>
          <w:rtl/>
          <w:lang w:bidi="fa-IR"/>
        </w:rPr>
        <w:pPrChange w:id="2423" w:author="Microsoft account" w:date="2025-09-24T10:09:00Z">
          <w:pPr>
            <w:bidi/>
            <w:spacing w:after="0" w:line="276" w:lineRule="auto"/>
            <w:jc w:val="both"/>
          </w:pPr>
        </w:pPrChange>
      </w:pPr>
    </w:p>
    <w:p w14:paraId="4D4ECCD2" w14:textId="3073E938" w:rsidR="00422B25" w:rsidRDefault="00422B25">
      <w:pPr>
        <w:spacing w:after="0" w:line="240" w:lineRule="auto"/>
        <w:rPr>
          <w:ins w:id="2424" w:author="Microsoft account" w:date="2025-09-24T10:09:00Z"/>
          <w:rFonts w:cs="Calibri"/>
          <w:sz w:val="28"/>
          <w:szCs w:val="28"/>
          <w:rtl/>
          <w:lang w:bidi="fa-IR"/>
        </w:rPr>
      </w:pPr>
      <w:ins w:id="2425"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26" w:author="Microsoft account" w:date="2025-09-25T13:15:00Z"/>
          <w:rFonts w:cs="Calibri"/>
          <w:sz w:val="28"/>
          <w:szCs w:val="28"/>
          <w:rtl/>
          <w:lang w:bidi="fa-IR"/>
        </w:rPr>
        <w:pPrChange w:id="2427" w:author="Microsoft account" w:date="2025-09-24T10:09:00Z">
          <w:pPr>
            <w:bidi/>
            <w:spacing w:after="0" w:line="276" w:lineRule="auto"/>
            <w:jc w:val="both"/>
          </w:pPr>
        </w:pPrChange>
      </w:pPr>
      <w:bookmarkStart w:id="2428" w:name="I4040703"/>
      <w:ins w:id="2429" w:author="Microsoft account" w:date="2025-09-25T13:15:00Z">
        <w:r>
          <w:rPr>
            <w:rFonts w:cs="Calibri" w:hint="cs"/>
            <w:sz w:val="28"/>
            <w:szCs w:val="28"/>
            <w:rtl/>
            <w:lang w:bidi="fa-IR"/>
          </w:rPr>
          <w:lastRenderedPageBreak/>
          <w:t>ادامه</w:t>
        </w:r>
      </w:ins>
    </w:p>
    <w:bookmarkEnd w:id="2428"/>
    <w:p w14:paraId="0F63ECA6" w14:textId="77777777" w:rsidR="00F41F59" w:rsidRDefault="00F41F59">
      <w:pPr>
        <w:bidi/>
        <w:spacing w:after="0" w:line="276" w:lineRule="auto"/>
        <w:jc w:val="both"/>
        <w:rPr>
          <w:ins w:id="2430" w:author="Microsoft account" w:date="2025-09-25T13:16:00Z"/>
          <w:rFonts w:cs="Calibri"/>
          <w:sz w:val="28"/>
          <w:szCs w:val="28"/>
          <w:rtl/>
          <w:lang w:bidi="fa-IR"/>
        </w:rPr>
        <w:pPrChange w:id="2431"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32" w:author="Microsoft account" w:date="2025-09-26T11:50:00Z"/>
          <w:rFonts w:cs="Calibri"/>
          <w:sz w:val="28"/>
          <w:szCs w:val="28"/>
          <w:rtl/>
          <w:lang w:bidi="fa-IR"/>
        </w:rPr>
        <w:pPrChange w:id="2433" w:author="Microsoft account" w:date="2025-09-25T13:16:00Z">
          <w:pPr>
            <w:bidi/>
            <w:spacing w:after="0" w:line="276" w:lineRule="auto"/>
            <w:jc w:val="both"/>
          </w:pPr>
        </w:pPrChange>
      </w:pPr>
      <w:ins w:id="2434"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35"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3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37"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38" w:author="Microsoft account" w:date="2025-09-26T11:44:00Z">
              <w:rPr>
                <w:rFonts w:cs="Calibri" w:hint="cs"/>
                <w:sz w:val="28"/>
                <w:szCs w:val="28"/>
                <w:rtl/>
                <w:lang w:bidi="fa-IR"/>
              </w:rPr>
            </w:rPrChange>
          </w:rPr>
          <w:t>ی</w:t>
        </w:r>
        <w:r w:rsidRPr="009902E3">
          <w:rPr>
            <w:rFonts w:cs="Calibri"/>
            <w:sz w:val="28"/>
            <w:szCs w:val="28"/>
            <w:u w:val="single"/>
            <w:rtl/>
            <w:lang w:bidi="fa-IR"/>
            <w:rPrChange w:id="2439"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4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1"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42"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43"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4"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45"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4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7"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48"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4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0"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51" w:author="Microsoft account" w:date="2025-09-26T11:44:00Z">
              <w:rPr>
                <w:rFonts w:cs="Calibri"/>
                <w:sz w:val="28"/>
                <w:szCs w:val="28"/>
                <w:rtl/>
                <w:lang w:bidi="fa-IR"/>
              </w:rPr>
            </w:rPrChange>
          </w:rPr>
          <w:t xml:space="preserve"> </w:t>
        </w:r>
        <w:r w:rsidRPr="009902E3">
          <w:rPr>
            <w:rFonts w:cs="Calibri"/>
            <w:sz w:val="28"/>
            <w:szCs w:val="28"/>
            <w:u w:val="single"/>
            <w:lang w:bidi="fa-IR"/>
            <w:rPrChange w:id="2452" w:author="Microsoft account" w:date="2025-09-26T11:44:00Z">
              <w:rPr>
                <w:rFonts w:cs="Calibri"/>
                <w:sz w:val="28"/>
                <w:szCs w:val="28"/>
                <w:lang w:bidi="fa-IR"/>
              </w:rPr>
            </w:rPrChange>
          </w:rPr>
          <w:t>object</w:t>
        </w:r>
        <w:r w:rsidRPr="009902E3">
          <w:rPr>
            <w:rFonts w:cs="Calibri"/>
            <w:sz w:val="28"/>
            <w:szCs w:val="28"/>
            <w:u w:val="single"/>
            <w:rtl/>
            <w:lang w:bidi="fa-IR"/>
            <w:rPrChange w:id="2453"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54" w:author="Microsoft account" w:date="2025-09-26T11:44:00Z">
              <w:rPr>
                <w:rFonts w:cs="Calibri" w:hint="cs"/>
                <w:sz w:val="28"/>
                <w:szCs w:val="28"/>
                <w:rtl/>
                <w:lang w:bidi="fa-IR"/>
              </w:rPr>
            </w:rPrChange>
          </w:rPr>
          <w:t>ی</w:t>
        </w:r>
        <w:r w:rsidRPr="009902E3">
          <w:rPr>
            <w:rFonts w:cs="Calibri"/>
            <w:sz w:val="28"/>
            <w:szCs w:val="28"/>
            <w:u w:val="single"/>
            <w:rtl/>
            <w:lang w:bidi="fa-IR"/>
            <w:rPrChange w:id="2455"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56"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57" w:author="Microsoft account" w:date="2025-09-26T11:45:00Z">
        <w:r w:rsidR="009902E3">
          <w:rPr>
            <w:rFonts w:cs="Calibri"/>
            <w:sz w:val="28"/>
            <w:szCs w:val="28"/>
            <w:lang w:bidi="fa-IR"/>
          </w:rPr>
          <w:t>o</w:t>
        </w:r>
      </w:ins>
      <w:ins w:id="2458"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59" w:author="Microsoft account" w:date="2025-09-26T11:50:00Z"/>
          <w:rFonts w:cs="Calibri"/>
          <w:sz w:val="18"/>
          <w:szCs w:val="18"/>
          <w:rtl/>
          <w:lang w:bidi="fa-IR"/>
        </w:rPr>
        <w:pPrChange w:id="2460" w:author="Microsoft account" w:date="2025-09-26T11:50:00Z">
          <w:pPr>
            <w:bidi/>
            <w:spacing w:after="0" w:line="276" w:lineRule="auto"/>
            <w:jc w:val="both"/>
          </w:pPr>
        </w:pPrChange>
      </w:pPr>
      <w:ins w:id="2461"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62" w:author="Microsoft account" w:date="2025-09-26T11:51:00Z"/>
          <w:rFonts w:cs="Calibri"/>
          <w:sz w:val="18"/>
          <w:szCs w:val="18"/>
          <w:rtl/>
          <w:lang w:bidi="fa-IR"/>
        </w:rPr>
        <w:pPrChange w:id="2463" w:author="Microsoft account" w:date="2025-09-26T11:50:00Z">
          <w:pPr>
            <w:bidi/>
            <w:spacing w:after="0" w:line="276" w:lineRule="auto"/>
            <w:jc w:val="both"/>
          </w:pPr>
        </w:pPrChange>
      </w:pPr>
      <w:ins w:id="2464"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65" w:author="Microsoft account" w:date="2025-09-26T11:54:00Z"/>
          <w:rFonts w:cs="Calibri"/>
          <w:sz w:val="18"/>
          <w:szCs w:val="18"/>
          <w:rtl/>
          <w:lang w:bidi="fa-IR"/>
        </w:rPr>
        <w:pPrChange w:id="2466" w:author="Microsoft account" w:date="2025-09-26T11:51:00Z">
          <w:pPr>
            <w:bidi/>
            <w:spacing w:after="0" w:line="276" w:lineRule="auto"/>
            <w:jc w:val="both"/>
          </w:pPr>
        </w:pPrChange>
      </w:pPr>
      <w:ins w:id="2467" w:author="Microsoft account" w:date="2025-09-26T11:54:00Z">
        <w:r w:rsidRPr="00E26450">
          <w:rPr>
            <w:rFonts w:cs="Calibri"/>
            <w:noProof/>
            <w:sz w:val="18"/>
            <w:szCs w:val="18"/>
            <w:rPrChange w:id="2468"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69" w:author="Microsoft account" w:date="2025-09-26T11:55:00Z"/>
          <w:rFonts w:cs="Calibri"/>
          <w:sz w:val="18"/>
          <w:szCs w:val="18"/>
          <w:rtl/>
          <w:lang w:bidi="fa-IR"/>
        </w:rPr>
        <w:pPrChange w:id="2470" w:author="Microsoft account" w:date="2025-09-26T11:54:00Z">
          <w:pPr>
            <w:bidi/>
            <w:spacing w:after="0" w:line="276" w:lineRule="auto"/>
            <w:jc w:val="both"/>
          </w:pPr>
        </w:pPrChange>
      </w:pPr>
      <w:ins w:id="2471" w:author="Microsoft account" w:date="2025-09-26T11:55:00Z">
        <w:r w:rsidRPr="00E26450">
          <w:rPr>
            <w:rFonts w:cs="Calibri"/>
            <w:noProof/>
            <w:sz w:val="18"/>
            <w:szCs w:val="18"/>
            <w:rPrChange w:id="2472"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73" w:author="Microsoft account" w:date="2025-09-26T11:55:00Z"/>
          <w:rFonts w:cs="Calibri"/>
          <w:sz w:val="18"/>
          <w:szCs w:val="18"/>
          <w:rtl/>
          <w:lang w:bidi="fa-IR"/>
        </w:rPr>
        <w:pPrChange w:id="2474" w:author="Microsoft account" w:date="2025-09-26T11:55:00Z">
          <w:pPr>
            <w:bidi/>
            <w:spacing w:after="0" w:line="276" w:lineRule="auto"/>
            <w:jc w:val="both"/>
          </w:pPr>
        </w:pPrChange>
      </w:pPr>
      <w:ins w:id="2475" w:author="Microsoft account" w:date="2025-09-26T11:55:00Z">
        <w:r w:rsidRPr="00E73202">
          <w:rPr>
            <w:rFonts w:cs="Calibri"/>
            <w:noProof/>
            <w:sz w:val="18"/>
            <w:szCs w:val="18"/>
            <w:rPrChange w:id="2476"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77" w:author="Microsoft account" w:date="2025-09-26T11:55:00Z"/>
          <w:rFonts w:cs="Calibri"/>
          <w:sz w:val="18"/>
          <w:szCs w:val="18"/>
          <w:rtl/>
          <w:lang w:bidi="fa-IR"/>
        </w:rPr>
        <w:pPrChange w:id="2478"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79" w:author="Microsoft account" w:date="2025-09-26T11:55:00Z"/>
          <w:rFonts w:cs="Calibri"/>
          <w:sz w:val="18"/>
          <w:szCs w:val="18"/>
          <w:rtl/>
          <w:lang w:bidi="fa-IR"/>
        </w:rPr>
        <w:pPrChange w:id="2480" w:author="Microsoft account" w:date="2025-09-26T11:55:00Z">
          <w:pPr>
            <w:bidi/>
            <w:spacing w:after="0" w:line="276" w:lineRule="auto"/>
            <w:jc w:val="both"/>
          </w:pPr>
        </w:pPrChange>
      </w:pPr>
      <w:ins w:id="2481"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82" w:author="Microsoft account" w:date="2025-09-26T11:57:00Z"/>
          <w:rFonts w:cs="Calibri"/>
          <w:sz w:val="18"/>
          <w:szCs w:val="18"/>
          <w:rtl/>
          <w:lang w:bidi="fa-IR"/>
        </w:rPr>
        <w:pPrChange w:id="2483" w:author="Microsoft account" w:date="2025-09-26T11:56:00Z">
          <w:pPr>
            <w:bidi/>
            <w:spacing w:after="0" w:line="276" w:lineRule="auto"/>
            <w:jc w:val="both"/>
          </w:pPr>
        </w:pPrChange>
      </w:pPr>
      <w:ins w:id="2484"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85" w:author="Microsoft account" w:date="2025-09-26T11:57:00Z"/>
          <w:rFonts w:cs="Calibri"/>
          <w:sz w:val="18"/>
          <w:szCs w:val="18"/>
          <w:rtl/>
          <w:lang w:bidi="fa-IR"/>
        </w:rPr>
        <w:pPrChange w:id="2486" w:author="Microsoft account" w:date="2025-09-26T11:57:00Z">
          <w:pPr>
            <w:bidi/>
            <w:spacing w:after="0" w:line="276" w:lineRule="auto"/>
            <w:jc w:val="both"/>
          </w:pPr>
        </w:pPrChange>
      </w:pPr>
      <w:ins w:id="2487" w:author="Microsoft account" w:date="2025-09-26T11:57:00Z">
        <w:r w:rsidRPr="00E73202">
          <w:rPr>
            <w:rFonts w:cs="Calibri"/>
            <w:noProof/>
            <w:sz w:val="18"/>
            <w:szCs w:val="18"/>
            <w:rPrChange w:id="2488"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89" w:author="Microsoft account" w:date="2025-09-26T11:58:00Z"/>
          <w:rFonts w:cs="Calibri"/>
          <w:sz w:val="18"/>
          <w:szCs w:val="18"/>
          <w:rtl/>
          <w:lang w:bidi="fa-IR"/>
        </w:rPr>
        <w:pPrChange w:id="2490" w:author="Microsoft account" w:date="2025-09-26T11:57:00Z">
          <w:pPr>
            <w:bidi/>
            <w:spacing w:after="0" w:line="276" w:lineRule="auto"/>
            <w:jc w:val="both"/>
          </w:pPr>
        </w:pPrChange>
      </w:pPr>
      <w:ins w:id="2491" w:author="Microsoft account" w:date="2025-09-26T11:58:00Z">
        <w:r w:rsidRPr="00E73202">
          <w:rPr>
            <w:rFonts w:cs="Calibri"/>
            <w:noProof/>
            <w:sz w:val="18"/>
            <w:szCs w:val="18"/>
            <w:rPrChange w:id="2492"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93" w:author="Microsoft account" w:date="2025-09-26T11:50:00Z"/>
          <w:rFonts w:cs="Calibri"/>
          <w:sz w:val="18"/>
          <w:szCs w:val="18"/>
          <w:lang w:bidi="fa-IR"/>
        </w:rPr>
        <w:pPrChange w:id="2494"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95" w:author="Microsoft account" w:date="2025-09-25T13:17:00Z"/>
          <w:rFonts w:cs="Calibri"/>
          <w:sz w:val="28"/>
          <w:szCs w:val="28"/>
          <w:rtl/>
          <w:lang w:bidi="fa-IR"/>
        </w:rPr>
        <w:pPrChange w:id="2496" w:author="Microsoft account" w:date="2025-09-26T11:50:00Z">
          <w:pPr>
            <w:bidi/>
            <w:spacing w:after="0" w:line="276" w:lineRule="auto"/>
            <w:jc w:val="both"/>
          </w:pPr>
        </w:pPrChange>
      </w:pPr>
      <w:ins w:id="2497"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98" w:author="Microsoft account" w:date="2025-09-25T13:18:00Z"/>
          <w:rFonts w:cs="Calibri"/>
          <w:sz w:val="28"/>
          <w:szCs w:val="28"/>
          <w:rtl/>
          <w:lang w:bidi="fa-IR"/>
        </w:rPr>
        <w:pPrChange w:id="2499"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00" w:author="Microsoft account" w:date="2025-09-25T13:19:00Z"/>
          <w:rFonts w:cs="Calibri"/>
          <w:sz w:val="28"/>
          <w:szCs w:val="28"/>
          <w:rtl/>
          <w:lang w:bidi="fa-IR"/>
        </w:rPr>
        <w:pPrChange w:id="2501" w:author="Microsoft account" w:date="2025-09-25T13:18:00Z">
          <w:pPr>
            <w:bidi/>
            <w:spacing w:after="0" w:line="276" w:lineRule="auto"/>
            <w:jc w:val="both"/>
          </w:pPr>
        </w:pPrChange>
      </w:pPr>
      <w:ins w:id="2502"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03"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04" w:author="Microsoft account" w:date="2025-09-25T13:20:00Z"/>
          <w:rFonts w:cs="Calibri"/>
          <w:sz w:val="28"/>
          <w:szCs w:val="28"/>
          <w:rtl/>
          <w:lang w:bidi="fa-IR"/>
        </w:rPr>
        <w:pPrChange w:id="2505" w:author="Microsoft account" w:date="2025-09-26T12:15:00Z">
          <w:pPr>
            <w:bidi/>
            <w:spacing w:after="0" w:line="276" w:lineRule="auto"/>
            <w:jc w:val="both"/>
          </w:pPr>
        </w:pPrChange>
      </w:pPr>
      <w:ins w:id="2506"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07" w:author="Microsoft account" w:date="2025-09-25T13:20:00Z">
        <w:r>
          <w:rPr>
            <w:rFonts w:cs="Calibri" w:hint="cs"/>
            <w:sz w:val="28"/>
            <w:szCs w:val="28"/>
            <w:rtl/>
            <w:lang w:bidi="fa-IR"/>
          </w:rPr>
          <w:t xml:space="preserve">از 4 بار هم یه تایمر </w:t>
        </w:r>
      </w:ins>
      <w:ins w:id="2508" w:author="Microsoft account" w:date="2025-09-26T12:15:00Z">
        <w:r w:rsidR="00F9195A">
          <w:rPr>
            <w:rFonts w:cs="Calibri"/>
            <w:sz w:val="28"/>
            <w:szCs w:val="28"/>
            <w:lang w:bidi="fa-IR"/>
          </w:rPr>
          <w:t>15</w:t>
        </w:r>
      </w:ins>
      <w:ins w:id="2509"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10" w:author="Microsoft account" w:date="2025-09-25T13:20:00Z"/>
          <w:rFonts w:cs="Calibri"/>
          <w:sz w:val="28"/>
          <w:szCs w:val="28"/>
          <w:rtl/>
          <w:lang w:bidi="fa-IR"/>
        </w:rPr>
        <w:pPrChange w:id="2511"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12" w:author="Microsoft account" w:date="2025-09-25T13:15:00Z"/>
          <w:rFonts w:cs="Calibri"/>
          <w:sz w:val="28"/>
          <w:szCs w:val="28"/>
          <w:rtl/>
          <w:lang w:bidi="fa-IR"/>
          <w:rPrChange w:id="2513" w:author="Microsoft account" w:date="2025-09-25T13:18:00Z">
            <w:rPr>
              <w:ins w:id="2514" w:author="Microsoft account" w:date="2025-09-25T13:15:00Z"/>
              <w:rtl/>
              <w:lang w:bidi="fa-IR"/>
            </w:rPr>
          </w:rPrChange>
        </w:rPr>
        <w:pPrChange w:id="2515" w:author="Microsoft account" w:date="2025-09-26T12:15:00Z">
          <w:pPr>
            <w:bidi/>
            <w:spacing w:after="0" w:line="276" w:lineRule="auto"/>
            <w:jc w:val="both"/>
          </w:pPr>
        </w:pPrChange>
      </w:pPr>
      <w:ins w:id="2516"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17" w:author="Microsoft account" w:date="2025-09-26T12:15:00Z"/>
          <w:rFonts w:cs="Calibri"/>
          <w:sz w:val="28"/>
          <w:szCs w:val="28"/>
          <w:rtl/>
          <w:lang w:bidi="fa-IR"/>
        </w:rPr>
        <w:pPrChange w:id="2518" w:author="Microsoft account" w:date="2025-09-25T13:15:00Z">
          <w:pPr>
            <w:bidi/>
            <w:spacing w:after="0" w:line="276" w:lineRule="auto"/>
            <w:jc w:val="both"/>
          </w:pPr>
        </w:pPrChange>
      </w:pPr>
      <w:bookmarkStart w:id="2519" w:name="I4040704"/>
      <w:ins w:id="2520" w:author="Microsoft account" w:date="2025-09-26T12:15:00Z">
        <w:r>
          <w:rPr>
            <w:rFonts w:cs="Calibri" w:hint="cs"/>
            <w:sz w:val="28"/>
            <w:szCs w:val="28"/>
            <w:rtl/>
            <w:lang w:bidi="fa-IR"/>
          </w:rPr>
          <w:lastRenderedPageBreak/>
          <w:t>ادامه</w:t>
        </w:r>
      </w:ins>
    </w:p>
    <w:bookmarkEnd w:id="2519"/>
    <w:p w14:paraId="75950F0E" w14:textId="77777777" w:rsidR="00F9195A" w:rsidRDefault="00F9195A">
      <w:pPr>
        <w:bidi/>
        <w:spacing w:after="0" w:line="276" w:lineRule="auto"/>
        <w:jc w:val="both"/>
        <w:rPr>
          <w:ins w:id="2521" w:author="Microsoft account" w:date="2025-09-26T12:16:00Z"/>
          <w:rFonts w:cs="Calibri"/>
          <w:sz w:val="28"/>
          <w:szCs w:val="28"/>
          <w:rtl/>
          <w:lang w:bidi="fa-IR"/>
        </w:rPr>
        <w:pPrChange w:id="2522"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23" w:author="Microsoft account" w:date="2025-09-27T09:43:00Z"/>
          <w:rFonts w:cs="Calibri"/>
          <w:sz w:val="28"/>
          <w:szCs w:val="28"/>
          <w:lang w:bidi="fa-IR"/>
        </w:rPr>
      </w:pPr>
      <w:ins w:id="2524" w:author="Microsoft account" w:date="2025-09-26T12:16:00Z">
        <w:r>
          <w:rPr>
            <w:rFonts w:cs="Calibri" w:hint="cs"/>
            <w:sz w:val="28"/>
            <w:szCs w:val="28"/>
            <w:rtl/>
            <w:lang w:bidi="fa-IR"/>
          </w:rPr>
          <w:t>-</w:t>
        </w:r>
      </w:ins>
      <w:ins w:id="2525"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26" w:author="Microsoft account" w:date="2025-09-26T14:33:00Z"/>
          <w:rFonts w:cs="Calibri"/>
          <w:sz w:val="28"/>
          <w:szCs w:val="28"/>
          <w:lang w:bidi="fa-IR"/>
        </w:rPr>
        <w:pPrChange w:id="2527" w:author="Microsoft account" w:date="2025-09-27T09:44:00Z">
          <w:pPr>
            <w:bidi/>
            <w:spacing w:after="0" w:line="276" w:lineRule="auto"/>
            <w:jc w:val="both"/>
          </w:pPr>
        </w:pPrChange>
      </w:pPr>
      <w:ins w:id="2528"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29" w:author="Microsoft account" w:date="2025-09-26T14:33:00Z"/>
          <w:rFonts w:cs="Calibri"/>
          <w:sz w:val="28"/>
          <w:szCs w:val="28"/>
          <w:lang w:bidi="fa-IR"/>
        </w:rPr>
        <w:pPrChange w:id="2530" w:author="Microsoft account" w:date="2025-09-27T09:44:00Z">
          <w:pPr>
            <w:bidi/>
            <w:spacing w:after="0" w:line="276" w:lineRule="auto"/>
            <w:jc w:val="both"/>
          </w:pPr>
        </w:pPrChange>
      </w:pPr>
      <w:ins w:id="2531"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32" w:author="Microsoft account" w:date="2025-09-26T14:33:00Z"/>
          <w:rFonts w:cs="Calibri"/>
          <w:sz w:val="28"/>
          <w:szCs w:val="28"/>
          <w:lang w:bidi="fa-IR"/>
        </w:rPr>
        <w:pPrChange w:id="2533"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34" w:author="Microsoft account" w:date="2025-09-26T12:15:00Z"/>
          <w:rFonts w:cs="Calibri"/>
          <w:sz w:val="28"/>
          <w:szCs w:val="28"/>
          <w:rtl/>
          <w:lang w:bidi="fa-IR"/>
        </w:rPr>
        <w:pPrChange w:id="2535" w:author="Microsoft account" w:date="2025-09-26T14:33:00Z">
          <w:pPr>
            <w:bidi/>
            <w:spacing w:after="0" w:line="276" w:lineRule="auto"/>
            <w:jc w:val="both"/>
          </w:pPr>
        </w:pPrChange>
      </w:pPr>
      <w:ins w:id="2536"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37"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38"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39"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40" w:author="Microsoft account" w:date="2025-09-26T12:15:00Z"/>
          <w:rFonts w:cs="Calibri"/>
          <w:sz w:val="28"/>
          <w:szCs w:val="28"/>
          <w:lang w:bidi="fa-IR"/>
        </w:rPr>
        <w:pPrChange w:id="2541"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42" w:author="Microsoft account" w:date="2025-09-26T12:15:00Z"/>
          <w:rFonts w:cs="Calibri"/>
          <w:sz w:val="28"/>
          <w:szCs w:val="28"/>
          <w:rtl/>
          <w:lang w:bidi="fa-IR"/>
        </w:rPr>
        <w:pPrChange w:id="2543"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44" w:author="Microsoft account" w:date="2025-09-26T12:15:00Z"/>
          <w:rFonts w:cs="Calibri"/>
          <w:sz w:val="28"/>
          <w:szCs w:val="28"/>
          <w:rtl/>
          <w:lang w:bidi="fa-IR"/>
        </w:rPr>
        <w:pPrChange w:id="2545"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46" w:author="Microsoft account" w:date="2025-09-26T12:15:00Z"/>
          <w:rFonts w:cs="Calibri"/>
          <w:sz w:val="28"/>
          <w:szCs w:val="28"/>
          <w:rtl/>
          <w:lang w:bidi="fa-IR"/>
        </w:rPr>
        <w:pPrChange w:id="2547" w:author="Microsoft account" w:date="2025-09-26T12:15:00Z">
          <w:pPr>
            <w:bidi/>
            <w:spacing w:after="0" w:line="276" w:lineRule="auto"/>
            <w:jc w:val="both"/>
          </w:pPr>
        </w:pPrChange>
      </w:pPr>
    </w:p>
    <w:p w14:paraId="23C45A09" w14:textId="3EBEC7E3" w:rsidR="00F9195A" w:rsidRDefault="00F9195A">
      <w:pPr>
        <w:spacing w:after="0" w:line="240" w:lineRule="auto"/>
        <w:rPr>
          <w:ins w:id="2548" w:author="Microsoft account" w:date="2025-09-26T12:15:00Z"/>
          <w:rFonts w:cs="Calibri"/>
          <w:sz w:val="28"/>
          <w:szCs w:val="28"/>
          <w:rtl/>
          <w:lang w:bidi="fa-IR"/>
        </w:rPr>
      </w:pPr>
      <w:ins w:id="2549"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50" w:author="Microsoft account" w:date="2025-09-27T09:46:00Z"/>
          <w:rFonts w:cs="Calibri"/>
          <w:sz w:val="28"/>
          <w:szCs w:val="28"/>
          <w:rtl/>
          <w:lang w:bidi="fa-IR"/>
        </w:rPr>
        <w:pPrChange w:id="2551" w:author="Microsoft account" w:date="2025-09-26T12:15:00Z">
          <w:pPr>
            <w:bidi/>
            <w:spacing w:after="0" w:line="276" w:lineRule="auto"/>
            <w:jc w:val="both"/>
          </w:pPr>
        </w:pPrChange>
      </w:pPr>
      <w:bookmarkStart w:id="2552" w:name="I4040705"/>
      <w:ins w:id="2553" w:author="Microsoft account" w:date="2025-09-27T09:46:00Z">
        <w:r>
          <w:rPr>
            <w:rFonts w:cs="Calibri" w:hint="cs"/>
            <w:sz w:val="28"/>
            <w:szCs w:val="28"/>
            <w:rtl/>
            <w:lang w:bidi="fa-IR"/>
          </w:rPr>
          <w:lastRenderedPageBreak/>
          <w:t>ادامه</w:t>
        </w:r>
      </w:ins>
    </w:p>
    <w:bookmarkEnd w:id="2552"/>
    <w:p w14:paraId="7307E665" w14:textId="77777777" w:rsidR="006B4E22" w:rsidRDefault="006B4E22">
      <w:pPr>
        <w:bidi/>
        <w:spacing w:after="0" w:line="276" w:lineRule="auto"/>
        <w:jc w:val="both"/>
        <w:rPr>
          <w:ins w:id="2554" w:author="Microsoft account" w:date="2025-09-27T09:46:00Z"/>
          <w:rFonts w:cs="Calibri"/>
          <w:sz w:val="28"/>
          <w:szCs w:val="28"/>
          <w:rtl/>
          <w:lang w:bidi="fa-IR"/>
        </w:rPr>
        <w:pPrChange w:id="2555"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56" w:author="Microsoft account" w:date="2025-09-27T09:46:00Z"/>
          <w:rFonts w:cs="Calibri"/>
          <w:sz w:val="28"/>
          <w:szCs w:val="28"/>
          <w:lang w:bidi="fa-IR"/>
        </w:rPr>
        <w:pPrChange w:id="2557" w:author="Microsoft account" w:date="2025-09-27T09:46:00Z">
          <w:pPr>
            <w:bidi/>
            <w:spacing w:after="0" w:line="276" w:lineRule="auto"/>
            <w:jc w:val="both"/>
          </w:pPr>
        </w:pPrChange>
      </w:pPr>
      <w:ins w:id="2558" w:author="Microsoft account" w:date="2025-09-27T09:46:00Z">
        <w:r>
          <w:rPr>
            <w:rFonts w:cs="Calibri" w:hint="cs"/>
            <w:sz w:val="28"/>
            <w:szCs w:val="28"/>
            <w:rtl/>
            <w:lang w:bidi="fa-IR"/>
          </w:rPr>
          <w:t>-</w:t>
        </w:r>
      </w:ins>
      <w:ins w:id="2559"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60"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61" w:author="Microsoft account" w:date="2025-09-27T09:54:00Z"/>
          <w:rFonts w:cs="Calibri"/>
          <w:sz w:val="28"/>
          <w:szCs w:val="28"/>
          <w:lang w:bidi="fa-IR"/>
        </w:rPr>
        <w:pPrChange w:id="2562"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63" w:author="Microsoft account" w:date="2025-09-27T09:56:00Z"/>
          <w:rFonts w:cs="Calibri"/>
          <w:sz w:val="28"/>
          <w:szCs w:val="28"/>
          <w:rtl/>
          <w:lang w:bidi="fa-IR"/>
        </w:rPr>
        <w:pPrChange w:id="2564" w:author="Microsoft account" w:date="2025-09-27T09:54:00Z">
          <w:pPr>
            <w:bidi/>
            <w:spacing w:after="0" w:line="276" w:lineRule="auto"/>
            <w:jc w:val="both"/>
          </w:pPr>
        </w:pPrChange>
      </w:pPr>
      <w:ins w:id="2565"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66"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67"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68"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69" w:author="Microsoft account" w:date="2025-09-27T09:59:00Z">
        <w:r>
          <w:rPr>
            <w:rFonts w:cs="Calibri" w:hint="cs"/>
            <w:sz w:val="28"/>
            <w:szCs w:val="28"/>
            <w:rtl/>
            <w:lang w:bidi="fa-IR"/>
          </w:rPr>
          <w:t>) باید از عکس بعدی استفاده کنیم</w:t>
        </w:r>
      </w:ins>
      <w:ins w:id="2570" w:author="Microsoft account" w:date="2025-09-27T09:55:00Z">
        <w:r>
          <w:rPr>
            <w:rFonts w:cs="Calibri" w:hint="cs"/>
            <w:sz w:val="28"/>
            <w:szCs w:val="28"/>
            <w:rtl/>
            <w:lang w:bidi="fa-IR"/>
          </w:rPr>
          <w:t xml:space="preserve"> </w:t>
        </w:r>
      </w:ins>
      <w:ins w:id="2571"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72" w:author="Microsoft account" w:date="2025-09-27T10:00:00Z"/>
          <w:rFonts w:cs="Calibri"/>
          <w:sz w:val="28"/>
          <w:szCs w:val="28"/>
          <w:rtl/>
          <w:lang w:bidi="fa-IR"/>
        </w:rPr>
        <w:pPrChange w:id="2573" w:author="Microsoft account" w:date="2025-09-27T09:56:00Z">
          <w:pPr>
            <w:bidi/>
            <w:spacing w:after="0" w:line="276" w:lineRule="auto"/>
            <w:jc w:val="both"/>
          </w:pPr>
        </w:pPrChange>
      </w:pPr>
      <w:ins w:id="2574" w:author="Microsoft account" w:date="2025-09-27T09:56:00Z">
        <w:r w:rsidRPr="003C205D">
          <w:rPr>
            <w:rFonts w:cs="Calibri"/>
            <w:noProof/>
            <w:sz w:val="28"/>
            <w:szCs w:val="28"/>
            <w:rPrChange w:id="2575"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76" w:author="Microsoft account" w:date="2025-09-27T09:56:00Z"/>
          <w:rFonts w:cs="Calibri"/>
          <w:sz w:val="28"/>
          <w:szCs w:val="28"/>
          <w:rtl/>
          <w:lang w:bidi="fa-IR"/>
        </w:rPr>
        <w:pPrChange w:id="2577" w:author="Microsoft account" w:date="2025-09-27T10:00:00Z">
          <w:pPr>
            <w:bidi/>
            <w:spacing w:after="0" w:line="276" w:lineRule="auto"/>
            <w:jc w:val="both"/>
          </w:pPr>
        </w:pPrChange>
      </w:pPr>
      <w:ins w:id="2578" w:author="Microsoft account" w:date="2025-09-27T10:00:00Z">
        <w:r w:rsidRPr="00536A28">
          <w:rPr>
            <w:rFonts w:cs="Calibri"/>
            <w:noProof/>
            <w:sz w:val="28"/>
            <w:szCs w:val="28"/>
            <w:rPrChange w:id="2579"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80" w:author="Microsoft account" w:date="2025-09-27T09:56:00Z"/>
          <w:rFonts w:cs="Calibri"/>
          <w:sz w:val="28"/>
          <w:szCs w:val="28"/>
          <w:rtl/>
          <w:lang w:bidi="fa-IR"/>
        </w:rPr>
        <w:pPrChange w:id="2581"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82" w:author="Microsoft account" w:date="2025-09-27T10:05:00Z"/>
          <w:rFonts w:cs="Calibri"/>
          <w:sz w:val="28"/>
          <w:szCs w:val="28"/>
          <w:rtl/>
          <w:lang w:bidi="fa-IR"/>
        </w:rPr>
        <w:pPrChange w:id="2583" w:author="Microsoft account" w:date="2025-09-27T09:56:00Z">
          <w:pPr>
            <w:bidi/>
            <w:spacing w:after="0" w:line="276" w:lineRule="auto"/>
            <w:jc w:val="both"/>
          </w:pPr>
        </w:pPrChange>
      </w:pPr>
      <w:ins w:id="2584" w:author="Microsoft account" w:date="2025-09-27T09:56:00Z">
        <w:r>
          <w:rPr>
            <w:rFonts w:cs="Calibri" w:hint="cs"/>
            <w:sz w:val="28"/>
            <w:szCs w:val="28"/>
            <w:rtl/>
            <w:lang w:bidi="fa-IR"/>
          </w:rPr>
          <w:t>-</w:t>
        </w:r>
      </w:ins>
      <w:ins w:id="2585" w:author="Microsoft account" w:date="2025-09-27T10:03:00Z">
        <w:r w:rsidR="00536A28">
          <w:rPr>
            <w:rFonts w:cs="Calibri" w:hint="cs"/>
            <w:sz w:val="28"/>
            <w:szCs w:val="28"/>
            <w:rtl/>
            <w:lang w:bidi="fa-IR"/>
          </w:rPr>
          <w:t xml:space="preserve">اما این قضیه فرق میکنه برای وقتی که داریم از </w:t>
        </w:r>
      </w:ins>
      <w:ins w:id="2586"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87"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88"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8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0"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91"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9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3"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94"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59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6"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97"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598"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599"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0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1"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02"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0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4"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05"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0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7"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08"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0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0"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11"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1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3"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14"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18"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19"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2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1"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22"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23" w:author="Microsoft account" w:date="2025-09-27T10:05:00Z"/>
          <w:rFonts w:cs="Calibri"/>
          <w:sz w:val="28"/>
          <w:szCs w:val="28"/>
          <w:rtl/>
          <w:lang w:bidi="fa-IR"/>
        </w:rPr>
        <w:pPrChange w:id="2624"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25" w:author="Microsoft account" w:date="2025-09-27T10:08:00Z"/>
          <w:rFonts w:cs="Calibri"/>
          <w:sz w:val="28"/>
          <w:szCs w:val="28"/>
          <w:rtl/>
          <w:lang w:bidi="fa-IR"/>
        </w:rPr>
        <w:pPrChange w:id="2626" w:author="Microsoft account" w:date="2025-09-27T10:05:00Z">
          <w:pPr>
            <w:bidi/>
            <w:spacing w:after="0" w:line="276" w:lineRule="auto"/>
            <w:jc w:val="both"/>
          </w:pPr>
        </w:pPrChange>
      </w:pPr>
      <w:ins w:id="2627" w:author="Microsoft account" w:date="2025-09-27T10:05:00Z">
        <w:r>
          <w:rPr>
            <w:rFonts w:cs="Calibri" w:hint="cs"/>
            <w:sz w:val="28"/>
            <w:szCs w:val="28"/>
            <w:rtl/>
            <w:lang w:bidi="fa-IR"/>
          </w:rPr>
          <w:t>-</w:t>
        </w:r>
      </w:ins>
      <w:ins w:id="2628"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29"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30" w:author="Microsoft account" w:date="2025-09-27T10:08:00Z"/>
          <w:rFonts w:cs="Calibri"/>
          <w:sz w:val="28"/>
          <w:szCs w:val="28"/>
          <w:rtl/>
          <w:lang w:bidi="fa-IR"/>
        </w:rPr>
        <w:pPrChange w:id="2631" w:author="Microsoft account" w:date="2025-09-27T10:08:00Z">
          <w:pPr>
            <w:bidi/>
            <w:spacing w:after="0" w:line="276" w:lineRule="auto"/>
            <w:jc w:val="both"/>
          </w:pPr>
        </w:pPrChange>
      </w:pPr>
      <w:ins w:id="2632" w:author="Microsoft account" w:date="2025-09-27T10:08:00Z">
        <w:r w:rsidRPr="00C44315">
          <w:rPr>
            <w:rFonts w:cs="Calibri"/>
            <w:noProof/>
            <w:sz w:val="28"/>
            <w:szCs w:val="28"/>
            <w:rPrChange w:id="2633"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34" w:author="Microsoft account" w:date="2025-09-27T10:08:00Z"/>
          <w:rFonts w:cs="Calibri"/>
          <w:sz w:val="28"/>
          <w:szCs w:val="28"/>
          <w:rtl/>
          <w:lang w:bidi="fa-IR"/>
        </w:rPr>
        <w:pPrChange w:id="2635"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36" w:author="Microsoft account" w:date="2025-09-27T10:13:00Z"/>
          <w:rFonts w:cs="Calibri"/>
          <w:sz w:val="28"/>
          <w:szCs w:val="28"/>
          <w:rtl/>
          <w:lang w:bidi="fa-IR"/>
        </w:rPr>
        <w:pPrChange w:id="2637" w:author="Microsoft account" w:date="2025-09-27T10:08:00Z">
          <w:pPr>
            <w:bidi/>
            <w:spacing w:after="0" w:line="276" w:lineRule="auto"/>
            <w:jc w:val="both"/>
          </w:pPr>
        </w:pPrChange>
      </w:pPr>
      <w:ins w:id="2638" w:author="Microsoft account" w:date="2025-09-27T10:08:00Z">
        <w:r>
          <w:rPr>
            <w:rFonts w:cs="Calibri" w:hint="cs"/>
            <w:sz w:val="28"/>
            <w:szCs w:val="28"/>
            <w:rtl/>
            <w:lang w:bidi="fa-IR"/>
          </w:rPr>
          <w:t>-</w:t>
        </w:r>
      </w:ins>
      <w:ins w:id="2639"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40"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41" w:author="Microsoft account" w:date="2025-09-27T10:13:00Z"/>
          <w:rFonts w:cs="Calibri"/>
          <w:sz w:val="28"/>
          <w:szCs w:val="28"/>
          <w:rtl/>
          <w:lang w:bidi="fa-IR"/>
        </w:rPr>
        <w:pPrChange w:id="2642" w:author="Microsoft account" w:date="2025-09-27T10:13:00Z">
          <w:pPr>
            <w:bidi/>
            <w:spacing w:after="0" w:line="276" w:lineRule="auto"/>
            <w:jc w:val="both"/>
          </w:pPr>
        </w:pPrChange>
      </w:pPr>
      <w:ins w:id="2643" w:author="Microsoft account" w:date="2025-09-27T10:13:00Z">
        <w:r w:rsidRPr="00C44315">
          <w:rPr>
            <w:rFonts w:cs="Calibri"/>
            <w:noProof/>
            <w:sz w:val="28"/>
            <w:szCs w:val="28"/>
            <w:rPrChange w:id="2644"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45" w:author="Microsoft account" w:date="2025-09-27T10:13:00Z"/>
          <w:rFonts w:cs="Calibri"/>
          <w:sz w:val="28"/>
          <w:szCs w:val="28"/>
          <w:rtl/>
          <w:lang w:bidi="fa-IR"/>
        </w:rPr>
        <w:pPrChange w:id="2646"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47" w:author="Microsoft account" w:date="2025-09-27T09:56:00Z"/>
          <w:rFonts w:cs="Calibri"/>
          <w:sz w:val="28"/>
          <w:szCs w:val="28"/>
          <w:rtl/>
          <w:lang w:bidi="fa-IR"/>
        </w:rPr>
        <w:pPrChange w:id="2648"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49" w:author="Microsoft account" w:date="2025-09-27T10:15:00Z"/>
          <w:rFonts w:cs="Calibri"/>
          <w:sz w:val="28"/>
          <w:szCs w:val="28"/>
          <w:rtl/>
          <w:lang w:bidi="fa-IR"/>
        </w:rPr>
        <w:pPrChange w:id="2650" w:author="Microsoft account" w:date="2025-09-28T09:56:00Z">
          <w:pPr>
            <w:bidi/>
            <w:spacing w:after="0" w:line="276" w:lineRule="auto"/>
            <w:jc w:val="both"/>
          </w:pPr>
        </w:pPrChange>
      </w:pPr>
      <w:ins w:id="2651"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52"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53"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54" w:author="Microsoft account" w:date="2025-09-27T10:15:00Z"/>
          <w:rFonts w:cs="Calibri"/>
          <w:sz w:val="28"/>
          <w:szCs w:val="28"/>
          <w:rtl/>
          <w:lang w:bidi="fa-IR"/>
        </w:rPr>
        <w:pPrChange w:id="2655"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56" w:author="Microsoft account" w:date="2025-09-27T12:13:00Z"/>
          <w:rFonts w:cs="Calibri"/>
          <w:sz w:val="28"/>
          <w:szCs w:val="28"/>
          <w:rtl/>
          <w:lang w:bidi="fa-IR"/>
        </w:rPr>
        <w:pPrChange w:id="2657" w:author="Microsoft account" w:date="2025-09-27T10:15:00Z">
          <w:pPr>
            <w:bidi/>
            <w:spacing w:after="0" w:line="276" w:lineRule="auto"/>
            <w:jc w:val="both"/>
          </w:pPr>
        </w:pPrChange>
      </w:pPr>
      <w:ins w:id="2658" w:author="Microsoft account" w:date="2025-09-27T10:15:00Z">
        <w:r>
          <w:rPr>
            <w:rFonts w:cs="Calibri" w:hint="cs"/>
            <w:sz w:val="28"/>
            <w:szCs w:val="28"/>
            <w:rtl/>
            <w:lang w:bidi="fa-IR"/>
          </w:rPr>
          <w:t>-</w:t>
        </w:r>
      </w:ins>
      <w:ins w:id="2659"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60" w:author="Microsoft account" w:date="2025-09-27T12:14:00Z"/>
          <w:rFonts w:cs="Calibri"/>
          <w:sz w:val="28"/>
          <w:szCs w:val="28"/>
          <w:rtl/>
          <w:lang w:bidi="fa-IR"/>
        </w:rPr>
        <w:pPrChange w:id="2661" w:author="Microsoft account" w:date="2025-09-27T12:13:00Z">
          <w:pPr>
            <w:bidi/>
            <w:spacing w:after="0" w:line="276" w:lineRule="auto"/>
            <w:jc w:val="both"/>
          </w:pPr>
        </w:pPrChange>
      </w:pPr>
      <w:ins w:id="2662"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63"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64" w:author="Microsoft account" w:date="2025-09-27T12:14:00Z"/>
          <w:rFonts w:cs="Calibri"/>
          <w:sz w:val="28"/>
          <w:szCs w:val="28"/>
          <w:rtl/>
          <w:lang w:bidi="fa-IR"/>
        </w:rPr>
        <w:pPrChange w:id="2665" w:author="Microsoft account" w:date="2025-09-27T12:14:00Z">
          <w:pPr>
            <w:bidi/>
            <w:spacing w:after="0" w:line="276" w:lineRule="auto"/>
            <w:jc w:val="both"/>
          </w:pPr>
        </w:pPrChange>
      </w:pPr>
      <w:ins w:id="2666"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67" w:author="Microsoft account" w:date="2025-09-27T12:15:00Z"/>
          <w:rFonts w:cs="Calibri"/>
          <w:sz w:val="28"/>
          <w:szCs w:val="28"/>
          <w:rtl/>
          <w:lang w:bidi="fa-IR"/>
        </w:rPr>
        <w:pPrChange w:id="2668" w:author="Microsoft account" w:date="2025-09-27T12:15:00Z">
          <w:pPr>
            <w:bidi/>
            <w:spacing w:after="0" w:line="276" w:lineRule="auto"/>
            <w:jc w:val="both"/>
          </w:pPr>
        </w:pPrChange>
      </w:pPr>
      <w:ins w:id="2669"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70" w:author="Microsoft account" w:date="2025-09-27T12:15:00Z"/>
          <w:rFonts w:cs="Calibri"/>
          <w:sz w:val="28"/>
          <w:szCs w:val="28"/>
          <w:rtl/>
          <w:lang w:bidi="fa-IR"/>
        </w:rPr>
        <w:pPrChange w:id="2671"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72" w:author="Microsoft account" w:date="2025-09-27T09:54:00Z"/>
          <w:rFonts w:cs="Calibri"/>
          <w:sz w:val="28"/>
          <w:szCs w:val="28"/>
          <w:rtl/>
          <w:lang w:bidi="fa-IR"/>
        </w:rPr>
        <w:pPrChange w:id="2673"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74" w:author="Microsoft account" w:date="2025-09-28T09:57:00Z"/>
          <w:rFonts w:cs="Calibri"/>
          <w:sz w:val="28"/>
          <w:szCs w:val="28"/>
          <w:rtl/>
          <w:lang w:bidi="fa-IR"/>
        </w:rPr>
        <w:pPrChange w:id="2675" w:author="Microsoft account" w:date="2025-09-27T09:54:00Z">
          <w:pPr>
            <w:bidi/>
            <w:spacing w:after="0" w:line="276" w:lineRule="auto"/>
            <w:jc w:val="both"/>
          </w:pPr>
        </w:pPrChange>
      </w:pPr>
      <w:bookmarkStart w:id="2676" w:name="I4040706"/>
      <w:ins w:id="2677" w:author="Microsoft account" w:date="2025-09-28T09:57:00Z">
        <w:r>
          <w:rPr>
            <w:rFonts w:cs="Calibri" w:hint="cs"/>
            <w:sz w:val="28"/>
            <w:szCs w:val="28"/>
            <w:rtl/>
            <w:lang w:bidi="fa-IR"/>
          </w:rPr>
          <w:lastRenderedPageBreak/>
          <w:t>ادامه</w:t>
        </w:r>
      </w:ins>
    </w:p>
    <w:bookmarkEnd w:id="2676"/>
    <w:p w14:paraId="535264E1" w14:textId="1E12A69C" w:rsidR="006B4E22" w:rsidRDefault="006B4E22">
      <w:pPr>
        <w:bidi/>
        <w:spacing w:after="0" w:line="240" w:lineRule="auto"/>
        <w:jc w:val="both"/>
        <w:rPr>
          <w:ins w:id="2678" w:author="Microsoft account" w:date="2025-09-27T09:46:00Z"/>
          <w:rFonts w:cs="Calibri"/>
          <w:sz w:val="28"/>
          <w:szCs w:val="28"/>
          <w:rtl/>
          <w:lang w:bidi="fa-IR"/>
        </w:rPr>
        <w:pPrChange w:id="2679" w:author="Microsoft account" w:date="2025-09-28T09:57:00Z">
          <w:pPr>
            <w:spacing w:after="0" w:line="240" w:lineRule="auto"/>
          </w:pPr>
        </w:pPrChange>
      </w:pPr>
    </w:p>
    <w:p w14:paraId="43D44E94" w14:textId="7EEE888E" w:rsidR="006B4E22" w:rsidRDefault="009554B3">
      <w:pPr>
        <w:bidi/>
        <w:spacing w:after="0" w:line="276" w:lineRule="auto"/>
        <w:jc w:val="both"/>
        <w:rPr>
          <w:ins w:id="2680" w:author="Microsoft account" w:date="2025-09-28T09:57:00Z"/>
          <w:rFonts w:cs="Calibri"/>
          <w:sz w:val="28"/>
          <w:szCs w:val="28"/>
          <w:rtl/>
          <w:lang w:bidi="fa-IR"/>
        </w:rPr>
        <w:pPrChange w:id="2681" w:author="Microsoft account" w:date="2025-09-28T10:36:00Z">
          <w:pPr>
            <w:bidi/>
            <w:spacing w:after="0" w:line="276" w:lineRule="auto"/>
            <w:jc w:val="both"/>
          </w:pPr>
        </w:pPrChange>
      </w:pPr>
      <w:ins w:id="2682" w:author="Microsoft account" w:date="2025-09-28T09:57:00Z">
        <w:r>
          <w:rPr>
            <w:rFonts w:cs="Calibri" w:hint="cs"/>
            <w:sz w:val="28"/>
            <w:szCs w:val="28"/>
            <w:rtl/>
            <w:lang w:bidi="fa-IR"/>
          </w:rPr>
          <w:t>-</w:t>
        </w:r>
      </w:ins>
      <w:ins w:id="2683"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84"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85"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86"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87"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88" w:author="Microsoft account" w:date="2025-09-29T09:55:00Z">
        <w:r w:rsidR="004D65D5">
          <w:rPr>
            <w:rFonts w:cs="Calibri" w:hint="cs"/>
            <w:sz w:val="18"/>
            <w:szCs w:val="18"/>
            <w:rtl/>
            <w:lang w:bidi="fa-IR"/>
          </w:rPr>
          <w:t xml:space="preserve"> رو بلد بودیم احتمالا به در بسته خوردیم. </w:t>
        </w:r>
      </w:ins>
      <w:ins w:id="2689"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90" w:author="Microsoft account" w:date="2025-09-28T09:57:00Z"/>
          <w:rFonts w:cs="Calibri"/>
          <w:sz w:val="28"/>
          <w:szCs w:val="28"/>
          <w:rtl/>
          <w:lang w:bidi="fa-IR"/>
        </w:rPr>
        <w:pPrChange w:id="2691"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92" w:author="Microsoft account" w:date="2025-09-28T10:40:00Z"/>
          <w:rFonts w:cs="Calibri"/>
          <w:sz w:val="28"/>
          <w:szCs w:val="28"/>
          <w:rtl/>
          <w:lang w:bidi="fa-IR"/>
        </w:rPr>
        <w:pPrChange w:id="2693" w:author="Microsoft account" w:date="2025-09-28T09:57:00Z">
          <w:pPr>
            <w:bidi/>
            <w:spacing w:after="0" w:line="276" w:lineRule="auto"/>
            <w:jc w:val="both"/>
          </w:pPr>
        </w:pPrChange>
      </w:pPr>
      <w:ins w:id="2694" w:author="Microsoft account" w:date="2025-09-28T10:39:00Z">
        <w:r>
          <w:rPr>
            <w:rFonts w:cs="Calibri" w:hint="cs"/>
            <w:sz w:val="28"/>
            <w:szCs w:val="28"/>
            <w:rtl/>
            <w:lang w:bidi="fa-IR"/>
          </w:rPr>
          <w:t xml:space="preserve">-از نظرم پافشاری الان دیگه راه به جایی نمیبره. ما </w:t>
        </w:r>
      </w:ins>
      <w:ins w:id="2695"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696"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697"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698"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699"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00"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01" w:author="Microsoft account" w:date="2025-09-28T10:40:00Z"/>
          <w:rFonts w:cs="Calibri"/>
          <w:sz w:val="28"/>
          <w:szCs w:val="28"/>
          <w:rtl/>
          <w:lang w:bidi="fa-IR"/>
        </w:rPr>
        <w:pPrChange w:id="2702"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03" w:author="Microsoft account" w:date="2025-09-28T11:03:00Z"/>
          <w:rFonts w:cs="Calibri"/>
          <w:sz w:val="28"/>
          <w:szCs w:val="28"/>
          <w:rtl/>
          <w:lang w:bidi="fa-IR"/>
        </w:rPr>
        <w:pPrChange w:id="2704" w:author="Microsoft account" w:date="2025-09-28T10:40:00Z">
          <w:pPr>
            <w:bidi/>
            <w:spacing w:after="0" w:line="276" w:lineRule="auto"/>
            <w:jc w:val="both"/>
          </w:pPr>
        </w:pPrChange>
      </w:pPr>
      <w:ins w:id="2705"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06" w:author="Microsoft account" w:date="2025-09-28T11:03:00Z"/>
          <w:rFonts w:cs="Calibri"/>
          <w:sz w:val="28"/>
          <w:szCs w:val="28"/>
          <w:rtl/>
          <w:lang w:bidi="fa-IR"/>
        </w:rPr>
        <w:pPrChange w:id="2707"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08" w:author="Microsoft account" w:date="2025-09-28T11:09:00Z"/>
          <w:rFonts w:cs="Calibri"/>
          <w:sz w:val="28"/>
          <w:szCs w:val="28"/>
          <w:rtl/>
          <w:lang w:bidi="fa-IR"/>
        </w:rPr>
        <w:pPrChange w:id="2709" w:author="Microsoft account" w:date="2025-09-28T11:03:00Z">
          <w:pPr>
            <w:bidi/>
            <w:spacing w:after="0" w:line="276" w:lineRule="auto"/>
            <w:jc w:val="both"/>
          </w:pPr>
        </w:pPrChange>
      </w:pPr>
      <w:ins w:id="2710"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11"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12" w:author="Microsoft account" w:date="2025-09-28T11:09:00Z"/>
          <w:rFonts w:cs="Calibri"/>
          <w:sz w:val="28"/>
          <w:szCs w:val="28"/>
          <w:rtl/>
          <w:lang w:bidi="fa-IR"/>
        </w:rPr>
        <w:pPrChange w:id="2713"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14" w:author="Microsoft account" w:date="2025-09-28T12:11:00Z"/>
          <w:rFonts w:cs="Calibri"/>
          <w:sz w:val="28"/>
          <w:szCs w:val="28"/>
          <w:lang w:bidi="fa-IR"/>
        </w:rPr>
        <w:pPrChange w:id="2715" w:author="Microsoft account" w:date="2025-09-28T11:09:00Z">
          <w:pPr>
            <w:bidi/>
            <w:spacing w:after="0" w:line="276" w:lineRule="auto"/>
            <w:jc w:val="both"/>
          </w:pPr>
        </w:pPrChange>
      </w:pPr>
      <w:ins w:id="2716"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17"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18" w:author="Microsoft account" w:date="2025-09-28T12:11:00Z"/>
          <w:rFonts w:cs="Calibri"/>
          <w:sz w:val="28"/>
          <w:szCs w:val="28"/>
          <w:lang w:bidi="fa-IR"/>
        </w:rPr>
        <w:pPrChange w:id="2719"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20" w:author="Microsoft account" w:date="2025-09-28T12:11:00Z"/>
          <w:rFonts w:cs="Calibri"/>
          <w:sz w:val="28"/>
          <w:szCs w:val="28"/>
          <w:rtl/>
          <w:lang w:bidi="fa-IR"/>
        </w:rPr>
        <w:pPrChange w:id="2721" w:author="Microsoft account" w:date="2025-09-28T12:11:00Z">
          <w:pPr>
            <w:bidi/>
            <w:spacing w:after="0" w:line="276" w:lineRule="auto"/>
            <w:jc w:val="both"/>
          </w:pPr>
        </w:pPrChange>
      </w:pPr>
      <w:ins w:id="2722"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23"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24" w:author="Microsoft account" w:date="2025-09-28T09:57:00Z"/>
          <w:rFonts w:cs="Calibri"/>
          <w:sz w:val="28"/>
          <w:szCs w:val="28"/>
          <w:lang w:bidi="fa-IR"/>
        </w:rPr>
        <w:pPrChange w:id="2725" w:author="Microsoft account" w:date="2025-09-28T12:12:00Z">
          <w:pPr>
            <w:bidi/>
            <w:spacing w:after="0" w:line="276" w:lineRule="auto"/>
            <w:jc w:val="both"/>
          </w:pPr>
        </w:pPrChange>
      </w:pPr>
      <w:ins w:id="2726" w:author="Microsoft account" w:date="2025-09-28T12:11:00Z">
        <w:r>
          <w:rPr>
            <w:rFonts w:cs="Calibri" w:hint="cs"/>
            <w:sz w:val="28"/>
            <w:szCs w:val="28"/>
            <w:rtl/>
            <w:lang w:bidi="fa-IR"/>
          </w:rPr>
          <w:t xml:space="preserve">تا </w:t>
        </w:r>
        <w:r>
          <w:rPr>
            <w:rFonts w:cs="Calibri"/>
            <w:sz w:val="28"/>
            <w:szCs w:val="28"/>
            <w:lang w:bidi="fa-IR"/>
          </w:rPr>
          <w:t>Day028 004 00:</w:t>
        </w:r>
      </w:ins>
      <w:ins w:id="2727" w:author="Microsoft account" w:date="2025-09-28T12:12:00Z">
        <w:r>
          <w:rPr>
            <w:rFonts w:cs="Calibri"/>
            <w:sz w:val="28"/>
            <w:szCs w:val="28"/>
            <w:lang w:bidi="fa-IR"/>
          </w:rPr>
          <w:t>10:17</w:t>
        </w:r>
      </w:ins>
    </w:p>
    <w:p w14:paraId="6ED4729F" w14:textId="673E2011" w:rsidR="009554B3" w:rsidRDefault="009554B3">
      <w:pPr>
        <w:spacing w:after="0" w:line="240" w:lineRule="auto"/>
        <w:rPr>
          <w:ins w:id="2728" w:author="Microsoft account" w:date="2025-09-28T09:57:00Z"/>
          <w:rFonts w:cs="Calibri"/>
          <w:sz w:val="28"/>
          <w:szCs w:val="28"/>
          <w:rtl/>
          <w:lang w:bidi="fa-IR"/>
        </w:rPr>
      </w:pPr>
      <w:ins w:id="2729"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30" w:author="Microsoft account" w:date="2025-09-29T10:01:00Z"/>
          <w:rFonts w:cs="Calibri"/>
          <w:sz w:val="28"/>
          <w:szCs w:val="28"/>
          <w:rtl/>
          <w:lang w:bidi="fa-IR"/>
        </w:rPr>
        <w:pPrChange w:id="2731" w:author="Microsoft account" w:date="2025-09-28T09:57:00Z">
          <w:pPr>
            <w:bidi/>
            <w:spacing w:after="0" w:line="276" w:lineRule="auto"/>
            <w:jc w:val="both"/>
          </w:pPr>
        </w:pPrChange>
      </w:pPr>
      <w:bookmarkStart w:id="2732" w:name="I4040707"/>
      <w:ins w:id="2733" w:author="Microsoft account" w:date="2025-09-29T10:01:00Z">
        <w:r>
          <w:rPr>
            <w:rFonts w:cs="Calibri" w:hint="cs"/>
            <w:sz w:val="28"/>
            <w:szCs w:val="28"/>
            <w:rtl/>
            <w:lang w:bidi="fa-IR"/>
          </w:rPr>
          <w:lastRenderedPageBreak/>
          <w:t>ادامه</w:t>
        </w:r>
      </w:ins>
    </w:p>
    <w:bookmarkEnd w:id="2732"/>
    <w:p w14:paraId="0A727114" w14:textId="77777777" w:rsidR="001E0EE1" w:rsidRDefault="001E0EE1">
      <w:pPr>
        <w:bidi/>
        <w:spacing w:after="0" w:line="276" w:lineRule="auto"/>
        <w:jc w:val="both"/>
        <w:rPr>
          <w:ins w:id="2734" w:author="Microsoft account" w:date="2025-09-29T10:02:00Z"/>
          <w:rFonts w:cs="Calibri"/>
          <w:sz w:val="28"/>
          <w:szCs w:val="28"/>
          <w:rtl/>
          <w:lang w:bidi="fa-IR"/>
        </w:rPr>
        <w:pPrChange w:id="2735"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36" w:author="Microsoft account" w:date="2025-09-29T12:19:00Z"/>
          <w:rFonts w:cs="Calibri"/>
          <w:sz w:val="28"/>
          <w:szCs w:val="28"/>
          <w:rtl/>
          <w:lang w:bidi="fa-IR"/>
        </w:rPr>
        <w:pPrChange w:id="2737" w:author="Microsoft account" w:date="2025-09-29T12:17:00Z">
          <w:pPr>
            <w:bidi/>
            <w:spacing w:after="0" w:line="276" w:lineRule="auto"/>
            <w:jc w:val="both"/>
          </w:pPr>
        </w:pPrChange>
      </w:pPr>
      <w:ins w:id="2738"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39"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40" w:author="Microsoft account" w:date="2025-09-29T12:19:00Z">
        <w:r>
          <w:rPr>
            <w:rFonts w:cs="Calibri" w:hint="cs"/>
            <w:sz w:val="28"/>
            <w:szCs w:val="28"/>
            <w:rtl/>
            <w:lang w:bidi="fa-IR"/>
          </w:rPr>
          <w:t xml:space="preserve">غیر این صورت از این به بعد با دوره پیش میریم اینطوری بهتره. </w:t>
        </w:r>
      </w:ins>
      <w:ins w:id="2741"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42"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43" w:author="Microsoft account" w:date="2025-09-30T09:10:00Z">
        <w:r w:rsidR="000619A5">
          <w:rPr>
            <w:rFonts w:cs="Calibri" w:hint="cs"/>
            <w:sz w:val="18"/>
            <w:szCs w:val="18"/>
            <w:rtl/>
            <w:lang w:bidi="fa-IR"/>
          </w:rPr>
          <w:t xml:space="preserve">دوره پیش برو. </w:t>
        </w:r>
      </w:ins>
      <w:ins w:id="2744"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45" w:author="Microsoft account" w:date="2025-09-29T12:19:00Z"/>
          <w:rFonts w:cs="Calibri"/>
          <w:sz w:val="28"/>
          <w:szCs w:val="28"/>
          <w:rtl/>
          <w:lang w:bidi="fa-IR"/>
        </w:rPr>
        <w:pPrChange w:id="2746"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47" w:author="Microsoft account" w:date="2025-09-29T10:01:00Z"/>
          <w:rFonts w:cs="Calibri"/>
          <w:sz w:val="28"/>
          <w:szCs w:val="28"/>
          <w:lang w:bidi="fa-IR"/>
          <w:rPrChange w:id="2748" w:author="Microsoft account" w:date="2025-09-29T12:17:00Z">
            <w:rPr>
              <w:ins w:id="2749" w:author="Microsoft account" w:date="2025-09-29T10:01:00Z"/>
              <w:lang w:bidi="fa-IR"/>
            </w:rPr>
          </w:rPrChange>
        </w:rPr>
        <w:pPrChange w:id="2750" w:author="Microsoft account" w:date="2025-09-29T12:19:00Z">
          <w:pPr>
            <w:bidi/>
            <w:spacing w:after="0" w:line="276" w:lineRule="auto"/>
            <w:jc w:val="both"/>
          </w:pPr>
        </w:pPrChange>
      </w:pPr>
      <w:ins w:id="2751"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52" w:author="Microsoft account" w:date="2025-09-29T10:02:00Z"/>
          <w:rFonts w:cs="Calibri"/>
          <w:sz w:val="28"/>
          <w:szCs w:val="28"/>
          <w:rtl/>
          <w:lang w:bidi="fa-IR"/>
        </w:rPr>
        <w:pPrChange w:id="2753" w:author="Microsoft account" w:date="2025-09-29T10:01:00Z">
          <w:pPr>
            <w:bidi/>
            <w:spacing w:after="0" w:line="276" w:lineRule="auto"/>
            <w:jc w:val="both"/>
          </w:pPr>
        </w:pPrChange>
      </w:pPr>
    </w:p>
    <w:p w14:paraId="233066C5" w14:textId="12E34EC3" w:rsidR="00EE2EC4" w:rsidRDefault="00EE2EC4">
      <w:pPr>
        <w:spacing w:after="0" w:line="240" w:lineRule="auto"/>
        <w:rPr>
          <w:ins w:id="2754" w:author="Microsoft account" w:date="2025-09-29T10:02:00Z"/>
          <w:rFonts w:cs="Calibri"/>
          <w:sz w:val="28"/>
          <w:szCs w:val="28"/>
          <w:rtl/>
          <w:lang w:bidi="fa-IR"/>
        </w:rPr>
      </w:pPr>
      <w:ins w:id="2755"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56" w:author="Microsoft account" w:date="2025-09-30T09:26:00Z"/>
          <w:rFonts w:cs="Calibri"/>
          <w:sz w:val="28"/>
          <w:szCs w:val="28"/>
          <w:rtl/>
          <w:lang w:bidi="fa-IR"/>
        </w:rPr>
        <w:pPrChange w:id="2757" w:author="Microsoft account" w:date="2025-09-29T10:02:00Z">
          <w:pPr>
            <w:bidi/>
            <w:spacing w:after="0" w:line="276" w:lineRule="auto"/>
            <w:jc w:val="both"/>
          </w:pPr>
        </w:pPrChange>
      </w:pPr>
      <w:bookmarkStart w:id="2758" w:name="I4040708"/>
      <w:ins w:id="2759" w:author="Microsoft account" w:date="2025-09-30T09:26:00Z">
        <w:r>
          <w:rPr>
            <w:rFonts w:cs="Calibri" w:hint="cs"/>
            <w:sz w:val="28"/>
            <w:szCs w:val="28"/>
            <w:rtl/>
            <w:lang w:bidi="fa-IR"/>
          </w:rPr>
          <w:lastRenderedPageBreak/>
          <w:t>ادامه</w:t>
        </w:r>
      </w:ins>
    </w:p>
    <w:bookmarkEnd w:id="2758"/>
    <w:p w14:paraId="0FEEFE41" w14:textId="77777777" w:rsidR="00181B89" w:rsidRDefault="00181B89">
      <w:pPr>
        <w:bidi/>
        <w:spacing w:after="0" w:line="276" w:lineRule="auto"/>
        <w:jc w:val="both"/>
        <w:rPr>
          <w:ins w:id="2760" w:author="Microsoft account" w:date="2025-09-30T09:26:00Z"/>
          <w:rFonts w:cs="Calibri"/>
          <w:sz w:val="28"/>
          <w:szCs w:val="28"/>
          <w:rtl/>
          <w:lang w:bidi="fa-IR"/>
        </w:rPr>
        <w:pPrChange w:id="2761"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62" w:author="Microsoft account" w:date="2025-09-30T11:48:00Z"/>
          <w:rFonts w:cs="Calibri"/>
          <w:sz w:val="28"/>
          <w:szCs w:val="28"/>
          <w:rtl/>
          <w:lang w:bidi="fa-IR"/>
        </w:rPr>
        <w:pPrChange w:id="2763" w:author="Microsoft account" w:date="2025-09-30T09:26:00Z">
          <w:pPr>
            <w:bidi/>
            <w:spacing w:after="0" w:line="276" w:lineRule="auto"/>
            <w:jc w:val="both"/>
          </w:pPr>
        </w:pPrChange>
      </w:pPr>
      <w:ins w:id="2764" w:author="Microsoft account" w:date="2025-09-30T09:26:00Z">
        <w:r>
          <w:rPr>
            <w:rFonts w:cs="Calibri" w:hint="cs"/>
            <w:sz w:val="28"/>
            <w:szCs w:val="28"/>
            <w:rtl/>
            <w:lang w:bidi="fa-IR"/>
          </w:rPr>
          <w:t>-</w:t>
        </w:r>
      </w:ins>
      <w:ins w:id="2765" w:author="Microsoft account" w:date="2025-09-30T11:47:00Z">
        <w:r w:rsidR="00ED0AB6">
          <w:rPr>
            <w:rFonts w:cs="Calibri" w:hint="cs"/>
            <w:sz w:val="28"/>
            <w:szCs w:val="28"/>
            <w:rtl/>
            <w:lang w:bidi="fa-IR"/>
          </w:rPr>
          <w:t xml:space="preserve">خب برنامه ساخته شد خروجی هم گرفتیم. جلسه </w:t>
        </w:r>
      </w:ins>
      <w:ins w:id="2766"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67" w:author="Microsoft account" w:date="2025-09-30T09:26:00Z"/>
          <w:rFonts w:cs="Calibri"/>
          <w:sz w:val="28"/>
          <w:szCs w:val="28"/>
          <w:lang w:bidi="fa-IR"/>
        </w:rPr>
        <w:pPrChange w:id="2768" w:author="Microsoft account" w:date="2025-09-30T11:48:00Z">
          <w:pPr>
            <w:bidi/>
            <w:spacing w:after="0" w:line="276" w:lineRule="auto"/>
            <w:jc w:val="both"/>
          </w:pPr>
        </w:pPrChange>
      </w:pPr>
      <w:ins w:id="2769"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70" w:author="Microsoft account" w:date="2025-09-30T09:26:00Z"/>
          <w:rFonts w:cs="Calibri"/>
          <w:sz w:val="28"/>
          <w:szCs w:val="28"/>
          <w:rtl/>
          <w:lang w:bidi="fa-IR"/>
        </w:rPr>
        <w:pPrChange w:id="2771"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72" w:author="Microsoft account" w:date="2025-09-30T09:26:00Z"/>
          <w:rFonts w:cs="Calibri"/>
          <w:sz w:val="28"/>
          <w:szCs w:val="28"/>
          <w:rtl/>
          <w:lang w:bidi="fa-IR"/>
        </w:rPr>
        <w:pPrChange w:id="2773"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74" w:author="Microsoft account" w:date="2025-09-30T09:26:00Z"/>
          <w:rFonts w:cs="Calibri"/>
          <w:sz w:val="28"/>
          <w:szCs w:val="28"/>
          <w:rtl/>
          <w:lang w:bidi="fa-IR"/>
        </w:rPr>
        <w:pPrChange w:id="2775" w:author="Microsoft account" w:date="2025-09-30T09:26:00Z">
          <w:pPr>
            <w:bidi/>
            <w:spacing w:after="0" w:line="276" w:lineRule="auto"/>
            <w:jc w:val="both"/>
          </w:pPr>
        </w:pPrChange>
      </w:pPr>
    </w:p>
    <w:p w14:paraId="237EAF27" w14:textId="2A830389" w:rsidR="00181B89" w:rsidRDefault="00181B89">
      <w:pPr>
        <w:spacing w:after="0" w:line="240" w:lineRule="auto"/>
        <w:rPr>
          <w:ins w:id="2776" w:author="Microsoft account" w:date="2025-09-30T09:27:00Z"/>
          <w:rFonts w:cs="Calibri"/>
          <w:sz w:val="28"/>
          <w:szCs w:val="28"/>
          <w:rtl/>
          <w:lang w:bidi="fa-IR"/>
        </w:rPr>
      </w:pPr>
      <w:ins w:id="2777"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78" w:author="Microsoft account" w:date="2025-10-01T10:12:00Z"/>
          <w:rFonts w:cs="Calibri"/>
          <w:sz w:val="28"/>
          <w:szCs w:val="28"/>
          <w:rtl/>
          <w:lang w:bidi="fa-IR"/>
        </w:rPr>
        <w:pPrChange w:id="2779" w:author="Microsoft account" w:date="2025-09-30T09:26:00Z">
          <w:pPr>
            <w:bidi/>
            <w:spacing w:after="0" w:line="276" w:lineRule="auto"/>
            <w:jc w:val="both"/>
          </w:pPr>
        </w:pPrChange>
      </w:pPr>
      <w:bookmarkStart w:id="2780" w:name="I4040709"/>
      <w:ins w:id="2781" w:author="Microsoft account" w:date="2025-10-01T10:12:00Z">
        <w:r>
          <w:rPr>
            <w:rFonts w:cs="Calibri" w:hint="cs"/>
            <w:sz w:val="28"/>
            <w:szCs w:val="28"/>
            <w:rtl/>
            <w:lang w:bidi="fa-IR"/>
          </w:rPr>
          <w:lastRenderedPageBreak/>
          <w:t>ادامه</w:t>
        </w:r>
      </w:ins>
    </w:p>
    <w:bookmarkEnd w:id="2780"/>
    <w:p w14:paraId="6CC51B87" w14:textId="77777777" w:rsidR="001B31A3" w:rsidRDefault="001B31A3">
      <w:pPr>
        <w:bidi/>
        <w:spacing w:after="0" w:line="276" w:lineRule="auto"/>
        <w:jc w:val="both"/>
        <w:rPr>
          <w:ins w:id="2782" w:author="Microsoft account" w:date="2025-10-01T10:13:00Z"/>
          <w:rFonts w:cs="Calibri"/>
          <w:sz w:val="28"/>
          <w:szCs w:val="28"/>
          <w:lang w:bidi="fa-IR"/>
        </w:rPr>
        <w:pPrChange w:id="2783"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84" w:author="Microsoft account" w:date="2025-10-01T10:13:00Z"/>
          <w:rFonts w:cs="Calibri"/>
          <w:sz w:val="28"/>
          <w:szCs w:val="28"/>
          <w:lang w:bidi="fa-IR"/>
        </w:rPr>
        <w:pPrChange w:id="2785" w:author="Microsoft account" w:date="2025-10-01T10:13:00Z">
          <w:pPr>
            <w:bidi/>
            <w:spacing w:after="0" w:line="276" w:lineRule="auto"/>
            <w:jc w:val="both"/>
          </w:pPr>
        </w:pPrChange>
      </w:pPr>
      <w:ins w:id="2786"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787" w:author="Microsoft account" w:date="2025-10-01T10:15:00Z"/>
          <w:rFonts w:cs="Calibri"/>
          <w:sz w:val="28"/>
          <w:szCs w:val="28"/>
          <w:lang w:bidi="fa-IR"/>
        </w:rPr>
        <w:pPrChange w:id="2788" w:author="Microsoft account" w:date="2025-10-01T10:12:00Z">
          <w:pPr>
            <w:bidi/>
            <w:spacing w:after="0" w:line="276" w:lineRule="auto"/>
            <w:jc w:val="both"/>
          </w:pPr>
        </w:pPrChange>
      </w:pPr>
      <w:ins w:id="2789"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790" w:author="Microsoft account" w:date="2025-10-01T10:15:00Z"/>
          <w:rFonts w:cs="Calibri"/>
          <w:sz w:val="28"/>
          <w:szCs w:val="28"/>
          <w:lang w:bidi="fa-IR"/>
        </w:rPr>
        <w:pPrChange w:id="2791"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792" w:author="Microsoft account" w:date="2025-10-01T10:18:00Z"/>
          <w:rFonts w:cs="Calibri"/>
          <w:sz w:val="28"/>
          <w:szCs w:val="28"/>
          <w:rtl/>
          <w:lang w:bidi="fa-IR"/>
        </w:rPr>
        <w:pPrChange w:id="2793" w:author="Microsoft account" w:date="2025-10-01T10:15:00Z">
          <w:pPr>
            <w:bidi/>
            <w:spacing w:after="0" w:line="276" w:lineRule="auto"/>
            <w:jc w:val="both"/>
          </w:pPr>
        </w:pPrChange>
      </w:pPr>
      <w:ins w:id="2794"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795" w:author="Microsoft account" w:date="2025-10-01T10:18:00Z"/>
          <w:rFonts w:cs="Calibri"/>
          <w:sz w:val="28"/>
          <w:szCs w:val="28"/>
          <w:rtl/>
          <w:lang w:bidi="fa-IR"/>
        </w:rPr>
        <w:pPrChange w:id="2796" w:author="Microsoft account" w:date="2025-10-01T10:18:00Z">
          <w:pPr>
            <w:bidi/>
            <w:spacing w:after="0" w:line="276" w:lineRule="auto"/>
            <w:jc w:val="both"/>
          </w:pPr>
        </w:pPrChange>
      </w:pPr>
      <w:ins w:id="2797" w:author="Microsoft account" w:date="2025-10-01T10:18:00Z">
        <w:r w:rsidRPr="00A86E91">
          <w:rPr>
            <w:rFonts w:cs="Calibri"/>
            <w:noProof/>
            <w:sz w:val="28"/>
            <w:szCs w:val="28"/>
            <w:rPrChange w:id="2798"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799" w:author="Microsoft account" w:date="2025-10-01T10:20:00Z"/>
          <w:rFonts w:cs="Calibri"/>
          <w:sz w:val="28"/>
          <w:szCs w:val="28"/>
          <w:rtl/>
          <w:lang w:bidi="fa-IR"/>
        </w:rPr>
        <w:pPrChange w:id="2800" w:author="Microsoft account" w:date="2025-10-01T10:18:00Z">
          <w:pPr>
            <w:bidi/>
            <w:spacing w:after="0" w:line="276" w:lineRule="auto"/>
            <w:jc w:val="both"/>
          </w:pPr>
        </w:pPrChange>
      </w:pPr>
      <w:ins w:id="2801"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02"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03"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04" w:author="Microsoft account" w:date="2025-10-01T10:20:00Z"/>
          <w:rFonts w:cs="Calibri"/>
          <w:sz w:val="28"/>
          <w:szCs w:val="28"/>
          <w:rtl/>
          <w:lang w:bidi="fa-IR"/>
        </w:rPr>
        <w:pPrChange w:id="2805"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06" w:author="Microsoft account" w:date="2025-10-01T10:22:00Z"/>
          <w:rFonts w:cs="Calibri"/>
          <w:sz w:val="28"/>
          <w:szCs w:val="28"/>
          <w:rtl/>
          <w:lang w:bidi="fa-IR"/>
        </w:rPr>
        <w:pPrChange w:id="2807" w:author="Microsoft account" w:date="2025-10-01T10:20:00Z">
          <w:pPr>
            <w:bidi/>
            <w:spacing w:after="0" w:line="276" w:lineRule="auto"/>
            <w:jc w:val="both"/>
          </w:pPr>
        </w:pPrChange>
      </w:pPr>
      <w:ins w:id="2808" w:author="Microsoft account" w:date="2025-10-01T10:20:00Z">
        <w:r>
          <w:rPr>
            <w:rFonts w:cs="Calibri" w:hint="cs"/>
            <w:sz w:val="28"/>
            <w:szCs w:val="28"/>
            <w:rtl/>
            <w:lang w:bidi="fa-IR"/>
          </w:rPr>
          <w:t>-</w:t>
        </w:r>
      </w:ins>
      <w:ins w:id="2809"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10"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11"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12" w:author="Microsoft account" w:date="2025-10-01T10:22:00Z">
        <w:r>
          <w:rPr>
            <w:rFonts w:cs="Calibri" w:hint="cs"/>
            <w:sz w:val="28"/>
            <w:szCs w:val="28"/>
            <w:rtl/>
            <w:lang w:bidi="fa-IR"/>
          </w:rPr>
          <w:t xml:space="preserve"> کنه که نمیشه این کار رو بکنی باید اطلاعات رو پر کنی ابتدا.</w:t>
        </w:r>
      </w:ins>
      <w:ins w:id="2813" w:author="Microsoft account" w:date="2025-10-02T09:28:00Z">
        <w:r w:rsidR="002D6DA1">
          <w:rPr>
            <w:rFonts w:cs="Calibri"/>
            <w:sz w:val="28"/>
            <w:szCs w:val="28"/>
            <w:lang w:bidi="fa-IR"/>
          </w:rPr>
          <w:t xml:space="preserve"> </w:t>
        </w:r>
      </w:ins>
      <w:ins w:id="2814"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15" w:author="Microsoft account" w:date="2025-10-01T10:22:00Z"/>
          <w:rFonts w:cs="Calibri"/>
          <w:sz w:val="28"/>
          <w:szCs w:val="28"/>
          <w:rtl/>
          <w:lang w:bidi="fa-IR"/>
        </w:rPr>
        <w:pPrChange w:id="2816"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17" w:author="Microsoft account" w:date="2025-10-01T10:52:00Z"/>
          <w:rFonts w:cs="Calibri"/>
          <w:sz w:val="28"/>
          <w:szCs w:val="28"/>
          <w:rtl/>
          <w:lang w:bidi="fa-IR"/>
        </w:rPr>
        <w:pPrChange w:id="2818" w:author="Microsoft account" w:date="2025-10-01T10:22:00Z">
          <w:pPr>
            <w:bidi/>
            <w:spacing w:after="0" w:line="276" w:lineRule="auto"/>
            <w:jc w:val="both"/>
          </w:pPr>
        </w:pPrChange>
      </w:pPr>
      <w:ins w:id="2819" w:author="Microsoft account" w:date="2025-10-01T10:22:00Z">
        <w:r>
          <w:rPr>
            <w:rFonts w:cs="Calibri" w:hint="cs"/>
            <w:sz w:val="28"/>
            <w:szCs w:val="28"/>
            <w:rtl/>
            <w:lang w:bidi="fa-IR"/>
          </w:rPr>
          <w:t>-</w:t>
        </w:r>
      </w:ins>
      <w:ins w:id="2820" w:author="Microsoft account" w:date="2025-10-01T10:51:00Z">
        <w:r w:rsidR="00462037">
          <w:rPr>
            <w:rFonts w:cs="Calibri" w:hint="cs"/>
            <w:sz w:val="28"/>
            <w:szCs w:val="28"/>
            <w:rtl/>
            <w:lang w:bidi="fa-IR"/>
          </w:rPr>
          <w:t xml:space="preserve">نکته : درمورد </w:t>
        </w:r>
      </w:ins>
      <w:ins w:id="2821"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22" w:author="Microsoft account" w:date="2025-10-02T09:29:00Z">
        <w:r w:rsidR="002D6DA1">
          <w:rPr>
            <w:rFonts w:cs="Calibri" w:hint="cs"/>
            <w:sz w:val="28"/>
            <w:szCs w:val="28"/>
            <w:rtl/>
            <w:lang w:bidi="fa-IR"/>
          </w:rPr>
          <w:t xml:space="preserve"> </w:t>
        </w:r>
      </w:ins>
      <w:ins w:id="2823"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24"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25" w:author="Microsoft account" w:date="2025-10-01T10:52:00Z"/>
          <w:rFonts w:cs="Calibri"/>
          <w:sz w:val="28"/>
          <w:szCs w:val="28"/>
          <w:rtl/>
          <w:lang w:bidi="fa-IR"/>
        </w:rPr>
        <w:pPrChange w:id="2826"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27" w:author="Microsoft account" w:date="2025-10-01T11:02:00Z"/>
          <w:rFonts w:cs="Calibri"/>
          <w:sz w:val="28"/>
          <w:szCs w:val="28"/>
          <w:rtl/>
          <w:lang w:bidi="fa-IR"/>
        </w:rPr>
        <w:pPrChange w:id="2828" w:author="Microsoft account" w:date="2025-10-01T10:52:00Z">
          <w:pPr>
            <w:bidi/>
            <w:spacing w:after="0" w:line="276" w:lineRule="auto"/>
            <w:jc w:val="both"/>
          </w:pPr>
        </w:pPrChange>
      </w:pPr>
      <w:ins w:id="2829" w:author="Microsoft account" w:date="2025-10-01T10:52:00Z">
        <w:r>
          <w:rPr>
            <w:rFonts w:cs="Calibri" w:hint="cs"/>
            <w:sz w:val="28"/>
            <w:szCs w:val="28"/>
            <w:rtl/>
            <w:lang w:bidi="fa-IR"/>
          </w:rPr>
          <w:t>-</w:t>
        </w:r>
      </w:ins>
      <w:ins w:id="2830"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31"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32" w:author="Microsoft account" w:date="2025-10-02T09:30:00Z">
        <w:r w:rsidR="002D6DA1">
          <w:rPr>
            <w:rFonts w:cs="Calibri" w:hint="cs"/>
            <w:sz w:val="28"/>
            <w:szCs w:val="28"/>
            <w:rtl/>
            <w:lang w:bidi="fa-IR"/>
          </w:rPr>
          <w:t xml:space="preserve"> </w:t>
        </w:r>
      </w:ins>
      <w:ins w:id="2833"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34"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35"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36" w:author="Microsoft account" w:date="2025-10-01T11:02:00Z"/>
          <w:rFonts w:cs="Calibri"/>
          <w:sz w:val="28"/>
          <w:szCs w:val="28"/>
          <w:rtl/>
          <w:lang w:bidi="fa-IR"/>
        </w:rPr>
        <w:pPrChange w:id="2837"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38" w:author="Microsoft account" w:date="2025-10-01T11:03:00Z"/>
          <w:rFonts w:cs="Calibri"/>
          <w:sz w:val="28"/>
          <w:szCs w:val="28"/>
          <w:rtl/>
          <w:lang w:bidi="fa-IR"/>
        </w:rPr>
        <w:pPrChange w:id="2839" w:author="Microsoft account" w:date="2025-10-01T11:02:00Z">
          <w:pPr>
            <w:bidi/>
            <w:spacing w:after="0" w:line="276" w:lineRule="auto"/>
            <w:jc w:val="both"/>
          </w:pPr>
        </w:pPrChange>
      </w:pPr>
      <w:ins w:id="2840" w:author="Microsoft account" w:date="2025-10-01T11:02:00Z">
        <w:r>
          <w:rPr>
            <w:rFonts w:cs="Calibri" w:hint="cs"/>
            <w:sz w:val="28"/>
            <w:szCs w:val="28"/>
            <w:rtl/>
            <w:lang w:bidi="fa-IR"/>
          </w:rPr>
          <w:t>-</w:t>
        </w:r>
      </w:ins>
      <w:ins w:id="2841"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42" w:author="Microsoft account" w:date="2025-10-01T11:03:00Z"/>
          <w:rFonts w:cs="Calibri"/>
          <w:sz w:val="28"/>
          <w:szCs w:val="28"/>
          <w:rtl/>
          <w:lang w:bidi="fa-IR"/>
        </w:rPr>
        <w:pPrChange w:id="2843" w:author="Microsoft account" w:date="2025-10-01T11:03:00Z">
          <w:pPr>
            <w:bidi/>
            <w:spacing w:after="0" w:line="276" w:lineRule="auto"/>
            <w:jc w:val="both"/>
          </w:pPr>
        </w:pPrChange>
      </w:pPr>
      <w:ins w:id="2844" w:author="Microsoft account" w:date="2025-10-01T11:03:00Z">
        <w:r w:rsidRPr="005341CF">
          <w:rPr>
            <w:rFonts w:cs="Calibri"/>
            <w:noProof/>
            <w:sz w:val="28"/>
            <w:szCs w:val="28"/>
            <w:rPrChange w:id="2845"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46" w:author="Microsoft account" w:date="2025-10-01T11:03:00Z"/>
          <w:rFonts w:cs="Calibri"/>
          <w:sz w:val="28"/>
          <w:szCs w:val="28"/>
          <w:rtl/>
          <w:lang w:bidi="fa-IR"/>
        </w:rPr>
        <w:pPrChange w:id="2847"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48" w:author="Microsoft account" w:date="2025-10-01T11:05:00Z"/>
          <w:rFonts w:cs="Calibri"/>
          <w:sz w:val="28"/>
          <w:szCs w:val="28"/>
          <w:rtl/>
          <w:lang w:bidi="fa-IR"/>
        </w:rPr>
        <w:pPrChange w:id="2849" w:author="Microsoft account" w:date="2025-10-01T11:03:00Z">
          <w:pPr>
            <w:bidi/>
            <w:spacing w:after="0" w:line="276" w:lineRule="auto"/>
            <w:jc w:val="both"/>
          </w:pPr>
        </w:pPrChange>
      </w:pPr>
      <w:ins w:id="2850" w:author="Microsoft account" w:date="2025-10-01T11:03:00Z">
        <w:r>
          <w:rPr>
            <w:rFonts w:cs="Calibri" w:hint="cs"/>
            <w:sz w:val="28"/>
            <w:szCs w:val="28"/>
            <w:rtl/>
            <w:lang w:bidi="fa-IR"/>
          </w:rPr>
          <w:t>-</w:t>
        </w:r>
      </w:ins>
      <w:ins w:id="2851"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52"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53" w:author="Microsoft account" w:date="2025-10-01T11:05:00Z"/>
          <w:rFonts w:cs="Calibri"/>
          <w:sz w:val="28"/>
          <w:szCs w:val="28"/>
          <w:rtl/>
          <w:lang w:bidi="fa-IR"/>
        </w:rPr>
        <w:pPrChange w:id="2854"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55" w:author="Microsoft account" w:date="2025-10-01T12:15:00Z"/>
          <w:rFonts w:cs="Calibri"/>
          <w:sz w:val="28"/>
          <w:szCs w:val="28"/>
          <w:rtl/>
          <w:lang w:bidi="fa-IR"/>
        </w:rPr>
        <w:pPrChange w:id="2856" w:author="Microsoft account" w:date="2025-10-01T11:05:00Z">
          <w:pPr>
            <w:bidi/>
            <w:spacing w:after="0" w:line="276" w:lineRule="auto"/>
            <w:jc w:val="both"/>
          </w:pPr>
        </w:pPrChange>
      </w:pPr>
      <w:ins w:id="2857" w:author="Microsoft account" w:date="2025-10-01T11:05:00Z">
        <w:r>
          <w:rPr>
            <w:rFonts w:cs="Calibri" w:hint="cs"/>
            <w:sz w:val="28"/>
            <w:szCs w:val="28"/>
            <w:rtl/>
            <w:lang w:bidi="fa-IR"/>
          </w:rPr>
          <w:lastRenderedPageBreak/>
          <w:t>-</w:t>
        </w:r>
      </w:ins>
      <w:ins w:id="2858"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59"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60" w:author="Microsoft account" w:date="2025-10-01T12:16:00Z"/>
          <w:rFonts w:cs="Calibri"/>
          <w:sz w:val="28"/>
          <w:szCs w:val="28"/>
          <w:rtl/>
          <w:lang w:bidi="fa-IR"/>
        </w:rPr>
        <w:pPrChange w:id="2861" w:author="Microsoft account" w:date="2025-10-01T12:15:00Z">
          <w:pPr>
            <w:bidi/>
            <w:spacing w:after="0" w:line="276" w:lineRule="auto"/>
            <w:jc w:val="both"/>
          </w:pPr>
        </w:pPrChange>
      </w:pPr>
      <w:ins w:id="2862" w:author="Microsoft account" w:date="2025-10-01T12:15:00Z">
        <w:r w:rsidRPr="00C0212C">
          <w:rPr>
            <w:rFonts w:cs="Calibri"/>
            <w:noProof/>
            <w:sz w:val="28"/>
            <w:szCs w:val="28"/>
            <w:rPrChange w:id="2863"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64" w:author="Microsoft account" w:date="2025-10-01T12:16:00Z"/>
          <w:rFonts w:cs="Calibri"/>
          <w:sz w:val="28"/>
          <w:szCs w:val="28"/>
          <w:rtl/>
          <w:lang w:bidi="fa-IR"/>
        </w:rPr>
        <w:pPrChange w:id="2865"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66" w:author="Microsoft account" w:date="2025-10-01T12:16:00Z"/>
          <w:rFonts w:cs="Calibri"/>
          <w:sz w:val="28"/>
          <w:szCs w:val="28"/>
          <w:rtl/>
          <w:lang w:bidi="fa-IR"/>
        </w:rPr>
        <w:pPrChange w:id="2867" w:author="Microsoft account" w:date="2025-10-01T12:16:00Z">
          <w:pPr>
            <w:bidi/>
            <w:spacing w:after="0" w:line="276" w:lineRule="auto"/>
            <w:jc w:val="both"/>
          </w:pPr>
        </w:pPrChange>
      </w:pPr>
      <w:ins w:id="2868"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69" w:author="Microsoft account" w:date="2025-10-01T12:17:00Z"/>
          <w:rtl/>
          <w:lang w:bidi="fa-IR"/>
        </w:rPr>
        <w:pPrChange w:id="2870" w:author="Microsoft account" w:date="2025-10-01T12:16:00Z">
          <w:pPr>
            <w:bidi/>
            <w:spacing w:after="0" w:line="276" w:lineRule="auto"/>
            <w:jc w:val="both"/>
          </w:pPr>
        </w:pPrChange>
      </w:pPr>
      <w:ins w:id="2871" w:author="Microsoft account" w:date="2025-10-01T12:16:00Z">
        <w:r>
          <w:rPr>
            <w:rFonts w:cs="Times New Roman" w:hint="cs"/>
            <w:rtl/>
            <w:lang w:bidi="fa-IR"/>
          </w:rPr>
          <w:t xml:space="preserve">با </w:t>
        </w:r>
      </w:ins>
      <w:ins w:id="2872"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73" w:author="Microsoft account" w:date="2025-10-01T10:12:00Z"/>
          <w:rFonts w:cs="Calibri"/>
          <w:sz w:val="28"/>
          <w:szCs w:val="28"/>
          <w:rtl/>
          <w:lang w:bidi="fa-IR"/>
          <w:rPrChange w:id="2874" w:author="Microsoft account" w:date="2025-10-01T12:17:00Z">
            <w:rPr>
              <w:ins w:id="2875" w:author="Microsoft account" w:date="2025-10-01T10:12:00Z"/>
              <w:rtl/>
              <w:lang w:bidi="fa-IR"/>
            </w:rPr>
          </w:rPrChange>
        </w:rPr>
        <w:pPrChange w:id="2876" w:author="Microsoft account" w:date="2025-10-01T12:17:00Z">
          <w:pPr>
            <w:bidi/>
            <w:spacing w:after="0" w:line="276" w:lineRule="auto"/>
            <w:jc w:val="both"/>
          </w:pPr>
        </w:pPrChange>
      </w:pPr>
      <w:ins w:id="2877"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78" w:author="Microsoft account" w:date="2025-10-01T12:19:00Z">
        <w:r>
          <w:rPr>
            <w:rFonts w:cs="Calibri"/>
            <w:sz w:val="28"/>
            <w:szCs w:val="28"/>
            <w:lang w:bidi="fa-IR"/>
          </w:rPr>
          <w:t>00:03:00</w:t>
        </w:r>
      </w:ins>
    </w:p>
    <w:p w14:paraId="3E2B0087" w14:textId="6B19945C" w:rsidR="001B31A3" w:rsidRDefault="001B31A3">
      <w:pPr>
        <w:bidi/>
        <w:rPr>
          <w:ins w:id="2879" w:author="Microsoft account" w:date="2025-10-01T10:13:00Z"/>
          <w:rFonts w:cs="Calibri"/>
          <w:sz w:val="28"/>
          <w:szCs w:val="28"/>
          <w:rtl/>
          <w:lang w:bidi="fa-IR"/>
        </w:rPr>
        <w:pPrChange w:id="2880" w:author="Microsoft account" w:date="2025-10-01T12:17:00Z">
          <w:pPr>
            <w:spacing w:after="0" w:line="240" w:lineRule="auto"/>
          </w:pPr>
        </w:pPrChange>
      </w:pPr>
      <w:ins w:id="2881" w:author="Microsoft account" w:date="2025-10-01T10:13:00Z">
        <w:r>
          <w:rPr>
            <w:rFonts w:cs="Calibri"/>
            <w:sz w:val="28"/>
            <w:szCs w:val="28"/>
            <w:rtl/>
            <w:lang w:bidi="fa-IR"/>
          </w:rPr>
          <w:br w:type="page"/>
        </w:r>
      </w:ins>
    </w:p>
    <w:p w14:paraId="4F5D8FDF" w14:textId="4B081BE9" w:rsidR="001B31A3" w:rsidRDefault="008C5507">
      <w:pPr>
        <w:bidi/>
        <w:rPr>
          <w:ins w:id="2882" w:author="Microsoft account" w:date="2025-10-02T09:32:00Z"/>
          <w:rFonts w:cs="Calibri"/>
          <w:sz w:val="28"/>
          <w:szCs w:val="28"/>
          <w:rtl/>
          <w:lang w:bidi="fa-IR"/>
        </w:rPr>
        <w:pPrChange w:id="2883" w:author="Microsoft account" w:date="2025-10-01T12:17:00Z">
          <w:pPr>
            <w:bidi/>
            <w:spacing w:after="0" w:line="276" w:lineRule="auto"/>
            <w:jc w:val="both"/>
          </w:pPr>
        </w:pPrChange>
      </w:pPr>
      <w:bookmarkStart w:id="2884" w:name="I4040710"/>
      <w:ins w:id="2885" w:author="Microsoft account" w:date="2025-10-02T09:32:00Z">
        <w:r>
          <w:rPr>
            <w:rFonts w:cs="Calibri" w:hint="cs"/>
            <w:sz w:val="28"/>
            <w:szCs w:val="28"/>
            <w:rtl/>
            <w:lang w:bidi="fa-IR"/>
          </w:rPr>
          <w:lastRenderedPageBreak/>
          <w:t>ادامه</w:t>
        </w:r>
      </w:ins>
    </w:p>
    <w:bookmarkEnd w:id="2884"/>
    <w:p w14:paraId="3B51C53A" w14:textId="77777777" w:rsidR="008C5507" w:rsidRDefault="008C5507">
      <w:pPr>
        <w:bidi/>
        <w:rPr>
          <w:ins w:id="2886" w:author="Microsoft account" w:date="2025-10-02T09:32:00Z"/>
          <w:rFonts w:cs="Calibri"/>
          <w:sz w:val="28"/>
          <w:szCs w:val="28"/>
          <w:rtl/>
          <w:lang w:bidi="fa-IR"/>
        </w:rPr>
        <w:pPrChange w:id="2887" w:author="Microsoft account" w:date="2025-10-02T09:32:00Z">
          <w:pPr>
            <w:bidi/>
            <w:spacing w:after="0" w:line="276" w:lineRule="auto"/>
            <w:jc w:val="both"/>
          </w:pPr>
        </w:pPrChange>
      </w:pPr>
    </w:p>
    <w:p w14:paraId="47BD1E43" w14:textId="74C6EA2E" w:rsidR="008C5507" w:rsidRDefault="008C5507">
      <w:pPr>
        <w:bidi/>
        <w:rPr>
          <w:ins w:id="2888" w:author="Microsoft account" w:date="2025-10-02T10:11:00Z"/>
          <w:rFonts w:cs="Calibri"/>
          <w:sz w:val="28"/>
          <w:szCs w:val="28"/>
          <w:rtl/>
          <w:lang w:bidi="fa-IR"/>
        </w:rPr>
        <w:pPrChange w:id="2889" w:author="Microsoft account" w:date="2025-10-02T09:32:00Z">
          <w:pPr>
            <w:bidi/>
            <w:spacing w:after="0" w:line="276" w:lineRule="auto"/>
            <w:jc w:val="both"/>
          </w:pPr>
        </w:pPrChange>
      </w:pPr>
      <w:ins w:id="2890" w:author="Microsoft account" w:date="2025-10-02T09:32:00Z">
        <w:r>
          <w:rPr>
            <w:rFonts w:cs="Calibri" w:hint="cs"/>
            <w:sz w:val="28"/>
            <w:szCs w:val="28"/>
            <w:rtl/>
            <w:lang w:bidi="fa-IR"/>
          </w:rPr>
          <w:t>-</w:t>
        </w:r>
      </w:ins>
      <w:ins w:id="2891"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892"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893" w:author="Microsoft account" w:date="2025-10-02T10:11:00Z"/>
          <w:rFonts w:cs="Calibri"/>
          <w:sz w:val="28"/>
          <w:szCs w:val="28"/>
          <w:rtl/>
          <w:lang w:bidi="fa-IR"/>
        </w:rPr>
        <w:pPrChange w:id="2894" w:author="Microsoft account" w:date="2025-10-02T10:11:00Z">
          <w:pPr>
            <w:bidi/>
            <w:spacing w:after="0" w:line="276" w:lineRule="auto"/>
            <w:jc w:val="both"/>
          </w:pPr>
        </w:pPrChange>
      </w:pPr>
    </w:p>
    <w:p w14:paraId="0E12DB74" w14:textId="7FEC8E98" w:rsidR="009C2FC8" w:rsidRDefault="00DC3A93">
      <w:pPr>
        <w:bidi/>
        <w:rPr>
          <w:ins w:id="2895" w:author="Microsoft account" w:date="2025-10-02T10:22:00Z"/>
          <w:rFonts w:cs="Calibri"/>
          <w:sz w:val="28"/>
          <w:szCs w:val="28"/>
          <w:rtl/>
          <w:lang w:bidi="fa-IR"/>
        </w:rPr>
        <w:pPrChange w:id="2896" w:author="Microsoft account" w:date="2025-10-02T10:21:00Z">
          <w:pPr>
            <w:bidi/>
            <w:spacing w:after="0" w:line="276" w:lineRule="auto"/>
            <w:jc w:val="both"/>
          </w:pPr>
        </w:pPrChange>
      </w:pPr>
      <w:ins w:id="2897" w:author="Microsoft account" w:date="2025-10-02T10:21:00Z">
        <w:r>
          <w:rPr>
            <w:rFonts w:cs="Calibri"/>
            <w:sz w:val="28"/>
            <w:szCs w:val="28"/>
            <w:lang w:bidi="fa-IR"/>
          </w:rPr>
          <w:t>-</w:t>
        </w:r>
        <w:r>
          <w:rPr>
            <w:rFonts w:cs="Calibri" w:hint="cs"/>
            <w:sz w:val="28"/>
            <w:szCs w:val="28"/>
            <w:rtl/>
            <w:lang w:bidi="fa-IR"/>
          </w:rPr>
          <w:t xml:space="preserve">توی این سایت </w:t>
        </w:r>
      </w:ins>
      <w:ins w:id="2898"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899"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00" w:author="Microsoft account" w:date="2025-10-03T10:47:00Z">
        <w:r w:rsidR="00374F57">
          <w:rPr>
            <w:rFonts w:cs="Calibri" w:hint="cs"/>
            <w:sz w:val="28"/>
            <w:szCs w:val="28"/>
            <w:rtl/>
            <w:lang w:bidi="fa-IR"/>
          </w:rPr>
          <w:t>(</w:t>
        </w:r>
      </w:ins>
      <w:ins w:id="2901"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02" w:author="Microsoft account" w:date="2025-10-03T10:47:00Z">
        <w:r w:rsidR="00374F57">
          <w:rPr>
            <w:rFonts w:cs="Calibri" w:hint="cs"/>
            <w:sz w:val="28"/>
            <w:szCs w:val="28"/>
            <w:rtl/>
            <w:lang w:bidi="fa-IR"/>
          </w:rPr>
          <w:t>)</w:t>
        </w:r>
      </w:ins>
    </w:p>
    <w:p w14:paraId="021FB63C" w14:textId="77777777" w:rsidR="00DC3A93" w:rsidRDefault="00DC3A93">
      <w:pPr>
        <w:bidi/>
        <w:rPr>
          <w:ins w:id="2903" w:author="Microsoft account" w:date="2025-10-02T10:22:00Z"/>
          <w:rFonts w:cs="Calibri"/>
          <w:sz w:val="28"/>
          <w:szCs w:val="28"/>
          <w:rtl/>
          <w:lang w:bidi="fa-IR"/>
        </w:rPr>
        <w:pPrChange w:id="2904" w:author="Microsoft account" w:date="2025-10-02T10:22:00Z">
          <w:pPr>
            <w:bidi/>
            <w:spacing w:after="0" w:line="276" w:lineRule="auto"/>
            <w:jc w:val="both"/>
          </w:pPr>
        </w:pPrChange>
      </w:pPr>
    </w:p>
    <w:p w14:paraId="159ED1E6" w14:textId="43A31233" w:rsidR="00DC3A93" w:rsidRDefault="00DC3A93">
      <w:pPr>
        <w:bidi/>
        <w:rPr>
          <w:ins w:id="2905" w:author="Microsoft account" w:date="2025-10-03T10:54:00Z"/>
          <w:rFonts w:cs="Calibri"/>
          <w:sz w:val="28"/>
          <w:szCs w:val="28"/>
          <w:rtl/>
          <w:lang w:bidi="fa-IR"/>
        </w:rPr>
        <w:pPrChange w:id="2906" w:author="Microsoft account" w:date="2025-10-02T10:22:00Z">
          <w:pPr>
            <w:bidi/>
            <w:spacing w:after="0" w:line="276" w:lineRule="auto"/>
            <w:jc w:val="both"/>
          </w:pPr>
        </w:pPrChange>
      </w:pPr>
      <w:ins w:id="2907" w:author="Microsoft account" w:date="2025-10-02T10:22:00Z">
        <w:r>
          <w:rPr>
            <w:rFonts w:cs="Calibri" w:hint="cs"/>
            <w:sz w:val="28"/>
            <w:szCs w:val="28"/>
            <w:rtl/>
            <w:lang w:bidi="fa-IR"/>
          </w:rPr>
          <w:t>-</w:t>
        </w:r>
      </w:ins>
      <w:ins w:id="2908"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09"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10"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11"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12" w:author="Microsoft account" w:date="2025-10-02T10:26:00Z">
        <w:r w:rsidR="00AB2FC7">
          <w:rPr>
            <w:rFonts w:cs="Calibri" w:hint="cs"/>
            <w:sz w:val="28"/>
            <w:szCs w:val="28"/>
            <w:rtl/>
            <w:lang w:bidi="fa-IR"/>
          </w:rPr>
          <w:t>)</w:t>
        </w:r>
      </w:ins>
    </w:p>
    <w:p w14:paraId="2BCCEF97" w14:textId="77777777" w:rsidR="00E565D1" w:rsidRDefault="00E565D1">
      <w:pPr>
        <w:bidi/>
        <w:rPr>
          <w:ins w:id="2913" w:author="Microsoft account" w:date="2025-10-03T10:54:00Z"/>
          <w:rFonts w:cs="Calibri"/>
          <w:sz w:val="18"/>
          <w:szCs w:val="18"/>
          <w:rtl/>
          <w:lang w:bidi="fa-IR"/>
        </w:rPr>
        <w:pPrChange w:id="2914" w:author="Microsoft account" w:date="2025-10-03T10:54:00Z">
          <w:pPr>
            <w:bidi/>
            <w:spacing w:after="0" w:line="276" w:lineRule="auto"/>
            <w:jc w:val="both"/>
          </w:pPr>
        </w:pPrChange>
      </w:pPr>
      <w:ins w:id="2915" w:author="Microsoft account" w:date="2025-10-03T10:54:00Z">
        <w:r>
          <w:rPr>
            <w:rFonts w:cs="Calibri" w:hint="cs"/>
            <w:sz w:val="28"/>
            <w:szCs w:val="28"/>
            <w:rtl/>
            <w:lang w:bidi="fa-IR"/>
          </w:rPr>
          <w:t>(</w:t>
        </w:r>
      </w:ins>
    </w:p>
    <w:p w14:paraId="39DDF5BA" w14:textId="49E4B72E" w:rsidR="00E565D1" w:rsidRDefault="00E565D1">
      <w:pPr>
        <w:bidi/>
        <w:rPr>
          <w:ins w:id="2916" w:author="Microsoft account" w:date="2025-10-03T10:55:00Z"/>
          <w:rFonts w:cs="Calibri"/>
          <w:sz w:val="18"/>
          <w:szCs w:val="18"/>
          <w:rtl/>
          <w:lang w:bidi="fa-IR"/>
        </w:rPr>
        <w:pPrChange w:id="2917" w:author="Microsoft account" w:date="2025-10-03T10:54:00Z">
          <w:pPr>
            <w:bidi/>
            <w:spacing w:after="0" w:line="276" w:lineRule="auto"/>
            <w:jc w:val="both"/>
          </w:pPr>
        </w:pPrChange>
      </w:pPr>
      <w:ins w:id="2918" w:author="Microsoft account" w:date="2025-10-03T10:54:00Z">
        <w:r>
          <w:rPr>
            <w:rFonts w:cs="Calibri" w:hint="cs"/>
            <w:sz w:val="18"/>
            <w:szCs w:val="18"/>
            <w:rtl/>
            <w:lang w:bidi="fa-IR"/>
          </w:rPr>
          <w:t xml:space="preserve">-نکته درمورد </w:t>
        </w:r>
      </w:ins>
      <w:ins w:id="2919"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20" w:author="Microsoft account" w:date="2025-10-03T10:55:00Z"/>
          <w:rFonts w:cs="Calibri"/>
          <w:sz w:val="18"/>
          <w:szCs w:val="18"/>
          <w:rtl/>
          <w:lang w:bidi="fa-IR"/>
        </w:rPr>
        <w:pPrChange w:id="2921" w:author="Microsoft account" w:date="2025-10-03T10:55:00Z">
          <w:pPr>
            <w:bidi/>
            <w:spacing w:after="0" w:line="276" w:lineRule="auto"/>
            <w:jc w:val="both"/>
          </w:pPr>
        </w:pPrChange>
      </w:pPr>
      <w:ins w:id="2922" w:author="Microsoft account" w:date="2025-10-03T10:55:00Z">
        <w:r w:rsidRPr="002763AA">
          <w:rPr>
            <w:rFonts w:cs="Calibri"/>
            <w:noProof/>
            <w:sz w:val="18"/>
            <w:szCs w:val="18"/>
            <w:rPrChange w:id="2923"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24" w:author="Microsoft account" w:date="2025-10-03T10:54:00Z"/>
          <w:rFonts w:cs="Calibri"/>
          <w:sz w:val="18"/>
          <w:szCs w:val="18"/>
          <w:rtl/>
          <w:lang w:bidi="fa-IR"/>
        </w:rPr>
        <w:pPrChange w:id="2925" w:author="Microsoft account" w:date="2025-10-03T10:55:00Z">
          <w:pPr>
            <w:bidi/>
            <w:spacing w:after="0" w:line="276" w:lineRule="auto"/>
            <w:jc w:val="both"/>
          </w:pPr>
        </w:pPrChange>
      </w:pPr>
      <w:ins w:id="2926" w:author="Microsoft account" w:date="2025-10-03T10:55:00Z">
        <w:r w:rsidRPr="002763AA">
          <w:rPr>
            <w:rFonts w:cs="Calibri"/>
            <w:noProof/>
            <w:sz w:val="18"/>
            <w:szCs w:val="18"/>
            <w:rPrChange w:id="2927"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28" w:author="Microsoft account" w:date="2025-10-02T09:32:00Z"/>
          <w:rFonts w:cs="Calibri"/>
          <w:sz w:val="28"/>
          <w:szCs w:val="28"/>
          <w:lang w:bidi="fa-IR"/>
          <w:rPrChange w:id="2929" w:author="Microsoft account" w:date="2025-10-02T10:21:00Z">
            <w:rPr>
              <w:ins w:id="2930" w:author="Microsoft account" w:date="2025-10-02T09:32:00Z"/>
              <w:lang w:bidi="fa-IR"/>
            </w:rPr>
          </w:rPrChange>
        </w:rPr>
        <w:pPrChange w:id="2931" w:author="Microsoft account" w:date="2025-10-03T10:54:00Z">
          <w:pPr>
            <w:bidi/>
            <w:spacing w:after="0" w:line="276" w:lineRule="auto"/>
            <w:jc w:val="both"/>
          </w:pPr>
        </w:pPrChange>
      </w:pPr>
      <w:ins w:id="2932" w:author="Microsoft account" w:date="2025-10-03T10:54:00Z">
        <w:r>
          <w:rPr>
            <w:rFonts w:cs="Calibri" w:hint="cs"/>
            <w:sz w:val="28"/>
            <w:szCs w:val="28"/>
            <w:rtl/>
            <w:lang w:bidi="fa-IR"/>
          </w:rPr>
          <w:t>)</w:t>
        </w:r>
      </w:ins>
    </w:p>
    <w:p w14:paraId="11238B52" w14:textId="77777777" w:rsidR="008C5507" w:rsidRDefault="008C5507">
      <w:pPr>
        <w:bidi/>
        <w:rPr>
          <w:ins w:id="2933" w:author="Microsoft account" w:date="2025-10-02T10:28:00Z"/>
          <w:rFonts w:cs="Calibri"/>
          <w:sz w:val="28"/>
          <w:szCs w:val="28"/>
          <w:rtl/>
          <w:lang w:bidi="fa-IR"/>
        </w:rPr>
        <w:pPrChange w:id="2934" w:author="Microsoft account" w:date="2025-10-02T09:32:00Z">
          <w:pPr>
            <w:bidi/>
            <w:spacing w:after="0" w:line="276" w:lineRule="auto"/>
            <w:jc w:val="both"/>
          </w:pPr>
        </w:pPrChange>
      </w:pPr>
    </w:p>
    <w:p w14:paraId="61FDFF00" w14:textId="509BE081" w:rsidR="00AB2FC7" w:rsidRDefault="00AB2FC7">
      <w:pPr>
        <w:bidi/>
        <w:rPr>
          <w:ins w:id="2935" w:author="Microsoft account" w:date="2025-10-02T11:50:00Z"/>
          <w:rFonts w:cs="Calibri"/>
          <w:sz w:val="28"/>
          <w:szCs w:val="28"/>
          <w:rtl/>
          <w:lang w:bidi="fa-IR"/>
        </w:rPr>
        <w:pPrChange w:id="2936" w:author="Microsoft account" w:date="2025-10-02T10:28:00Z">
          <w:pPr>
            <w:bidi/>
            <w:spacing w:after="0" w:line="276" w:lineRule="auto"/>
            <w:jc w:val="both"/>
          </w:pPr>
        </w:pPrChange>
      </w:pPr>
      <w:ins w:id="2937" w:author="Microsoft account" w:date="2025-10-02T10:28:00Z">
        <w:r>
          <w:rPr>
            <w:rFonts w:cs="Calibri" w:hint="cs"/>
            <w:sz w:val="28"/>
            <w:szCs w:val="28"/>
            <w:rtl/>
            <w:lang w:bidi="fa-IR"/>
          </w:rPr>
          <w:t>-</w:t>
        </w:r>
      </w:ins>
      <w:ins w:id="2938"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39"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40" w:author="Microsoft account" w:date="2025-10-03T10:55:00Z">
        <w:r w:rsidR="002763AA">
          <w:rPr>
            <w:rFonts w:cs="Calibri" w:hint="cs"/>
            <w:sz w:val="28"/>
            <w:szCs w:val="28"/>
            <w:rtl/>
            <w:lang w:bidi="fa-IR"/>
          </w:rPr>
          <w:t>(</w:t>
        </w:r>
      </w:ins>
      <w:ins w:id="2941"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42"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43" w:author="Microsoft account" w:date="2025-10-03T10:55:00Z">
        <w:r w:rsidR="002763AA">
          <w:rPr>
            <w:rFonts w:cs="Calibri" w:hint="cs"/>
            <w:sz w:val="28"/>
            <w:szCs w:val="28"/>
            <w:rtl/>
            <w:lang w:bidi="fa-IR"/>
          </w:rPr>
          <w:t>)</w:t>
        </w:r>
      </w:ins>
    </w:p>
    <w:p w14:paraId="3154FF0F" w14:textId="77777777" w:rsidR="001A6D6F" w:rsidRDefault="001A6D6F">
      <w:pPr>
        <w:bidi/>
        <w:rPr>
          <w:ins w:id="2944" w:author="Microsoft account" w:date="2025-10-02T11:50:00Z"/>
          <w:rFonts w:cs="Calibri"/>
          <w:sz w:val="28"/>
          <w:szCs w:val="28"/>
          <w:rtl/>
          <w:lang w:bidi="fa-IR"/>
        </w:rPr>
        <w:pPrChange w:id="2945" w:author="Microsoft account" w:date="2025-10-02T11:50:00Z">
          <w:pPr>
            <w:bidi/>
            <w:spacing w:after="0" w:line="276" w:lineRule="auto"/>
            <w:jc w:val="both"/>
          </w:pPr>
        </w:pPrChange>
      </w:pPr>
    </w:p>
    <w:p w14:paraId="69E778F3" w14:textId="070092FA" w:rsidR="001A6D6F" w:rsidRDefault="001A6D6F">
      <w:pPr>
        <w:bidi/>
        <w:rPr>
          <w:ins w:id="2946" w:author="Microsoft account" w:date="2025-10-02T11:54:00Z"/>
          <w:rFonts w:cs="Calibri"/>
          <w:sz w:val="28"/>
          <w:szCs w:val="28"/>
          <w:lang w:bidi="fa-IR"/>
        </w:rPr>
        <w:pPrChange w:id="2947" w:author="Microsoft account" w:date="2025-10-02T11:50:00Z">
          <w:pPr>
            <w:bidi/>
            <w:spacing w:after="0" w:line="276" w:lineRule="auto"/>
            <w:jc w:val="both"/>
          </w:pPr>
        </w:pPrChange>
      </w:pPr>
      <w:ins w:id="2948"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49" w:author="Microsoft account" w:date="2025-10-02T11:51:00Z">
        <w:r>
          <w:rPr>
            <w:rFonts w:cs="Calibri"/>
            <w:sz w:val="28"/>
            <w:szCs w:val="28"/>
            <w:lang w:bidi="fa-IR"/>
          </w:rPr>
          <w:t>pyperclip</w:t>
        </w:r>
      </w:ins>
      <w:ins w:id="2950"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51" w:author="Microsoft account" w:date="2025-10-02T11:54:00Z">
        <w:r>
          <w:rPr>
            <w:rFonts w:cs="Calibri"/>
            <w:sz w:val="28"/>
            <w:szCs w:val="28"/>
            <w:lang w:bidi="fa-IR"/>
          </w:rPr>
          <w:t>pyperclip.copy()</w:t>
        </w:r>
        <w:r>
          <w:rPr>
            <w:rFonts w:cs="Calibri" w:hint="cs"/>
            <w:sz w:val="28"/>
            <w:szCs w:val="28"/>
            <w:rtl/>
            <w:lang w:bidi="fa-IR"/>
          </w:rPr>
          <w:t xml:space="preserve"> و هرج</w:t>
        </w:r>
      </w:ins>
      <w:ins w:id="2952" w:author="Microsoft account" w:date="2025-10-03T10:58:00Z">
        <w:r w:rsidR="002763AA">
          <w:rPr>
            <w:rFonts w:cs="Calibri" w:hint="cs"/>
            <w:sz w:val="28"/>
            <w:szCs w:val="28"/>
            <w:rtl/>
            <w:lang w:bidi="fa-IR"/>
          </w:rPr>
          <w:t>ا</w:t>
        </w:r>
      </w:ins>
      <w:ins w:id="2953"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54" w:author="Microsoft account" w:date="2025-10-02T11:54:00Z"/>
          <w:rFonts w:cs="Calibri"/>
          <w:sz w:val="28"/>
          <w:szCs w:val="28"/>
          <w:lang w:bidi="fa-IR"/>
        </w:rPr>
        <w:pPrChange w:id="2955" w:author="Microsoft account" w:date="2025-10-02T11:54:00Z">
          <w:pPr>
            <w:bidi/>
            <w:spacing w:after="0" w:line="276" w:lineRule="auto"/>
            <w:jc w:val="both"/>
          </w:pPr>
        </w:pPrChange>
      </w:pPr>
    </w:p>
    <w:p w14:paraId="2B8A158E" w14:textId="254E4AE1" w:rsidR="001A6D6F" w:rsidRDefault="00161F77">
      <w:pPr>
        <w:bidi/>
        <w:rPr>
          <w:ins w:id="2956" w:author="Microsoft account" w:date="2025-10-02T09:32:00Z"/>
          <w:rFonts w:cs="Calibri"/>
          <w:sz w:val="28"/>
          <w:szCs w:val="28"/>
          <w:lang w:bidi="fa-IR"/>
        </w:rPr>
        <w:pPrChange w:id="2957" w:author="Microsoft account" w:date="2025-10-02T11:54:00Z">
          <w:pPr>
            <w:bidi/>
            <w:spacing w:after="0" w:line="276" w:lineRule="auto"/>
            <w:jc w:val="both"/>
          </w:pPr>
        </w:pPrChange>
      </w:pPr>
      <w:ins w:id="2958" w:author="Microsoft account" w:date="2025-10-02T11:58:00Z">
        <w:r>
          <w:rPr>
            <w:rFonts w:cs="Calibri"/>
            <w:sz w:val="28"/>
            <w:szCs w:val="28"/>
            <w:lang w:bidi="fa-IR"/>
          </w:rPr>
          <w:t>End of Day029</w:t>
        </w:r>
      </w:ins>
    </w:p>
    <w:p w14:paraId="6ECDD6EB" w14:textId="77777777" w:rsidR="008C5507" w:rsidRDefault="008C5507">
      <w:pPr>
        <w:bidi/>
        <w:rPr>
          <w:ins w:id="2959" w:author="Microsoft account" w:date="2025-10-02T09:32:00Z"/>
          <w:rFonts w:cs="Calibri"/>
          <w:sz w:val="28"/>
          <w:szCs w:val="28"/>
          <w:rtl/>
          <w:lang w:bidi="fa-IR"/>
        </w:rPr>
        <w:pPrChange w:id="2960" w:author="Microsoft account" w:date="2025-10-02T09:32:00Z">
          <w:pPr>
            <w:bidi/>
            <w:spacing w:after="0" w:line="276" w:lineRule="auto"/>
            <w:jc w:val="both"/>
          </w:pPr>
        </w:pPrChange>
      </w:pPr>
    </w:p>
    <w:p w14:paraId="69BAE7B6" w14:textId="1B1BC9F3" w:rsidR="008C5507" w:rsidRDefault="002763AA">
      <w:pPr>
        <w:bidi/>
        <w:spacing w:line="276" w:lineRule="auto"/>
        <w:rPr>
          <w:ins w:id="2961" w:author="Microsoft account" w:date="2025-10-02T09:32:00Z"/>
          <w:rFonts w:cs="Calibri"/>
          <w:sz w:val="28"/>
          <w:szCs w:val="28"/>
          <w:rtl/>
          <w:lang w:bidi="fa-IR"/>
        </w:rPr>
        <w:pPrChange w:id="2962" w:author="Microsoft account" w:date="2025-10-03T11:21:00Z">
          <w:pPr>
            <w:bidi/>
            <w:spacing w:after="0" w:line="276" w:lineRule="auto"/>
            <w:jc w:val="both"/>
          </w:pPr>
        </w:pPrChange>
      </w:pPr>
      <w:bookmarkStart w:id="2963" w:name="I4040711"/>
      <w:ins w:id="2964" w:author="Microsoft account" w:date="2025-10-03T10:58:00Z">
        <w:r>
          <w:rPr>
            <w:rFonts w:cs="Calibri" w:hint="cs"/>
            <w:sz w:val="28"/>
            <w:szCs w:val="28"/>
            <w:rtl/>
            <w:lang w:bidi="fa-IR"/>
          </w:rPr>
          <w:lastRenderedPageBreak/>
          <w:t>ادامه</w:t>
        </w:r>
      </w:ins>
    </w:p>
    <w:bookmarkEnd w:id="2963"/>
    <w:p w14:paraId="14154208" w14:textId="4A50DC2F" w:rsidR="008C5507" w:rsidRDefault="008C5507">
      <w:pPr>
        <w:spacing w:after="0" w:line="276" w:lineRule="auto"/>
        <w:jc w:val="right"/>
        <w:rPr>
          <w:ins w:id="2965" w:author="Microsoft account" w:date="2025-10-03T10:58:00Z"/>
          <w:rFonts w:cs="Calibri"/>
          <w:sz w:val="28"/>
          <w:szCs w:val="28"/>
          <w:rtl/>
          <w:lang w:bidi="fa-IR"/>
        </w:rPr>
        <w:pPrChange w:id="2966"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67" w:author="Microsoft account" w:date="2025-10-03T11:07:00Z"/>
          <w:rFonts w:cs="Calibri"/>
          <w:sz w:val="28"/>
          <w:szCs w:val="28"/>
          <w:rtl/>
          <w:lang w:bidi="fa-IR"/>
        </w:rPr>
        <w:pPrChange w:id="2968" w:author="Microsoft account" w:date="2025-10-03T11:21:00Z">
          <w:pPr>
            <w:bidi/>
            <w:spacing w:after="0" w:line="276" w:lineRule="auto"/>
            <w:jc w:val="both"/>
          </w:pPr>
        </w:pPrChange>
      </w:pPr>
      <w:ins w:id="2969" w:author="Microsoft account" w:date="2025-10-03T11:06:00Z">
        <w:r>
          <w:rPr>
            <w:rFonts w:cs="Calibri" w:hint="cs"/>
            <w:sz w:val="28"/>
            <w:szCs w:val="28"/>
            <w:rtl/>
            <w:lang w:bidi="fa-IR"/>
          </w:rPr>
          <w:t>-</w:t>
        </w:r>
      </w:ins>
      <w:ins w:id="2970"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71" w:author="Microsoft account" w:date="2025-10-03T11:07:00Z"/>
          <w:rFonts w:cs="Calibri"/>
          <w:sz w:val="28"/>
          <w:szCs w:val="28"/>
          <w:rtl/>
          <w:lang w:bidi="fa-IR"/>
        </w:rPr>
        <w:pPrChange w:id="2972"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73" w:author="Microsoft account" w:date="2025-10-03T11:07:00Z"/>
          <w:rFonts w:cs="Calibri"/>
          <w:sz w:val="28"/>
          <w:szCs w:val="28"/>
          <w:rtl/>
          <w:lang w:bidi="fa-IR"/>
        </w:rPr>
        <w:pPrChange w:id="2974" w:author="Microsoft account" w:date="2025-10-03T11:22:00Z">
          <w:pPr>
            <w:bidi/>
            <w:spacing w:after="0" w:line="276" w:lineRule="auto"/>
            <w:jc w:val="both"/>
          </w:pPr>
        </w:pPrChange>
      </w:pPr>
      <w:ins w:id="2975"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76" w:author="Microsoft account" w:date="2025-10-03T11:07:00Z"/>
          <w:rFonts w:cs="Calibri"/>
          <w:sz w:val="28"/>
          <w:szCs w:val="28"/>
          <w:rtl/>
          <w:lang w:bidi="fa-IR"/>
        </w:rPr>
        <w:pPrChange w:id="2977"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78" w:author="Microsoft account" w:date="2025-10-03T10:58:00Z"/>
          <w:rFonts w:cs="Calibri"/>
          <w:sz w:val="28"/>
          <w:szCs w:val="28"/>
          <w:rtl/>
          <w:lang w:bidi="fa-IR"/>
          <w:rPrChange w:id="2979" w:author="Microsoft account" w:date="2025-10-03T11:06:00Z">
            <w:rPr>
              <w:ins w:id="2980" w:author="Microsoft account" w:date="2025-10-03T10:58:00Z"/>
              <w:rtl/>
              <w:lang w:bidi="fa-IR"/>
            </w:rPr>
          </w:rPrChange>
        </w:rPr>
        <w:pPrChange w:id="2981" w:author="Microsoft account" w:date="2025-10-03T11:22:00Z">
          <w:pPr>
            <w:bidi/>
            <w:spacing w:after="0" w:line="276" w:lineRule="auto"/>
            <w:jc w:val="both"/>
          </w:pPr>
        </w:pPrChange>
      </w:pPr>
      <w:ins w:id="2982" w:author="Microsoft account" w:date="2025-10-03T11:07:00Z">
        <w:r>
          <w:rPr>
            <w:rFonts w:cs="Calibri" w:hint="cs"/>
            <w:sz w:val="28"/>
            <w:szCs w:val="28"/>
            <w:rtl/>
            <w:lang w:bidi="fa-IR"/>
          </w:rPr>
          <w:t>-</w:t>
        </w:r>
      </w:ins>
      <w:ins w:id="2983"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84"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2985" w:author="Microsoft account" w:date="2025-10-03T11:10:00Z"/>
          <w:rFonts w:cs="Calibri"/>
          <w:sz w:val="28"/>
          <w:szCs w:val="28"/>
          <w:rtl/>
          <w:lang w:bidi="fa-IR"/>
        </w:rPr>
        <w:pPrChange w:id="2986" w:author="Microsoft account" w:date="2025-10-03T11:22:00Z">
          <w:pPr>
            <w:bidi/>
            <w:spacing w:after="0" w:line="276" w:lineRule="auto"/>
            <w:jc w:val="both"/>
          </w:pPr>
        </w:pPrChange>
      </w:pPr>
      <w:ins w:id="2987" w:author="Microsoft account" w:date="2025-10-03T11:09:00Z">
        <w:r w:rsidRPr="008A2F00">
          <w:rPr>
            <w:rFonts w:cs="Calibri"/>
            <w:noProof/>
            <w:sz w:val="28"/>
            <w:szCs w:val="28"/>
            <w:rPrChange w:id="2988"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2989" w:author="Microsoft account" w:date="2025-10-03T11:11:00Z"/>
          <w:rFonts w:cs="Calibri"/>
          <w:sz w:val="28"/>
          <w:szCs w:val="28"/>
          <w:rtl/>
          <w:lang w:bidi="fa-IR"/>
        </w:rPr>
        <w:pPrChange w:id="2990" w:author="Microsoft account" w:date="2025-10-03T11:22:00Z">
          <w:pPr>
            <w:bidi/>
            <w:spacing w:after="0" w:line="276" w:lineRule="auto"/>
            <w:jc w:val="both"/>
          </w:pPr>
        </w:pPrChange>
      </w:pPr>
      <w:ins w:id="2991"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992"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2993" w:author="Microsoft account" w:date="2025-10-03T11:11:00Z"/>
          <w:rFonts w:cs="Calibri"/>
          <w:sz w:val="28"/>
          <w:szCs w:val="28"/>
          <w:rtl/>
          <w:lang w:bidi="fa-IR"/>
        </w:rPr>
        <w:pPrChange w:id="2994" w:author="Microsoft account" w:date="2025-10-03T11:22:00Z">
          <w:pPr>
            <w:bidi/>
            <w:spacing w:after="0" w:line="276" w:lineRule="auto"/>
            <w:jc w:val="both"/>
          </w:pPr>
        </w:pPrChange>
      </w:pPr>
    </w:p>
    <w:p w14:paraId="3566823F" w14:textId="5085B513" w:rsidR="00062862" w:rsidRDefault="00062862">
      <w:pPr>
        <w:bidi/>
        <w:spacing w:after="0" w:line="276" w:lineRule="auto"/>
        <w:rPr>
          <w:ins w:id="2995" w:author="Microsoft account" w:date="2025-10-03T11:17:00Z"/>
          <w:rFonts w:cs="Calibri"/>
          <w:sz w:val="28"/>
          <w:szCs w:val="28"/>
          <w:rtl/>
          <w:lang w:bidi="fa-IR"/>
        </w:rPr>
        <w:pPrChange w:id="2996" w:author="Microsoft account" w:date="2025-10-03T11:22:00Z">
          <w:pPr>
            <w:bidi/>
            <w:spacing w:after="0" w:line="276" w:lineRule="auto"/>
            <w:jc w:val="both"/>
          </w:pPr>
        </w:pPrChange>
      </w:pPr>
      <w:ins w:id="2997" w:author="Microsoft account" w:date="2025-10-03T11:11:00Z">
        <w:r>
          <w:rPr>
            <w:rFonts w:cs="Calibri" w:hint="cs"/>
            <w:sz w:val="28"/>
            <w:szCs w:val="28"/>
            <w:rtl/>
            <w:lang w:bidi="fa-IR"/>
          </w:rPr>
          <w:t>-</w:t>
        </w:r>
      </w:ins>
      <w:ins w:id="2998"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2999" w:author="Microsoft account" w:date="2025-10-03T11:17:00Z"/>
          <w:rFonts w:cs="Calibri"/>
          <w:sz w:val="28"/>
          <w:szCs w:val="28"/>
          <w:rtl/>
          <w:lang w:bidi="fa-IR"/>
        </w:rPr>
        <w:pPrChange w:id="3000" w:author="Microsoft account" w:date="2025-10-03T11:22:00Z">
          <w:pPr>
            <w:bidi/>
            <w:spacing w:after="0" w:line="276" w:lineRule="auto"/>
            <w:jc w:val="both"/>
          </w:pPr>
        </w:pPrChange>
      </w:pPr>
      <w:ins w:id="3001"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02" w:author="Microsoft account" w:date="2025-10-03T11:18:00Z"/>
          <w:rFonts w:cs="Calibri"/>
          <w:sz w:val="28"/>
          <w:szCs w:val="28"/>
          <w:rtl/>
          <w:lang w:bidi="fa-IR"/>
        </w:rPr>
        <w:pPrChange w:id="3003" w:author="Microsoft account" w:date="2025-10-03T11:22:00Z">
          <w:pPr>
            <w:bidi/>
            <w:spacing w:after="0" w:line="276" w:lineRule="auto"/>
            <w:jc w:val="both"/>
          </w:pPr>
        </w:pPrChange>
      </w:pPr>
      <w:ins w:id="3004"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05"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06" w:author="Microsoft account" w:date="2025-10-03T11:19:00Z"/>
          <w:rFonts w:cs="Calibri"/>
          <w:sz w:val="28"/>
          <w:szCs w:val="28"/>
          <w:rtl/>
          <w:lang w:bidi="fa-IR"/>
        </w:rPr>
        <w:pPrChange w:id="3007" w:author="Microsoft account" w:date="2025-10-03T11:22:00Z">
          <w:pPr>
            <w:bidi/>
            <w:spacing w:after="0" w:line="276" w:lineRule="auto"/>
            <w:jc w:val="both"/>
          </w:pPr>
        </w:pPrChange>
      </w:pPr>
      <w:ins w:id="3008"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09"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10" w:author="Microsoft account" w:date="2025-10-04T09:27:00Z"/>
          <w:rFonts w:cs="Calibri"/>
          <w:sz w:val="28"/>
          <w:szCs w:val="28"/>
          <w:rtl/>
          <w:lang w:bidi="fa-IR"/>
        </w:rPr>
        <w:pPrChange w:id="3011" w:author="Microsoft account" w:date="2025-10-03T11:22:00Z">
          <w:pPr>
            <w:bidi/>
            <w:spacing w:after="0" w:line="276" w:lineRule="auto"/>
            <w:jc w:val="both"/>
          </w:pPr>
        </w:pPrChange>
      </w:pPr>
      <w:ins w:id="3012"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13"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14"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15" w:author="Microsoft account" w:date="2025-10-04T09:29:00Z"/>
          <w:rFonts w:cs="Calibri"/>
          <w:sz w:val="18"/>
          <w:szCs w:val="18"/>
          <w:rtl/>
          <w:lang w:bidi="fa-IR"/>
        </w:rPr>
        <w:pPrChange w:id="3016" w:author="Microsoft account" w:date="2025-10-04T09:27:00Z">
          <w:pPr>
            <w:bidi/>
            <w:spacing w:after="0" w:line="276" w:lineRule="auto"/>
            <w:jc w:val="both"/>
          </w:pPr>
        </w:pPrChange>
      </w:pPr>
      <w:ins w:id="3017" w:author="Microsoft account" w:date="2025-10-04T09:27:00Z">
        <w:r>
          <w:rPr>
            <w:rFonts w:cs="Calibri" w:hint="cs"/>
            <w:sz w:val="28"/>
            <w:szCs w:val="28"/>
            <w:rtl/>
            <w:lang w:bidi="fa-IR"/>
          </w:rPr>
          <w:t>(</w:t>
        </w:r>
      </w:ins>
      <w:ins w:id="3018"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19"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20" w:author="Microsoft account" w:date="2025-10-04T09:29:00Z"/>
          <w:rFonts w:cs="Calibri"/>
          <w:sz w:val="18"/>
          <w:szCs w:val="18"/>
          <w:rtl/>
          <w:lang w:bidi="fa-IR"/>
        </w:rPr>
        <w:pPrChange w:id="3021" w:author="Microsoft account" w:date="2025-10-04T09:29:00Z">
          <w:pPr>
            <w:bidi/>
            <w:spacing w:after="0" w:line="276" w:lineRule="auto"/>
            <w:jc w:val="both"/>
          </w:pPr>
        </w:pPrChange>
      </w:pPr>
      <w:ins w:id="3022"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23" w:author="Microsoft account" w:date="2025-10-03T11:22:00Z"/>
          <w:rFonts w:cs="Calibri"/>
          <w:sz w:val="28"/>
          <w:szCs w:val="28"/>
          <w:rtl/>
          <w:lang w:bidi="fa-IR"/>
        </w:rPr>
        <w:pPrChange w:id="3024" w:author="Microsoft account" w:date="2025-10-04T09:29:00Z">
          <w:pPr>
            <w:bidi/>
            <w:spacing w:after="0" w:line="276" w:lineRule="auto"/>
            <w:jc w:val="both"/>
          </w:pPr>
        </w:pPrChange>
      </w:pPr>
      <w:ins w:id="3025"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26" w:author="Microsoft account" w:date="2025-10-03T11:22:00Z"/>
          <w:rFonts w:cs="Calibri"/>
          <w:sz w:val="28"/>
          <w:szCs w:val="28"/>
          <w:rtl/>
          <w:lang w:bidi="fa-IR"/>
        </w:rPr>
        <w:pPrChange w:id="3027" w:author="Microsoft account" w:date="2025-10-03T11:22:00Z">
          <w:pPr>
            <w:bidi/>
            <w:spacing w:after="0" w:line="276" w:lineRule="auto"/>
            <w:jc w:val="both"/>
          </w:pPr>
        </w:pPrChange>
      </w:pPr>
    </w:p>
    <w:p w14:paraId="7BF9C4F2" w14:textId="07A4E92A" w:rsidR="006D06FF" w:rsidRDefault="006D06FF">
      <w:pPr>
        <w:bidi/>
        <w:spacing w:after="0" w:line="276" w:lineRule="auto"/>
        <w:rPr>
          <w:ins w:id="3028" w:author="Microsoft account" w:date="2025-10-03T11:23:00Z"/>
          <w:rFonts w:cs="Calibri"/>
          <w:sz w:val="28"/>
          <w:szCs w:val="28"/>
          <w:rtl/>
          <w:lang w:bidi="fa-IR"/>
        </w:rPr>
        <w:pPrChange w:id="3029" w:author="Microsoft account" w:date="2025-10-03T11:22:00Z">
          <w:pPr>
            <w:bidi/>
            <w:spacing w:after="0" w:line="276" w:lineRule="auto"/>
            <w:jc w:val="both"/>
          </w:pPr>
        </w:pPrChange>
      </w:pPr>
      <w:ins w:id="3030"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31"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32" w:author="Microsoft account" w:date="2025-10-03T11:23:00Z"/>
          <w:rFonts w:cs="Calibri"/>
          <w:sz w:val="28"/>
          <w:szCs w:val="28"/>
          <w:rtl/>
          <w:lang w:bidi="fa-IR"/>
        </w:rPr>
        <w:pPrChange w:id="3033" w:author="Microsoft account" w:date="2025-10-03T11:23:00Z">
          <w:pPr>
            <w:bidi/>
            <w:spacing w:after="0" w:line="276" w:lineRule="auto"/>
            <w:jc w:val="both"/>
          </w:pPr>
        </w:pPrChange>
      </w:pPr>
    </w:p>
    <w:p w14:paraId="5C91A5FB" w14:textId="00C49D9D" w:rsidR="006D06FF" w:rsidRDefault="006D06FF">
      <w:pPr>
        <w:bidi/>
        <w:spacing w:after="0" w:line="276" w:lineRule="auto"/>
        <w:rPr>
          <w:ins w:id="3034" w:author="Microsoft account" w:date="2025-10-03T11:24:00Z"/>
          <w:rFonts w:cs="Calibri"/>
          <w:sz w:val="28"/>
          <w:szCs w:val="28"/>
          <w:rtl/>
          <w:lang w:bidi="fa-IR"/>
        </w:rPr>
        <w:pPrChange w:id="3035" w:author="Microsoft account" w:date="2025-10-03T11:23:00Z">
          <w:pPr>
            <w:bidi/>
            <w:spacing w:after="0" w:line="276" w:lineRule="auto"/>
            <w:jc w:val="both"/>
          </w:pPr>
        </w:pPrChange>
      </w:pPr>
      <w:ins w:id="3036" w:author="Microsoft account" w:date="2025-10-03T11:23:00Z">
        <w:r>
          <w:rPr>
            <w:rFonts w:cs="Calibri" w:hint="cs"/>
            <w:sz w:val="28"/>
            <w:szCs w:val="28"/>
            <w:rtl/>
            <w:lang w:bidi="fa-IR"/>
          </w:rPr>
          <w:t xml:space="preserve">در ادامه هم اشاره ای به قانون </w:t>
        </w:r>
      </w:ins>
      <w:ins w:id="3037"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38" w:author="Microsoft account" w:date="2025-10-03T11:21:00Z"/>
          <w:rStyle w:val="IntenseEmphasis"/>
          <w:rtl/>
          <w:rPrChange w:id="3039" w:author="Microsoft account" w:date="2025-10-03T11:24:00Z">
            <w:rPr>
              <w:ins w:id="3040" w:author="Microsoft account" w:date="2025-10-03T11:21:00Z"/>
              <w:rFonts w:cs="Calibri"/>
              <w:sz w:val="28"/>
              <w:szCs w:val="28"/>
              <w:rtl/>
              <w:lang w:bidi="fa-IR"/>
            </w:rPr>
          </w:rPrChange>
        </w:rPr>
        <w:pPrChange w:id="3041" w:author="Microsoft account" w:date="2025-10-03T11:24:00Z">
          <w:pPr>
            <w:bidi/>
            <w:spacing w:after="0" w:line="276" w:lineRule="auto"/>
            <w:jc w:val="both"/>
          </w:pPr>
        </w:pPrChange>
      </w:pPr>
      <w:ins w:id="3042"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43" w:author="Microsoft account" w:date="2025-10-03T11:25:00Z"/>
          <w:rFonts w:cs="Calibri"/>
          <w:sz w:val="28"/>
          <w:szCs w:val="28"/>
          <w:rtl/>
          <w:lang w:bidi="fa-IR"/>
        </w:rPr>
        <w:pPrChange w:id="3044" w:author="Microsoft account" w:date="2025-10-03T11:22:00Z">
          <w:pPr>
            <w:bidi/>
            <w:spacing w:after="0" w:line="276" w:lineRule="auto"/>
            <w:jc w:val="both"/>
          </w:pPr>
        </w:pPrChange>
      </w:pPr>
      <w:ins w:id="3045" w:author="Microsoft account" w:date="2025-10-03T11:24:00Z">
        <w:r>
          <w:rPr>
            <w:rFonts w:cs="Calibri" w:hint="cs"/>
            <w:sz w:val="28"/>
            <w:szCs w:val="28"/>
            <w:rtl/>
            <w:lang w:bidi="fa-IR"/>
          </w:rPr>
          <w:t xml:space="preserve">که </w:t>
        </w:r>
      </w:ins>
      <w:ins w:id="3046"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47" w:author="Microsoft account" w:date="2025-10-03T11:27:00Z"/>
          <w:rFonts w:cs="Calibri"/>
          <w:sz w:val="28"/>
          <w:szCs w:val="28"/>
          <w:rtl/>
          <w:lang w:bidi="fa-IR"/>
        </w:rPr>
        <w:pPrChange w:id="3048" w:author="Microsoft account" w:date="2025-10-03T11:26:00Z">
          <w:pPr>
            <w:bidi/>
            <w:spacing w:after="0" w:line="276" w:lineRule="auto"/>
            <w:jc w:val="both"/>
          </w:pPr>
        </w:pPrChange>
      </w:pPr>
      <w:ins w:id="3049" w:author="Microsoft account" w:date="2025-10-03T11:26:00Z">
        <w:r w:rsidRPr="00D726F1">
          <w:rPr>
            <w:rFonts w:cs="Calibri"/>
            <w:noProof/>
            <w:sz w:val="28"/>
            <w:szCs w:val="28"/>
            <w:rPrChange w:id="3050"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51" w:author="Microsoft account" w:date="2025-10-03T11:27:00Z"/>
          <w:rFonts w:cs="Calibri"/>
          <w:sz w:val="28"/>
          <w:szCs w:val="28"/>
          <w:rtl/>
          <w:lang w:bidi="fa-IR"/>
        </w:rPr>
        <w:pPrChange w:id="3052" w:author="Microsoft account" w:date="2025-10-03T11:27:00Z">
          <w:pPr>
            <w:bidi/>
            <w:spacing w:after="0" w:line="276" w:lineRule="auto"/>
            <w:jc w:val="both"/>
          </w:pPr>
        </w:pPrChange>
      </w:pPr>
    </w:p>
    <w:p w14:paraId="1F471E5F" w14:textId="1B0C1C01" w:rsidR="00D726F1" w:rsidRDefault="00D726F1">
      <w:pPr>
        <w:bidi/>
        <w:spacing w:after="0" w:line="276" w:lineRule="auto"/>
        <w:rPr>
          <w:ins w:id="3053" w:author="Microsoft account" w:date="2025-10-03T11:28:00Z"/>
          <w:rFonts w:cs="Calibri"/>
          <w:sz w:val="28"/>
          <w:szCs w:val="28"/>
          <w:rtl/>
          <w:lang w:bidi="fa-IR"/>
        </w:rPr>
        <w:pPrChange w:id="3054" w:author="Microsoft account" w:date="2025-10-03T11:27:00Z">
          <w:pPr>
            <w:bidi/>
            <w:spacing w:after="0" w:line="276" w:lineRule="auto"/>
            <w:jc w:val="both"/>
          </w:pPr>
        </w:pPrChange>
      </w:pPr>
      <w:ins w:id="3055" w:author="Microsoft account" w:date="2025-10-03T11:27:00Z">
        <w:r>
          <w:rPr>
            <w:rFonts w:cs="Calibri" w:hint="cs"/>
            <w:sz w:val="28"/>
            <w:szCs w:val="28"/>
            <w:rtl/>
            <w:lang w:bidi="fa-IR"/>
          </w:rPr>
          <w:t xml:space="preserve">-ما تا بخشِ </w:t>
        </w:r>
      </w:ins>
      <w:ins w:id="3056"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57" w:author="Microsoft account" w:date="2025-10-03T11:28:00Z"/>
          <w:rFonts w:cs="Calibri"/>
          <w:sz w:val="28"/>
          <w:szCs w:val="28"/>
          <w:rtl/>
          <w:lang w:bidi="fa-IR"/>
        </w:rPr>
        <w:pPrChange w:id="3058" w:author="Microsoft account" w:date="2025-10-03T11:28:00Z">
          <w:pPr>
            <w:bidi/>
            <w:spacing w:after="0" w:line="276" w:lineRule="auto"/>
            <w:jc w:val="both"/>
          </w:pPr>
        </w:pPrChange>
      </w:pPr>
    </w:p>
    <w:p w14:paraId="3A9B1846" w14:textId="7305CF22" w:rsidR="00D726F1" w:rsidRDefault="00D726F1">
      <w:pPr>
        <w:bidi/>
        <w:spacing w:after="0" w:line="276" w:lineRule="auto"/>
        <w:rPr>
          <w:ins w:id="3059" w:author="Microsoft account" w:date="2025-10-03T11:31:00Z"/>
          <w:rFonts w:cs="Calibri"/>
          <w:sz w:val="28"/>
          <w:szCs w:val="28"/>
          <w:rtl/>
          <w:lang w:bidi="fa-IR"/>
        </w:rPr>
        <w:pPrChange w:id="3060" w:author="Microsoft account" w:date="2025-10-03T11:28:00Z">
          <w:pPr>
            <w:bidi/>
            <w:spacing w:after="0" w:line="276" w:lineRule="auto"/>
            <w:jc w:val="both"/>
          </w:pPr>
        </w:pPrChange>
      </w:pPr>
      <w:ins w:id="3061" w:author="Microsoft account" w:date="2025-10-03T11:28:00Z">
        <w:r>
          <w:rPr>
            <w:rFonts w:cs="Calibri" w:hint="cs"/>
            <w:sz w:val="28"/>
            <w:szCs w:val="28"/>
            <w:rtl/>
            <w:lang w:bidi="fa-IR"/>
          </w:rPr>
          <w:t>-</w:t>
        </w:r>
      </w:ins>
      <w:ins w:id="3062"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63" w:author="Microsoft account" w:date="2025-10-03T11:31:00Z"/>
          <w:rFonts w:cs="Calibri"/>
          <w:sz w:val="28"/>
          <w:szCs w:val="28"/>
          <w:rtl/>
          <w:lang w:bidi="fa-IR"/>
        </w:rPr>
        <w:pPrChange w:id="3064" w:author="Microsoft account" w:date="2025-10-03T11:31:00Z">
          <w:pPr>
            <w:bidi/>
            <w:spacing w:after="0" w:line="276" w:lineRule="auto"/>
            <w:jc w:val="both"/>
          </w:pPr>
        </w:pPrChange>
      </w:pPr>
      <w:ins w:id="3065" w:author="Microsoft account" w:date="2025-10-03T11:31:00Z">
        <w:r w:rsidRPr="00356155">
          <w:rPr>
            <w:rFonts w:cs="Calibri"/>
            <w:noProof/>
            <w:sz w:val="28"/>
            <w:szCs w:val="28"/>
            <w:rPrChange w:id="3066"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67" w:author="Microsoft account" w:date="2025-10-03T11:35:00Z"/>
          <w:rFonts w:cs="Calibri"/>
          <w:sz w:val="28"/>
          <w:szCs w:val="28"/>
          <w:rtl/>
          <w:lang w:bidi="fa-IR"/>
        </w:rPr>
        <w:pPrChange w:id="3068" w:author="Microsoft account" w:date="2025-10-03T11:31:00Z">
          <w:pPr>
            <w:bidi/>
            <w:spacing w:after="0" w:line="276" w:lineRule="auto"/>
            <w:jc w:val="both"/>
          </w:pPr>
        </w:pPrChange>
      </w:pPr>
      <w:ins w:id="3069"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70"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71"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72"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73"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74" w:author="Microsoft account" w:date="2025-10-03T11:35:00Z"/>
          <w:rFonts w:cs="Calibri"/>
          <w:sz w:val="28"/>
          <w:szCs w:val="28"/>
          <w:rtl/>
          <w:lang w:bidi="fa-IR"/>
        </w:rPr>
        <w:pPrChange w:id="3075" w:author="Microsoft account" w:date="2025-10-03T11:35:00Z">
          <w:pPr>
            <w:bidi/>
            <w:spacing w:after="0" w:line="276" w:lineRule="auto"/>
            <w:jc w:val="both"/>
          </w:pPr>
        </w:pPrChange>
      </w:pPr>
    </w:p>
    <w:p w14:paraId="34694518" w14:textId="62615441" w:rsidR="00266C25" w:rsidRDefault="00266C25">
      <w:pPr>
        <w:bidi/>
        <w:spacing w:after="0" w:line="276" w:lineRule="auto"/>
        <w:rPr>
          <w:ins w:id="3076" w:author="Microsoft account" w:date="2025-10-03T11:45:00Z"/>
          <w:rFonts w:cs="Calibri"/>
          <w:sz w:val="28"/>
          <w:szCs w:val="28"/>
          <w:rtl/>
          <w:lang w:bidi="fa-IR"/>
        </w:rPr>
        <w:pPrChange w:id="3077" w:author="Microsoft account" w:date="2025-10-03T11:35:00Z">
          <w:pPr>
            <w:bidi/>
            <w:spacing w:after="0" w:line="276" w:lineRule="auto"/>
            <w:jc w:val="both"/>
          </w:pPr>
        </w:pPrChange>
      </w:pPr>
      <w:ins w:id="3078" w:author="Microsoft account" w:date="2025-10-03T11:35:00Z">
        <w:r>
          <w:rPr>
            <w:rFonts w:cs="Calibri" w:hint="cs"/>
            <w:sz w:val="28"/>
            <w:szCs w:val="28"/>
            <w:rtl/>
            <w:lang w:bidi="fa-IR"/>
          </w:rPr>
          <w:t>-</w:t>
        </w:r>
      </w:ins>
      <w:ins w:id="3079"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80"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081"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082"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83"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084" w:author="Microsoft account" w:date="2025-10-04T09:35:00Z"/>
          <w:rFonts w:cs="Calibri"/>
          <w:sz w:val="28"/>
          <w:szCs w:val="28"/>
          <w:rtl/>
          <w:lang w:bidi="fa-IR"/>
        </w:rPr>
        <w:pPrChange w:id="3085" w:author="Microsoft account" w:date="2025-10-03T11:45:00Z">
          <w:pPr>
            <w:bidi/>
            <w:spacing w:after="0" w:line="276" w:lineRule="auto"/>
            <w:jc w:val="both"/>
          </w:pPr>
        </w:pPrChange>
      </w:pPr>
      <w:ins w:id="3086" w:author="Microsoft account" w:date="2025-10-03T11:45:00Z">
        <w:r w:rsidRPr="00445024">
          <w:rPr>
            <w:rFonts w:cs="Calibri"/>
            <w:noProof/>
            <w:sz w:val="28"/>
            <w:szCs w:val="28"/>
            <w:rPrChange w:id="3087"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088" w:author="Microsoft account" w:date="2025-10-03T11:45:00Z"/>
          <w:rFonts w:cs="Calibri"/>
          <w:sz w:val="28"/>
          <w:szCs w:val="28"/>
          <w:rtl/>
          <w:lang w:bidi="fa-IR"/>
        </w:rPr>
        <w:pPrChange w:id="3089" w:author="Microsoft account" w:date="2025-10-04T09:35:00Z">
          <w:pPr>
            <w:bidi/>
            <w:spacing w:after="0" w:line="276" w:lineRule="auto"/>
            <w:jc w:val="both"/>
          </w:pPr>
        </w:pPrChange>
      </w:pPr>
      <w:ins w:id="3090"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091"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092"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093" w:author="Microsoft account" w:date="2025-10-03T11:45:00Z"/>
          <w:rFonts w:cs="Calibri"/>
          <w:sz w:val="28"/>
          <w:szCs w:val="28"/>
          <w:rtl/>
          <w:lang w:bidi="fa-IR"/>
        </w:rPr>
        <w:pPrChange w:id="3094" w:author="Microsoft account" w:date="2025-10-03T11:45:00Z">
          <w:pPr>
            <w:bidi/>
            <w:spacing w:after="0" w:line="276" w:lineRule="auto"/>
            <w:jc w:val="both"/>
          </w:pPr>
        </w:pPrChange>
      </w:pPr>
    </w:p>
    <w:p w14:paraId="315777C2" w14:textId="5FBB6994" w:rsidR="00445024" w:rsidRDefault="00445024">
      <w:pPr>
        <w:bidi/>
        <w:spacing w:after="0" w:line="276" w:lineRule="auto"/>
        <w:rPr>
          <w:ins w:id="3095" w:author="Microsoft account" w:date="2025-10-03T11:49:00Z"/>
          <w:rFonts w:cs="Calibri"/>
          <w:sz w:val="28"/>
          <w:szCs w:val="28"/>
          <w:rtl/>
          <w:lang w:bidi="fa-IR"/>
        </w:rPr>
        <w:pPrChange w:id="3096" w:author="Microsoft account" w:date="2025-10-03T11:45:00Z">
          <w:pPr>
            <w:bidi/>
            <w:spacing w:after="0" w:line="276" w:lineRule="auto"/>
            <w:jc w:val="both"/>
          </w:pPr>
        </w:pPrChange>
      </w:pPr>
      <w:ins w:id="3097" w:author="Microsoft account" w:date="2025-10-03T11:45:00Z">
        <w:r>
          <w:rPr>
            <w:rFonts w:cs="Calibri" w:hint="cs"/>
            <w:sz w:val="28"/>
            <w:szCs w:val="28"/>
            <w:rtl/>
            <w:lang w:bidi="fa-IR"/>
          </w:rPr>
          <w:t>-</w:t>
        </w:r>
      </w:ins>
      <w:ins w:id="3098"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099"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00" w:author="Microsoft account" w:date="2025-10-03T11:49:00Z"/>
          <w:rFonts w:cs="Calibri"/>
          <w:sz w:val="28"/>
          <w:szCs w:val="28"/>
          <w:rtl/>
          <w:lang w:bidi="fa-IR"/>
        </w:rPr>
        <w:pPrChange w:id="3101" w:author="Microsoft account" w:date="2025-10-03T11:49:00Z">
          <w:pPr>
            <w:bidi/>
            <w:spacing w:after="0" w:line="276" w:lineRule="auto"/>
            <w:jc w:val="both"/>
          </w:pPr>
        </w:pPrChange>
      </w:pPr>
    </w:p>
    <w:p w14:paraId="33CE2B42" w14:textId="3BC5E537" w:rsidR="00BF3BB4" w:rsidRDefault="00BF3BB4">
      <w:pPr>
        <w:bidi/>
        <w:spacing w:after="0" w:line="276" w:lineRule="auto"/>
        <w:rPr>
          <w:ins w:id="3102" w:author="Microsoft account" w:date="2025-10-03T11:50:00Z"/>
          <w:rFonts w:cs="Calibri"/>
          <w:sz w:val="28"/>
          <w:szCs w:val="28"/>
          <w:rtl/>
          <w:lang w:bidi="fa-IR"/>
        </w:rPr>
        <w:pPrChange w:id="3103" w:author="Microsoft account" w:date="2025-10-03T11:49:00Z">
          <w:pPr>
            <w:bidi/>
            <w:spacing w:after="0" w:line="276" w:lineRule="auto"/>
            <w:jc w:val="both"/>
          </w:pPr>
        </w:pPrChange>
      </w:pPr>
      <w:ins w:id="3104"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05"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06"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07"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08"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09" w:author="Microsoft account" w:date="2025-10-03T11:50:00Z"/>
          <w:rFonts w:cs="Calibri"/>
          <w:sz w:val="28"/>
          <w:szCs w:val="28"/>
          <w:rtl/>
          <w:lang w:bidi="fa-IR"/>
        </w:rPr>
        <w:pPrChange w:id="3110" w:author="Microsoft account" w:date="2025-10-03T11:50:00Z">
          <w:pPr>
            <w:bidi/>
            <w:spacing w:after="0" w:line="276" w:lineRule="auto"/>
            <w:jc w:val="both"/>
          </w:pPr>
        </w:pPrChange>
      </w:pPr>
    </w:p>
    <w:p w14:paraId="2392D4E3" w14:textId="722F6CF1" w:rsidR="00BF3BB4" w:rsidRDefault="00BF3BB4">
      <w:pPr>
        <w:bidi/>
        <w:spacing w:after="0" w:line="276" w:lineRule="auto"/>
        <w:rPr>
          <w:ins w:id="3111" w:author="Microsoft account" w:date="2025-10-03T12:09:00Z"/>
          <w:rFonts w:cs="Calibri"/>
          <w:sz w:val="28"/>
          <w:szCs w:val="28"/>
          <w:rtl/>
          <w:lang w:bidi="fa-IR"/>
        </w:rPr>
        <w:pPrChange w:id="3112" w:author="Microsoft account" w:date="2025-10-03T11:50:00Z">
          <w:pPr>
            <w:bidi/>
            <w:spacing w:after="0" w:line="276" w:lineRule="auto"/>
            <w:jc w:val="both"/>
          </w:pPr>
        </w:pPrChange>
      </w:pPr>
      <w:ins w:id="3113" w:author="Microsoft account" w:date="2025-10-03T11:50:00Z">
        <w:r>
          <w:rPr>
            <w:rFonts w:cs="Calibri" w:hint="cs"/>
            <w:sz w:val="28"/>
            <w:szCs w:val="28"/>
            <w:rtl/>
            <w:lang w:bidi="fa-IR"/>
          </w:rPr>
          <w:t>-</w:t>
        </w:r>
      </w:ins>
      <w:ins w:id="3114"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15" w:author="Microsoft account" w:date="2025-10-03T12:07:00Z">
        <w:r w:rsidR="00164F65">
          <w:rPr>
            <w:rFonts w:cs="Calibri"/>
            <w:sz w:val="28"/>
            <w:szCs w:val="28"/>
            <w:lang w:bidi="fa-IR"/>
          </w:rPr>
          <w:t>“message”</w:t>
        </w:r>
      </w:ins>
      <w:ins w:id="3116" w:author="Microsoft account" w:date="2025-10-03T12:06:00Z">
        <w:r w:rsidR="00164F65">
          <w:rPr>
            <w:rFonts w:cs="Calibri"/>
            <w:sz w:val="28"/>
            <w:szCs w:val="28"/>
            <w:lang w:bidi="fa-IR"/>
          </w:rPr>
          <w:t>)</w:t>
        </w:r>
      </w:ins>
      <w:ins w:id="3117"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18"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19" w:author="Microsoft account" w:date="2025-10-03T12:09:00Z"/>
          <w:rFonts w:cs="Calibri"/>
          <w:sz w:val="28"/>
          <w:szCs w:val="28"/>
          <w:rtl/>
          <w:lang w:bidi="fa-IR"/>
        </w:rPr>
        <w:pPrChange w:id="3120" w:author="Microsoft account" w:date="2025-10-03T12:09:00Z">
          <w:pPr>
            <w:bidi/>
            <w:spacing w:after="0" w:line="276" w:lineRule="auto"/>
            <w:jc w:val="both"/>
          </w:pPr>
        </w:pPrChange>
      </w:pPr>
      <w:ins w:id="3121" w:author="Microsoft account" w:date="2025-10-03T12:09:00Z">
        <w:r w:rsidRPr="00164F65">
          <w:rPr>
            <w:rFonts w:cs="Calibri"/>
            <w:noProof/>
            <w:sz w:val="28"/>
            <w:szCs w:val="28"/>
            <w:rPrChange w:id="3122"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23" w:author="Microsoft account" w:date="2025-10-04T09:39:00Z"/>
          <w:rFonts w:cs="Calibri"/>
          <w:sz w:val="28"/>
          <w:szCs w:val="28"/>
          <w:rtl/>
          <w:lang w:bidi="fa-IR"/>
        </w:rPr>
        <w:pPrChange w:id="3124" w:author="Microsoft account" w:date="2025-10-03T12:07:00Z">
          <w:pPr>
            <w:bidi/>
            <w:spacing w:after="0" w:line="276" w:lineRule="auto"/>
            <w:jc w:val="both"/>
          </w:pPr>
        </w:pPrChange>
      </w:pPr>
      <w:ins w:id="3125"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26"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27"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28" w:author="Microsoft account" w:date="2025-10-03T12:07:00Z"/>
          <w:rFonts w:cs="Calibri"/>
          <w:sz w:val="28"/>
          <w:szCs w:val="28"/>
          <w:rtl/>
          <w:lang w:bidi="fa-IR"/>
        </w:rPr>
        <w:pPrChange w:id="3129" w:author="Microsoft account" w:date="2025-10-04T09:39:00Z">
          <w:pPr>
            <w:bidi/>
            <w:spacing w:after="0" w:line="276" w:lineRule="auto"/>
            <w:jc w:val="both"/>
          </w:pPr>
        </w:pPrChange>
      </w:pPr>
    </w:p>
    <w:p w14:paraId="3367AE27" w14:textId="17C42128" w:rsidR="00164F65" w:rsidRDefault="00164F65">
      <w:pPr>
        <w:bidi/>
        <w:spacing w:after="0" w:line="276" w:lineRule="auto"/>
        <w:rPr>
          <w:ins w:id="3130" w:author="Microsoft account" w:date="2025-10-03T13:01:00Z"/>
          <w:rFonts w:cs="Calibri"/>
          <w:sz w:val="28"/>
          <w:szCs w:val="28"/>
          <w:rtl/>
          <w:lang w:bidi="fa-IR"/>
        </w:rPr>
        <w:pPrChange w:id="3131" w:author="Microsoft account" w:date="2025-10-03T12:07:00Z">
          <w:pPr>
            <w:bidi/>
            <w:spacing w:after="0" w:line="276" w:lineRule="auto"/>
            <w:jc w:val="both"/>
          </w:pPr>
        </w:pPrChange>
      </w:pPr>
      <w:ins w:id="3132" w:author="Microsoft account" w:date="2025-10-03T12:07:00Z">
        <w:r>
          <w:rPr>
            <w:rFonts w:cs="Calibri" w:hint="cs"/>
            <w:sz w:val="28"/>
            <w:szCs w:val="28"/>
            <w:rtl/>
            <w:lang w:bidi="fa-IR"/>
          </w:rPr>
          <w:t>-</w:t>
        </w:r>
      </w:ins>
      <w:ins w:id="3133"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34"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35"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36" w:author="Microsoft account" w:date="2025-10-03T13:01:00Z"/>
          <w:rFonts w:cs="Calibri"/>
          <w:sz w:val="28"/>
          <w:szCs w:val="28"/>
          <w:rtl/>
          <w:lang w:bidi="fa-IR"/>
        </w:rPr>
        <w:pPrChange w:id="3137" w:author="Microsoft account" w:date="2025-10-03T13:01:00Z">
          <w:pPr>
            <w:bidi/>
            <w:spacing w:after="0" w:line="276" w:lineRule="auto"/>
            <w:jc w:val="both"/>
          </w:pPr>
        </w:pPrChange>
      </w:pPr>
    </w:p>
    <w:p w14:paraId="5A38B05B" w14:textId="7405DA49" w:rsidR="008A27FF" w:rsidRDefault="008A27FF">
      <w:pPr>
        <w:bidi/>
        <w:spacing w:after="0" w:line="276" w:lineRule="auto"/>
        <w:rPr>
          <w:ins w:id="3138" w:author="Microsoft account" w:date="2025-10-03T11:27:00Z"/>
          <w:rFonts w:cs="Calibri"/>
          <w:sz w:val="28"/>
          <w:szCs w:val="28"/>
          <w:lang w:bidi="fa-IR"/>
        </w:rPr>
        <w:pPrChange w:id="3139" w:author="Microsoft account" w:date="2025-10-03T13:01:00Z">
          <w:pPr>
            <w:bidi/>
            <w:spacing w:after="0" w:line="276" w:lineRule="auto"/>
            <w:jc w:val="both"/>
          </w:pPr>
        </w:pPrChange>
      </w:pPr>
      <w:ins w:id="3140"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41" w:author="Microsoft account" w:date="2025-10-03T11:27:00Z"/>
          <w:rFonts w:cs="Calibri"/>
          <w:sz w:val="28"/>
          <w:szCs w:val="28"/>
          <w:rtl/>
          <w:lang w:bidi="fa-IR"/>
        </w:rPr>
        <w:pPrChange w:id="3142" w:author="Microsoft account" w:date="2025-10-03T11:27:00Z">
          <w:pPr>
            <w:bidi/>
            <w:spacing w:after="0" w:line="276" w:lineRule="auto"/>
            <w:jc w:val="both"/>
          </w:pPr>
        </w:pPrChange>
      </w:pPr>
    </w:p>
    <w:p w14:paraId="4EA7E59F" w14:textId="77777777" w:rsidR="00D726F1" w:rsidRDefault="00D726F1">
      <w:pPr>
        <w:bidi/>
        <w:spacing w:after="0" w:line="276" w:lineRule="auto"/>
        <w:rPr>
          <w:ins w:id="3143" w:author="Microsoft account" w:date="2025-10-03T11:27:00Z"/>
          <w:rFonts w:cs="Calibri"/>
          <w:sz w:val="28"/>
          <w:szCs w:val="28"/>
          <w:rtl/>
          <w:lang w:bidi="fa-IR"/>
        </w:rPr>
        <w:pPrChange w:id="3144" w:author="Microsoft account" w:date="2025-10-03T11:27:00Z">
          <w:pPr>
            <w:bidi/>
            <w:spacing w:after="0" w:line="276" w:lineRule="auto"/>
            <w:jc w:val="both"/>
          </w:pPr>
        </w:pPrChange>
      </w:pPr>
    </w:p>
    <w:p w14:paraId="1A20E8F2" w14:textId="77777777" w:rsidR="00D726F1" w:rsidRDefault="00D726F1">
      <w:pPr>
        <w:bidi/>
        <w:spacing w:after="0" w:line="276" w:lineRule="auto"/>
        <w:rPr>
          <w:ins w:id="3145" w:author="Microsoft account" w:date="2025-10-03T11:27:00Z"/>
          <w:rFonts w:cs="Calibri"/>
          <w:sz w:val="28"/>
          <w:szCs w:val="28"/>
          <w:rtl/>
          <w:lang w:bidi="fa-IR"/>
        </w:rPr>
        <w:pPrChange w:id="3146" w:author="Microsoft account" w:date="2025-10-03T11:27:00Z">
          <w:pPr>
            <w:bidi/>
            <w:spacing w:after="0" w:line="276" w:lineRule="auto"/>
            <w:jc w:val="both"/>
          </w:pPr>
        </w:pPrChange>
      </w:pPr>
    </w:p>
    <w:p w14:paraId="7B9539C4" w14:textId="77777777" w:rsidR="00D726F1" w:rsidRDefault="00D726F1">
      <w:pPr>
        <w:bidi/>
        <w:spacing w:after="0" w:line="276" w:lineRule="auto"/>
        <w:rPr>
          <w:ins w:id="3147" w:author="Microsoft account" w:date="2025-10-03T11:27:00Z"/>
          <w:rFonts w:cs="Calibri"/>
          <w:sz w:val="28"/>
          <w:szCs w:val="28"/>
          <w:rtl/>
          <w:lang w:bidi="fa-IR"/>
        </w:rPr>
        <w:pPrChange w:id="3148" w:author="Microsoft account" w:date="2025-10-03T11:27:00Z">
          <w:pPr>
            <w:bidi/>
            <w:spacing w:after="0" w:line="276" w:lineRule="auto"/>
            <w:jc w:val="both"/>
          </w:pPr>
        </w:pPrChange>
      </w:pPr>
    </w:p>
    <w:p w14:paraId="26D61AB4" w14:textId="77777777" w:rsidR="00D726F1" w:rsidRDefault="00D726F1">
      <w:pPr>
        <w:bidi/>
        <w:spacing w:after="0" w:line="276" w:lineRule="auto"/>
        <w:rPr>
          <w:ins w:id="3149" w:author="Microsoft account" w:date="2025-10-03T11:27:00Z"/>
          <w:rFonts w:cs="Calibri"/>
          <w:sz w:val="28"/>
          <w:szCs w:val="28"/>
          <w:rtl/>
          <w:lang w:bidi="fa-IR"/>
        </w:rPr>
        <w:pPrChange w:id="3150" w:author="Microsoft account" w:date="2025-10-03T11:27:00Z">
          <w:pPr>
            <w:bidi/>
            <w:spacing w:after="0" w:line="276" w:lineRule="auto"/>
            <w:jc w:val="both"/>
          </w:pPr>
        </w:pPrChange>
      </w:pPr>
    </w:p>
    <w:p w14:paraId="7ECB20A9" w14:textId="77777777" w:rsidR="00D726F1" w:rsidRDefault="00D726F1">
      <w:pPr>
        <w:bidi/>
        <w:spacing w:after="0" w:line="276" w:lineRule="auto"/>
        <w:rPr>
          <w:ins w:id="3151" w:author="Microsoft account" w:date="2025-10-03T11:27:00Z"/>
          <w:rFonts w:cs="Calibri"/>
          <w:sz w:val="28"/>
          <w:szCs w:val="28"/>
          <w:rtl/>
          <w:lang w:bidi="fa-IR"/>
        </w:rPr>
        <w:pPrChange w:id="3152" w:author="Microsoft account" w:date="2025-10-03T11:27:00Z">
          <w:pPr>
            <w:bidi/>
            <w:spacing w:after="0" w:line="276" w:lineRule="auto"/>
            <w:jc w:val="both"/>
          </w:pPr>
        </w:pPrChange>
      </w:pPr>
    </w:p>
    <w:p w14:paraId="51B0F937" w14:textId="0EDC22DB" w:rsidR="00D726F1" w:rsidRDefault="0060751C">
      <w:pPr>
        <w:bidi/>
        <w:spacing w:after="0" w:line="276" w:lineRule="auto"/>
        <w:rPr>
          <w:ins w:id="3153" w:author="Microsoft account" w:date="2025-10-03T11:27:00Z"/>
          <w:rFonts w:cs="Calibri"/>
          <w:sz w:val="28"/>
          <w:szCs w:val="28"/>
          <w:rtl/>
          <w:lang w:bidi="fa-IR"/>
        </w:rPr>
        <w:pPrChange w:id="3154" w:author="Microsoft account" w:date="2025-10-03T11:27:00Z">
          <w:pPr>
            <w:bidi/>
            <w:spacing w:after="0" w:line="276" w:lineRule="auto"/>
            <w:jc w:val="both"/>
          </w:pPr>
        </w:pPrChange>
      </w:pPr>
      <w:bookmarkStart w:id="3155" w:name="I4040712"/>
      <w:ins w:id="3156" w:author="Microsoft account" w:date="2025-10-04T09:41:00Z">
        <w:r>
          <w:rPr>
            <w:rFonts w:cs="Calibri" w:hint="cs"/>
            <w:sz w:val="28"/>
            <w:szCs w:val="28"/>
            <w:rtl/>
            <w:lang w:bidi="fa-IR"/>
          </w:rPr>
          <w:lastRenderedPageBreak/>
          <w:t>ادامه</w:t>
        </w:r>
      </w:ins>
    </w:p>
    <w:bookmarkEnd w:id="3155"/>
    <w:p w14:paraId="0D559CB5" w14:textId="77777777" w:rsidR="00D726F1" w:rsidRDefault="00D726F1">
      <w:pPr>
        <w:bidi/>
        <w:spacing w:after="0" w:line="276" w:lineRule="auto"/>
        <w:rPr>
          <w:ins w:id="3157" w:author="Microsoft account" w:date="2025-10-03T11:27:00Z"/>
          <w:rFonts w:cs="Calibri"/>
          <w:sz w:val="28"/>
          <w:szCs w:val="28"/>
          <w:rtl/>
          <w:lang w:bidi="fa-IR"/>
        </w:rPr>
        <w:pPrChange w:id="3158" w:author="Microsoft account" w:date="2025-10-03T11:27:00Z">
          <w:pPr>
            <w:bidi/>
            <w:spacing w:after="0" w:line="276" w:lineRule="auto"/>
            <w:jc w:val="both"/>
          </w:pPr>
        </w:pPrChange>
      </w:pPr>
    </w:p>
    <w:p w14:paraId="28698A8C" w14:textId="50CFDD8B" w:rsidR="00D726F1" w:rsidRDefault="0060751C">
      <w:pPr>
        <w:bidi/>
        <w:spacing w:after="0" w:line="276" w:lineRule="auto"/>
        <w:rPr>
          <w:ins w:id="3159" w:author="Microsoft account" w:date="2025-10-04T09:52:00Z"/>
          <w:rFonts w:cs="Calibri"/>
          <w:sz w:val="28"/>
          <w:szCs w:val="28"/>
          <w:rtl/>
          <w:lang w:bidi="fa-IR"/>
        </w:rPr>
        <w:pPrChange w:id="3160" w:author="Microsoft account" w:date="2025-10-03T11:27:00Z">
          <w:pPr>
            <w:bidi/>
            <w:spacing w:after="0" w:line="276" w:lineRule="auto"/>
            <w:jc w:val="both"/>
          </w:pPr>
        </w:pPrChange>
      </w:pPr>
      <w:ins w:id="3161" w:author="Microsoft account" w:date="2025-10-04T09:42:00Z">
        <w:r>
          <w:rPr>
            <w:rFonts w:cs="Calibri" w:hint="cs"/>
            <w:sz w:val="28"/>
            <w:szCs w:val="28"/>
            <w:rtl/>
            <w:lang w:bidi="fa-IR"/>
          </w:rPr>
          <w:t>-</w:t>
        </w:r>
      </w:ins>
      <w:ins w:id="3162"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63" w:author="Microsoft account" w:date="2025-10-04T09:53:00Z"/>
          <w:rFonts w:cs="Calibri"/>
          <w:sz w:val="28"/>
          <w:szCs w:val="28"/>
          <w:rtl/>
          <w:lang w:bidi="fa-IR"/>
        </w:rPr>
        <w:pPrChange w:id="3164" w:author="Microsoft account" w:date="2025-10-04T09:53:00Z">
          <w:pPr>
            <w:bidi/>
            <w:spacing w:after="0" w:line="276" w:lineRule="auto"/>
            <w:jc w:val="both"/>
          </w:pPr>
        </w:pPrChange>
      </w:pPr>
    </w:p>
    <w:p w14:paraId="517300DA" w14:textId="45650A08" w:rsidR="00721849" w:rsidRDefault="00721849">
      <w:pPr>
        <w:bidi/>
        <w:spacing w:after="0" w:line="276" w:lineRule="auto"/>
        <w:rPr>
          <w:ins w:id="3165" w:author="Microsoft account" w:date="2025-10-04T09:53:00Z"/>
          <w:rFonts w:cs="Calibri"/>
          <w:sz w:val="28"/>
          <w:szCs w:val="28"/>
          <w:lang w:bidi="fa-IR"/>
        </w:rPr>
        <w:pPrChange w:id="3166" w:author="Microsoft account" w:date="2025-10-04T09:53:00Z">
          <w:pPr>
            <w:bidi/>
            <w:spacing w:after="0" w:line="276" w:lineRule="auto"/>
            <w:jc w:val="both"/>
          </w:pPr>
        </w:pPrChange>
      </w:pPr>
      <w:ins w:id="3167"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68" w:author="Microsoft account" w:date="2025-10-04T09:53:00Z"/>
          <w:rFonts w:cs="Calibri"/>
          <w:sz w:val="28"/>
          <w:szCs w:val="28"/>
          <w:lang w:bidi="fa-IR"/>
        </w:rPr>
        <w:pPrChange w:id="3169" w:author="Microsoft account" w:date="2025-10-04T09:53:00Z">
          <w:pPr>
            <w:bidi/>
            <w:spacing w:after="0" w:line="276" w:lineRule="auto"/>
            <w:jc w:val="both"/>
          </w:pPr>
        </w:pPrChange>
      </w:pPr>
    </w:p>
    <w:p w14:paraId="503EADC5" w14:textId="67724CC9" w:rsidR="00721849" w:rsidRDefault="00721849">
      <w:pPr>
        <w:bidi/>
        <w:spacing w:after="0" w:line="276" w:lineRule="auto"/>
        <w:rPr>
          <w:ins w:id="3170" w:author="Microsoft account" w:date="2025-10-04T09:57:00Z"/>
          <w:rFonts w:cs="Calibri"/>
          <w:sz w:val="28"/>
          <w:szCs w:val="28"/>
          <w:rtl/>
          <w:lang w:bidi="fa-IR"/>
        </w:rPr>
        <w:pPrChange w:id="3171" w:author="Microsoft account" w:date="2025-10-04T09:53:00Z">
          <w:pPr>
            <w:bidi/>
            <w:spacing w:after="0" w:line="276" w:lineRule="auto"/>
            <w:jc w:val="both"/>
          </w:pPr>
        </w:pPrChange>
      </w:pPr>
      <w:ins w:id="3172" w:author="Microsoft account" w:date="2025-10-04T09:53:00Z">
        <w:r>
          <w:rPr>
            <w:rFonts w:cs="Calibri"/>
            <w:sz w:val="28"/>
            <w:szCs w:val="28"/>
            <w:lang w:bidi="fa-IR"/>
          </w:rPr>
          <w:t>-</w:t>
        </w:r>
      </w:ins>
      <w:ins w:id="3173" w:author="Microsoft account" w:date="2025-10-04T09:55:00Z">
        <w:r>
          <w:rPr>
            <w:rFonts w:cs="Calibri" w:hint="cs"/>
            <w:sz w:val="28"/>
            <w:szCs w:val="28"/>
            <w:rtl/>
            <w:lang w:bidi="fa-IR"/>
          </w:rPr>
          <w:t xml:space="preserve">خب حالا میخوایم بریم سراغ کاری که براش اومدیم تو این قسمت. </w:t>
        </w:r>
      </w:ins>
      <w:ins w:id="3174"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75"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176" w:author="Microsoft account" w:date="2025-10-05T09:57:00Z"/>
          <w:rFonts w:cs="Calibri"/>
          <w:sz w:val="28"/>
          <w:szCs w:val="28"/>
          <w:lang w:bidi="fa-IR"/>
        </w:rPr>
        <w:pPrChange w:id="3177" w:author="Microsoft account" w:date="2025-10-04T09:57:00Z">
          <w:pPr>
            <w:bidi/>
            <w:spacing w:after="0" w:line="276" w:lineRule="auto"/>
            <w:jc w:val="both"/>
          </w:pPr>
        </w:pPrChange>
      </w:pPr>
      <w:ins w:id="3178" w:author="Microsoft account" w:date="2025-10-04T09:58:00Z">
        <w:r w:rsidRPr="00652B98">
          <w:rPr>
            <w:rFonts w:cs="Calibri"/>
            <w:noProof/>
            <w:sz w:val="28"/>
            <w:szCs w:val="28"/>
            <w:rPrChange w:id="3179"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rsidP="00246883">
      <w:pPr>
        <w:bidi/>
        <w:spacing w:after="0" w:line="276" w:lineRule="auto"/>
        <w:rPr>
          <w:ins w:id="3180" w:author="Microsoft account" w:date="2025-10-04T09:57:00Z"/>
          <w:rFonts w:cs="Calibri" w:hint="cs"/>
          <w:sz w:val="28"/>
          <w:szCs w:val="28"/>
          <w:rtl/>
          <w:lang w:bidi="fa-IR"/>
        </w:rPr>
        <w:pPrChange w:id="3181" w:author="Microsoft account" w:date="2025-10-05T09:57:00Z">
          <w:pPr>
            <w:bidi/>
            <w:spacing w:after="0" w:line="276" w:lineRule="auto"/>
            <w:jc w:val="both"/>
          </w:pPr>
        </w:pPrChange>
      </w:pPr>
      <w:ins w:id="3182"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183"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184"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185" w:author="Microsoft account" w:date="2025-10-04T09:58:00Z"/>
          <w:rFonts w:cs="Calibri"/>
          <w:sz w:val="28"/>
          <w:szCs w:val="28"/>
          <w:rtl/>
          <w:lang w:bidi="fa-IR"/>
        </w:rPr>
        <w:pPrChange w:id="3186" w:author="Microsoft account" w:date="2025-10-04T09:57:00Z">
          <w:pPr>
            <w:bidi/>
            <w:spacing w:after="0" w:line="276" w:lineRule="auto"/>
            <w:jc w:val="both"/>
          </w:pPr>
        </w:pPrChange>
      </w:pPr>
    </w:p>
    <w:p w14:paraId="26F8BC33" w14:textId="6F3FDF43" w:rsidR="00652B98" w:rsidRDefault="00652B98">
      <w:pPr>
        <w:bidi/>
        <w:spacing w:after="0" w:line="276" w:lineRule="auto"/>
        <w:rPr>
          <w:ins w:id="3187" w:author="Microsoft account" w:date="2025-10-04T10:04:00Z"/>
          <w:rFonts w:cs="Calibri"/>
          <w:sz w:val="28"/>
          <w:szCs w:val="28"/>
          <w:rtl/>
          <w:lang w:bidi="fa-IR"/>
        </w:rPr>
        <w:pPrChange w:id="3188" w:author="Microsoft account" w:date="2025-10-04T09:58:00Z">
          <w:pPr>
            <w:bidi/>
            <w:spacing w:after="0" w:line="276" w:lineRule="auto"/>
            <w:jc w:val="both"/>
          </w:pPr>
        </w:pPrChange>
      </w:pPr>
      <w:ins w:id="3189" w:author="Microsoft account" w:date="2025-10-04T09:57:00Z">
        <w:r>
          <w:rPr>
            <w:rFonts w:cs="Calibri" w:hint="cs"/>
            <w:sz w:val="28"/>
            <w:szCs w:val="28"/>
            <w:rtl/>
            <w:lang w:bidi="fa-IR"/>
          </w:rPr>
          <w:t>-</w:t>
        </w:r>
      </w:ins>
      <w:ins w:id="3190" w:author="Microsoft account" w:date="2025-10-04T10:02:00Z">
        <w:r>
          <w:rPr>
            <w:rFonts w:cs="Calibri" w:hint="cs"/>
            <w:sz w:val="28"/>
            <w:szCs w:val="28"/>
            <w:rtl/>
            <w:lang w:bidi="fa-IR"/>
          </w:rPr>
          <w:t xml:space="preserve">خب در ابتدا برای راحتی کار زد </w:t>
        </w:r>
      </w:ins>
      <w:ins w:id="3191"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192"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193"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194"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195" w:author="Microsoft account" w:date="2025-10-04T10:04:00Z"/>
          <w:rFonts w:cs="Calibri"/>
          <w:sz w:val="28"/>
          <w:szCs w:val="28"/>
          <w:rtl/>
          <w:lang w:bidi="fa-IR"/>
        </w:rPr>
        <w:pPrChange w:id="3196" w:author="Microsoft account" w:date="2025-10-04T10:04:00Z">
          <w:pPr>
            <w:bidi/>
            <w:spacing w:after="0" w:line="276" w:lineRule="auto"/>
            <w:jc w:val="both"/>
          </w:pPr>
        </w:pPrChange>
      </w:pPr>
      <w:ins w:id="3197" w:author="Microsoft account" w:date="2025-10-04T10:04:00Z">
        <w:r w:rsidRPr="00A0540F">
          <w:rPr>
            <w:rFonts w:cs="Calibri"/>
            <w:noProof/>
            <w:sz w:val="28"/>
            <w:szCs w:val="28"/>
            <w:rPrChange w:id="3198"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199" w:author="Microsoft account" w:date="2025-10-04T10:05:00Z"/>
          <w:rFonts w:cs="Calibri"/>
          <w:sz w:val="28"/>
          <w:szCs w:val="28"/>
          <w:rtl/>
          <w:lang w:bidi="fa-IR"/>
        </w:rPr>
        <w:pPrChange w:id="3200" w:author="Microsoft account" w:date="2025-10-04T10:04:00Z">
          <w:pPr>
            <w:bidi/>
            <w:spacing w:after="0" w:line="276" w:lineRule="auto"/>
            <w:jc w:val="both"/>
          </w:pPr>
        </w:pPrChange>
      </w:pPr>
      <w:ins w:id="3201" w:author="Microsoft account" w:date="2025-10-04T10:04:00Z">
        <w:r>
          <w:rPr>
            <w:rFonts w:cs="Calibri" w:hint="cs"/>
            <w:sz w:val="28"/>
            <w:szCs w:val="28"/>
            <w:rtl/>
            <w:lang w:bidi="fa-IR"/>
          </w:rPr>
          <w:t xml:space="preserve">که </w:t>
        </w:r>
      </w:ins>
      <w:ins w:id="3202"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03" w:author="Microsoft account" w:date="2025-10-04T10:05:00Z"/>
          <w:rFonts w:cs="Calibri"/>
          <w:sz w:val="28"/>
          <w:szCs w:val="28"/>
          <w:rtl/>
          <w:lang w:bidi="fa-IR"/>
        </w:rPr>
        <w:pPrChange w:id="3204" w:author="Microsoft account" w:date="2025-10-04T10:05:00Z">
          <w:pPr>
            <w:bidi/>
            <w:spacing w:after="0" w:line="276" w:lineRule="auto"/>
            <w:jc w:val="both"/>
          </w:pPr>
        </w:pPrChange>
      </w:pPr>
    </w:p>
    <w:p w14:paraId="00C0B528" w14:textId="7D61BFDA" w:rsidR="00A0540F" w:rsidRDefault="00A0540F">
      <w:pPr>
        <w:bidi/>
        <w:spacing w:after="0" w:line="276" w:lineRule="auto"/>
        <w:rPr>
          <w:ins w:id="3205" w:author="Microsoft account" w:date="2025-10-04T10:16:00Z"/>
          <w:rFonts w:cs="Calibri"/>
          <w:sz w:val="28"/>
          <w:szCs w:val="28"/>
          <w:rtl/>
          <w:lang w:bidi="fa-IR"/>
        </w:rPr>
        <w:pPrChange w:id="3206" w:author="Microsoft account" w:date="2025-10-04T10:05:00Z">
          <w:pPr>
            <w:bidi/>
            <w:spacing w:after="0" w:line="276" w:lineRule="auto"/>
            <w:jc w:val="both"/>
          </w:pPr>
        </w:pPrChange>
      </w:pPr>
      <w:ins w:id="3207" w:author="Microsoft account" w:date="2025-10-04T10:05:00Z">
        <w:r>
          <w:rPr>
            <w:rFonts w:cs="Calibri" w:hint="cs"/>
            <w:sz w:val="28"/>
            <w:szCs w:val="28"/>
            <w:rtl/>
            <w:lang w:bidi="fa-IR"/>
          </w:rPr>
          <w:t>-</w:t>
        </w:r>
      </w:ins>
      <w:ins w:id="3208"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09" w:author="Microsoft account" w:date="2025-10-05T09:59:00Z">
        <w:r w:rsidR="00EC728E">
          <w:rPr>
            <w:rFonts w:cs="Calibri" w:hint="cs"/>
            <w:sz w:val="28"/>
            <w:szCs w:val="28"/>
            <w:rtl/>
            <w:lang w:bidi="fa-IR"/>
          </w:rPr>
          <w:t xml:space="preserve"> </w:t>
        </w:r>
      </w:ins>
      <w:ins w:id="3210" w:author="Microsoft account" w:date="2025-10-04T10:13:00Z">
        <w:r w:rsidR="00F04D31">
          <w:rPr>
            <w:rFonts w:cs="Calibri" w:hint="cs"/>
            <w:sz w:val="28"/>
            <w:szCs w:val="28"/>
            <w:rtl/>
            <w:lang w:bidi="fa-IR"/>
          </w:rPr>
          <w:t xml:space="preserve">رو بخونیم باید چکار کنیم ، باید روش </w:t>
        </w:r>
      </w:ins>
      <w:ins w:id="3211"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12"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13"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14"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15" w:author="Microsoft account" w:date="2025-10-05T10:01:00Z">
        <w:r w:rsidR="00EC728E">
          <w:rPr>
            <w:rFonts w:cs="Calibri" w:hint="cs"/>
            <w:sz w:val="18"/>
            <w:szCs w:val="18"/>
            <w:rtl/>
            <w:lang w:bidi="fa-IR"/>
          </w:rPr>
          <w:t xml:space="preserve">  .</w:t>
        </w:r>
      </w:ins>
      <w:ins w:id="3216"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17" w:author="Microsoft account" w:date="2025-10-04T10:16:00Z"/>
          <w:rFonts w:cs="Calibri"/>
          <w:sz w:val="28"/>
          <w:szCs w:val="28"/>
          <w:rtl/>
          <w:lang w:bidi="fa-IR"/>
        </w:rPr>
        <w:pPrChange w:id="3218" w:author="Microsoft account" w:date="2025-10-04T10:16:00Z">
          <w:pPr>
            <w:bidi/>
            <w:spacing w:after="0" w:line="276" w:lineRule="auto"/>
            <w:jc w:val="both"/>
          </w:pPr>
        </w:pPrChange>
      </w:pPr>
    </w:p>
    <w:p w14:paraId="49DC8E15" w14:textId="49E15C9C" w:rsidR="00CE2EC0" w:rsidRDefault="00CE2EC0">
      <w:pPr>
        <w:bidi/>
        <w:spacing w:after="0" w:line="276" w:lineRule="auto"/>
        <w:rPr>
          <w:ins w:id="3219" w:author="Microsoft account" w:date="2025-10-04T10:19:00Z"/>
          <w:rFonts w:cs="Calibri"/>
          <w:sz w:val="28"/>
          <w:szCs w:val="28"/>
          <w:rtl/>
          <w:lang w:bidi="fa-IR"/>
        </w:rPr>
        <w:pPrChange w:id="3220" w:author="Microsoft account" w:date="2025-10-04T10:16:00Z">
          <w:pPr>
            <w:bidi/>
            <w:spacing w:after="0" w:line="276" w:lineRule="auto"/>
            <w:jc w:val="both"/>
          </w:pPr>
        </w:pPrChange>
      </w:pPr>
      <w:ins w:id="3221"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22"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23"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24"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25" w:author="Microsoft account" w:date="2025-10-04T10:19:00Z"/>
          <w:rFonts w:cs="Calibri"/>
          <w:sz w:val="28"/>
          <w:szCs w:val="28"/>
          <w:rtl/>
          <w:lang w:bidi="fa-IR"/>
        </w:rPr>
        <w:pPrChange w:id="3226" w:author="Microsoft account" w:date="2025-10-04T10:19:00Z">
          <w:pPr>
            <w:bidi/>
            <w:spacing w:after="0" w:line="276" w:lineRule="auto"/>
            <w:jc w:val="both"/>
          </w:pPr>
        </w:pPrChange>
      </w:pPr>
      <w:ins w:id="3227" w:author="Microsoft account" w:date="2025-10-04T10:19:00Z">
        <w:r w:rsidRPr="00CE2EC0">
          <w:rPr>
            <w:rFonts w:cs="Calibri"/>
            <w:noProof/>
            <w:sz w:val="28"/>
            <w:szCs w:val="28"/>
            <w:rPrChange w:id="3228"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29" w:author="Microsoft account" w:date="2025-10-04T10:19:00Z"/>
          <w:rFonts w:cs="Calibri"/>
          <w:sz w:val="28"/>
          <w:szCs w:val="28"/>
          <w:rtl/>
          <w:lang w:bidi="fa-IR"/>
        </w:rPr>
        <w:pPrChange w:id="3230" w:author="Microsoft account" w:date="2025-10-04T10:19:00Z">
          <w:pPr>
            <w:bidi/>
            <w:spacing w:after="0" w:line="276" w:lineRule="auto"/>
            <w:jc w:val="both"/>
          </w:pPr>
        </w:pPrChange>
      </w:pPr>
    </w:p>
    <w:p w14:paraId="269BE492" w14:textId="27D60BFC" w:rsidR="00CE2EC0" w:rsidRDefault="00CE2EC0">
      <w:pPr>
        <w:bidi/>
        <w:spacing w:after="0" w:line="276" w:lineRule="auto"/>
        <w:rPr>
          <w:ins w:id="3231" w:author="Microsoft account" w:date="2025-10-04T10:19:00Z"/>
          <w:rFonts w:cs="Calibri"/>
          <w:sz w:val="28"/>
          <w:szCs w:val="28"/>
          <w:rtl/>
          <w:lang w:bidi="fa-IR"/>
        </w:rPr>
        <w:pPrChange w:id="3232" w:author="Microsoft account" w:date="2025-10-04T10:19:00Z">
          <w:pPr>
            <w:bidi/>
            <w:spacing w:after="0" w:line="276" w:lineRule="auto"/>
            <w:jc w:val="both"/>
          </w:pPr>
        </w:pPrChange>
      </w:pPr>
      <w:ins w:id="3233"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34" w:author="Microsoft account" w:date="2025-10-04T10:19:00Z"/>
          <w:rFonts w:cs="Calibri"/>
          <w:sz w:val="28"/>
          <w:szCs w:val="28"/>
          <w:rtl/>
          <w:lang w:bidi="fa-IR"/>
        </w:rPr>
        <w:pPrChange w:id="3235" w:author="Microsoft account" w:date="2025-10-04T10:19:00Z">
          <w:pPr>
            <w:bidi/>
            <w:spacing w:after="0" w:line="276" w:lineRule="auto"/>
            <w:jc w:val="both"/>
          </w:pPr>
        </w:pPrChange>
      </w:pPr>
    </w:p>
    <w:p w14:paraId="59968FB9" w14:textId="5F01AC6E" w:rsidR="00CE2EC0" w:rsidRDefault="00CE2EC0">
      <w:pPr>
        <w:bidi/>
        <w:spacing w:after="0" w:line="276" w:lineRule="auto"/>
        <w:rPr>
          <w:ins w:id="3236" w:author="Microsoft account" w:date="2025-10-04T11:20:00Z"/>
          <w:rFonts w:cs="Calibri"/>
          <w:sz w:val="28"/>
          <w:szCs w:val="28"/>
          <w:lang w:bidi="fa-IR"/>
        </w:rPr>
        <w:pPrChange w:id="3237" w:author="Microsoft account" w:date="2025-10-04T10:19:00Z">
          <w:pPr>
            <w:bidi/>
            <w:spacing w:after="0" w:line="276" w:lineRule="auto"/>
            <w:jc w:val="both"/>
          </w:pPr>
        </w:pPrChange>
      </w:pPr>
      <w:ins w:id="3238"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39"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40"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41" w:author="Microsoft account" w:date="2025-10-04T11:20:00Z"/>
          <w:rFonts w:cs="Calibri"/>
          <w:sz w:val="28"/>
          <w:szCs w:val="28"/>
          <w:lang w:bidi="fa-IR"/>
        </w:rPr>
        <w:pPrChange w:id="3242" w:author="Microsoft account" w:date="2025-10-04T11:20:00Z">
          <w:pPr>
            <w:bidi/>
            <w:spacing w:after="0" w:line="276" w:lineRule="auto"/>
            <w:jc w:val="both"/>
          </w:pPr>
        </w:pPrChange>
      </w:pPr>
    </w:p>
    <w:p w14:paraId="532FC066" w14:textId="3AFBB816" w:rsidR="00B44DB5" w:rsidRDefault="00B44DB5">
      <w:pPr>
        <w:bidi/>
        <w:spacing w:after="0" w:line="276" w:lineRule="auto"/>
        <w:rPr>
          <w:ins w:id="3243" w:author="Microsoft account" w:date="2025-10-04T11:21:00Z"/>
          <w:rFonts w:cs="Calibri"/>
          <w:sz w:val="28"/>
          <w:szCs w:val="28"/>
          <w:rtl/>
          <w:lang w:bidi="fa-IR"/>
        </w:rPr>
        <w:pPrChange w:id="3244" w:author="Microsoft account" w:date="2025-10-04T11:20:00Z">
          <w:pPr>
            <w:bidi/>
            <w:spacing w:after="0" w:line="276" w:lineRule="auto"/>
            <w:jc w:val="both"/>
          </w:pPr>
        </w:pPrChange>
      </w:pPr>
      <w:ins w:id="3245"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46"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47" w:author="Microsoft account" w:date="2025-10-03T11:27:00Z"/>
          <w:rFonts w:cs="Calibri"/>
          <w:sz w:val="28"/>
          <w:szCs w:val="28"/>
          <w:rtl/>
          <w:lang w:bidi="fa-IR"/>
          <w:rPrChange w:id="3248" w:author="Microsoft account" w:date="2025-10-04T09:57:00Z">
            <w:rPr>
              <w:ins w:id="3249" w:author="Microsoft account" w:date="2025-10-03T11:27:00Z"/>
              <w:rtl/>
              <w:lang w:bidi="fa-IR"/>
            </w:rPr>
          </w:rPrChange>
        </w:rPr>
        <w:pPrChange w:id="3250" w:author="Microsoft account" w:date="2025-10-04T11:22:00Z">
          <w:pPr>
            <w:bidi/>
            <w:spacing w:after="0" w:line="276" w:lineRule="auto"/>
            <w:jc w:val="both"/>
          </w:pPr>
        </w:pPrChange>
      </w:pPr>
      <w:ins w:id="3251"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52" w:author="Microsoft account" w:date="2025-10-03T11:27:00Z"/>
          <w:rFonts w:cs="Calibri"/>
          <w:sz w:val="28"/>
          <w:szCs w:val="28"/>
          <w:rtl/>
          <w:lang w:bidi="fa-IR"/>
        </w:rPr>
        <w:pPrChange w:id="3253" w:author="Microsoft account" w:date="2025-10-03T11:27:00Z">
          <w:pPr>
            <w:bidi/>
            <w:spacing w:after="0" w:line="276" w:lineRule="auto"/>
            <w:jc w:val="both"/>
          </w:pPr>
        </w:pPrChange>
      </w:pPr>
    </w:p>
    <w:p w14:paraId="132576B1" w14:textId="77777777" w:rsidR="00D726F1" w:rsidRDefault="00D726F1">
      <w:pPr>
        <w:bidi/>
        <w:spacing w:after="0" w:line="276" w:lineRule="auto"/>
        <w:rPr>
          <w:ins w:id="3254" w:author="Microsoft account" w:date="2025-10-03T10:58:00Z"/>
          <w:rFonts w:cs="Calibri"/>
          <w:sz w:val="28"/>
          <w:szCs w:val="28"/>
          <w:rtl/>
          <w:lang w:bidi="fa-IR"/>
        </w:rPr>
        <w:pPrChange w:id="3255" w:author="Microsoft account" w:date="2025-10-03T11:27:00Z">
          <w:pPr>
            <w:bidi/>
            <w:spacing w:after="0" w:line="276" w:lineRule="auto"/>
            <w:jc w:val="both"/>
          </w:pPr>
        </w:pPrChange>
      </w:pPr>
    </w:p>
    <w:p w14:paraId="3650C0BC" w14:textId="2DC2379C" w:rsidR="002763AA" w:rsidRDefault="002763AA">
      <w:pPr>
        <w:bidi/>
        <w:spacing w:after="0" w:line="276" w:lineRule="auto"/>
        <w:rPr>
          <w:ins w:id="3256" w:author="Microsoft account" w:date="2025-10-04T09:41:00Z"/>
          <w:rFonts w:cs="Calibri"/>
          <w:sz w:val="28"/>
          <w:szCs w:val="28"/>
          <w:rtl/>
          <w:lang w:bidi="fa-IR"/>
        </w:rPr>
        <w:pPrChange w:id="3257" w:author="Microsoft account" w:date="2025-10-04T09:41:00Z">
          <w:pPr>
            <w:bidi/>
            <w:spacing w:after="0" w:line="276" w:lineRule="auto"/>
            <w:jc w:val="both"/>
          </w:pPr>
        </w:pPrChange>
      </w:pPr>
    </w:p>
    <w:p w14:paraId="2E31F477" w14:textId="77777777" w:rsidR="0060751C" w:rsidRDefault="0060751C">
      <w:pPr>
        <w:bidi/>
        <w:spacing w:after="0" w:line="276" w:lineRule="auto"/>
        <w:rPr>
          <w:ins w:id="3258" w:author="Microsoft account" w:date="2025-10-04T09:41:00Z"/>
          <w:rFonts w:cs="Calibri"/>
          <w:sz w:val="28"/>
          <w:szCs w:val="28"/>
          <w:rtl/>
          <w:lang w:bidi="fa-IR"/>
        </w:rPr>
        <w:pPrChange w:id="3259" w:author="Microsoft account" w:date="2025-10-04T09:41:00Z">
          <w:pPr>
            <w:bidi/>
            <w:spacing w:after="0" w:line="276" w:lineRule="auto"/>
            <w:jc w:val="both"/>
          </w:pPr>
        </w:pPrChange>
      </w:pPr>
    </w:p>
    <w:p w14:paraId="4D7C48F4" w14:textId="0D189F95" w:rsidR="0060751C" w:rsidRDefault="0060751C">
      <w:pPr>
        <w:spacing w:after="0" w:line="240" w:lineRule="auto"/>
        <w:rPr>
          <w:ins w:id="3260" w:author="Microsoft account" w:date="2025-10-04T09:41:00Z"/>
          <w:rFonts w:cs="Calibri"/>
          <w:sz w:val="28"/>
          <w:szCs w:val="28"/>
          <w:rtl/>
          <w:lang w:bidi="fa-IR"/>
        </w:rPr>
      </w:pPr>
      <w:ins w:id="3261"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62" w:author="Microsoft account" w:date="2025-10-05T10:08:00Z"/>
          <w:rFonts w:cs="Calibri" w:hint="cs"/>
          <w:sz w:val="28"/>
          <w:szCs w:val="28"/>
          <w:rtl/>
          <w:lang w:bidi="fa-IR"/>
        </w:rPr>
        <w:pPrChange w:id="3263" w:author="Microsoft account" w:date="2025-10-04T09:41:00Z">
          <w:pPr>
            <w:bidi/>
            <w:spacing w:after="0" w:line="276" w:lineRule="auto"/>
            <w:jc w:val="both"/>
          </w:pPr>
        </w:pPrChange>
      </w:pPr>
      <w:bookmarkStart w:id="3264" w:name="I4040713"/>
      <w:ins w:id="3265" w:author="Microsoft account" w:date="2025-10-05T10:08:00Z">
        <w:r>
          <w:rPr>
            <w:rFonts w:cs="Calibri" w:hint="cs"/>
            <w:sz w:val="28"/>
            <w:szCs w:val="28"/>
            <w:rtl/>
            <w:lang w:bidi="fa-IR"/>
          </w:rPr>
          <w:lastRenderedPageBreak/>
          <w:t>ادامه</w:t>
        </w:r>
      </w:ins>
    </w:p>
    <w:bookmarkEnd w:id="3264"/>
    <w:p w14:paraId="65D1EDCB" w14:textId="77777777" w:rsidR="0006117F" w:rsidRDefault="0006117F" w:rsidP="0006117F">
      <w:pPr>
        <w:bidi/>
        <w:spacing w:after="0" w:line="276" w:lineRule="auto"/>
        <w:rPr>
          <w:ins w:id="3266" w:author="Microsoft account" w:date="2025-10-05T10:08:00Z"/>
          <w:rFonts w:cs="Calibri"/>
          <w:sz w:val="28"/>
          <w:szCs w:val="28"/>
          <w:rtl/>
          <w:lang w:bidi="fa-IR"/>
        </w:rPr>
        <w:pPrChange w:id="3267" w:author="Microsoft account" w:date="2025-10-05T10:08:00Z">
          <w:pPr>
            <w:bidi/>
            <w:spacing w:after="0" w:line="276" w:lineRule="auto"/>
            <w:jc w:val="both"/>
          </w:pPr>
        </w:pPrChange>
      </w:pPr>
    </w:p>
    <w:p w14:paraId="51AEE697" w14:textId="1D42ED6D" w:rsidR="0006117F" w:rsidRDefault="0006117F" w:rsidP="0006117F">
      <w:pPr>
        <w:bidi/>
        <w:spacing w:after="0" w:line="276" w:lineRule="auto"/>
        <w:rPr>
          <w:ins w:id="3268" w:author="Microsoft account" w:date="2025-10-05T11:37:00Z"/>
          <w:rFonts w:cs="Calibri" w:hint="cs"/>
          <w:sz w:val="28"/>
          <w:szCs w:val="28"/>
          <w:rtl/>
          <w:lang w:bidi="fa-IR"/>
        </w:rPr>
        <w:pPrChange w:id="3269" w:author="Microsoft account" w:date="2025-10-05T10:08:00Z">
          <w:pPr>
            <w:bidi/>
            <w:spacing w:after="0" w:line="276" w:lineRule="auto"/>
            <w:jc w:val="both"/>
          </w:pPr>
        </w:pPrChange>
      </w:pPr>
      <w:ins w:id="3270" w:author="Microsoft account" w:date="2025-10-05T10:09:00Z">
        <w:r>
          <w:rPr>
            <w:rFonts w:cs="Calibri" w:hint="cs"/>
            <w:sz w:val="28"/>
            <w:szCs w:val="28"/>
            <w:rtl/>
            <w:lang w:bidi="fa-IR"/>
          </w:rPr>
          <w:t>-</w:t>
        </w:r>
      </w:ins>
      <w:ins w:id="3271"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rsidP="00F0180E">
      <w:pPr>
        <w:bidi/>
        <w:spacing w:after="0" w:line="276" w:lineRule="auto"/>
        <w:ind w:left="720"/>
        <w:rPr>
          <w:ins w:id="3272" w:author="Microsoft account" w:date="2025-10-05T11:40:00Z"/>
          <w:rFonts w:cs="Calibri" w:hint="cs"/>
          <w:sz w:val="28"/>
          <w:szCs w:val="28"/>
          <w:rtl/>
          <w:lang w:bidi="fa-IR"/>
        </w:rPr>
        <w:pPrChange w:id="3273" w:author="Microsoft account" w:date="2025-10-05T11:38:00Z">
          <w:pPr>
            <w:bidi/>
            <w:spacing w:after="0" w:line="276" w:lineRule="auto"/>
            <w:jc w:val="both"/>
          </w:pPr>
        </w:pPrChange>
      </w:pPr>
      <w:ins w:id="3274"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275"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276"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277"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rsidP="00F0180E">
      <w:pPr>
        <w:bidi/>
        <w:spacing w:after="0" w:line="276" w:lineRule="auto"/>
        <w:ind w:left="720"/>
        <w:rPr>
          <w:ins w:id="3278" w:author="Microsoft account" w:date="2025-10-05T11:40:00Z"/>
          <w:rFonts w:cs="Calibri"/>
          <w:sz w:val="28"/>
          <w:szCs w:val="28"/>
          <w:rtl/>
          <w:lang w:bidi="fa-IR"/>
        </w:rPr>
        <w:pPrChange w:id="3279" w:author="Microsoft account" w:date="2025-10-05T11:40:00Z">
          <w:pPr>
            <w:bidi/>
            <w:spacing w:after="0" w:line="276" w:lineRule="auto"/>
            <w:jc w:val="both"/>
          </w:pPr>
        </w:pPrChange>
      </w:pPr>
    </w:p>
    <w:p w14:paraId="3BF7C9BA" w14:textId="7127F534" w:rsidR="00F0180E" w:rsidRDefault="005A4641" w:rsidP="00F0180E">
      <w:pPr>
        <w:bidi/>
        <w:spacing w:after="0" w:line="276" w:lineRule="auto"/>
        <w:rPr>
          <w:ins w:id="3280" w:author="Microsoft account" w:date="2025-10-05T11:41:00Z"/>
          <w:rFonts w:cs="Calibri" w:hint="cs"/>
          <w:sz w:val="28"/>
          <w:szCs w:val="28"/>
          <w:rtl/>
          <w:lang w:bidi="fa-IR"/>
        </w:rPr>
        <w:pPrChange w:id="3281" w:author="Microsoft account" w:date="2025-10-05T11:40:00Z">
          <w:pPr>
            <w:bidi/>
            <w:spacing w:after="0" w:line="276" w:lineRule="auto"/>
            <w:jc w:val="both"/>
          </w:pPr>
        </w:pPrChange>
      </w:pPr>
      <w:ins w:id="3282"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rsidP="005A4641">
      <w:pPr>
        <w:bidi/>
        <w:spacing w:after="0" w:line="276" w:lineRule="auto"/>
        <w:rPr>
          <w:ins w:id="3283" w:author="Microsoft account" w:date="2025-10-05T11:42:00Z"/>
          <w:rFonts w:cs="Calibri"/>
          <w:sz w:val="28"/>
          <w:szCs w:val="28"/>
          <w:rtl/>
          <w:lang w:bidi="fa-IR"/>
        </w:rPr>
        <w:pPrChange w:id="3284" w:author="Microsoft account" w:date="2025-10-05T11:42:00Z">
          <w:pPr>
            <w:bidi/>
            <w:spacing w:after="0" w:line="276" w:lineRule="auto"/>
            <w:jc w:val="both"/>
          </w:pPr>
        </w:pPrChange>
      </w:pPr>
      <w:ins w:id="3285" w:author="Microsoft account" w:date="2025-10-05T11:42:00Z">
        <w:r>
          <w:rPr>
            <w:rFonts w:cs="Calibri"/>
            <w:sz w:val="28"/>
            <w:szCs w:val="28"/>
            <w:lang w:bidi="fa-IR"/>
          </w:rPr>
          <w:t>End of Day030</w:t>
        </w:r>
      </w:ins>
    </w:p>
    <w:p w14:paraId="4055D24D" w14:textId="77777777" w:rsidR="005A4641" w:rsidRDefault="005A4641" w:rsidP="005A4641">
      <w:pPr>
        <w:bidi/>
        <w:spacing w:after="0" w:line="276" w:lineRule="auto"/>
        <w:rPr>
          <w:ins w:id="3286" w:author="Microsoft account" w:date="2025-10-05T11:42:00Z"/>
          <w:rFonts w:cs="Calibri"/>
          <w:sz w:val="28"/>
          <w:szCs w:val="28"/>
          <w:rtl/>
          <w:lang w:bidi="fa-IR"/>
        </w:rPr>
        <w:pPrChange w:id="3287" w:author="Microsoft account" w:date="2025-10-05T11:42:00Z">
          <w:pPr>
            <w:bidi/>
            <w:spacing w:after="0" w:line="276" w:lineRule="auto"/>
            <w:jc w:val="both"/>
          </w:pPr>
        </w:pPrChange>
      </w:pPr>
    </w:p>
    <w:p w14:paraId="3771BB99" w14:textId="4C34B111" w:rsidR="005A4641" w:rsidRDefault="005A4641" w:rsidP="005A4641">
      <w:pPr>
        <w:bidi/>
        <w:spacing w:after="0" w:line="276" w:lineRule="auto"/>
        <w:rPr>
          <w:ins w:id="3288" w:author="Microsoft account" w:date="2025-10-05T11:42:00Z"/>
          <w:rFonts w:cs="Calibri"/>
          <w:sz w:val="28"/>
          <w:szCs w:val="28"/>
          <w:lang w:bidi="fa-IR"/>
        </w:rPr>
        <w:pPrChange w:id="3289" w:author="Microsoft account" w:date="2025-10-05T11:42:00Z">
          <w:pPr>
            <w:bidi/>
            <w:spacing w:after="0" w:line="276" w:lineRule="auto"/>
            <w:jc w:val="both"/>
          </w:pPr>
        </w:pPrChange>
      </w:pPr>
      <w:ins w:id="3290" w:author="Microsoft account" w:date="2025-10-05T11:42:00Z">
        <w:r>
          <w:rPr>
            <w:rFonts w:cs="Calibri"/>
            <w:sz w:val="28"/>
            <w:szCs w:val="28"/>
            <w:lang w:bidi="fa-IR"/>
          </w:rPr>
          <w:t>Day031</w:t>
        </w:r>
      </w:ins>
    </w:p>
    <w:p w14:paraId="2136BE71" w14:textId="77777777" w:rsidR="005A4641" w:rsidRDefault="005A4641" w:rsidP="005A4641">
      <w:pPr>
        <w:bidi/>
        <w:spacing w:after="0" w:line="276" w:lineRule="auto"/>
        <w:rPr>
          <w:ins w:id="3291" w:author="Microsoft account" w:date="2025-10-05T10:08:00Z"/>
          <w:rFonts w:cs="Calibri" w:hint="cs"/>
          <w:sz w:val="28"/>
          <w:szCs w:val="28"/>
          <w:lang w:bidi="fa-IR"/>
        </w:rPr>
        <w:pPrChange w:id="3292" w:author="Microsoft account" w:date="2025-10-05T11:42:00Z">
          <w:pPr>
            <w:bidi/>
            <w:spacing w:after="0" w:line="276" w:lineRule="auto"/>
            <w:jc w:val="both"/>
          </w:pPr>
        </w:pPrChange>
      </w:pPr>
      <w:bookmarkStart w:id="3293" w:name="_GoBack"/>
      <w:bookmarkEnd w:id="3293"/>
    </w:p>
    <w:p w14:paraId="2C299583" w14:textId="77777777" w:rsidR="0006117F" w:rsidRDefault="0006117F" w:rsidP="0006117F">
      <w:pPr>
        <w:bidi/>
        <w:spacing w:after="0" w:line="276" w:lineRule="auto"/>
        <w:rPr>
          <w:ins w:id="3294" w:author="Microsoft account" w:date="2025-10-05T10:08:00Z"/>
          <w:rFonts w:cs="Calibri"/>
          <w:sz w:val="28"/>
          <w:szCs w:val="28"/>
          <w:rtl/>
          <w:lang w:bidi="fa-IR"/>
        </w:rPr>
        <w:pPrChange w:id="3295" w:author="Microsoft account" w:date="2025-10-05T10:08:00Z">
          <w:pPr>
            <w:bidi/>
            <w:spacing w:after="0" w:line="276" w:lineRule="auto"/>
            <w:jc w:val="both"/>
          </w:pPr>
        </w:pPrChange>
      </w:pPr>
    </w:p>
    <w:p w14:paraId="6D767137" w14:textId="77777777" w:rsidR="0006117F" w:rsidRDefault="0006117F" w:rsidP="0006117F">
      <w:pPr>
        <w:bidi/>
        <w:spacing w:after="0" w:line="276" w:lineRule="auto"/>
        <w:rPr>
          <w:ins w:id="3296" w:author="Microsoft account" w:date="2025-10-05T10:08:00Z"/>
          <w:rFonts w:cs="Calibri"/>
          <w:sz w:val="28"/>
          <w:szCs w:val="28"/>
          <w:rtl/>
          <w:lang w:bidi="fa-IR"/>
        </w:rPr>
        <w:pPrChange w:id="3297" w:author="Microsoft account" w:date="2025-10-05T10:08:00Z">
          <w:pPr>
            <w:bidi/>
            <w:spacing w:after="0" w:line="276" w:lineRule="auto"/>
            <w:jc w:val="both"/>
          </w:pPr>
        </w:pPrChange>
      </w:pPr>
    </w:p>
    <w:p w14:paraId="73E240FD" w14:textId="77777777" w:rsidR="0006117F" w:rsidRDefault="0006117F" w:rsidP="0006117F">
      <w:pPr>
        <w:bidi/>
        <w:spacing w:after="0" w:line="276" w:lineRule="auto"/>
        <w:rPr>
          <w:ins w:id="3298" w:author="Microsoft account" w:date="2025-10-05T10:08:00Z"/>
          <w:rFonts w:cs="Calibri"/>
          <w:sz w:val="28"/>
          <w:szCs w:val="28"/>
          <w:rtl/>
          <w:lang w:bidi="fa-IR"/>
        </w:rPr>
        <w:pPrChange w:id="3299" w:author="Microsoft account" w:date="2025-10-05T10:08:00Z">
          <w:pPr>
            <w:bidi/>
            <w:spacing w:after="0" w:line="276" w:lineRule="auto"/>
            <w:jc w:val="both"/>
          </w:pPr>
        </w:pPrChange>
      </w:pPr>
    </w:p>
    <w:p w14:paraId="49E42D69" w14:textId="19D3E8FB" w:rsidR="0006117F" w:rsidRDefault="0006117F">
      <w:pPr>
        <w:spacing w:after="0" w:line="240" w:lineRule="auto"/>
        <w:rPr>
          <w:ins w:id="3300" w:author="Microsoft account" w:date="2025-10-05T10:09:00Z"/>
          <w:rFonts w:cs="Calibri"/>
          <w:sz w:val="28"/>
          <w:szCs w:val="28"/>
          <w:rtl/>
          <w:lang w:bidi="fa-IR"/>
        </w:rPr>
      </w:pPr>
      <w:ins w:id="3301" w:author="Microsoft account" w:date="2025-10-05T10:09:00Z">
        <w:r>
          <w:rPr>
            <w:rFonts w:cs="Calibri"/>
            <w:sz w:val="28"/>
            <w:szCs w:val="28"/>
            <w:rtl/>
            <w:lang w:bidi="fa-IR"/>
          </w:rPr>
          <w:br w:type="page"/>
        </w:r>
      </w:ins>
    </w:p>
    <w:p w14:paraId="719DAFCF" w14:textId="77777777" w:rsidR="0006117F" w:rsidRDefault="0006117F" w:rsidP="0006117F">
      <w:pPr>
        <w:bidi/>
        <w:spacing w:after="0" w:line="276" w:lineRule="auto"/>
        <w:rPr>
          <w:ins w:id="3302" w:author="Microsoft account" w:date="2025-09-23T10:48:00Z"/>
          <w:rFonts w:cs="Calibri"/>
          <w:sz w:val="28"/>
          <w:szCs w:val="28"/>
          <w:rtl/>
          <w:lang w:bidi="fa-IR"/>
        </w:rPr>
        <w:pPrChange w:id="3303" w:author="Microsoft account" w:date="2025-10-05T10:08: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3304" w:author="Microsoft account" w:date="2025-10-03T11:22:00Z">
          <w:pPr>
            <w:bidi/>
            <w:spacing w:after="0" w:line="276" w:lineRule="auto"/>
            <w:jc w:val="both"/>
          </w:pPr>
        </w:pPrChange>
      </w:pPr>
      <w:bookmarkStart w:id="3305" w:name="next"/>
      <w:r w:rsidRPr="00CB12CF">
        <w:rPr>
          <w:rFonts w:cs="Calibri"/>
          <w:sz w:val="28"/>
          <w:szCs w:val="28"/>
          <w:rtl/>
          <w:lang w:bidi="fa-IR"/>
        </w:rPr>
        <w:t>ادامه</w:t>
      </w:r>
    </w:p>
    <w:bookmarkEnd w:id="3305"/>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E31FD2" w:rsidRDefault="00E31FD2">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E31FD2" w:rsidRPr="00E769DC" w:rsidRDefault="00E31FD2">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997A07" w14:textId="77777777" w:rsidR="002A5745" w:rsidRDefault="002A5745" w:rsidP="00F41F59">
      <w:pPr>
        <w:spacing w:after="0" w:line="240" w:lineRule="auto"/>
      </w:pPr>
      <w:r>
        <w:separator/>
      </w:r>
    </w:p>
  </w:endnote>
  <w:endnote w:type="continuationSeparator" w:id="0">
    <w:p w14:paraId="1D3CDB88" w14:textId="77777777" w:rsidR="002A5745" w:rsidRDefault="002A574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BEAAB7" w14:textId="77777777" w:rsidR="002A5745" w:rsidRDefault="002A5745" w:rsidP="00F41F59">
      <w:pPr>
        <w:spacing w:after="0" w:line="240" w:lineRule="auto"/>
      </w:pPr>
      <w:r>
        <w:separator/>
      </w:r>
    </w:p>
  </w:footnote>
  <w:footnote w:type="continuationSeparator" w:id="0">
    <w:p w14:paraId="51D2D4CA" w14:textId="77777777" w:rsidR="002A5745" w:rsidRDefault="002A574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0"/>
  </w:num>
  <w:num w:numId="5">
    <w:abstractNumId w:val="9"/>
  </w:num>
  <w:num w:numId="6">
    <w:abstractNumId w:val="7"/>
  </w:num>
  <w:num w:numId="7">
    <w:abstractNumId w:val="5"/>
  </w:num>
  <w:num w:numId="8">
    <w:abstractNumId w:val="3"/>
  </w:num>
  <w:num w:numId="9">
    <w:abstractNumId w:val="12"/>
  </w:num>
  <w:num w:numId="10">
    <w:abstractNumId w:val="1"/>
  </w:num>
  <w:num w:numId="11">
    <w:abstractNumId w:val="13"/>
  </w:num>
  <w:num w:numId="12">
    <w:abstractNumId w:val="11"/>
  </w:num>
  <w:num w:numId="13">
    <w:abstractNumId w:val="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17F"/>
    <w:rsid w:val="000616B9"/>
    <w:rsid w:val="000619A5"/>
    <w:rsid w:val="00062862"/>
    <w:rsid w:val="0007054C"/>
    <w:rsid w:val="000816D8"/>
    <w:rsid w:val="00083781"/>
    <w:rsid w:val="000B7F66"/>
    <w:rsid w:val="000C00BE"/>
    <w:rsid w:val="000C203F"/>
    <w:rsid w:val="000C5824"/>
    <w:rsid w:val="000E29AC"/>
    <w:rsid w:val="000E2A49"/>
    <w:rsid w:val="001038C0"/>
    <w:rsid w:val="00105952"/>
    <w:rsid w:val="001079AA"/>
    <w:rsid w:val="00110369"/>
    <w:rsid w:val="001233C1"/>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46883"/>
    <w:rsid w:val="00266C25"/>
    <w:rsid w:val="002763AA"/>
    <w:rsid w:val="002915A5"/>
    <w:rsid w:val="00294FAC"/>
    <w:rsid w:val="00296D20"/>
    <w:rsid w:val="002A5745"/>
    <w:rsid w:val="002A7590"/>
    <w:rsid w:val="002B0B06"/>
    <w:rsid w:val="002B158B"/>
    <w:rsid w:val="002C0414"/>
    <w:rsid w:val="002C1B6A"/>
    <w:rsid w:val="002D4789"/>
    <w:rsid w:val="002D6B93"/>
    <w:rsid w:val="002D6DA1"/>
    <w:rsid w:val="002E1405"/>
    <w:rsid w:val="002E481E"/>
    <w:rsid w:val="002E4F7C"/>
    <w:rsid w:val="003142E1"/>
    <w:rsid w:val="003153E9"/>
    <w:rsid w:val="00316A3E"/>
    <w:rsid w:val="00320F35"/>
    <w:rsid w:val="00326DDC"/>
    <w:rsid w:val="003409CC"/>
    <w:rsid w:val="00340CDD"/>
    <w:rsid w:val="00341AAE"/>
    <w:rsid w:val="003431C5"/>
    <w:rsid w:val="00347D76"/>
    <w:rsid w:val="00356155"/>
    <w:rsid w:val="00374F57"/>
    <w:rsid w:val="003916DE"/>
    <w:rsid w:val="003B2D2B"/>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62037"/>
    <w:rsid w:val="0049728E"/>
    <w:rsid w:val="004B1DBB"/>
    <w:rsid w:val="004B77C0"/>
    <w:rsid w:val="004D65D5"/>
    <w:rsid w:val="004E3A5E"/>
    <w:rsid w:val="004E4AEC"/>
    <w:rsid w:val="0051066A"/>
    <w:rsid w:val="0051705C"/>
    <w:rsid w:val="005221AA"/>
    <w:rsid w:val="00531E00"/>
    <w:rsid w:val="005341CF"/>
    <w:rsid w:val="00534298"/>
    <w:rsid w:val="00536A28"/>
    <w:rsid w:val="00556FDE"/>
    <w:rsid w:val="005876E9"/>
    <w:rsid w:val="005904CC"/>
    <w:rsid w:val="00594F6D"/>
    <w:rsid w:val="005A4641"/>
    <w:rsid w:val="005C1A42"/>
    <w:rsid w:val="005D1A51"/>
    <w:rsid w:val="005E1440"/>
    <w:rsid w:val="005E4B33"/>
    <w:rsid w:val="005F2484"/>
    <w:rsid w:val="00602405"/>
    <w:rsid w:val="0060751C"/>
    <w:rsid w:val="00611260"/>
    <w:rsid w:val="006130C1"/>
    <w:rsid w:val="0064197E"/>
    <w:rsid w:val="0064329B"/>
    <w:rsid w:val="00646DAE"/>
    <w:rsid w:val="00651D78"/>
    <w:rsid w:val="00652B98"/>
    <w:rsid w:val="00657FF3"/>
    <w:rsid w:val="006628A1"/>
    <w:rsid w:val="00677EEE"/>
    <w:rsid w:val="0068174A"/>
    <w:rsid w:val="006858B0"/>
    <w:rsid w:val="00690D06"/>
    <w:rsid w:val="006A2A78"/>
    <w:rsid w:val="006B4E22"/>
    <w:rsid w:val="006D06FF"/>
    <w:rsid w:val="00701FFF"/>
    <w:rsid w:val="0070255D"/>
    <w:rsid w:val="0071423D"/>
    <w:rsid w:val="00715CE6"/>
    <w:rsid w:val="00721849"/>
    <w:rsid w:val="00725257"/>
    <w:rsid w:val="00736843"/>
    <w:rsid w:val="00741AFF"/>
    <w:rsid w:val="00752A02"/>
    <w:rsid w:val="00756CDA"/>
    <w:rsid w:val="0076463F"/>
    <w:rsid w:val="007707E4"/>
    <w:rsid w:val="00772648"/>
    <w:rsid w:val="00776D6D"/>
    <w:rsid w:val="00784C31"/>
    <w:rsid w:val="00791056"/>
    <w:rsid w:val="007B7BFF"/>
    <w:rsid w:val="007C3E0D"/>
    <w:rsid w:val="007C4D9D"/>
    <w:rsid w:val="007C4E68"/>
    <w:rsid w:val="007D4478"/>
    <w:rsid w:val="007D56A5"/>
    <w:rsid w:val="007E1409"/>
    <w:rsid w:val="007E17F4"/>
    <w:rsid w:val="007E5D18"/>
    <w:rsid w:val="007F25FF"/>
    <w:rsid w:val="00816BDB"/>
    <w:rsid w:val="00821F32"/>
    <w:rsid w:val="00827E87"/>
    <w:rsid w:val="00845EA7"/>
    <w:rsid w:val="00853E99"/>
    <w:rsid w:val="0086673F"/>
    <w:rsid w:val="008672DC"/>
    <w:rsid w:val="00867F49"/>
    <w:rsid w:val="00871A74"/>
    <w:rsid w:val="00872985"/>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554B3"/>
    <w:rsid w:val="0097151B"/>
    <w:rsid w:val="00971BFF"/>
    <w:rsid w:val="00976414"/>
    <w:rsid w:val="00986EE8"/>
    <w:rsid w:val="009902E3"/>
    <w:rsid w:val="00991398"/>
    <w:rsid w:val="00992BDF"/>
    <w:rsid w:val="009C2FC8"/>
    <w:rsid w:val="009C7EA7"/>
    <w:rsid w:val="009D1A80"/>
    <w:rsid w:val="009D1CD4"/>
    <w:rsid w:val="009E2BE5"/>
    <w:rsid w:val="009E446A"/>
    <w:rsid w:val="009F075E"/>
    <w:rsid w:val="009F6B4F"/>
    <w:rsid w:val="00A020B6"/>
    <w:rsid w:val="00A0540F"/>
    <w:rsid w:val="00A07812"/>
    <w:rsid w:val="00A16425"/>
    <w:rsid w:val="00A23ABB"/>
    <w:rsid w:val="00A243AE"/>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5066"/>
    <w:rsid w:val="00AC4EB9"/>
    <w:rsid w:val="00AD5617"/>
    <w:rsid w:val="00AD57ED"/>
    <w:rsid w:val="00AE1AF7"/>
    <w:rsid w:val="00AE5E89"/>
    <w:rsid w:val="00AF5725"/>
    <w:rsid w:val="00AF7657"/>
    <w:rsid w:val="00B15B6C"/>
    <w:rsid w:val="00B27A9C"/>
    <w:rsid w:val="00B31481"/>
    <w:rsid w:val="00B32022"/>
    <w:rsid w:val="00B333D4"/>
    <w:rsid w:val="00B349C8"/>
    <w:rsid w:val="00B44DB5"/>
    <w:rsid w:val="00B53A7D"/>
    <w:rsid w:val="00B608BA"/>
    <w:rsid w:val="00B736A3"/>
    <w:rsid w:val="00B85955"/>
    <w:rsid w:val="00B85C88"/>
    <w:rsid w:val="00B921A0"/>
    <w:rsid w:val="00B941EB"/>
    <w:rsid w:val="00B94C4B"/>
    <w:rsid w:val="00B95F58"/>
    <w:rsid w:val="00BA0D05"/>
    <w:rsid w:val="00BA4536"/>
    <w:rsid w:val="00BC1D07"/>
    <w:rsid w:val="00BE2332"/>
    <w:rsid w:val="00BE5993"/>
    <w:rsid w:val="00BF3BB4"/>
    <w:rsid w:val="00BF3DA4"/>
    <w:rsid w:val="00C0212C"/>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E2EC0"/>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C1080"/>
    <w:rsid w:val="00EC1463"/>
    <w:rsid w:val="00EC728E"/>
    <w:rsid w:val="00ED0AB6"/>
    <w:rsid w:val="00EE2EC4"/>
    <w:rsid w:val="00EF1614"/>
    <w:rsid w:val="00EF482D"/>
    <w:rsid w:val="00EF49AC"/>
    <w:rsid w:val="00F0180E"/>
    <w:rsid w:val="00F03F63"/>
    <w:rsid w:val="00F04D31"/>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microsoft.com/office/2011/relationships/people" Target="peop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11108</TotalTime>
  <Pages>139</Pages>
  <Words>19314</Words>
  <Characters>110090</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129146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160</cp:revision>
  <cp:lastPrinted>2024-11-13T07:01:00Z</cp:lastPrinted>
  <dcterms:created xsi:type="dcterms:W3CDTF">2024-10-30T04:33:00Z</dcterms:created>
  <dcterms:modified xsi:type="dcterms:W3CDTF">2025-10-05T08:12:00Z</dcterms:modified>
  <dc:language>en-US</dc:language>
</cp:coreProperties>
</file>