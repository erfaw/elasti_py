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8E1AA7"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8E1AA7"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8E1AA7"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8E1AA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r w:rsidRPr="007E5D18">
          <w:rPr>
            <w:rFonts w:cs="Calibri"/>
            <w:sz w:val="18"/>
            <w:szCs w:val="18"/>
            <w:lang w:bidi="fa-IR"/>
            <w:rPrChange w:id="1442" w:author="Microsoft account" w:date="2025-09-14T11:47:00Z">
              <w:rPr>
                <w:rFonts w:cs="Calibri"/>
                <w:sz w:val="28"/>
                <w:szCs w:val="28"/>
                <w:lang w:bidi="fa-IR"/>
              </w:rPr>
            </w:rPrChange>
          </w:rPr>
          <w:t>GPT</w:t>
        </w:r>
        <w:r w:rsidRPr="007E5D18">
          <w:rPr>
            <w:rFonts w:cs="Calibri"/>
            <w:sz w:val="18"/>
            <w:szCs w:val="18"/>
            <w:rtl/>
            <w:lang w:bidi="fa-IR"/>
            <w:rPrChange w:id="144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4" w:author="Microsoft account" w:date="2025-09-14T11:46:00Z"/>
          <w:rFonts w:cs="Calibri"/>
          <w:sz w:val="18"/>
          <w:szCs w:val="18"/>
          <w:rtl/>
          <w:lang w:bidi="fa-IR"/>
          <w:rPrChange w:id="1445" w:author="Microsoft account" w:date="2025-09-14T11:47:00Z">
            <w:rPr>
              <w:ins w:id="1446" w:author="Microsoft account" w:date="2025-09-14T11:46:00Z"/>
              <w:rFonts w:cs="Calibri"/>
              <w:sz w:val="28"/>
              <w:szCs w:val="28"/>
              <w:rtl/>
              <w:lang w:bidi="fa-IR"/>
            </w:rPr>
          </w:rPrChange>
        </w:rPr>
        <w:pPrChange w:id="1447" w:author="Microsoft account" w:date="2025-09-14T11:46:00Z">
          <w:pPr>
            <w:bidi/>
            <w:spacing w:after="0" w:line="276" w:lineRule="auto"/>
            <w:jc w:val="both"/>
          </w:pPr>
        </w:pPrChange>
      </w:pPr>
      <w:ins w:id="1448" w:author="Microsoft account" w:date="2025-09-14T11:45:00Z">
        <w:r w:rsidRPr="007E5D18">
          <w:rPr>
            <w:rFonts w:cs="Calibri"/>
            <w:sz w:val="18"/>
            <w:szCs w:val="18"/>
            <w:rtl/>
            <w:lang w:bidi="fa-IR"/>
            <w:rPrChange w:id="1449" w:author="Microsoft account" w:date="2025-09-14T11:47:00Z">
              <w:rPr>
                <w:rFonts w:cs="Calibri"/>
                <w:sz w:val="28"/>
                <w:szCs w:val="28"/>
                <w:rtl/>
                <w:lang w:bidi="fa-IR"/>
              </w:rPr>
            </w:rPrChange>
          </w:rPr>
          <w:tab/>
        </w:r>
      </w:ins>
      <w:ins w:id="1450" w:author="Microsoft account" w:date="2025-09-14T11:46:00Z">
        <w:r w:rsidR="007E5D18" w:rsidRPr="007E5D18">
          <w:rPr>
            <w:rFonts w:cs="Calibri"/>
            <w:sz w:val="18"/>
            <w:szCs w:val="18"/>
            <w:rtl/>
            <w:lang w:bidi="fa-IR"/>
            <w:rPrChange w:id="1451" w:author="Microsoft account" w:date="2025-09-14T11:47:00Z">
              <w:rPr>
                <w:rFonts w:cs="Calibri"/>
                <w:sz w:val="28"/>
                <w:szCs w:val="28"/>
                <w:rtl/>
                <w:lang w:bidi="fa-IR"/>
              </w:rPr>
            </w:rPrChange>
          </w:rPr>
          <w:tab/>
        </w:r>
      </w:ins>
      <w:ins w:id="1452" w:author="Microsoft account" w:date="2025-09-14T11:45:00Z">
        <w:r w:rsidRPr="007E5D18">
          <w:rPr>
            <w:rFonts w:cs="Calibri"/>
            <w:sz w:val="18"/>
            <w:szCs w:val="18"/>
            <w:rtl/>
            <w:lang w:bidi="fa-IR"/>
            <w:rPrChange w:id="1453" w:author="Microsoft account" w:date="2025-09-14T11:47:00Z">
              <w:rPr>
                <w:rFonts w:cs="Calibri"/>
                <w:sz w:val="28"/>
                <w:szCs w:val="28"/>
                <w:rtl/>
                <w:lang w:bidi="fa-IR"/>
              </w:rPr>
            </w:rPrChange>
          </w:rPr>
          <w:tab/>
        </w:r>
      </w:ins>
      <w:ins w:id="1454" w:author="Microsoft account" w:date="2025-09-14T11:46:00Z">
        <w:r w:rsidR="007E5D18" w:rsidRPr="007E5D18">
          <w:rPr>
            <w:rFonts w:cs="Calibri"/>
            <w:noProof/>
            <w:sz w:val="18"/>
            <w:szCs w:val="18"/>
            <w:rtl/>
            <w:rPrChange w:id="145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6" w:author="Microsoft account" w:date="2025-10-09T08:59:00Z"/>
          <w:rFonts w:cs="Calibri"/>
          <w:sz w:val="18"/>
          <w:szCs w:val="18"/>
          <w:lang w:bidi="fa-IR"/>
        </w:rPr>
        <w:pPrChange w:id="1457" w:author="Microsoft account" w:date="2025-09-14T11:46:00Z">
          <w:pPr>
            <w:bidi/>
            <w:spacing w:after="0" w:line="276" w:lineRule="auto"/>
            <w:jc w:val="both"/>
          </w:pPr>
        </w:pPrChange>
      </w:pPr>
      <w:ins w:id="1458" w:author="Microsoft account" w:date="2025-09-14T11:47:00Z">
        <w:r w:rsidRPr="007E5D18">
          <w:rPr>
            <w:rFonts w:cs="Calibri"/>
            <w:noProof/>
            <w:sz w:val="18"/>
            <w:szCs w:val="18"/>
            <w:rtl/>
            <w:rPrChange w:id="14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0" w:author="Microsoft account" w:date="2025-09-14T11:47:00Z"/>
          <w:rFonts w:cs="Calibri"/>
          <w:sz w:val="18"/>
          <w:szCs w:val="18"/>
          <w:rtl/>
          <w:lang w:bidi="fa-IR"/>
          <w:rPrChange w:id="1461" w:author="Microsoft account" w:date="2025-09-14T11:47:00Z">
            <w:rPr>
              <w:ins w:id="1462" w:author="Microsoft account" w:date="2025-09-14T11:47:00Z"/>
              <w:rFonts w:cs="Calibri"/>
              <w:sz w:val="28"/>
              <w:szCs w:val="28"/>
              <w:rtl/>
              <w:lang w:bidi="fa-IR"/>
            </w:rPr>
          </w:rPrChange>
        </w:rPr>
        <w:pPrChange w:id="1463" w:author="Microsoft account" w:date="2025-10-09T08:59:00Z">
          <w:pPr>
            <w:bidi/>
            <w:spacing w:after="0" w:line="276" w:lineRule="auto"/>
            <w:jc w:val="both"/>
          </w:pPr>
        </w:pPrChange>
      </w:pPr>
      <w:ins w:id="1464"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5" w:author="Microsoft account" w:date="2025-09-14T11:48:00Z"/>
          <w:rFonts w:cs="Calibri"/>
          <w:sz w:val="28"/>
          <w:szCs w:val="28"/>
          <w:rtl/>
          <w:lang w:bidi="fa-IR"/>
        </w:rPr>
        <w:pPrChange w:id="1466" w:author="Microsoft account" w:date="2025-09-14T11:47:00Z">
          <w:pPr>
            <w:bidi/>
            <w:spacing w:after="0" w:line="276" w:lineRule="auto"/>
            <w:jc w:val="both"/>
          </w:pPr>
        </w:pPrChange>
      </w:pPr>
      <w:ins w:id="1467" w:author="Microsoft account" w:date="2025-09-14T11:47:00Z">
        <w:r w:rsidRPr="007E5D18">
          <w:rPr>
            <w:rFonts w:cs="Calibri"/>
            <w:noProof/>
            <w:sz w:val="28"/>
            <w:szCs w:val="28"/>
            <w:rPrChange w:id="1468"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9" w:author="Microsoft account" w:date="2025-09-14T11:49:00Z"/>
          <w:rFonts w:cs="Calibri"/>
          <w:sz w:val="18"/>
          <w:szCs w:val="18"/>
          <w:rtl/>
          <w:lang w:bidi="fa-IR"/>
          <w:rPrChange w:id="1470" w:author="Microsoft account" w:date="2025-09-14T11:49:00Z">
            <w:rPr>
              <w:ins w:id="1471" w:author="Microsoft account" w:date="2025-09-14T11:49:00Z"/>
              <w:rFonts w:cs="Calibri"/>
              <w:sz w:val="28"/>
              <w:szCs w:val="28"/>
              <w:rtl/>
              <w:lang w:bidi="fa-IR"/>
            </w:rPr>
          </w:rPrChange>
        </w:rPr>
        <w:pPrChange w:id="1472" w:author="Microsoft account" w:date="2025-09-14T11:49:00Z">
          <w:pPr>
            <w:spacing w:after="0" w:line="276" w:lineRule="auto"/>
            <w:ind w:left="1440"/>
          </w:pPr>
        </w:pPrChange>
      </w:pPr>
      <w:ins w:id="1473" w:author="Microsoft account" w:date="2025-09-14T11:49:00Z">
        <w:r w:rsidRPr="007E5D18">
          <w:rPr>
            <w:rFonts w:cs="Calibri"/>
            <w:sz w:val="18"/>
            <w:szCs w:val="18"/>
            <w:rtl/>
            <w:lang w:bidi="fa-IR"/>
            <w:rPrChange w:id="1474" w:author="Microsoft account" w:date="2025-09-14T11:49:00Z">
              <w:rPr>
                <w:rFonts w:cs="Calibri"/>
                <w:sz w:val="28"/>
                <w:szCs w:val="28"/>
                <w:rtl/>
                <w:lang w:bidi="fa-IR"/>
              </w:rPr>
            </w:rPrChange>
          </w:rPr>
          <w:t>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hint="eastAsia"/>
            <w:sz w:val="18"/>
            <w:szCs w:val="18"/>
            <w:rtl/>
            <w:lang w:bidi="fa-IR"/>
            <w:rPrChange w:id="1476" w:author="Microsoft account" w:date="2025-09-14T11:49:00Z">
              <w:rPr>
                <w:rFonts w:cs="Calibri" w:hint="eastAsia"/>
                <w:sz w:val="28"/>
                <w:szCs w:val="28"/>
                <w:rtl/>
                <w:lang w:bidi="fa-IR"/>
              </w:rPr>
            </w:rPrChange>
          </w:rPr>
          <w:t>ز</w:t>
        </w:r>
        <w:r w:rsidRPr="007E5D18">
          <w:rPr>
            <w:rFonts w:cs="Calibri" w:hint="cs"/>
            <w:sz w:val="18"/>
            <w:szCs w:val="18"/>
            <w:rtl/>
            <w:lang w:bidi="fa-IR"/>
            <w:rPrChange w:id="1477" w:author="Microsoft account" w:date="2025-09-14T11:49:00Z">
              <w:rPr>
                <w:rFonts w:cs="Calibri" w:hint="cs"/>
                <w:sz w:val="28"/>
                <w:szCs w:val="28"/>
                <w:rtl/>
                <w:lang w:bidi="fa-IR"/>
              </w:rPr>
            </w:rPrChange>
          </w:rPr>
          <w:t>ی</w:t>
        </w:r>
        <w:r w:rsidRPr="007E5D18">
          <w:rPr>
            <w:rFonts w:cs="Calibri"/>
            <w:sz w:val="18"/>
            <w:szCs w:val="18"/>
            <w:rtl/>
            <w:lang w:bidi="fa-IR"/>
            <w:rPrChange w:id="147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9" w:author="Microsoft account" w:date="2025-09-14T11:49:00Z">
              <w:rPr>
                <w:rFonts w:cs="Calibri" w:hint="eastAsia"/>
                <w:sz w:val="28"/>
                <w:szCs w:val="28"/>
                <w:rtl/>
                <w:lang w:bidi="fa-IR"/>
              </w:rPr>
            </w:rPrChange>
          </w:rPr>
          <w:t>مثل</w:t>
        </w:r>
        <w:r w:rsidRPr="007E5D18">
          <w:rPr>
            <w:rFonts w:cs="Calibri"/>
            <w:sz w:val="18"/>
            <w:szCs w:val="18"/>
            <w:lang w:bidi="fa-IR"/>
            <w:rPrChange w:id="1480" w:author="Microsoft account" w:date="2025-09-14T11:49:00Z">
              <w:rPr>
                <w:rFonts w:cs="Calibri"/>
                <w:sz w:val="28"/>
                <w:szCs w:val="28"/>
                <w:lang w:bidi="fa-IR"/>
              </w:rPr>
            </w:rPrChange>
          </w:rPr>
          <w:t xml:space="preserve"> ontimer </w:t>
        </w:r>
        <w:r w:rsidRPr="007E5D18">
          <w:rPr>
            <w:rFonts w:cs="Calibri"/>
            <w:sz w:val="18"/>
            <w:szCs w:val="18"/>
            <w:rtl/>
            <w:lang w:bidi="fa-IR"/>
            <w:rPrChange w:id="148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ه</w:t>
        </w:r>
        <w:r w:rsidRPr="007E5D18">
          <w:rPr>
            <w:rFonts w:cs="Calibri"/>
            <w:sz w:val="18"/>
            <w:szCs w:val="18"/>
            <w:lang w:bidi="fa-IR"/>
            <w:rPrChange w:id="1484" w:author="Microsoft account" w:date="2025-09-14T11:49:00Z">
              <w:rPr>
                <w:rFonts w:cs="Calibri"/>
                <w:sz w:val="28"/>
                <w:szCs w:val="28"/>
                <w:lang w:bidi="fa-IR"/>
              </w:rPr>
            </w:rPrChange>
          </w:rPr>
          <w:t xml:space="preserve"> callback </w:t>
        </w:r>
        <w:r w:rsidRPr="007E5D18">
          <w:rPr>
            <w:rFonts w:cs="Calibri"/>
            <w:sz w:val="18"/>
            <w:szCs w:val="18"/>
            <w:rtl/>
            <w:lang w:bidi="fa-IR"/>
            <w:rPrChange w:id="1485" w:author="Microsoft account" w:date="2025-09-14T11:49:00Z">
              <w:rPr>
                <w:rFonts w:cs="Calibri"/>
                <w:sz w:val="28"/>
                <w:szCs w:val="28"/>
                <w:rtl/>
                <w:lang w:bidi="fa-IR"/>
              </w:rPr>
            </w:rPrChange>
          </w:rPr>
          <w:t>مبتن</w:t>
        </w:r>
        <w:r w:rsidRPr="007E5D18">
          <w:rPr>
            <w:rFonts w:cs="Calibri" w:hint="cs"/>
            <w:sz w:val="18"/>
            <w:szCs w:val="18"/>
            <w:rtl/>
            <w:lang w:bidi="fa-IR"/>
            <w:rPrChange w:id="1486" w:author="Microsoft account" w:date="2025-09-14T11:49:00Z">
              <w:rPr>
                <w:rFonts w:cs="Calibri" w:hint="cs"/>
                <w:sz w:val="28"/>
                <w:szCs w:val="28"/>
                <w:rtl/>
                <w:lang w:bidi="fa-IR"/>
              </w:rPr>
            </w:rPrChange>
          </w:rPr>
          <w:t>ی</w:t>
        </w:r>
        <w:r w:rsidRPr="007E5D18">
          <w:rPr>
            <w:rFonts w:cs="Calibri"/>
            <w:sz w:val="18"/>
            <w:szCs w:val="18"/>
            <w:rtl/>
            <w:lang w:bidi="fa-IR"/>
            <w:rPrChange w:id="1487" w:author="Microsoft account" w:date="2025-09-14T11:49:00Z">
              <w:rPr>
                <w:rFonts w:cs="Calibri"/>
                <w:sz w:val="28"/>
                <w:szCs w:val="28"/>
                <w:rtl/>
                <w:lang w:bidi="fa-IR"/>
              </w:rPr>
            </w:rPrChange>
          </w:rPr>
          <w:t xml:space="preserve"> بر</w:t>
        </w:r>
        <w:r w:rsidRPr="007E5D18">
          <w:rPr>
            <w:rFonts w:cs="Calibri"/>
            <w:sz w:val="18"/>
            <w:szCs w:val="18"/>
            <w:lang w:bidi="fa-IR"/>
            <w:rPrChange w:id="1488" w:author="Microsoft account" w:date="2025-09-14T11:49:00Z">
              <w:rPr>
                <w:rFonts w:cs="Calibri"/>
                <w:sz w:val="28"/>
                <w:szCs w:val="28"/>
                <w:lang w:bidi="fa-IR"/>
              </w:rPr>
            </w:rPrChange>
          </w:rPr>
          <w:t xml:space="preserve"> event loop</w:t>
        </w:r>
        <w:r w:rsidRPr="007E5D18">
          <w:rPr>
            <w:rFonts w:cs="Calibri"/>
            <w:sz w:val="18"/>
            <w:szCs w:val="18"/>
            <w:rtl/>
            <w:lang w:bidi="fa-IR"/>
            <w:rPrChange w:id="1489" w:author="Microsoft account" w:date="2025-09-14T11:49:00Z">
              <w:rPr>
                <w:rFonts w:cs="Calibri"/>
                <w:sz w:val="28"/>
                <w:szCs w:val="28"/>
                <w:rtl/>
                <w:lang w:bidi="fa-IR"/>
              </w:rPr>
            </w:rPrChange>
          </w:rPr>
          <w:t>ه</w:t>
        </w:r>
        <w:r w:rsidRPr="007E5D18">
          <w:rPr>
            <w:rFonts w:cs="Calibri"/>
            <w:sz w:val="18"/>
            <w:szCs w:val="18"/>
            <w:lang w:bidi="fa-IR"/>
            <w:rPrChange w:id="149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1" w:author="Microsoft account" w:date="2025-09-14T11:48:00Z"/>
          <w:rFonts w:cs="Calibri"/>
          <w:sz w:val="18"/>
          <w:szCs w:val="18"/>
          <w:rtl/>
          <w:lang w:bidi="fa-IR"/>
          <w:rPrChange w:id="1492" w:author="Microsoft account" w:date="2025-09-14T11:49:00Z">
            <w:rPr>
              <w:ins w:id="1493" w:author="Microsoft account" w:date="2025-09-14T11:48:00Z"/>
              <w:rFonts w:cs="Calibri"/>
              <w:sz w:val="28"/>
              <w:szCs w:val="28"/>
              <w:rtl/>
              <w:lang w:bidi="fa-IR"/>
            </w:rPr>
          </w:rPrChange>
        </w:rPr>
        <w:pPrChange w:id="1494" w:author="Microsoft account" w:date="2025-09-14T11:49:00Z">
          <w:pPr>
            <w:bidi/>
            <w:spacing w:after="0" w:line="276" w:lineRule="auto"/>
            <w:jc w:val="both"/>
          </w:pPr>
        </w:pPrChange>
      </w:pPr>
      <w:ins w:id="1495" w:author="Microsoft account" w:date="2025-09-14T11:49:00Z">
        <w:r w:rsidRPr="007E5D18">
          <w:rPr>
            <w:rFonts w:cs="Calibri"/>
            <w:sz w:val="18"/>
            <w:szCs w:val="18"/>
            <w:rtl/>
            <w:lang w:bidi="fa-IR"/>
            <w:rPrChange w:id="1496" w:author="Microsoft account" w:date="2025-09-14T11:49:00Z">
              <w:rPr>
                <w:rFonts w:cs="Calibri"/>
                <w:sz w:val="28"/>
                <w:szCs w:val="28"/>
                <w:rtl/>
                <w:lang w:bidi="fa-IR"/>
              </w:rPr>
            </w:rPrChange>
          </w:rPr>
          <w:t xml:space="preserve">خارج از </w:t>
        </w:r>
        <w:r w:rsidRPr="007E5D18">
          <w:rPr>
            <w:rFonts w:cs="Calibri"/>
            <w:sz w:val="18"/>
            <w:szCs w:val="18"/>
            <w:lang w:bidi="fa-IR"/>
            <w:rPrChange w:id="1497" w:author="Microsoft account" w:date="2025-09-14T11:49:00Z">
              <w:rPr>
                <w:rFonts w:cs="Calibri"/>
                <w:sz w:val="28"/>
                <w:szCs w:val="28"/>
                <w:lang w:bidi="fa-IR"/>
              </w:rPr>
            </w:rPrChange>
          </w:rPr>
          <w:t>turtle</w:t>
        </w:r>
        <w:r w:rsidRPr="007E5D18">
          <w:rPr>
            <w:rFonts w:cs="Calibri"/>
            <w:sz w:val="18"/>
            <w:szCs w:val="18"/>
            <w:rtl/>
            <w:lang w:bidi="fa-IR"/>
            <w:rPrChange w:id="149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hint="eastAsia"/>
            <w:sz w:val="18"/>
            <w:szCs w:val="18"/>
            <w:rtl/>
            <w:lang w:bidi="fa-IR"/>
            <w:rPrChange w:id="1500"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 xml:space="preserve"> از </w:t>
        </w:r>
        <w:r w:rsidRPr="007E5D18">
          <w:rPr>
            <w:rFonts w:cs="Calibri"/>
            <w:sz w:val="18"/>
            <w:szCs w:val="18"/>
            <w:lang w:bidi="fa-IR"/>
            <w:rPrChange w:id="1503" w:author="Microsoft account" w:date="2025-09-14T11:49:00Z">
              <w:rPr>
                <w:rFonts w:cs="Calibri"/>
                <w:sz w:val="28"/>
                <w:szCs w:val="28"/>
                <w:lang w:bidi="fa-IR"/>
              </w:rPr>
            </w:rPrChange>
          </w:rPr>
          <w:t>threading.Timer</w:t>
        </w:r>
        <w:r w:rsidRPr="007E5D18">
          <w:rPr>
            <w:rFonts w:cs="Calibri"/>
            <w:sz w:val="18"/>
            <w:szCs w:val="18"/>
            <w:rtl/>
            <w:lang w:bidi="fa-IR"/>
            <w:rPrChange w:id="1504" w:author="Microsoft account" w:date="2025-09-14T11:49:00Z">
              <w:rPr>
                <w:rFonts w:cs="Calibri"/>
                <w:sz w:val="28"/>
                <w:szCs w:val="28"/>
                <w:rtl/>
                <w:lang w:bidi="fa-IR"/>
              </w:rPr>
            </w:rPrChange>
          </w:rPr>
          <w:t xml:space="preserve"> </w:t>
        </w:r>
        <w:r w:rsidRPr="007E5D18">
          <w:rPr>
            <w:rFonts w:cs="Calibri" w:hint="cs"/>
            <w:sz w:val="18"/>
            <w:szCs w:val="18"/>
            <w:rtl/>
            <w:lang w:bidi="fa-IR"/>
            <w:rPrChange w:id="1505" w:author="Microsoft account" w:date="2025-09-14T11:49:00Z">
              <w:rPr>
                <w:rFonts w:cs="Calibri" w:hint="cs"/>
                <w:sz w:val="28"/>
                <w:szCs w:val="28"/>
                <w:rtl/>
                <w:lang w:bidi="fa-IR"/>
              </w:rPr>
            </w:rPrChange>
          </w:rPr>
          <w:t>ی</w:t>
        </w:r>
        <w:r w:rsidRPr="007E5D18">
          <w:rPr>
            <w:rFonts w:cs="Calibri" w:hint="eastAsia"/>
            <w:sz w:val="18"/>
            <w:szCs w:val="18"/>
            <w:rtl/>
            <w:lang w:bidi="fa-IR"/>
            <w:rPrChange w:id="1506" w:author="Microsoft account" w:date="2025-09-14T11:49:00Z">
              <w:rPr>
                <w:rFonts w:cs="Calibri" w:hint="eastAsia"/>
                <w:sz w:val="28"/>
                <w:szCs w:val="28"/>
                <w:rtl/>
                <w:lang w:bidi="fa-IR"/>
              </w:rPr>
            </w:rPrChange>
          </w:rPr>
          <w:t>ا</w:t>
        </w:r>
        <w:r w:rsidRPr="007E5D18">
          <w:rPr>
            <w:rFonts w:cs="Calibri"/>
            <w:sz w:val="18"/>
            <w:szCs w:val="18"/>
            <w:rtl/>
            <w:lang w:bidi="fa-IR"/>
            <w:rPrChange w:id="1507" w:author="Microsoft account" w:date="2025-09-14T11:49:00Z">
              <w:rPr>
                <w:rFonts w:cs="Calibri"/>
                <w:sz w:val="28"/>
                <w:szCs w:val="28"/>
                <w:rtl/>
                <w:lang w:bidi="fa-IR"/>
              </w:rPr>
            </w:rPrChange>
          </w:rPr>
          <w:t xml:space="preserve"> </w:t>
        </w:r>
        <w:r w:rsidRPr="007E5D18">
          <w:rPr>
            <w:rFonts w:cs="Calibri"/>
            <w:sz w:val="18"/>
            <w:szCs w:val="18"/>
            <w:lang w:bidi="fa-IR"/>
            <w:rPrChange w:id="1508" w:author="Microsoft account" w:date="2025-09-14T11:49:00Z">
              <w:rPr>
                <w:rFonts w:cs="Calibri"/>
                <w:sz w:val="28"/>
                <w:szCs w:val="28"/>
                <w:lang w:bidi="fa-IR"/>
              </w:rPr>
            </w:rPrChange>
          </w:rPr>
          <w:t>asyncio</w:t>
        </w:r>
        <w:r w:rsidRPr="007E5D18">
          <w:rPr>
            <w:rFonts w:cs="Calibri"/>
            <w:sz w:val="18"/>
            <w:szCs w:val="18"/>
            <w:rtl/>
            <w:lang w:bidi="fa-IR"/>
            <w:rPrChange w:id="150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0" w:author="Microsoft account" w:date="2025-09-14T11:49:00Z">
              <w:rPr>
                <w:rFonts w:cs="Calibri" w:hint="cs"/>
                <w:sz w:val="28"/>
                <w:szCs w:val="28"/>
                <w:rtl/>
                <w:lang w:bidi="fa-IR"/>
              </w:rPr>
            </w:rPrChange>
          </w:rPr>
          <w:t>ی</w:t>
        </w:r>
        <w:r w:rsidRPr="007E5D18">
          <w:rPr>
            <w:rFonts w:cs="Calibri"/>
            <w:sz w:val="18"/>
            <w:szCs w:val="18"/>
            <w:rtl/>
            <w:lang w:bidi="fa-IR"/>
            <w:rPrChange w:id="151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2" w:author="Microsoft account" w:date="2025-09-14T11:49:00Z">
              <w:rPr>
                <w:rFonts w:cs="Calibri" w:hint="cs"/>
                <w:sz w:val="28"/>
                <w:szCs w:val="28"/>
                <w:rtl/>
                <w:lang w:bidi="fa-IR"/>
              </w:rPr>
            </w:rPrChange>
          </w:rPr>
          <w:t>ی</w:t>
        </w:r>
        <w:r w:rsidRPr="007E5D18">
          <w:rPr>
            <w:rFonts w:cs="Calibri"/>
            <w:sz w:val="18"/>
            <w:szCs w:val="18"/>
            <w:rtl/>
            <w:lang w:bidi="fa-IR"/>
            <w:rPrChange w:id="151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4" w:author="Microsoft account" w:date="2025-09-14T11:48:00Z"/>
          <w:rFonts w:cs="Calibri"/>
          <w:sz w:val="28"/>
          <w:szCs w:val="28"/>
          <w:rtl/>
          <w:lang w:bidi="fa-IR"/>
        </w:rPr>
        <w:pPrChange w:id="1515" w:author="Microsoft account" w:date="2025-09-14T11:48:00Z">
          <w:pPr>
            <w:bidi/>
            <w:spacing w:after="0" w:line="276" w:lineRule="auto"/>
            <w:jc w:val="both"/>
          </w:pPr>
        </w:pPrChange>
      </w:pPr>
      <w:ins w:id="151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7" w:author="Microsoft account" w:date="2025-09-14T11:48:00Z"/>
          <w:rFonts w:cs="Calibri"/>
          <w:sz w:val="28"/>
          <w:szCs w:val="28"/>
          <w:rtl/>
          <w:lang w:bidi="fa-IR"/>
        </w:rPr>
        <w:pPrChange w:id="1518"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19" w:author="Microsoft account" w:date="2025-09-14T12:06:00Z"/>
          <w:rFonts w:cs="Calibri"/>
          <w:sz w:val="28"/>
          <w:szCs w:val="28"/>
          <w:rtl/>
          <w:lang w:bidi="fa-IR"/>
        </w:rPr>
        <w:pPrChange w:id="1520" w:author="Microsoft account" w:date="2025-09-14T11:48:00Z">
          <w:pPr>
            <w:bidi/>
            <w:spacing w:after="0" w:line="276" w:lineRule="auto"/>
            <w:jc w:val="both"/>
          </w:pPr>
        </w:pPrChange>
      </w:pPr>
      <w:ins w:id="1521" w:author="Microsoft account" w:date="2025-09-14T11:48:00Z">
        <w:r>
          <w:rPr>
            <w:rFonts w:cs="Calibri" w:hint="cs"/>
            <w:sz w:val="28"/>
            <w:szCs w:val="28"/>
            <w:rtl/>
            <w:lang w:bidi="fa-IR"/>
          </w:rPr>
          <w:t>-</w:t>
        </w:r>
      </w:ins>
      <w:bookmarkStart w:id="1522" w:name="mrp"/>
      <w:ins w:id="1523" w:author="Microsoft account" w:date="2025-09-14T12:05:00Z">
        <w:r w:rsidR="00F75F66">
          <w:rPr>
            <w:rFonts w:cs="Calibri" w:hint="cs"/>
            <w:sz w:val="28"/>
            <w:szCs w:val="28"/>
            <w:rtl/>
            <w:lang w:bidi="fa-IR"/>
          </w:rPr>
          <w:t>یادآوری</w:t>
        </w:r>
        <w:bookmarkEnd w:id="1522"/>
        <w:r w:rsidR="00F75F66">
          <w:rPr>
            <w:rFonts w:cs="Calibri" w:hint="cs"/>
            <w:sz w:val="28"/>
            <w:szCs w:val="28"/>
            <w:rtl/>
            <w:lang w:bidi="fa-IR"/>
          </w:rPr>
          <w:t xml:space="preserve">: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25" w:author="Microsoft account" w:date="2025-09-14T12:06:00Z"/>
          <w:rFonts w:cs="Calibri"/>
          <w:sz w:val="28"/>
          <w:szCs w:val="28"/>
          <w:rtl/>
          <w:lang w:bidi="fa-IR"/>
        </w:rPr>
        <w:pPrChange w:id="1526"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7" w:author="Microsoft account" w:date="2025-09-14T10:33:00Z"/>
          <w:rFonts w:cs="Calibri"/>
          <w:sz w:val="28"/>
          <w:szCs w:val="28"/>
          <w:rtl/>
          <w:lang w:bidi="fa-IR"/>
        </w:rPr>
        <w:pPrChange w:id="1528" w:author="Microsoft account" w:date="2025-09-14T12:06:00Z">
          <w:pPr>
            <w:bidi/>
            <w:spacing w:after="0" w:line="276" w:lineRule="auto"/>
            <w:jc w:val="both"/>
          </w:pPr>
        </w:pPrChange>
      </w:pPr>
      <w:ins w:id="152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0" w:author="Microsoft account" w:date="2025-09-14T10:33:00Z"/>
          <w:rFonts w:cs="Calibri"/>
          <w:sz w:val="28"/>
          <w:szCs w:val="28"/>
          <w:rtl/>
          <w:lang w:bidi="fa-IR"/>
        </w:rPr>
        <w:pPrChange w:id="1531" w:author="Microsoft account" w:date="2025-09-14T10:33:00Z">
          <w:pPr>
            <w:bidi/>
            <w:spacing w:after="0" w:line="276" w:lineRule="auto"/>
            <w:jc w:val="both"/>
          </w:pPr>
        </w:pPrChange>
      </w:pPr>
    </w:p>
    <w:p w14:paraId="3F18A8FD" w14:textId="3017B92B" w:rsidR="008C17E4" w:rsidRDefault="008C17E4">
      <w:pPr>
        <w:spacing w:after="0" w:line="240" w:lineRule="auto"/>
        <w:rPr>
          <w:ins w:id="1532" w:author="Microsoft account" w:date="2025-09-14T10:33:00Z"/>
          <w:rFonts w:cs="Calibri"/>
          <w:sz w:val="28"/>
          <w:szCs w:val="28"/>
          <w:rtl/>
          <w:lang w:bidi="fa-IR"/>
        </w:rPr>
      </w:pPr>
      <w:ins w:id="1533"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4" w:author="Microsoft account" w:date="2025-09-16T12:28:00Z"/>
          <w:rFonts w:cs="Calibri"/>
          <w:sz w:val="28"/>
          <w:szCs w:val="28"/>
          <w:rtl/>
          <w:lang w:bidi="fa-IR"/>
        </w:rPr>
        <w:pPrChange w:id="1535" w:author="Microsoft account" w:date="2025-09-14T10:33:00Z">
          <w:pPr>
            <w:bidi/>
            <w:spacing w:after="0" w:line="276" w:lineRule="auto"/>
            <w:jc w:val="both"/>
          </w:pPr>
        </w:pPrChange>
      </w:pPr>
      <w:bookmarkStart w:id="1536" w:name="I4040625"/>
      <w:ins w:id="1537" w:author="Microsoft account" w:date="2025-09-16T12:28:00Z">
        <w:r>
          <w:rPr>
            <w:rFonts w:cs="Calibri" w:hint="cs"/>
            <w:sz w:val="28"/>
            <w:szCs w:val="28"/>
            <w:rtl/>
            <w:lang w:bidi="fa-IR"/>
          </w:rPr>
          <w:lastRenderedPageBreak/>
          <w:t>ادامه</w:t>
        </w:r>
      </w:ins>
    </w:p>
    <w:bookmarkEnd w:id="1536"/>
    <w:p w14:paraId="32C338D4" w14:textId="52FA3815" w:rsidR="00F13E7B" w:rsidRDefault="002C1B6A">
      <w:pPr>
        <w:bidi/>
        <w:spacing w:after="0" w:line="276" w:lineRule="auto"/>
        <w:jc w:val="both"/>
        <w:rPr>
          <w:ins w:id="1538" w:author="Microsoft account" w:date="2025-09-16T13:54:00Z"/>
          <w:rFonts w:cs="Calibri"/>
          <w:sz w:val="28"/>
          <w:szCs w:val="28"/>
          <w:rtl/>
          <w:lang w:bidi="fa-IR"/>
        </w:rPr>
        <w:pPrChange w:id="1539" w:author="Microsoft account" w:date="2025-09-16T12:28:00Z">
          <w:pPr>
            <w:bidi/>
            <w:spacing w:after="0" w:line="276" w:lineRule="auto"/>
            <w:jc w:val="both"/>
          </w:pPr>
        </w:pPrChange>
      </w:pPr>
      <w:ins w:id="1540"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1"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2" w:author="Microsoft account" w:date="2025-09-17T12:58:00Z"/>
          <w:rFonts w:cs="Calibri"/>
          <w:sz w:val="28"/>
          <w:szCs w:val="28"/>
          <w:rtl/>
          <w:lang w:bidi="fa-IR"/>
        </w:rPr>
        <w:pPrChange w:id="1543" w:author="Microsoft account" w:date="2025-09-16T13:54:00Z">
          <w:pPr>
            <w:bidi/>
            <w:spacing w:after="0" w:line="276" w:lineRule="auto"/>
            <w:jc w:val="both"/>
          </w:pPr>
        </w:pPrChange>
      </w:pPr>
      <w:ins w:id="1544"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5"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6" w:author="Microsoft account" w:date="2025-09-17T12:58:00Z"/>
          <w:rFonts w:cs="Calibri"/>
          <w:sz w:val="28"/>
          <w:szCs w:val="28"/>
          <w:rtl/>
          <w:lang w:bidi="fa-IR"/>
        </w:rPr>
        <w:pPrChange w:id="1547"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48" w:author="Microsoft account" w:date="2025-09-16T13:55:00Z"/>
          <w:rFonts w:cs="Calibri"/>
          <w:sz w:val="28"/>
          <w:szCs w:val="28"/>
          <w:lang w:bidi="fa-IR"/>
        </w:rPr>
        <w:pPrChange w:id="1549"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0" w:author="Microsoft account" w:date="2025-09-16T12:28:00Z"/>
          <w:rFonts w:cs="Calibri"/>
          <w:sz w:val="28"/>
          <w:szCs w:val="28"/>
          <w:lang w:bidi="fa-IR"/>
        </w:rPr>
        <w:pPrChange w:id="1551" w:author="Microsoft account" w:date="2025-09-16T13:55:00Z">
          <w:pPr>
            <w:bidi/>
            <w:spacing w:after="0" w:line="276" w:lineRule="auto"/>
            <w:jc w:val="both"/>
          </w:pPr>
        </w:pPrChange>
      </w:pPr>
    </w:p>
    <w:p w14:paraId="5942F199" w14:textId="783B5AB6" w:rsidR="00F13E7B" w:rsidRDefault="00F13E7B">
      <w:pPr>
        <w:spacing w:after="0" w:line="240" w:lineRule="auto"/>
        <w:rPr>
          <w:ins w:id="1552" w:author="Microsoft account" w:date="2025-09-16T12:28:00Z"/>
          <w:rFonts w:cs="Calibri"/>
          <w:sz w:val="28"/>
          <w:szCs w:val="28"/>
          <w:lang w:bidi="fa-IR"/>
        </w:rPr>
      </w:pPr>
      <w:ins w:id="1553"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4" w:author="Microsoft account" w:date="2025-09-17T12:59:00Z"/>
          <w:rFonts w:cs="Calibri"/>
          <w:sz w:val="28"/>
          <w:szCs w:val="28"/>
          <w:rtl/>
          <w:lang w:bidi="fa-IR"/>
        </w:rPr>
        <w:pPrChange w:id="1555" w:author="Microsoft account" w:date="2025-09-16T12:28:00Z">
          <w:pPr>
            <w:bidi/>
            <w:spacing w:after="0" w:line="276" w:lineRule="auto"/>
            <w:jc w:val="both"/>
          </w:pPr>
        </w:pPrChange>
      </w:pPr>
      <w:bookmarkStart w:id="1556" w:name="I4040626"/>
      <w:ins w:id="1557" w:author="Microsoft account" w:date="2025-09-17T12:59:00Z">
        <w:r>
          <w:rPr>
            <w:rFonts w:cs="Calibri" w:hint="cs"/>
            <w:sz w:val="28"/>
            <w:szCs w:val="28"/>
            <w:rtl/>
            <w:lang w:bidi="fa-IR"/>
          </w:rPr>
          <w:lastRenderedPageBreak/>
          <w:t>ادامه</w:t>
        </w:r>
      </w:ins>
    </w:p>
    <w:bookmarkEnd w:id="1556"/>
    <w:p w14:paraId="3083ECDB" w14:textId="77777777" w:rsidR="00701FFF" w:rsidRDefault="00701FFF">
      <w:pPr>
        <w:bidi/>
        <w:spacing w:after="0" w:line="276" w:lineRule="auto"/>
        <w:jc w:val="both"/>
        <w:rPr>
          <w:ins w:id="1558" w:author="Microsoft account" w:date="2025-09-17T12:59:00Z"/>
          <w:rFonts w:cs="Calibri"/>
          <w:sz w:val="28"/>
          <w:szCs w:val="28"/>
          <w:rtl/>
          <w:lang w:bidi="fa-IR"/>
        </w:rPr>
        <w:pPrChange w:id="1559"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0" w:author="Microsoft account" w:date="2025-09-17T13:00:00Z"/>
          <w:rFonts w:cs="Calibri"/>
          <w:sz w:val="28"/>
          <w:szCs w:val="28"/>
          <w:rtl/>
          <w:lang w:bidi="fa-IR"/>
        </w:rPr>
        <w:pPrChange w:id="1561" w:author="Microsoft account" w:date="2025-09-17T12:59:00Z">
          <w:pPr>
            <w:bidi/>
            <w:spacing w:after="0" w:line="276" w:lineRule="auto"/>
            <w:jc w:val="both"/>
          </w:pPr>
        </w:pPrChange>
      </w:pPr>
      <w:ins w:id="1562"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3" w:author="Microsoft account" w:date="2025-09-17T13:00:00Z"/>
          <w:rFonts w:cs="Calibri"/>
          <w:sz w:val="28"/>
          <w:szCs w:val="28"/>
          <w:rtl/>
          <w:lang w:bidi="fa-IR"/>
        </w:rPr>
        <w:pPrChange w:id="1564" w:author="Microsoft account" w:date="2025-09-17T13:00:00Z">
          <w:pPr>
            <w:bidi/>
            <w:spacing w:after="0" w:line="276" w:lineRule="auto"/>
            <w:jc w:val="both"/>
          </w:pPr>
        </w:pPrChange>
      </w:pPr>
      <w:ins w:id="1565" w:author="Microsoft account" w:date="2025-09-17T13:00:00Z">
        <w:r w:rsidRPr="001F062A">
          <w:rPr>
            <w:rFonts w:cs="Calibri"/>
            <w:noProof/>
            <w:sz w:val="28"/>
            <w:szCs w:val="28"/>
            <w:rPrChange w:id="1566"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7" w:author="Microsoft account" w:date="2025-09-17T13:00:00Z"/>
          <w:rFonts w:cs="Calibri"/>
          <w:sz w:val="28"/>
          <w:szCs w:val="28"/>
          <w:rtl/>
          <w:lang w:bidi="fa-IR"/>
        </w:rPr>
        <w:pPrChange w:id="1568"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69" w:author="Microsoft account" w:date="2025-09-18T09:44:00Z"/>
          <w:rFonts w:cs="Calibri"/>
          <w:sz w:val="28"/>
          <w:szCs w:val="28"/>
          <w:lang w:bidi="fa-IR"/>
        </w:rPr>
        <w:pPrChange w:id="1570" w:author="Microsoft account" w:date="2025-09-17T13:00:00Z">
          <w:pPr>
            <w:bidi/>
            <w:spacing w:after="0" w:line="276" w:lineRule="auto"/>
            <w:jc w:val="both"/>
          </w:pPr>
        </w:pPrChange>
      </w:pPr>
      <w:ins w:id="1571"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2" w:author="Microsoft account" w:date="2025-09-17T13:01:00Z"/>
          <w:rFonts w:cs="Calibri"/>
          <w:sz w:val="28"/>
          <w:szCs w:val="28"/>
          <w:rtl/>
          <w:lang w:bidi="fa-IR"/>
          <w:rPrChange w:id="1573" w:author="Microsoft account" w:date="2025-09-18T09:44:00Z">
            <w:rPr>
              <w:ins w:id="1574" w:author="Microsoft account" w:date="2025-09-17T13:01:00Z"/>
              <w:noProof/>
              <w:rtl/>
            </w:rPr>
          </w:rPrChange>
        </w:rPr>
        <w:pPrChange w:id="1575" w:author="Microsoft account" w:date="2025-09-18T09:44:00Z">
          <w:pPr>
            <w:bidi/>
            <w:spacing w:after="0" w:line="276" w:lineRule="auto"/>
            <w:jc w:val="both"/>
          </w:pPr>
        </w:pPrChange>
      </w:pPr>
      <w:ins w:id="1576"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7" w:author="Microsoft account" w:date="2025-09-18T09:44:00Z"/>
          <w:rFonts w:cs="Calibri"/>
          <w:sz w:val="28"/>
          <w:szCs w:val="28"/>
          <w:lang w:bidi="fa-IR"/>
        </w:rPr>
        <w:pPrChange w:id="1578" w:author="Microsoft account" w:date="2025-09-17T13:01:00Z">
          <w:pPr>
            <w:bidi/>
            <w:spacing w:after="0" w:line="276" w:lineRule="auto"/>
            <w:jc w:val="both"/>
          </w:pPr>
        </w:pPrChange>
      </w:pPr>
      <w:ins w:id="1579"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0" w:author="Microsoft account" w:date="2025-09-17T13:01:00Z"/>
          <w:rFonts w:cs="Calibri"/>
          <w:sz w:val="28"/>
          <w:szCs w:val="28"/>
          <w:rtl/>
          <w:lang w:bidi="fa-IR"/>
        </w:rPr>
        <w:pPrChange w:id="1581" w:author="Microsoft account" w:date="2025-09-18T09:44:00Z">
          <w:pPr>
            <w:bidi/>
            <w:spacing w:after="0" w:line="276" w:lineRule="auto"/>
            <w:jc w:val="both"/>
          </w:pPr>
        </w:pPrChange>
      </w:pPr>
      <w:ins w:id="1582"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3" w:author="Microsoft account" w:date="2025-09-17T13:01:00Z"/>
          <w:rFonts w:cs="Calibri"/>
          <w:sz w:val="28"/>
          <w:szCs w:val="28"/>
          <w:rtl/>
          <w:lang w:bidi="fa-IR"/>
        </w:rPr>
        <w:pPrChange w:id="1584"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5" w:author="Microsoft account" w:date="2025-09-17T13:39:00Z"/>
          <w:rFonts w:cs="Calibri"/>
          <w:sz w:val="28"/>
          <w:szCs w:val="28"/>
          <w:rtl/>
          <w:lang w:bidi="fa-IR"/>
        </w:rPr>
        <w:pPrChange w:id="1586" w:author="Microsoft account" w:date="2025-09-17T13:01:00Z">
          <w:pPr>
            <w:bidi/>
            <w:spacing w:after="0" w:line="276" w:lineRule="auto"/>
            <w:jc w:val="both"/>
          </w:pPr>
        </w:pPrChange>
      </w:pPr>
      <w:ins w:id="1587" w:author="Microsoft account" w:date="2025-09-17T13:01:00Z">
        <w:r>
          <w:rPr>
            <w:rFonts w:cs="Calibri" w:hint="cs"/>
            <w:sz w:val="28"/>
            <w:szCs w:val="28"/>
            <w:rtl/>
            <w:lang w:bidi="fa-IR"/>
          </w:rPr>
          <w:t>-</w:t>
        </w:r>
      </w:ins>
      <w:ins w:id="1588"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89" w:author="Microsoft account" w:date="2025-09-17T13:39:00Z"/>
          <w:rFonts w:cs="Calibri"/>
          <w:sz w:val="28"/>
          <w:szCs w:val="28"/>
          <w:rtl/>
          <w:lang w:bidi="fa-IR"/>
        </w:rPr>
        <w:pPrChange w:id="1590"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1" w:author="Microsoft account" w:date="2025-09-17T13:53:00Z"/>
          <w:rFonts w:cs="Calibri"/>
          <w:sz w:val="28"/>
          <w:szCs w:val="28"/>
          <w:rtl/>
          <w:lang w:bidi="fa-IR"/>
        </w:rPr>
        <w:pPrChange w:id="1592" w:author="Microsoft account" w:date="2025-09-18T09:45:00Z">
          <w:pPr>
            <w:bidi/>
            <w:spacing w:after="0" w:line="276" w:lineRule="auto"/>
            <w:jc w:val="both"/>
          </w:pPr>
        </w:pPrChange>
      </w:pPr>
      <w:ins w:id="1593" w:author="Microsoft account" w:date="2025-09-17T13:39:00Z">
        <w:r>
          <w:rPr>
            <w:rFonts w:cs="Calibri" w:hint="cs"/>
            <w:sz w:val="28"/>
            <w:szCs w:val="28"/>
            <w:rtl/>
            <w:lang w:bidi="fa-IR"/>
          </w:rPr>
          <w:t>-</w:t>
        </w:r>
      </w:ins>
      <w:ins w:id="1594" w:author="Microsoft account" w:date="2025-09-17T13:51:00Z">
        <w:r w:rsidR="00166988">
          <w:rPr>
            <w:rFonts w:cs="Calibri" w:hint="cs"/>
            <w:sz w:val="28"/>
            <w:szCs w:val="28"/>
            <w:rtl/>
            <w:lang w:bidi="fa-IR"/>
          </w:rPr>
          <w:t xml:space="preserve">یادآوری: توی </w:t>
        </w:r>
      </w:ins>
      <w:ins w:id="1595"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6"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7" w:author="Microsoft account" w:date="2025-09-17T13:53:00Z"/>
          <w:rFonts w:cs="Calibri"/>
          <w:sz w:val="28"/>
          <w:szCs w:val="28"/>
          <w:rtl/>
          <w:lang w:bidi="fa-IR"/>
        </w:rPr>
        <w:pPrChange w:id="1598"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99" w:author="Microsoft account" w:date="2025-09-17T14:00:00Z"/>
          <w:rFonts w:cs="Calibri"/>
          <w:sz w:val="28"/>
          <w:szCs w:val="28"/>
          <w:rtl/>
          <w:lang w:bidi="fa-IR"/>
        </w:rPr>
        <w:pPrChange w:id="1600" w:author="Microsoft account" w:date="2025-09-18T09:46:00Z">
          <w:pPr>
            <w:bidi/>
            <w:spacing w:after="0" w:line="276" w:lineRule="auto"/>
            <w:jc w:val="both"/>
          </w:pPr>
        </w:pPrChange>
      </w:pPr>
      <w:ins w:id="1601" w:author="Microsoft account" w:date="2025-09-17T13:53:00Z">
        <w:r>
          <w:rPr>
            <w:rFonts w:cs="Calibri" w:hint="cs"/>
            <w:sz w:val="28"/>
            <w:szCs w:val="28"/>
            <w:rtl/>
            <w:lang w:bidi="fa-IR"/>
          </w:rPr>
          <w:t>-</w:t>
        </w:r>
      </w:ins>
      <w:ins w:id="1602"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3"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604" w:author="Microsoft account" w:date="2025-09-17T14:00:00Z"/>
          <w:rFonts w:cs="Calibri"/>
          <w:sz w:val="28"/>
          <w:szCs w:val="28"/>
          <w:rtl/>
          <w:lang w:bidi="fa-IR"/>
        </w:rPr>
        <w:pPrChange w:id="1605"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06" w:author="Microsoft account" w:date="2025-09-17T14:05:00Z"/>
          <w:rFonts w:cs="Calibri"/>
          <w:sz w:val="28"/>
          <w:szCs w:val="28"/>
          <w:rtl/>
          <w:lang w:bidi="fa-IR"/>
        </w:rPr>
        <w:pPrChange w:id="1607" w:author="Microsoft account" w:date="2025-09-17T14:00:00Z">
          <w:pPr>
            <w:bidi/>
            <w:spacing w:after="0" w:line="276" w:lineRule="auto"/>
            <w:jc w:val="both"/>
          </w:pPr>
        </w:pPrChange>
      </w:pPr>
      <w:ins w:id="1608" w:author="Microsoft account" w:date="2025-09-17T14:00:00Z">
        <w:r>
          <w:rPr>
            <w:rFonts w:cs="Calibri" w:hint="cs"/>
            <w:sz w:val="28"/>
            <w:szCs w:val="28"/>
            <w:rtl/>
            <w:lang w:bidi="fa-IR"/>
          </w:rPr>
          <w:t>-</w:t>
        </w:r>
      </w:ins>
      <w:ins w:id="1609" w:author="Microsoft account" w:date="2025-09-17T14:03:00Z">
        <w:r w:rsidR="00AD57ED">
          <w:rPr>
            <w:rFonts w:cs="Calibri" w:hint="cs"/>
            <w:sz w:val="28"/>
            <w:szCs w:val="28"/>
            <w:rtl/>
            <w:lang w:bidi="fa-IR"/>
          </w:rPr>
          <w:t>یه چیز جالب. این</w:t>
        </w:r>
      </w:ins>
      <w:ins w:id="1610"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1"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2" w:author="Microsoft account" w:date="2025-09-17T14:05:00Z"/>
          <w:rFonts w:cs="Calibri"/>
          <w:sz w:val="28"/>
          <w:szCs w:val="28"/>
          <w:rtl/>
          <w:lang w:bidi="fa-IR"/>
        </w:rPr>
        <w:pPrChange w:id="1613"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4" w:author="Microsoft account" w:date="2025-09-18T09:46:00Z"/>
          <w:rFonts w:cs="Calibri"/>
          <w:sz w:val="28"/>
          <w:szCs w:val="28"/>
          <w:rtl/>
          <w:lang w:bidi="fa-IR"/>
        </w:rPr>
        <w:pPrChange w:id="1615" w:author="Microsoft account" w:date="2025-09-17T14:05:00Z">
          <w:pPr>
            <w:bidi/>
            <w:spacing w:after="0" w:line="276" w:lineRule="auto"/>
            <w:jc w:val="both"/>
          </w:pPr>
        </w:pPrChange>
      </w:pPr>
      <w:ins w:id="1616" w:author="Microsoft account" w:date="2025-09-17T14:05:00Z">
        <w:r>
          <w:rPr>
            <w:rFonts w:cs="Calibri" w:hint="cs"/>
            <w:sz w:val="28"/>
            <w:szCs w:val="28"/>
            <w:rtl/>
            <w:lang w:bidi="fa-IR"/>
          </w:rPr>
          <w:t>-</w:t>
        </w:r>
      </w:ins>
      <w:ins w:id="1617"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18"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19"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0" w:author="Microsoft account" w:date="2025-09-17T14:11:00Z"/>
          <w:rFonts w:cs="Calibri"/>
          <w:sz w:val="28"/>
          <w:szCs w:val="28"/>
          <w:rtl/>
          <w:lang w:bidi="fa-IR"/>
        </w:rPr>
        <w:pPrChange w:id="1621" w:author="Microsoft account" w:date="2025-09-18T09:46:00Z">
          <w:pPr>
            <w:bidi/>
            <w:spacing w:after="0" w:line="276" w:lineRule="auto"/>
            <w:jc w:val="both"/>
          </w:pPr>
        </w:pPrChange>
      </w:pPr>
      <w:ins w:id="1622"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3"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4"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25" w:author="Microsoft account" w:date="2025-09-17T14:11:00Z"/>
          <w:rFonts w:cs="Calibri"/>
          <w:sz w:val="28"/>
          <w:szCs w:val="28"/>
          <w:rtl/>
          <w:lang w:bidi="fa-IR"/>
        </w:rPr>
        <w:pPrChange w:id="1626"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27" w:author="Microsoft account" w:date="2025-09-17T14:53:00Z"/>
          <w:rFonts w:cs="Calibri"/>
          <w:sz w:val="28"/>
          <w:szCs w:val="28"/>
          <w:rtl/>
          <w:lang w:bidi="fa-IR"/>
        </w:rPr>
        <w:pPrChange w:id="1628" w:author="Microsoft account" w:date="2025-09-17T14:11:00Z">
          <w:pPr>
            <w:bidi/>
            <w:spacing w:after="0" w:line="276" w:lineRule="auto"/>
            <w:jc w:val="both"/>
          </w:pPr>
        </w:pPrChange>
      </w:pPr>
      <w:ins w:id="1629"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0"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1" w:author="Microsoft account" w:date="2025-09-17T14:53:00Z"/>
          <w:rFonts w:cs="Calibri"/>
          <w:sz w:val="28"/>
          <w:szCs w:val="28"/>
          <w:lang w:bidi="fa-IR"/>
        </w:rPr>
        <w:pPrChange w:id="1632" w:author="Microsoft account" w:date="2025-09-17T14:53:00Z">
          <w:pPr>
            <w:bidi/>
            <w:spacing w:after="0" w:line="276" w:lineRule="auto"/>
            <w:jc w:val="both"/>
          </w:pPr>
        </w:pPrChange>
      </w:pPr>
      <w:ins w:id="1633"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4" w:author="Microsoft account" w:date="2025-09-17T14:53:00Z"/>
          <w:rFonts w:cs="Calibri"/>
          <w:sz w:val="28"/>
          <w:szCs w:val="28"/>
          <w:lang w:bidi="fa-IR"/>
        </w:rPr>
        <w:pPrChange w:id="1635"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36" w:author="Microsoft account" w:date="2025-09-17T13:52:00Z"/>
          <w:rFonts w:cs="Calibri"/>
          <w:sz w:val="28"/>
          <w:szCs w:val="28"/>
          <w:lang w:bidi="fa-IR"/>
        </w:rPr>
        <w:pPrChange w:id="1637"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38" w:author="Microsoft account" w:date="2025-09-17T13:52:00Z"/>
          <w:rFonts w:cs="Calibri"/>
          <w:sz w:val="28"/>
          <w:szCs w:val="28"/>
          <w:rtl/>
          <w:lang w:bidi="fa-IR"/>
        </w:rPr>
        <w:pPrChange w:id="1639"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0" w:author="Microsoft account" w:date="2025-09-17T13:52:00Z">
          <w:pPr>
            <w:bidi/>
            <w:spacing w:after="0" w:line="276" w:lineRule="auto"/>
            <w:jc w:val="both"/>
          </w:pPr>
        </w:pPrChange>
      </w:pPr>
      <w:ins w:id="1641"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2"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3" w:author="Microsoft account" w:date="2025-09-17T12:59:00Z"/>
          <w:rFonts w:cs="Calibri"/>
          <w:sz w:val="28"/>
          <w:szCs w:val="28"/>
          <w:rtl/>
          <w:lang w:bidi="fa-IR"/>
        </w:rPr>
        <w:pPrChange w:id="1644" w:author="Microsoft account" w:date="2025-09-17T12:59:00Z">
          <w:pPr>
            <w:bidi/>
            <w:spacing w:after="0" w:line="276" w:lineRule="auto"/>
            <w:jc w:val="both"/>
          </w:pPr>
        </w:pPrChange>
      </w:pPr>
    </w:p>
    <w:p w14:paraId="7FD2239B" w14:textId="3BACE872" w:rsidR="00701FFF" w:rsidRDefault="00701FFF">
      <w:pPr>
        <w:spacing w:after="0" w:line="240" w:lineRule="auto"/>
        <w:rPr>
          <w:ins w:id="1645" w:author="Microsoft account" w:date="2025-09-17T12:59:00Z"/>
          <w:rFonts w:cs="Calibri"/>
          <w:sz w:val="28"/>
          <w:szCs w:val="28"/>
          <w:rtl/>
          <w:lang w:bidi="fa-IR"/>
        </w:rPr>
      </w:pPr>
      <w:ins w:id="1646"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47" w:author="Microsoft account" w:date="2025-09-18T09:48:00Z"/>
          <w:rFonts w:cs="Calibri"/>
          <w:sz w:val="28"/>
          <w:szCs w:val="28"/>
          <w:rtl/>
          <w:lang w:bidi="fa-IR"/>
        </w:rPr>
        <w:pPrChange w:id="1648" w:author="Microsoft account" w:date="2025-09-17T12:59:00Z">
          <w:pPr>
            <w:bidi/>
            <w:spacing w:after="0" w:line="276" w:lineRule="auto"/>
            <w:jc w:val="both"/>
          </w:pPr>
        </w:pPrChange>
      </w:pPr>
      <w:bookmarkStart w:id="1649" w:name="I4040627"/>
      <w:ins w:id="1650" w:author="Microsoft account" w:date="2025-09-18T09:48:00Z">
        <w:r>
          <w:rPr>
            <w:rFonts w:cs="Calibri" w:hint="cs"/>
            <w:sz w:val="28"/>
            <w:szCs w:val="28"/>
            <w:rtl/>
            <w:lang w:bidi="fa-IR"/>
          </w:rPr>
          <w:lastRenderedPageBreak/>
          <w:t>ادامه</w:t>
        </w:r>
      </w:ins>
    </w:p>
    <w:bookmarkEnd w:id="1649"/>
    <w:p w14:paraId="4D3FFA24" w14:textId="491B60E0" w:rsidR="00B608BA" w:rsidRDefault="00B608BA">
      <w:pPr>
        <w:bidi/>
        <w:spacing w:after="0" w:line="276" w:lineRule="auto"/>
        <w:jc w:val="both"/>
        <w:rPr>
          <w:ins w:id="1651" w:author="Microsoft account" w:date="2025-09-18T09:49:00Z"/>
          <w:rFonts w:cs="Calibri"/>
          <w:sz w:val="28"/>
          <w:szCs w:val="28"/>
          <w:lang w:bidi="fa-IR"/>
        </w:rPr>
        <w:pPrChange w:id="1652" w:author="Microsoft account" w:date="2025-09-18T09:48:00Z">
          <w:pPr>
            <w:bidi/>
            <w:spacing w:after="0" w:line="276" w:lineRule="auto"/>
            <w:jc w:val="both"/>
          </w:pPr>
        </w:pPrChange>
      </w:pPr>
      <w:ins w:id="1653"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4" w:author="Microsoft account" w:date="2025-09-18T09:48:00Z"/>
          <w:rFonts w:cs="Calibri"/>
          <w:sz w:val="28"/>
          <w:szCs w:val="28"/>
          <w:lang w:bidi="fa-IR"/>
        </w:rPr>
        <w:pPrChange w:id="1655" w:author="Microsoft account" w:date="2025-09-18T09:49:00Z">
          <w:pPr>
            <w:bidi/>
            <w:spacing w:after="0" w:line="276" w:lineRule="auto"/>
            <w:jc w:val="both"/>
          </w:pPr>
        </w:pPrChange>
      </w:pPr>
      <w:ins w:id="1656"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57" w:author="Microsoft account" w:date="2025-09-18T09:52:00Z"/>
          <w:rFonts w:cs="Calibri"/>
          <w:sz w:val="28"/>
          <w:szCs w:val="28"/>
          <w:lang w:bidi="fa-IR"/>
        </w:rPr>
        <w:pPrChange w:id="1658"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59" w:author="Microsoft account" w:date="2025-09-18T09:54:00Z"/>
          <w:rFonts w:cs="Calibri"/>
          <w:sz w:val="28"/>
          <w:szCs w:val="28"/>
          <w:rtl/>
          <w:lang w:bidi="fa-IR"/>
        </w:rPr>
        <w:pPrChange w:id="1660" w:author="Microsoft account" w:date="2025-09-18T09:52:00Z">
          <w:pPr>
            <w:bidi/>
            <w:spacing w:after="0" w:line="276" w:lineRule="auto"/>
            <w:jc w:val="both"/>
          </w:pPr>
        </w:pPrChange>
      </w:pPr>
      <w:ins w:id="1661"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2"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3"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4" w:author="Microsoft account" w:date="2025-09-18T09:56:00Z"/>
          <w:rFonts w:cs="Calibri"/>
          <w:sz w:val="28"/>
          <w:szCs w:val="28"/>
          <w:rtl/>
          <w:lang w:bidi="fa-IR"/>
        </w:rPr>
        <w:pPrChange w:id="1665"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66" w:author="Microsoft account" w:date="2025-09-18T09:54:00Z"/>
          <w:rFonts w:cs="Calibri"/>
          <w:sz w:val="28"/>
          <w:szCs w:val="28"/>
          <w:rtl/>
          <w:lang w:bidi="fa-IR"/>
        </w:rPr>
        <w:pPrChange w:id="1667" w:author="Microsoft account" w:date="2025-09-18T09:56:00Z">
          <w:pPr>
            <w:bidi/>
            <w:spacing w:after="0" w:line="276" w:lineRule="auto"/>
            <w:jc w:val="both"/>
          </w:pPr>
        </w:pPrChange>
      </w:pPr>
      <w:ins w:id="1668"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69" w:author="Microsoft account" w:date="2025-09-18T09:55:00Z"/>
          <w:rFonts w:cs="Calibri"/>
          <w:sz w:val="28"/>
          <w:szCs w:val="28"/>
          <w:rtl/>
          <w:lang w:bidi="fa-IR"/>
        </w:rPr>
        <w:pPrChange w:id="1670" w:author="Microsoft account" w:date="2025-09-18T09:54:00Z">
          <w:pPr>
            <w:bidi/>
            <w:spacing w:after="0" w:line="276" w:lineRule="auto"/>
            <w:jc w:val="both"/>
          </w:pPr>
        </w:pPrChange>
      </w:pPr>
      <w:ins w:id="1671" w:author="Microsoft account" w:date="2025-09-18T09:54:00Z">
        <w:r>
          <w:rPr>
            <w:rFonts w:cs="Calibri" w:hint="cs"/>
            <w:sz w:val="28"/>
            <w:szCs w:val="28"/>
            <w:rtl/>
            <w:lang w:bidi="fa-IR"/>
          </w:rPr>
          <w:t>-</w:t>
        </w:r>
      </w:ins>
      <w:ins w:id="1672"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73" w:author="Microsoft account" w:date="2025-09-18T09:57:00Z"/>
          <w:rFonts w:cs="Calibri"/>
          <w:sz w:val="28"/>
          <w:szCs w:val="28"/>
          <w:rtl/>
          <w:lang w:bidi="fa-IR"/>
        </w:rPr>
        <w:pPrChange w:id="1674" w:author="Microsoft account" w:date="2025-09-18T09:55:00Z">
          <w:pPr>
            <w:bidi/>
            <w:spacing w:after="0" w:line="276" w:lineRule="auto"/>
            <w:jc w:val="both"/>
          </w:pPr>
        </w:pPrChange>
      </w:pPr>
      <w:ins w:id="1675"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76"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77" w:author="Microsoft account" w:date="2025-09-18T09:57:00Z"/>
          <w:rFonts w:cs="Calibri"/>
          <w:sz w:val="28"/>
          <w:szCs w:val="28"/>
          <w:rtl/>
          <w:lang w:bidi="fa-IR"/>
        </w:rPr>
        <w:pPrChange w:id="1678" w:author="Microsoft account" w:date="2025-09-18T09:57:00Z">
          <w:pPr>
            <w:bidi/>
            <w:spacing w:after="0" w:line="276" w:lineRule="auto"/>
            <w:jc w:val="both"/>
          </w:pPr>
        </w:pPrChange>
      </w:pPr>
      <w:ins w:id="1679" w:author="Microsoft account" w:date="2025-09-18T09:57:00Z">
        <w:r w:rsidRPr="00FF10B0">
          <w:rPr>
            <w:rFonts w:cs="Calibri"/>
            <w:noProof/>
            <w:sz w:val="28"/>
            <w:szCs w:val="28"/>
            <w:rPrChange w:id="1680"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1" w:author="Microsoft account" w:date="2025-09-18T09:57:00Z"/>
          <w:rFonts w:cs="Calibri"/>
          <w:sz w:val="28"/>
          <w:szCs w:val="28"/>
          <w:rtl/>
          <w:lang w:bidi="fa-IR"/>
        </w:rPr>
        <w:pPrChange w:id="1682" w:author="Microsoft account" w:date="2025-09-18T09:57:00Z">
          <w:pPr>
            <w:bidi/>
            <w:spacing w:after="0" w:line="276" w:lineRule="auto"/>
            <w:jc w:val="both"/>
          </w:pPr>
        </w:pPrChange>
      </w:pPr>
      <w:ins w:id="1683"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84" w:author="Microsoft account" w:date="2025-09-18T09:58:00Z"/>
          <w:rFonts w:cs="Calibri"/>
          <w:sz w:val="28"/>
          <w:szCs w:val="28"/>
          <w:rtl/>
          <w:lang w:bidi="fa-IR"/>
        </w:rPr>
        <w:pPrChange w:id="1685" w:author="Microsoft account" w:date="2025-09-18T09:57:00Z">
          <w:pPr>
            <w:bidi/>
            <w:spacing w:after="0" w:line="276" w:lineRule="auto"/>
            <w:jc w:val="both"/>
          </w:pPr>
        </w:pPrChange>
      </w:pPr>
      <w:ins w:id="1686" w:author="Microsoft account" w:date="2025-09-18T09:58:00Z">
        <w:r w:rsidRPr="00FF10B0">
          <w:rPr>
            <w:rFonts w:cs="Calibri"/>
            <w:noProof/>
            <w:sz w:val="28"/>
            <w:szCs w:val="28"/>
            <w:rPrChange w:id="1687"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88" w:author="Microsoft account" w:date="2025-09-18T09:58:00Z"/>
          <w:rFonts w:cs="Calibri"/>
          <w:sz w:val="28"/>
          <w:szCs w:val="28"/>
          <w:rtl/>
          <w:lang w:bidi="fa-IR"/>
        </w:rPr>
        <w:pPrChange w:id="1689"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0" w:author="Microsoft account" w:date="2025-09-18T10:00:00Z"/>
          <w:rFonts w:cs="Calibri"/>
          <w:sz w:val="28"/>
          <w:szCs w:val="28"/>
          <w:rtl/>
          <w:lang w:bidi="fa-IR"/>
        </w:rPr>
        <w:pPrChange w:id="1691" w:author="Microsoft account" w:date="2025-09-18T09:58:00Z">
          <w:pPr>
            <w:bidi/>
            <w:spacing w:after="0" w:line="276" w:lineRule="auto"/>
            <w:jc w:val="both"/>
          </w:pPr>
        </w:pPrChange>
      </w:pPr>
      <w:ins w:id="1692"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3"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94" w:author="Microsoft account" w:date="2025-09-18T10:00:00Z"/>
          <w:rFonts w:cs="Calibri"/>
          <w:sz w:val="28"/>
          <w:szCs w:val="28"/>
          <w:rtl/>
          <w:lang w:bidi="fa-IR"/>
        </w:rPr>
        <w:pPrChange w:id="1695"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96" w:author="Microsoft account" w:date="2025-09-18T10:15:00Z"/>
          <w:rFonts w:cs="Calibri"/>
          <w:sz w:val="28"/>
          <w:szCs w:val="28"/>
          <w:rtl/>
          <w:lang w:bidi="fa-IR"/>
        </w:rPr>
        <w:pPrChange w:id="1697" w:author="Microsoft account" w:date="2025-09-18T10:00:00Z">
          <w:pPr>
            <w:bidi/>
            <w:spacing w:after="0" w:line="276" w:lineRule="auto"/>
            <w:jc w:val="both"/>
          </w:pPr>
        </w:pPrChange>
      </w:pPr>
      <w:ins w:id="1698" w:author="Microsoft account" w:date="2025-09-18T10:01:00Z">
        <w:r>
          <w:rPr>
            <w:rFonts w:cs="Calibri" w:hint="cs"/>
            <w:sz w:val="28"/>
            <w:szCs w:val="28"/>
            <w:rtl/>
            <w:lang w:bidi="fa-IR"/>
          </w:rPr>
          <w:t xml:space="preserve"> </w:t>
        </w:r>
      </w:ins>
      <w:ins w:id="1699" w:author="Microsoft account" w:date="2025-09-18T10:13:00Z">
        <w:r w:rsidR="00F55FAB">
          <w:rPr>
            <w:rFonts w:cs="Calibri" w:hint="cs"/>
            <w:sz w:val="28"/>
            <w:szCs w:val="28"/>
            <w:rtl/>
            <w:lang w:bidi="fa-IR"/>
          </w:rPr>
          <w:t xml:space="preserve">-نکته طلایی اینه که این رو یادمون باشه که </w:t>
        </w:r>
      </w:ins>
      <w:ins w:id="1700" w:author="Microsoft account" w:date="2025-09-18T10:14:00Z">
        <w:r w:rsidR="00F55FAB">
          <w:rPr>
            <w:rFonts w:cs="Calibri"/>
            <w:sz w:val="28"/>
            <w:szCs w:val="28"/>
            <w:lang w:bidi="fa-IR"/>
          </w:rPr>
          <w:t>[</w:t>
        </w:r>
      </w:ins>
      <w:ins w:id="1701" w:author="Microsoft account" w:date="2025-09-18T10:13:00Z">
        <w:r w:rsidR="00F55FAB">
          <w:rPr>
            <w:rFonts w:cs="Calibri"/>
            <w:sz w:val="28"/>
            <w:szCs w:val="28"/>
            <w:lang w:bidi="fa-IR"/>
          </w:rPr>
          <w:t>new_item for item in list</w:t>
        </w:r>
      </w:ins>
      <w:ins w:id="1702"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0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1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2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36"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37" w:author="Microsoft account" w:date="2025-09-18T10:15:00Z"/>
          <w:rFonts w:cs="Calibri"/>
          <w:sz w:val="28"/>
          <w:szCs w:val="28"/>
          <w:rtl/>
          <w:lang w:bidi="fa-IR"/>
        </w:rPr>
        <w:pPrChange w:id="1738"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39" w:author="Microsoft account" w:date="2025-09-18T10:18:00Z"/>
          <w:rFonts w:cs="Calibri"/>
          <w:sz w:val="28"/>
          <w:szCs w:val="28"/>
          <w:rtl/>
          <w:lang w:bidi="fa-IR"/>
        </w:rPr>
        <w:pPrChange w:id="1740" w:author="Microsoft account" w:date="2025-09-18T10:18:00Z">
          <w:pPr>
            <w:bidi/>
            <w:spacing w:after="0" w:line="276" w:lineRule="auto"/>
            <w:jc w:val="both"/>
          </w:pPr>
        </w:pPrChange>
      </w:pPr>
      <w:ins w:id="1741"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2" w:author="Microsoft account" w:date="2025-09-18T10:18:00Z"/>
          <w:rFonts w:cs="Calibri"/>
          <w:sz w:val="28"/>
          <w:szCs w:val="28"/>
          <w:rtl/>
          <w:lang w:bidi="fa-IR"/>
        </w:rPr>
        <w:pPrChange w:id="1743" w:author="Microsoft account" w:date="2025-09-18T10:18:00Z">
          <w:pPr>
            <w:bidi/>
            <w:spacing w:after="0" w:line="276" w:lineRule="auto"/>
            <w:jc w:val="both"/>
          </w:pPr>
        </w:pPrChange>
      </w:pPr>
      <w:ins w:id="1744"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45" w:author="Microsoft account" w:date="2025-09-18T10:19: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48"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49" w:author="Microsoft account" w:date="2025-09-18T10:19:00Z"/>
          <w:rFonts w:cs="Calibri"/>
          <w:sz w:val="28"/>
          <w:szCs w:val="28"/>
          <w:rtl/>
          <w:lang w:bidi="fa-IR"/>
        </w:rPr>
        <w:pPrChange w:id="1750" w:author="Microsoft account" w:date="2025-09-18T10:19:00Z">
          <w:pPr>
            <w:bidi/>
            <w:spacing w:after="0" w:line="276" w:lineRule="auto"/>
            <w:jc w:val="both"/>
          </w:pPr>
        </w:pPrChange>
      </w:pPr>
      <w:ins w:id="1751"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2" w:author="Microsoft account" w:date="2025-09-18T10:20:00Z"/>
          <w:rFonts w:cs="Calibri"/>
          <w:sz w:val="28"/>
          <w:szCs w:val="28"/>
          <w:lang w:bidi="fa-IR"/>
        </w:rPr>
        <w:pPrChange w:id="1753" w:author="Microsoft account" w:date="2025-09-18T10:19:00Z">
          <w:pPr>
            <w:bidi/>
            <w:spacing w:after="0" w:line="276" w:lineRule="auto"/>
            <w:jc w:val="both"/>
          </w:pPr>
        </w:pPrChange>
      </w:pPr>
      <w:ins w:id="1754"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55"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56" w:author="Microsoft account" w:date="2025-09-18T10:20:00Z"/>
          <w:rFonts w:cs="Calibri"/>
          <w:sz w:val="28"/>
          <w:szCs w:val="28"/>
          <w:lang w:bidi="fa-IR"/>
        </w:rPr>
        <w:pPrChange w:id="1757"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58" w:author="Microsoft account" w:date="2025-09-18T10:36:00Z"/>
          <w:rFonts w:cs="Calibri"/>
          <w:sz w:val="28"/>
          <w:szCs w:val="28"/>
          <w:lang w:bidi="fa-IR"/>
        </w:rPr>
        <w:pPrChange w:id="1759" w:author="Microsoft account" w:date="2025-09-18T10:20:00Z">
          <w:pPr>
            <w:bidi/>
            <w:spacing w:after="0" w:line="276" w:lineRule="auto"/>
            <w:jc w:val="both"/>
          </w:pPr>
        </w:pPrChange>
      </w:pPr>
      <w:ins w:id="1760"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1"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2"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3" w:author="Microsoft account" w:date="2025-09-19T13:46:00Z">
              <w:rPr>
                <w:rFonts w:cs="Calibri" w:hint="cs"/>
                <w:sz w:val="28"/>
                <w:szCs w:val="28"/>
                <w:rtl/>
                <w:lang w:bidi="fa-IR"/>
              </w:rPr>
            </w:rPrChange>
          </w:rPr>
          <w:t>ی</w:t>
        </w:r>
        <w:r w:rsidRPr="000B7F66">
          <w:rPr>
            <w:rFonts w:cs="Calibri"/>
            <w:sz w:val="28"/>
            <w:szCs w:val="28"/>
            <w:u w:val="single"/>
            <w:rtl/>
            <w:lang w:bidi="fa-IR"/>
            <w:rPrChange w:id="1764"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65"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66"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67" w:author="Microsoft account" w:date="2025-09-19T13:46:00Z">
              <w:rPr>
                <w:rFonts w:cs="Calibri"/>
                <w:sz w:val="28"/>
                <w:szCs w:val="28"/>
                <w:rtl/>
                <w:lang w:bidi="fa-IR"/>
              </w:rPr>
            </w:rPrChange>
          </w:rPr>
          <w:t xml:space="preserve"> </w:t>
        </w:r>
        <w:r w:rsidRPr="000B7F66">
          <w:rPr>
            <w:rFonts w:cs="Calibri"/>
            <w:sz w:val="28"/>
            <w:szCs w:val="28"/>
            <w:u w:val="single"/>
            <w:lang w:bidi="fa-IR"/>
            <w:rPrChange w:id="1768"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69" w:author="Microsoft account" w:date="2025-09-18T10:36:00Z"/>
          <w:rFonts w:cs="Calibri"/>
          <w:sz w:val="28"/>
          <w:szCs w:val="28"/>
          <w:lang w:bidi="fa-IR"/>
        </w:rPr>
        <w:pPrChange w:id="1770"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1" w:author="Microsoft account" w:date="2025-09-18T11:08:00Z"/>
          <w:rFonts w:cs="Calibri"/>
          <w:sz w:val="28"/>
          <w:szCs w:val="28"/>
          <w:rtl/>
          <w:lang w:bidi="fa-IR"/>
        </w:rPr>
        <w:pPrChange w:id="1772" w:author="Microsoft account" w:date="2025-09-18T11:08:00Z">
          <w:pPr>
            <w:bidi/>
            <w:spacing w:after="0" w:line="276" w:lineRule="auto"/>
            <w:jc w:val="both"/>
          </w:pPr>
        </w:pPrChange>
      </w:pPr>
      <w:ins w:id="1773"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74" w:author="Microsoft account" w:date="2025-09-18T11:09:00Z"/>
          <w:rFonts w:cs="Calibri"/>
          <w:sz w:val="28"/>
          <w:szCs w:val="28"/>
          <w:rtl/>
          <w:lang w:bidi="fa-IR"/>
        </w:rPr>
        <w:pPrChange w:id="1775" w:author="Microsoft account" w:date="2025-09-18T11:09:00Z">
          <w:pPr>
            <w:bidi/>
            <w:spacing w:after="0" w:line="276" w:lineRule="auto"/>
            <w:jc w:val="both"/>
          </w:pPr>
        </w:pPrChange>
      </w:pPr>
      <w:ins w:id="1776" w:author="Microsoft account" w:date="2025-09-18T11:09:00Z">
        <w:r w:rsidRPr="00EF49AC">
          <w:rPr>
            <w:rFonts w:cs="Calibri"/>
            <w:noProof/>
            <w:sz w:val="28"/>
            <w:szCs w:val="28"/>
            <w:rPrChange w:id="1777"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78" w:author="Microsoft account" w:date="2025-09-18T11:14:00Z"/>
          <w:rFonts w:cs="Calibri"/>
          <w:sz w:val="28"/>
          <w:szCs w:val="28"/>
          <w:rtl/>
          <w:lang w:bidi="fa-IR"/>
        </w:rPr>
        <w:pPrChange w:id="1779" w:author="Microsoft account" w:date="2025-09-18T11:14:00Z">
          <w:pPr>
            <w:bidi/>
            <w:spacing w:after="0" w:line="276" w:lineRule="auto"/>
            <w:jc w:val="both"/>
          </w:pPr>
        </w:pPrChange>
      </w:pPr>
      <w:ins w:id="1780"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1" w:author="Microsoft account" w:date="2025-09-18T11:10:00Z">
        <w:r>
          <w:rPr>
            <w:rFonts w:cs="Calibri"/>
            <w:sz w:val="28"/>
            <w:szCs w:val="28"/>
            <w:lang w:bidi="fa-IR"/>
          </w:rPr>
          <w:t>datatype set</w:t>
        </w:r>
        <w:r>
          <w:rPr>
            <w:rFonts w:cs="Calibri" w:hint="cs"/>
            <w:sz w:val="28"/>
            <w:szCs w:val="28"/>
            <w:rtl/>
            <w:lang w:bidi="fa-IR"/>
          </w:rPr>
          <w:t xml:space="preserve"> داره) </w:t>
        </w:r>
      </w:ins>
      <w:ins w:id="1782"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83" w:author="Microsoft account" w:date="2025-09-18T11:14:00Z"/>
          <w:rFonts w:cs="Calibri"/>
          <w:sz w:val="28"/>
          <w:szCs w:val="28"/>
          <w:rtl/>
          <w:lang w:bidi="fa-IR"/>
        </w:rPr>
        <w:pPrChange w:id="178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85" w:author="Microsoft account" w:date="2025-09-18T11:15:00Z"/>
          <w:rFonts w:cs="Calibri"/>
          <w:sz w:val="28"/>
          <w:szCs w:val="28"/>
          <w:rtl/>
          <w:lang w:bidi="fa-IR"/>
        </w:rPr>
        <w:pPrChange w:id="1786" w:author="Microsoft account" w:date="2025-09-18T11:14:00Z">
          <w:pPr>
            <w:bidi/>
            <w:spacing w:after="0" w:line="276" w:lineRule="auto"/>
            <w:jc w:val="both"/>
          </w:pPr>
        </w:pPrChange>
      </w:pPr>
      <w:ins w:id="1787" w:author="Microsoft account" w:date="2025-09-18T11:14:00Z">
        <w:r>
          <w:rPr>
            <w:rFonts w:cs="Calibri" w:hint="cs"/>
            <w:sz w:val="28"/>
            <w:szCs w:val="28"/>
            <w:rtl/>
            <w:lang w:bidi="fa-IR"/>
          </w:rPr>
          <w:t>-</w:t>
        </w:r>
      </w:ins>
      <w:ins w:id="178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89" w:author="Microsoft account" w:date="2025-09-18T11:15:00Z"/>
          <w:rFonts w:cs="Calibri"/>
          <w:sz w:val="28"/>
          <w:szCs w:val="28"/>
          <w:rtl/>
          <w:lang w:bidi="fa-IR"/>
        </w:rPr>
        <w:pPrChange w:id="179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91" w:author="Microsoft account" w:date="2025-09-18T11:15:00Z"/>
          <w:rFonts w:cs="Calibri"/>
          <w:sz w:val="28"/>
          <w:szCs w:val="28"/>
          <w:lang w:bidi="fa-IR"/>
        </w:rPr>
        <w:pPrChange w:id="1792" w:author="Microsoft account" w:date="2025-09-18T11:15:00Z">
          <w:pPr>
            <w:bidi/>
            <w:spacing w:after="0" w:line="276" w:lineRule="auto"/>
            <w:jc w:val="both"/>
          </w:pPr>
        </w:pPrChange>
      </w:pPr>
      <w:ins w:id="179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94" w:author="Microsoft account" w:date="2025-09-18T11:18:00Z"/>
          <w:rFonts w:cs="Calibri"/>
          <w:sz w:val="28"/>
          <w:szCs w:val="28"/>
          <w:rtl/>
          <w:lang w:bidi="fa-IR"/>
        </w:rPr>
        <w:pPrChange w:id="1795" w:author="Microsoft account" w:date="2025-09-18T11:16:00Z">
          <w:pPr>
            <w:bidi/>
            <w:spacing w:after="0" w:line="276" w:lineRule="auto"/>
            <w:jc w:val="both"/>
          </w:pPr>
        </w:pPrChange>
      </w:pPr>
      <w:ins w:id="179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97" w:author="Microsoft account" w:date="2025-09-18T11:19:00Z"/>
          <w:rFonts w:cs="Calibri"/>
          <w:sz w:val="28"/>
          <w:szCs w:val="28"/>
          <w:lang w:bidi="fa-IR"/>
        </w:rPr>
        <w:pPrChange w:id="1798" w:author="Microsoft account" w:date="2025-09-18T11:18:00Z">
          <w:pPr>
            <w:bidi/>
            <w:spacing w:after="0" w:line="276" w:lineRule="auto"/>
            <w:jc w:val="both"/>
          </w:pPr>
        </w:pPrChange>
      </w:pPr>
      <w:ins w:id="179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0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2" w:author="Microsoft account" w:date="2025-09-18T11:23:00Z">
              <w:rPr>
                <w:rFonts w:cs="Calibri"/>
                <w:sz w:val="28"/>
                <w:szCs w:val="28"/>
                <w:lang w:bidi="fa-IR"/>
              </w:rPr>
            </w:rPrChange>
          </w:rPr>
          <w:t>if</w:t>
        </w:r>
        <w:r>
          <w:rPr>
            <w:rFonts w:cs="Calibri"/>
            <w:sz w:val="28"/>
            <w:szCs w:val="28"/>
            <w:lang w:bidi="fa-IR"/>
          </w:rPr>
          <w:t xml:space="preserve"> test ] =&gt; dt&lt;</w:t>
        </w:r>
      </w:ins>
      <w:ins w:id="180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04" w:author="Microsoft account" w:date="2025-09-18T11:19:00Z"/>
          <w:rFonts w:cs="Calibri"/>
          <w:sz w:val="28"/>
          <w:szCs w:val="28"/>
          <w:rtl/>
          <w:lang w:bidi="fa-IR"/>
        </w:rPr>
        <w:pPrChange w:id="1805" w:author="Microsoft account" w:date="2025-09-18T11:19:00Z">
          <w:pPr>
            <w:bidi/>
            <w:spacing w:after="0" w:line="276" w:lineRule="auto"/>
            <w:jc w:val="both"/>
          </w:pPr>
        </w:pPrChange>
      </w:pPr>
      <w:ins w:id="1806"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07" w:author="Microsoft account" w:date="2025-09-18T11:20:00Z"/>
          <w:rFonts w:cs="Calibri"/>
          <w:sz w:val="28"/>
          <w:szCs w:val="28"/>
          <w:lang w:bidi="fa-IR"/>
        </w:rPr>
        <w:pPrChange w:id="1808" w:author="Microsoft account" w:date="2025-09-18T11:20:00Z">
          <w:pPr>
            <w:bidi/>
            <w:spacing w:after="0" w:line="276" w:lineRule="auto"/>
            <w:jc w:val="both"/>
          </w:pPr>
        </w:pPrChange>
      </w:pPr>
      <w:ins w:id="1809" w:author="Microsoft account" w:date="2025-09-18T11:19:00Z">
        <w:r>
          <w:rPr>
            <w:rFonts w:cs="Calibri"/>
            <w:sz w:val="28"/>
            <w:szCs w:val="28"/>
            <w:lang w:bidi="fa-IR"/>
          </w:rPr>
          <w:t xml:space="preserve">New_dict = </w:t>
        </w:r>
      </w:ins>
      <w:ins w:id="1810" w:author="Microsoft account" w:date="2025-09-18T11:20:00Z">
        <w:r>
          <w:rPr>
            <w:rFonts w:cs="Calibri"/>
            <w:sz w:val="28"/>
            <w:szCs w:val="28"/>
            <w:lang w:bidi="fa-IR"/>
          </w:rPr>
          <w:t>{</w:t>
        </w:r>
      </w:ins>
      <w:ins w:id="1811" w:author="Microsoft account" w:date="2025-09-18T11:19:00Z">
        <w:r>
          <w:rPr>
            <w:rFonts w:cs="Calibri"/>
            <w:sz w:val="28"/>
            <w:szCs w:val="28"/>
            <w:lang w:bidi="fa-IR"/>
          </w:rPr>
          <w:t xml:space="preserve"> new_key:new_value </w:t>
        </w:r>
        <w:r w:rsidRPr="00CD2B04">
          <w:rPr>
            <w:rFonts w:cs="Calibri"/>
            <w:sz w:val="28"/>
            <w:szCs w:val="28"/>
            <w:u w:val="single"/>
            <w:lang w:bidi="fa-IR"/>
            <w:rPrChange w:id="18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15" w:author="Microsoft account" w:date="2025-09-18T11:22:00Z"/>
          <w:rFonts w:cs="Calibri"/>
          <w:sz w:val="28"/>
          <w:szCs w:val="28"/>
          <w:rtl/>
          <w:lang w:bidi="fa-IR"/>
        </w:rPr>
        <w:pPrChange w:id="1816" w:author="Microsoft account" w:date="2025-09-18T11:22:00Z">
          <w:pPr>
            <w:bidi/>
            <w:spacing w:after="0" w:line="276" w:lineRule="auto"/>
            <w:jc w:val="both"/>
          </w:pPr>
        </w:pPrChange>
      </w:pPr>
      <w:ins w:id="1817"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1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19" w:author="Microsoft account" w:date="2025-09-18T11:22:00Z"/>
          <w:rFonts w:cs="Calibri"/>
          <w:sz w:val="28"/>
          <w:szCs w:val="28"/>
          <w:lang w:bidi="fa-IR"/>
        </w:rPr>
        <w:pPrChange w:id="1820" w:author="Microsoft account" w:date="2025-09-18T11:22:00Z">
          <w:pPr>
            <w:bidi/>
            <w:spacing w:after="0" w:line="276" w:lineRule="auto"/>
            <w:jc w:val="both"/>
          </w:pPr>
        </w:pPrChange>
      </w:pPr>
      <w:ins w:id="182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22" w:author="Microsoft account" w:date="2025-09-18T11:26:00Z"/>
          <w:rFonts w:cs="Calibri"/>
          <w:sz w:val="28"/>
          <w:szCs w:val="28"/>
          <w:lang w:bidi="fa-IR"/>
        </w:rPr>
        <w:pPrChange w:id="1823"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24" w:author="Microsoft account" w:date="2025-09-18T11:31:00Z"/>
          <w:rFonts w:cs="Calibri"/>
          <w:sz w:val="28"/>
          <w:szCs w:val="28"/>
          <w:rtl/>
          <w:lang w:bidi="fa-IR"/>
        </w:rPr>
        <w:pPrChange w:id="1825" w:author="Microsoft account" w:date="2025-09-18T11:26:00Z">
          <w:pPr>
            <w:bidi/>
            <w:spacing w:after="0" w:line="276" w:lineRule="auto"/>
            <w:jc w:val="both"/>
          </w:pPr>
        </w:pPrChange>
      </w:pPr>
      <w:ins w:id="182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27" w:author="Microsoft account" w:date="2025-09-18T11:27:00Z">
        <w:r>
          <w:rPr>
            <w:rFonts w:cs="Calibri"/>
            <w:sz w:val="28"/>
            <w:szCs w:val="28"/>
            <w:lang w:bidi="fa-IR"/>
          </w:rPr>
          <w:t>dict.items()</w:t>
        </w:r>
      </w:ins>
      <w:ins w:id="1828" w:author="Microsoft account" w:date="2025-09-19T13:55:00Z">
        <w:r w:rsidR="005876E9">
          <w:rPr>
            <w:rFonts w:cs="Calibri" w:hint="cs"/>
            <w:sz w:val="28"/>
            <w:szCs w:val="28"/>
            <w:rtl/>
            <w:lang w:bidi="fa-IR"/>
          </w:rPr>
          <w:t xml:space="preserve"> </w:t>
        </w:r>
      </w:ins>
      <w:ins w:id="1829" w:author="Microsoft account" w:date="2025-09-18T11:27:00Z">
        <w:r>
          <w:rPr>
            <w:rFonts w:cs="Calibri" w:hint="cs"/>
            <w:sz w:val="28"/>
            <w:szCs w:val="28"/>
            <w:rtl/>
            <w:lang w:bidi="fa-IR"/>
          </w:rPr>
          <w:t xml:space="preserve">استفاده کنیم. </w:t>
        </w:r>
      </w:ins>
      <w:ins w:id="1830"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3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32" w:author="Microsoft account" w:date="2025-09-18T11:32:00Z"/>
          <w:rFonts w:cs="Calibri"/>
          <w:sz w:val="28"/>
          <w:szCs w:val="28"/>
          <w:lang w:bidi="fa-IR"/>
        </w:rPr>
        <w:pPrChange w:id="1833" w:author="Microsoft account" w:date="2025-09-18T11:31:00Z">
          <w:pPr>
            <w:bidi/>
            <w:spacing w:after="0" w:line="276" w:lineRule="auto"/>
            <w:jc w:val="both"/>
          </w:pPr>
        </w:pPrChange>
      </w:pPr>
      <w:ins w:id="1834" w:author="Microsoft account" w:date="2025-09-18T11:31:00Z">
        <w:r>
          <w:rPr>
            <w:rFonts w:cs="Calibri"/>
            <w:sz w:val="28"/>
            <w:szCs w:val="28"/>
            <w:lang w:bidi="fa-IR"/>
          </w:rPr>
          <w:t xml:space="preserve">New_dictionary = { new_key:new_value </w:t>
        </w:r>
      </w:ins>
      <w:ins w:id="183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36" w:author="Microsoft account" w:date="2025-09-18T11:32:00Z"/>
          <w:rFonts w:cs="Calibri"/>
          <w:sz w:val="28"/>
          <w:szCs w:val="28"/>
          <w:lang w:bidi="fa-IR"/>
        </w:rPr>
        <w:pPrChange w:id="1837"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38" w:author="Microsoft account" w:date="2025-09-19T13:56:00Z"/>
          <w:rFonts w:cs="Calibri"/>
          <w:sz w:val="28"/>
          <w:szCs w:val="28"/>
          <w:rtl/>
          <w:lang w:bidi="fa-IR"/>
        </w:rPr>
        <w:pPrChange w:id="1839" w:author="Microsoft account" w:date="2025-09-18T11:32:00Z">
          <w:pPr>
            <w:bidi/>
            <w:spacing w:after="0" w:line="276" w:lineRule="auto"/>
            <w:jc w:val="both"/>
          </w:pPr>
        </w:pPrChange>
      </w:pPr>
      <w:ins w:id="1840"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41" w:author="Microsoft account" w:date="2025-09-18T09:48:00Z"/>
          <w:rFonts w:cs="Calibri"/>
          <w:sz w:val="28"/>
          <w:szCs w:val="28"/>
          <w:rtl/>
          <w:lang w:bidi="fa-IR"/>
          <w:rPrChange w:id="1842" w:author="Microsoft account" w:date="2025-09-18T11:32:00Z">
            <w:rPr>
              <w:ins w:id="1843" w:author="Microsoft account" w:date="2025-09-18T09:48:00Z"/>
              <w:rtl/>
              <w:lang w:bidi="fa-IR"/>
            </w:rPr>
          </w:rPrChange>
        </w:rPr>
        <w:pPrChange w:id="1844" w:author="Microsoft account" w:date="2025-09-19T13:56:00Z">
          <w:pPr>
            <w:bidi/>
            <w:spacing w:after="0" w:line="276" w:lineRule="auto"/>
            <w:jc w:val="both"/>
          </w:pPr>
        </w:pPrChange>
      </w:pPr>
      <w:ins w:id="1845"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46" w:author="Microsoft account" w:date="2025-09-18T09:48:00Z"/>
          <w:rFonts w:cs="Calibri"/>
          <w:sz w:val="28"/>
          <w:szCs w:val="28"/>
          <w:rtl/>
          <w:lang w:bidi="fa-IR"/>
        </w:rPr>
      </w:pPr>
      <w:ins w:id="1847"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48" w:author="Microsoft account" w:date="2025-09-19T13:56:00Z"/>
          <w:rFonts w:cs="Calibri"/>
          <w:sz w:val="28"/>
          <w:szCs w:val="28"/>
          <w:rtl/>
          <w:lang w:bidi="fa-IR"/>
        </w:rPr>
        <w:pPrChange w:id="1849" w:author="Microsoft account" w:date="2025-09-18T09:48:00Z">
          <w:pPr>
            <w:bidi/>
            <w:spacing w:after="0" w:line="276" w:lineRule="auto"/>
            <w:jc w:val="both"/>
          </w:pPr>
        </w:pPrChange>
      </w:pPr>
      <w:bookmarkStart w:id="1850" w:name="I4040628"/>
      <w:ins w:id="1851" w:author="Microsoft account" w:date="2025-09-19T13:56:00Z">
        <w:r>
          <w:rPr>
            <w:rFonts w:cs="Calibri" w:hint="cs"/>
            <w:sz w:val="28"/>
            <w:szCs w:val="28"/>
            <w:rtl/>
            <w:lang w:bidi="fa-IR"/>
          </w:rPr>
          <w:lastRenderedPageBreak/>
          <w:t>ادامه</w:t>
        </w:r>
      </w:ins>
    </w:p>
    <w:bookmarkEnd w:id="1850"/>
    <w:p w14:paraId="2DD488FC" w14:textId="797CEBA3" w:rsidR="005876E9" w:rsidRDefault="000616B9">
      <w:pPr>
        <w:bidi/>
        <w:spacing w:after="0" w:line="276" w:lineRule="auto"/>
        <w:jc w:val="both"/>
        <w:rPr>
          <w:ins w:id="1852" w:author="Microsoft account" w:date="2025-09-19T14:27:00Z"/>
          <w:rFonts w:cs="Calibri"/>
          <w:sz w:val="28"/>
          <w:szCs w:val="28"/>
          <w:rtl/>
          <w:lang w:bidi="fa-IR"/>
        </w:rPr>
        <w:pPrChange w:id="1853" w:author="Microsoft account" w:date="2025-09-19T13:56:00Z">
          <w:pPr>
            <w:bidi/>
            <w:spacing w:after="0" w:line="276" w:lineRule="auto"/>
            <w:jc w:val="both"/>
          </w:pPr>
        </w:pPrChange>
      </w:pPr>
      <w:ins w:id="1854"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55" w:author="Microsoft account" w:date="2025-09-19T14:27:00Z"/>
          <w:rFonts w:cs="Calibri"/>
          <w:sz w:val="28"/>
          <w:szCs w:val="28"/>
          <w:rtl/>
          <w:lang w:bidi="fa-IR"/>
        </w:rPr>
        <w:pPrChange w:id="1856" w:author="Microsoft account" w:date="2025-09-19T14:27:00Z">
          <w:pPr>
            <w:bidi/>
            <w:spacing w:after="0" w:line="276" w:lineRule="auto"/>
            <w:jc w:val="both"/>
          </w:pPr>
        </w:pPrChange>
      </w:pPr>
      <w:ins w:id="1857" w:author="Microsoft account" w:date="2025-09-19T14:27:00Z">
        <w:r w:rsidRPr="000616B9">
          <w:rPr>
            <w:rFonts w:cs="Calibri"/>
            <w:noProof/>
            <w:sz w:val="28"/>
            <w:szCs w:val="28"/>
            <w:rPrChange w:id="1858"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59" w:author="Microsoft account" w:date="2025-09-19T14:28:00Z"/>
          <w:rFonts w:cs="Calibri"/>
          <w:sz w:val="28"/>
          <w:szCs w:val="28"/>
          <w:rtl/>
          <w:lang w:bidi="fa-IR"/>
        </w:rPr>
        <w:pPrChange w:id="1860" w:author="Microsoft account" w:date="2025-09-20T13:21:00Z">
          <w:pPr>
            <w:bidi/>
            <w:spacing w:after="0" w:line="276" w:lineRule="auto"/>
            <w:jc w:val="both"/>
          </w:pPr>
        </w:pPrChange>
      </w:pPr>
      <w:ins w:id="1861"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62"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63"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64"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65"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66"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67" w:author="Microsoft account" w:date="2025-09-20T13:21:00Z">
        <w:r w:rsidR="00715CE6">
          <w:rPr>
            <w:rFonts w:cs="Calibri" w:hint="cs"/>
            <w:sz w:val="28"/>
            <w:szCs w:val="28"/>
            <w:rtl/>
            <w:lang w:bidi="fa-IR"/>
          </w:rPr>
          <w:t>)</w:t>
        </w:r>
      </w:ins>
      <w:ins w:id="1868"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69" w:author="Microsoft account" w:date="2025-09-19T14:28:00Z"/>
          <w:rFonts w:cs="Calibri"/>
          <w:sz w:val="28"/>
          <w:szCs w:val="28"/>
          <w:rtl/>
          <w:lang w:bidi="fa-IR"/>
        </w:rPr>
        <w:pPrChange w:id="1870"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71" w:author="Microsoft account" w:date="2025-09-19T15:14:00Z"/>
          <w:rFonts w:cs="Calibri"/>
          <w:sz w:val="28"/>
          <w:szCs w:val="28"/>
          <w:lang w:bidi="fa-IR"/>
        </w:rPr>
        <w:pPrChange w:id="1872" w:author="Microsoft account" w:date="2025-09-19T14:28:00Z">
          <w:pPr>
            <w:bidi/>
            <w:spacing w:after="0" w:line="276" w:lineRule="auto"/>
            <w:jc w:val="both"/>
          </w:pPr>
        </w:pPrChange>
      </w:pPr>
      <w:ins w:id="1873" w:author="Microsoft account" w:date="2025-09-19T14:28:00Z">
        <w:r>
          <w:rPr>
            <w:rFonts w:cs="Calibri" w:hint="cs"/>
            <w:sz w:val="28"/>
            <w:szCs w:val="28"/>
            <w:rtl/>
            <w:lang w:bidi="fa-IR"/>
          </w:rPr>
          <w:t>-</w:t>
        </w:r>
      </w:ins>
      <w:ins w:id="1874"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75" w:author="Microsoft account" w:date="2025-09-19T13:56:00Z"/>
          <w:rFonts w:cs="Calibri"/>
          <w:sz w:val="28"/>
          <w:szCs w:val="28"/>
          <w:lang w:bidi="fa-IR"/>
        </w:rPr>
        <w:pPrChange w:id="1876" w:author="Microsoft account" w:date="2025-09-19T15:14:00Z">
          <w:pPr>
            <w:bidi/>
            <w:spacing w:after="0" w:line="276" w:lineRule="auto"/>
            <w:jc w:val="both"/>
          </w:pPr>
        </w:pPrChange>
      </w:pPr>
      <w:ins w:id="1877" w:author="Microsoft account" w:date="2025-09-19T15:14:00Z">
        <w:r>
          <w:rPr>
            <w:rFonts w:cs="Calibri" w:hint="cs"/>
            <w:sz w:val="28"/>
            <w:szCs w:val="28"/>
            <w:rtl/>
            <w:lang w:bidi="fa-IR"/>
          </w:rPr>
          <w:t xml:space="preserve">جلسه بعدی ادامه از </w:t>
        </w:r>
      </w:ins>
      <w:ins w:id="1878"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79" w:author="Microsoft account" w:date="2025-09-19T13:56:00Z"/>
          <w:rFonts w:cs="Calibri"/>
          <w:sz w:val="28"/>
          <w:szCs w:val="28"/>
          <w:rtl/>
          <w:lang w:bidi="fa-IR"/>
        </w:rPr>
        <w:pPrChange w:id="1880" w:author="Microsoft account" w:date="2025-09-19T13:56:00Z">
          <w:pPr>
            <w:bidi/>
            <w:spacing w:after="0" w:line="276" w:lineRule="auto"/>
            <w:jc w:val="both"/>
          </w:pPr>
        </w:pPrChange>
      </w:pPr>
    </w:p>
    <w:p w14:paraId="139337C5" w14:textId="11CF3D43" w:rsidR="005876E9" w:rsidRDefault="005876E9">
      <w:pPr>
        <w:spacing w:after="0" w:line="240" w:lineRule="auto"/>
        <w:rPr>
          <w:ins w:id="1881" w:author="Microsoft account" w:date="2025-09-19T13:57:00Z"/>
          <w:rFonts w:cs="Calibri"/>
          <w:sz w:val="28"/>
          <w:szCs w:val="28"/>
          <w:rtl/>
          <w:lang w:bidi="fa-IR"/>
        </w:rPr>
      </w:pPr>
      <w:ins w:id="1882"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83" w:author="Microsoft account" w:date="2025-09-20T13:24:00Z"/>
          <w:rFonts w:cs="Calibri"/>
          <w:sz w:val="28"/>
          <w:szCs w:val="28"/>
          <w:rtl/>
          <w:lang w:bidi="fa-IR"/>
        </w:rPr>
        <w:pPrChange w:id="1884" w:author="Microsoft account" w:date="2025-09-19T13:56:00Z">
          <w:pPr>
            <w:bidi/>
            <w:spacing w:after="0" w:line="276" w:lineRule="auto"/>
            <w:jc w:val="both"/>
          </w:pPr>
        </w:pPrChange>
      </w:pPr>
      <w:bookmarkStart w:id="1885" w:name="I4040629"/>
      <w:ins w:id="1886" w:author="Microsoft account" w:date="2025-09-20T13:24:00Z">
        <w:r>
          <w:rPr>
            <w:rFonts w:cs="Calibri" w:hint="cs"/>
            <w:sz w:val="28"/>
            <w:szCs w:val="28"/>
            <w:rtl/>
            <w:lang w:bidi="fa-IR"/>
          </w:rPr>
          <w:lastRenderedPageBreak/>
          <w:t>ادامه</w:t>
        </w:r>
      </w:ins>
    </w:p>
    <w:bookmarkEnd w:id="1885"/>
    <w:p w14:paraId="0AD36375" w14:textId="2206DD0E" w:rsidR="00D964CE" w:rsidRDefault="00D964CE">
      <w:pPr>
        <w:bidi/>
        <w:spacing w:after="0" w:line="276" w:lineRule="auto"/>
        <w:jc w:val="both"/>
        <w:rPr>
          <w:ins w:id="1887" w:author="Microsoft account" w:date="2025-09-20T13:24:00Z"/>
          <w:rFonts w:cs="Calibri"/>
          <w:sz w:val="28"/>
          <w:szCs w:val="28"/>
          <w:lang w:bidi="fa-IR"/>
        </w:rPr>
        <w:pPrChange w:id="1888" w:author="Microsoft account" w:date="2025-09-20T13:24:00Z">
          <w:pPr>
            <w:bidi/>
            <w:spacing w:after="0" w:line="276" w:lineRule="auto"/>
            <w:jc w:val="both"/>
          </w:pPr>
        </w:pPrChange>
      </w:pPr>
      <w:ins w:id="1889"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90" w:author="Microsoft account" w:date="2025-09-20T13:28:00Z"/>
          <w:rFonts w:cs="Calibri"/>
          <w:sz w:val="28"/>
          <w:szCs w:val="28"/>
          <w:lang w:bidi="fa-IR"/>
        </w:rPr>
        <w:pPrChange w:id="1891" w:author="Microsoft account" w:date="2025-09-20T13:24:00Z">
          <w:pPr>
            <w:bidi/>
            <w:spacing w:after="0" w:line="276" w:lineRule="auto"/>
            <w:jc w:val="both"/>
          </w:pPr>
        </w:pPrChange>
      </w:pPr>
      <w:ins w:id="1892"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93" w:author="Microsoft account" w:date="2025-09-20T13:29:00Z"/>
          <w:rFonts w:cs="Calibri"/>
          <w:sz w:val="28"/>
          <w:szCs w:val="28"/>
          <w:rtl/>
          <w:lang w:bidi="fa-IR"/>
        </w:rPr>
        <w:pPrChange w:id="1894"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95" w:author="Microsoft account" w:date="2025-09-20T13:30:00Z"/>
          <w:rFonts w:cs="Calibri"/>
          <w:sz w:val="28"/>
          <w:szCs w:val="28"/>
          <w:rtl/>
          <w:lang w:bidi="fa-IR"/>
        </w:rPr>
        <w:pPrChange w:id="1896" w:author="Microsoft account" w:date="2025-09-20T13:29:00Z">
          <w:pPr>
            <w:bidi/>
            <w:spacing w:after="0" w:line="276" w:lineRule="auto"/>
            <w:jc w:val="both"/>
          </w:pPr>
        </w:pPrChange>
      </w:pPr>
      <w:ins w:id="1897"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98"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99" w:author="Microsoft account" w:date="2025-09-20T13:35:00Z"/>
          <w:rFonts w:cs="Calibri"/>
          <w:sz w:val="28"/>
          <w:szCs w:val="28"/>
          <w:rtl/>
          <w:lang w:bidi="fa-IR"/>
        </w:rPr>
        <w:pPrChange w:id="1900"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01" w:author="Microsoft account" w:date="2025-09-20T13:36:00Z"/>
          <w:rFonts w:cs="Calibri"/>
          <w:sz w:val="28"/>
          <w:szCs w:val="28"/>
          <w:rtl/>
          <w:lang w:bidi="fa-IR"/>
        </w:rPr>
        <w:pPrChange w:id="1902" w:author="Microsoft account" w:date="2025-09-20T13:35:00Z">
          <w:pPr>
            <w:bidi/>
            <w:spacing w:after="0" w:line="276" w:lineRule="auto"/>
            <w:jc w:val="both"/>
          </w:pPr>
        </w:pPrChange>
      </w:pPr>
      <w:ins w:id="1903"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04"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05" w:author="Microsoft account" w:date="2025-09-20T13:36:00Z"/>
          <w:rFonts w:cs="Calibri"/>
          <w:sz w:val="28"/>
          <w:szCs w:val="28"/>
          <w:rtl/>
          <w:lang w:bidi="fa-IR"/>
        </w:rPr>
        <w:pPrChange w:id="1906"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07" w:author="Microsoft account" w:date="2025-09-20T13:36:00Z"/>
          <w:rFonts w:cs="Calibri"/>
          <w:sz w:val="28"/>
          <w:szCs w:val="28"/>
          <w:rtl/>
          <w:lang w:bidi="fa-IR"/>
        </w:rPr>
        <w:pPrChange w:id="1908" w:author="Microsoft account" w:date="2025-09-20T13:36:00Z">
          <w:pPr>
            <w:bidi/>
            <w:spacing w:after="0" w:line="276" w:lineRule="auto"/>
            <w:jc w:val="both"/>
          </w:pPr>
        </w:pPrChange>
      </w:pPr>
      <w:ins w:id="1909"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10" w:author="Microsoft account" w:date="2025-09-20T13:36:00Z"/>
          <w:rFonts w:cs="Calibri"/>
          <w:sz w:val="28"/>
          <w:szCs w:val="28"/>
          <w:rtl/>
          <w:lang w:bidi="fa-IR"/>
        </w:rPr>
        <w:pPrChange w:id="1911"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12" w:author="Microsoft account" w:date="2025-09-20T13:38:00Z"/>
          <w:rFonts w:cs="Calibri"/>
          <w:sz w:val="28"/>
          <w:szCs w:val="28"/>
          <w:rtl/>
          <w:lang w:bidi="fa-IR"/>
        </w:rPr>
        <w:pPrChange w:id="1913" w:author="Microsoft account" w:date="2025-09-20T13:36:00Z">
          <w:pPr>
            <w:bidi/>
            <w:spacing w:after="0" w:line="276" w:lineRule="auto"/>
            <w:jc w:val="both"/>
          </w:pPr>
        </w:pPrChange>
      </w:pPr>
      <w:ins w:id="1914" w:author="Microsoft account" w:date="2025-09-20T13:36:00Z">
        <w:r>
          <w:rPr>
            <w:rFonts w:cs="Calibri" w:hint="cs"/>
            <w:sz w:val="28"/>
            <w:szCs w:val="28"/>
            <w:rtl/>
            <w:lang w:bidi="fa-IR"/>
          </w:rPr>
          <w:t>-</w:t>
        </w:r>
      </w:ins>
      <w:ins w:id="1915"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16" w:author="Microsoft account" w:date="2025-09-20T13:38:00Z"/>
          <w:rFonts w:cs="Calibri"/>
          <w:sz w:val="28"/>
          <w:szCs w:val="28"/>
          <w:rtl/>
          <w:lang w:bidi="fa-IR"/>
        </w:rPr>
        <w:pPrChange w:id="1917"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18" w:author="Microsoft account" w:date="2025-09-20T13:41:00Z"/>
          <w:rFonts w:cs="Calibri"/>
          <w:sz w:val="28"/>
          <w:szCs w:val="28"/>
          <w:rtl/>
          <w:lang w:bidi="fa-IR"/>
        </w:rPr>
        <w:pPrChange w:id="1919" w:author="Microsoft account" w:date="2025-09-20T13:38:00Z">
          <w:pPr>
            <w:bidi/>
            <w:spacing w:after="0" w:line="276" w:lineRule="auto"/>
            <w:jc w:val="both"/>
          </w:pPr>
        </w:pPrChange>
      </w:pPr>
      <w:ins w:id="1920" w:author="Microsoft account" w:date="2025-09-20T13:38:00Z">
        <w:r>
          <w:rPr>
            <w:rFonts w:cs="Calibri" w:hint="cs"/>
            <w:sz w:val="28"/>
            <w:szCs w:val="28"/>
            <w:rtl/>
            <w:lang w:bidi="fa-IR"/>
          </w:rPr>
          <w:t>-</w:t>
        </w:r>
      </w:ins>
      <w:ins w:id="1921"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22"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23" w:author="Microsoft account" w:date="2025-09-20T13:43:00Z"/>
          <w:rFonts w:cs="Calibri"/>
          <w:sz w:val="28"/>
          <w:szCs w:val="28"/>
          <w:rtl/>
          <w:lang w:bidi="fa-IR"/>
        </w:rPr>
        <w:pPrChange w:id="1924" w:author="Microsoft account" w:date="2025-09-20T13:41:00Z">
          <w:pPr>
            <w:bidi/>
            <w:spacing w:after="0" w:line="276" w:lineRule="auto"/>
            <w:jc w:val="both"/>
          </w:pPr>
        </w:pPrChange>
      </w:pPr>
      <w:ins w:id="1925" w:author="Microsoft account" w:date="2025-09-20T13:41:00Z">
        <w:r w:rsidRPr="00845EA7">
          <w:rPr>
            <w:rFonts w:cs="Calibri"/>
            <w:noProof/>
            <w:sz w:val="28"/>
            <w:szCs w:val="28"/>
            <w:rPrChange w:id="1926"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27"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28" w:author="Microsoft account" w:date="2025-09-20T13:47:00Z"/>
          <w:rFonts w:cs="Calibri"/>
          <w:sz w:val="28"/>
          <w:szCs w:val="28"/>
          <w:rtl/>
          <w:lang w:bidi="fa-IR"/>
        </w:rPr>
        <w:pPrChange w:id="1929" w:author="Microsoft account" w:date="2025-09-20T13:43:00Z">
          <w:pPr>
            <w:bidi/>
            <w:spacing w:after="0" w:line="276" w:lineRule="auto"/>
            <w:jc w:val="both"/>
          </w:pPr>
        </w:pPrChange>
      </w:pPr>
      <w:ins w:id="1930" w:author="Microsoft account" w:date="2025-09-20T13:43:00Z">
        <w:r>
          <w:rPr>
            <w:rFonts w:cs="Calibri" w:hint="cs"/>
            <w:sz w:val="28"/>
            <w:szCs w:val="28"/>
            <w:rtl/>
            <w:lang w:bidi="fa-IR"/>
          </w:rPr>
          <w:t xml:space="preserve">که این هم </w:t>
        </w:r>
      </w:ins>
      <w:ins w:id="1931"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32" w:author="Microsoft account" w:date="2025-09-20T13:47:00Z"/>
          <w:rFonts w:cs="Calibri"/>
          <w:sz w:val="28"/>
          <w:szCs w:val="28"/>
          <w:rtl/>
          <w:lang w:bidi="fa-IR"/>
        </w:rPr>
        <w:pPrChange w:id="1933"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34" w:author="Microsoft account" w:date="2025-09-21T11:46:00Z"/>
          <w:rFonts w:cs="Calibri"/>
          <w:sz w:val="28"/>
          <w:szCs w:val="28"/>
          <w:rtl/>
          <w:lang w:bidi="fa-IR"/>
        </w:rPr>
        <w:pPrChange w:id="1935" w:author="Microsoft account" w:date="2025-09-21T11:49:00Z">
          <w:pPr>
            <w:bidi/>
            <w:spacing w:after="0" w:line="276" w:lineRule="auto"/>
            <w:jc w:val="both"/>
          </w:pPr>
        </w:pPrChange>
      </w:pPr>
      <w:ins w:id="1936" w:author="Microsoft account" w:date="2025-09-20T13:47:00Z">
        <w:r>
          <w:rPr>
            <w:rFonts w:cs="Calibri" w:hint="cs"/>
            <w:sz w:val="28"/>
            <w:szCs w:val="28"/>
            <w:rtl/>
            <w:lang w:bidi="fa-IR"/>
          </w:rPr>
          <w:t xml:space="preserve">- </w:t>
        </w:r>
      </w:ins>
      <w:ins w:id="1937"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38"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3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0"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41"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4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3"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44"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4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6"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47"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48"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49"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50"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2"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53"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54"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55"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56"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57" w:author="Microsoft account" w:date="2025-09-21T11:46:00Z"/>
          <w:rFonts w:cs="Calibri"/>
          <w:sz w:val="18"/>
          <w:szCs w:val="18"/>
          <w:rtl/>
          <w:lang w:bidi="fa-IR"/>
        </w:rPr>
        <w:pPrChange w:id="1958" w:author="Microsoft account" w:date="2025-09-21T11:48:00Z">
          <w:pPr>
            <w:bidi/>
            <w:spacing w:after="0" w:line="276" w:lineRule="auto"/>
            <w:jc w:val="both"/>
          </w:pPr>
        </w:pPrChange>
      </w:pPr>
      <w:ins w:id="1959"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60" w:author="Microsoft account" w:date="2025-09-21T11:46:00Z"/>
          <w:rFonts w:cs="Calibri"/>
          <w:sz w:val="18"/>
          <w:szCs w:val="18"/>
          <w:rtl/>
          <w:lang w:bidi="fa-IR"/>
        </w:rPr>
        <w:pPrChange w:id="1961" w:author="Microsoft account" w:date="2025-09-21T11:48:00Z">
          <w:pPr>
            <w:bidi/>
            <w:spacing w:after="0" w:line="276" w:lineRule="auto"/>
            <w:jc w:val="both"/>
          </w:pPr>
        </w:pPrChange>
      </w:pPr>
      <w:ins w:id="1962"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p>
    <w:p w14:paraId="219BC62C" w14:textId="6BC152C5" w:rsidR="00B85C88" w:rsidRDefault="00B85C88">
      <w:pPr>
        <w:bidi/>
        <w:spacing w:after="0" w:line="276" w:lineRule="auto"/>
        <w:ind w:left="720"/>
        <w:rPr>
          <w:ins w:id="1983" w:author="Microsoft account" w:date="2025-09-21T11:46:00Z"/>
          <w:rFonts w:cs="Calibri"/>
          <w:sz w:val="18"/>
          <w:szCs w:val="18"/>
          <w:rtl/>
          <w:lang w:bidi="fa-IR"/>
        </w:rPr>
        <w:pPrChange w:id="1984" w:author="Microsoft account" w:date="2025-09-21T11:48:00Z">
          <w:pPr>
            <w:bidi/>
            <w:spacing w:after="0" w:line="276" w:lineRule="auto"/>
            <w:jc w:val="both"/>
          </w:pPr>
        </w:pPrChange>
      </w:pPr>
      <w:ins w:id="1985"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ins w:id="1993"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94" w:author="Microsoft account" w:date="2025-09-21T11:47:00Z"/>
          <w:rFonts w:cs="Calibri"/>
          <w:sz w:val="18"/>
          <w:szCs w:val="18"/>
          <w:rtl/>
          <w:lang w:bidi="fa-IR"/>
        </w:rPr>
        <w:pPrChange w:id="1995"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ins w:id="1998"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12" w:author="Microsoft account" w:date="2025-09-21T11:47:00Z"/>
          <w:rFonts w:cs="Calibri"/>
          <w:sz w:val="18"/>
          <w:szCs w:val="18"/>
          <w:rtl/>
          <w:lang w:bidi="fa-IR"/>
        </w:rPr>
        <w:pPrChange w:id="2013" w:author="Microsoft account" w:date="2025-09-21T11:48:00Z">
          <w:pPr>
            <w:spacing w:after="0" w:line="276" w:lineRule="auto"/>
          </w:pPr>
        </w:pPrChange>
      </w:pPr>
      <w:ins w:id="201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ins w:id="2022"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ins w:id="2028"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spacing w:after="0" w:line="276" w:lineRule="auto"/>
          </w:pPr>
        </w:pPrChange>
      </w:pPr>
      <w:ins w:id="2031"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p>
    <w:p w14:paraId="7031ADD5" w14:textId="0A5AB14A" w:rsid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bidi/>
            <w:spacing w:after="0" w:line="276" w:lineRule="auto"/>
            <w:jc w:val="both"/>
          </w:pPr>
        </w:pPrChange>
      </w:pPr>
      <w:ins w:id="2046"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47" w:author="Microsoft account" w:date="2025-09-21T11:48:00Z"/>
          <w:rFonts w:cs="Calibri"/>
          <w:sz w:val="18"/>
          <w:szCs w:val="18"/>
          <w:rtl/>
          <w:lang w:bidi="fa-IR"/>
        </w:rPr>
        <w:pPrChange w:id="2048" w:author="Microsoft account" w:date="2025-09-21T11:48:00Z">
          <w:pPr>
            <w:bidi/>
            <w:spacing w:after="0" w:line="276" w:lineRule="auto"/>
            <w:jc w:val="both"/>
          </w:pPr>
        </w:pPrChange>
      </w:pPr>
      <w:ins w:id="2049"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50" w:author="Microsoft account" w:date="2025-09-21T11:48:00Z"/>
          <w:rFonts w:cs="Calibri"/>
          <w:sz w:val="18"/>
          <w:szCs w:val="18"/>
          <w:rtl/>
          <w:lang w:bidi="fa-IR"/>
        </w:rPr>
        <w:pPrChange w:id="2051" w:author="Microsoft account" w:date="2025-09-21T11:48:00Z">
          <w:pPr>
            <w:spacing w:after="0" w:line="276" w:lineRule="auto"/>
          </w:pPr>
        </w:pPrChange>
      </w:pPr>
      <w:ins w:id="2052"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bidi/>
            <w:spacing w:after="0" w:line="276" w:lineRule="auto"/>
            <w:jc w:val="both"/>
          </w:pPr>
        </w:pPrChange>
      </w:pPr>
      <w:ins w:id="2055"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56" w:author="Microsoft account" w:date="2025-09-21T11:46:00Z"/>
          <w:rFonts w:cs="Calibri"/>
          <w:sz w:val="18"/>
          <w:szCs w:val="18"/>
          <w:rtl/>
          <w:lang w:bidi="fa-IR"/>
        </w:rPr>
        <w:pPrChange w:id="2057"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58" w:author="Microsoft account" w:date="2025-09-20T14:23:00Z"/>
          <w:rFonts w:cs="Calibri"/>
          <w:sz w:val="28"/>
          <w:szCs w:val="28"/>
          <w:rtl/>
          <w:lang w:bidi="fa-IR"/>
        </w:rPr>
        <w:pPrChange w:id="2059" w:author="Microsoft account" w:date="2025-09-21T11:46:00Z">
          <w:pPr>
            <w:bidi/>
            <w:spacing w:after="0" w:line="276" w:lineRule="auto"/>
            <w:jc w:val="both"/>
          </w:pPr>
        </w:pPrChange>
      </w:pPr>
      <w:ins w:id="2060"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61" w:author="Microsoft account" w:date="2025-09-20T14:23:00Z"/>
          <w:rFonts w:cs="Calibri"/>
          <w:sz w:val="28"/>
          <w:szCs w:val="28"/>
          <w:rtl/>
          <w:lang w:bidi="fa-IR"/>
        </w:rPr>
        <w:pPrChange w:id="2062"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63" w:author="Microsoft account" w:date="2025-09-20T14:37:00Z"/>
          <w:rFonts w:cs="Calibri"/>
          <w:sz w:val="28"/>
          <w:szCs w:val="28"/>
          <w:rtl/>
          <w:lang w:bidi="fa-IR"/>
        </w:rPr>
        <w:pPrChange w:id="2064" w:author="Microsoft account" w:date="2025-09-20T14:23:00Z">
          <w:pPr>
            <w:bidi/>
            <w:spacing w:after="0" w:line="276" w:lineRule="auto"/>
            <w:jc w:val="both"/>
          </w:pPr>
        </w:pPrChange>
      </w:pPr>
      <w:ins w:id="2065" w:author="Microsoft account" w:date="2025-09-20T14:23:00Z">
        <w:r>
          <w:rPr>
            <w:rFonts w:cs="Calibri" w:hint="cs"/>
            <w:sz w:val="28"/>
            <w:szCs w:val="28"/>
            <w:rtl/>
            <w:lang w:bidi="fa-IR"/>
          </w:rPr>
          <w:lastRenderedPageBreak/>
          <w:t>-</w:t>
        </w:r>
      </w:ins>
      <w:ins w:id="2066"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67"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68"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69" w:author="Microsoft account" w:date="2025-09-20T14:40:00Z"/>
          <w:rFonts w:cs="Calibri"/>
          <w:sz w:val="28"/>
          <w:szCs w:val="28"/>
          <w:rtl/>
          <w:lang w:bidi="fa-IR"/>
        </w:rPr>
        <w:pPrChange w:id="2070" w:author="Microsoft account" w:date="2025-09-20T14:38:00Z">
          <w:pPr>
            <w:bidi/>
            <w:spacing w:after="0" w:line="276" w:lineRule="auto"/>
            <w:jc w:val="both"/>
          </w:pPr>
        </w:pPrChange>
      </w:pPr>
      <w:ins w:id="207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72"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73"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74" w:author="Microsoft account" w:date="2025-09-20T14:40:00Z"/>
          <w:rFonts w:cs="Calibri"/>
          <w:sz w:val="28"/>
          <w:szCs w:val="28"/>
          <w:rtl/>
          <w:lang w:bidi="fa-IR"/>
        </w:rPr>
        <w:pPrChange w:id="2075"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76" w:author="Microsoft account" w:date="2025-09-20T14:59:00Z"/>
          <w:rFonts w:cs="Calibri"/>
          <w:sz w:val="28"/>
          <w:szCs w:val="28"/>
          <w:rtl/>
          <w:lang w:bidi="fa-IR"/>
        </w:rPr>
        <w:pPrChange w:id="2077" w:author="Microsoft account" w:date="2025-09-20T14:40:00Z">
          <w:pPr>
            <w:bidi/>
            <w:spacing w:after="0" w:line="276" w:lineRule="auto"/>
            <w:jc w:val="both"/>
          </w:pPr>
        </w:pPrChange>
      </w:pPr>
      <w:ins w:id="2078" w:author="Microsoft account" w:date="2025-09-20T14:40:00Z">
        <w:r>
          <w:rPr>
            <w:rFonts w:cs="Calibri" w:hint="cs"/>
            <w:sz w:val="28"/>
            <w:szCs w:val="28"/>
            <w:rtl/>
            <w:lang w:bidi="fa-IR"/>
          </w:rPr>
          <w:t>-</w:t>
        </w:r>
      </w:ins>
      <w:ins w:id="2079"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80"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81"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82" w:author="Microsoft account" w:date="2025-09-20T14:59:00Z"/>
          <w:rFonts w:cs="Calibri"/>
          <w:sz w:val="28"/>
          <w:szCs w:val="28"/>
          <w:rtl/>
          <w:lang w:bidi="fa-IR"/>
        </w:rPr>
        <w:pPrChange w:id="2083"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84" w:author="Microsoft account" w:date="2025-09-20T15:02:00Z"/>
          <w:rFonts w:cs="Calibri"/>
          <w:sz w:val="28"/>
          <w:szCs w:val="28"/>
          <w:rtl/>
          <w:lang w:bidi="fa-IR"/>
        </w:rPr>
        <w:pPrChange w:id="2085" w:author="Microsoft account" w:date="2025-09-21T11:51:00Z">
          <w:pPr>
            <w:bidi/>
            <w:spacing w:after="0" w:line="276" w:lineRule="auto"/>
            <w:jc w:val="both"/>
          </w:pPr>
        </w:pPrChange>
      </w:pPr>
      <w:ins w:id="2086" w:author="Microsoft account" w:date="2025-09-20T14:59:00Z">
        <w:r>
          <w:rPr>
            <w:rFonts w:cs="Calibri" w:hint="cs"/>
            <w:sz w:val="28"/>
            <w:szCs w:val="28"/>
            <w:rtl/>
            <w:lang w:bidi="fa-IR"/>
          </w:rPr>
          <w:t>-</w:t>
        </w:r>
      </w:ins>
      <w:ins w:id="2087"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88"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89" w:author="Microsoft account" w:date="2025-09-20T15:02:00Z"/>
          <w:rFonts w:cs="Calibri"/>
          <w:sz w:val="28"/>
          <w:szCs w:val="28"/>
          <w:rtl/>
          <w:lang w:bidi="fa-IR"/>
        </w:rPr>
        <w:pPrChange w:id="2090"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91" w:author="Microsoft account" w:date="2025-09-20T15:05:00Z"/>
          <w:rFonts w:cs="Calibri"/>
          <w:sz w:val="28"/>
          <w:szCs w:val="28"/>
          <w:rtl/>
          <w:lang w:bidi="fa-IR"/>
        </w:rPr>
        <w:pPrChange w:id="2092" w:author="Microsoft account" w:date="2025-09-20T15:02:00Z">
          <w:pPr>
            <w:bidi/>
            <w:spacing w:after="0" w:line="276" w:lineRule="auto"/>
            <w:jc w:val="both"/>
          </w:pPr>
        </w:pPrChange>
      </w:pPr>
      <w:ins w:id="2093" w:author="Microsoft account" w:date="2025-09-20T15:02:00Z">
        <w:r>
          <w:rPr>
            <w:rFonts w:cs="Calibri" w:hint="cs"/>
            <w:sz w:val="28"/>
            <w:szCs w:val="28"/>
            <w:rtl/>
            <w:lang w:bidi="fa-IR"/>
          </w:rPr>
          <w:t>-</w:t>
        </w:r>
      </w:ins>
      <w:ins w:id="2094"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95"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96" w:author="Microsoft account" w:date="2025-09-20T15:05:00Z"/>
          <w:rFonts w:cs="Calibri"/>
          <w:sz w:val="28"/>
          <w:szCs w:val="28"/>
          <w:rtl/>
          <w:lang w:bidi="fa-IR"/>
        </w:rPr>
        <w:pPrChange w:id="2097"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98" w:author="Microsoft account" w:date="2025-09-20T15:14:00Z"/>
          <w:rFonts w:cs="Calibri"/>
          <w:sz w:val="28"/>
          <w:szCs w:val="28"/>
          <w:rtl/>
          <w:lang w:bidi="fa-IR"/>
        </w:rPr>
        <w:pPrChange w:id="2099" w:author="Microsoft account" w:date="2025-09-20T15:05:00Z">
          <w:pPr>
            <w:bidi/>
            <w:spacing w:after="0" w:line="276" w:lineRule="auto"/>
            <w:jc w:val="both"/>
          </w:pPr>
        </w:pPrChange>
      </w:pPr>
      <w:ins w:id="2100" w:author="Microsoft account" w:date="2025-09-20T15:05:00Z">
        <w:r>
          <w:rPr>
            <w:rFonts w:cs="Calibri" w:hint="cs"/>
            <w:sz w:val="28"/>
            <w:szCs w:val="28"/>
            <w:rtl/>
            <w:lang w:bidi="fa-IR"/>
          </w:rPr>
          <w:t>-</w:t>
        </w:r>
      </w:ins>
      <w:ins w:id="2101"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02"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03"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04" w:author="Microsoft account" w:date="2025-09-20T15:14:00Z"/>
          <w:rFonts w:cs="Calibri"/>
          <w:sz w:val="28"/>
          <w:szCs w:val="28"/>
          <w:rtl/>
          <w:lang w:bidi="fa-IR"/>
        </w:rPr>
        <w:pPrChange w:id="2105" w:author="Microsoft account" w:date="2025-09-20T15:14:00Z">
          <w:pPr>
            <w:bidi/>
            <w:spacing w:after="0" w:line="276" w:lineRule="auto"/>
            <w:jc w:val="both"/>
          </w:pPr>
        </w:pPrChange>
      </w:pPr>
      <w:ins w:id="2106"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07" w:author="Microsoft account" w:date="2025-09-20T15:14:00Z"/>
          <w:rFonts w:cs="Calibri"/>
          <w:sz w:val="28"/>
          <w:szCs w:val="28"/>
          <w:rtl/>
          <w:lang w:bidi="fa-IR"/>
        </w:rPr>
        <w:pPrChange w:id="2108"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09" w:author="Microsoft account" w:date="2025-09-20T15:21:00Z"/>
          <w:rFonts w:cs="Calibri"/>
          <w:sz w:val="28"/>
          <w:szCs w:val="28"/>
          <w:rtl/>
          <w:lang w:bidi="fa-IR"/>
        </w:rPr>
        <w:pPrChange w:id="2110" w:author="Microsoft account" w:date="2025-09-20T15:21:00Z">
          <w:pPr>
            <w:bidi/>
            <w:spacing w:after="0" w:line="276" w:lineRule="auto"/>
            <w:jc w:val="both"/>
          </w:pPr>
        </w:pPrChange>
      </w:pPr>
      <w:ins w:id="2111" w:author="Microsoft account" w:date="2025-09-20T15:14:00Z">
        <w:r>
          <w:rPr>
            <w:rFonts w:cs="Calibri" w:hint="cs"/>
            <w:sz w:val="28"/>
            <w:szCs w:val="28"/>
            <w:rtl/>
            <w:lang w:bidi="fa-IR"/>
          </w:rPr>
          <w:t>-</w:t>
        </w:r>
      </w:ins>
      <w:ins w:id="2112"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13"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14"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15" w:author="Microsoft account" w:date="2025-09-20T15:21:00Z"/>
          <w:rFonts w:cs="Calibri"/>
          <w:sz w:val="28"/>
          <w:szCs w:val="28"/>
          <w:rtl/>
          <w:lang w:bidi="fa-IR"/>
        </w:rPr>
        <w:pPrChange w:id="2116" w:author="Microsoft account" w:date="2025-09-20T15:21:00Z">
          <w:pPr>
            <w:bidi/>
            <w:spacing w:after="0" w:line="276" w:lineRule="auto"/>
            <w:jc w:val="both"/>
          </w:pPr>
        </w:pPrChange>
      </w:pPr>
      <w:ins w:id="2117" w:author="Microsoft account" w:date="2025-09-20T15:21:00Z">
        <w:r w:rsidRPr="00326DDC">
          <w:rPr>
            <w:rFonts w:cs="Calibri"/>
            <w:noProof/>
            <w:sz w:val="28"/>
            <w:szCs w:val="28"/>
            <w:rPrChange w:id="2118"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19" w:author="Microsoft account" w:date="2025-09-20T15:21:00Z"/>
          <w:rFonts w:cs="Calibri"/>
          <w:sz w:val="28"/>
          <w:szCs w:val="28"/>
          <w:rtl/>
          <w:lang w:bidi="fa-IR"/>
        </w:rPr>
        <w:pPrChange w:id="2120"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21" w:author="Microsoft account" w:date="2025-09-20T15:22:00Z"/>
          <w:rFonts w:cs="Calibri"/>
          <w:sz w:val="28"/>
          <w:szCs w:val="28"/>
          <w:lang w:bidi="fa-IR"/>
        </w:rPr>
        <w:pPrChange w:id="2122" w:author="Microsoft account" w:date="2025-09-20T15:21:00Z">
          <w:pPr>
            <w:bidi/>
            <w:spacing w:after="0" w:line="276" w:lineRule="auto"/>
            <w:jc w:val="both"/>
          </w:pPr>
        </w:pPrChange>
      </w:pPr>
      <w:ins w:id="2123" w:author="Microsoft account" w:date="2025-09-20T15:21:00Z">
        <w:r>
          <w:rPr>
            <w:rFonts w:cs="Calibri" w:hint="cs"/>
            <w:sz w:val="28"/>
            <w:szCs w:val="28"/>
            <w:rtl/>
            <w:lang w:bidi="fa-IR"/>
          </w:rPr>
          <w:t xml:space="preserve">-این رو قبلا خونده بودیم فکر کنم داخل </w:t>
        </w:r>
      </w:ins>
      <w:ins w:id="2124"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25" w:author="Microsoft account" w:date="2025-09-20T15:23:00Z"/>
          <w:rFonts w:cs="Calibri"/>
          <w:sz w:val="28"/>
          <w:szCs w:val="28"/>
          <w:rtl/>
          <w:lang w:bidi="fa-IR"/>
        </w:rPr>
        <w:pPrChange w:id="2126"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27" w:author="Microsoft account" w:date="2025-09-20T15:25:00Z"/>
          <w:rFonts w:cs="Calibri"/>
          <w:sz w:val="28"/>
          <w:szCs w:val="28"/>
          <w:rtl/>
          <w:lang w:bidi="fa-IR"/>
        </w:rPr>
        <w:pPrChange w:id="2128" w:author="Microsoft account" w:date="2025-09-20T15:23:00Z">
          <w:pPr>
            <w:bidi/>
            <w:spacing w:after="0" w:line="276" w:lineRule="auto"/>
            <w:jc w:val="both"/>
          </w:pPr>
        </w:pPrChange>
      </w:pPr>
      <w:ins w:id="2129" w:author="Microsoft account" w:date="2025-09-20T15:22:00Z">
        <w:r>
          <w:rPr>
            <w:rFonts w:cs="Calibri"/>
            <w:sz w:val="28"/>
            <w:szCs w:val="28"/>
            <w:lang w:bidi="fa-IR"/>
          </w:rPr>
          <w:t>-</w:t>
        </w:r>
      </w:ins>
      <w:ins w:id="2130"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31"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32" w:author="Microsoft account" w:date="2025-09-20T13:24:00Z"/>
          <w:rFonts w:cs="Calibri"/>
          <w:sz w:val="28"/>
          <w:szCs w:val="28"/>
          <w:lang w:bidi="fa-IR"/>
        </w:rPr>
        <w:pPrChange w:id="2133" w:author="Microsoft account" w:date="2025-09-20T15:25:00Z">
          <w:pPr>
            <w:bidi/>
            <w:spacing w:after="0" w:line="276" w:lineRule="auto"/>
            <w:jc w:val="both"/>
          </w:pPr>
        </w:pPrChange>
      </w:pPr>
      <w:ins w:id="2134"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35" w:author="Microsoft account" w:date="2025-09-20T13:24:00Z"/>
          <w:rFonts w:cs="Calibri"/>
          <w:sz w:val="28"/>
          <w:szCs w:val="28"/>
          <w:rtl/>
          <w:lang w:bidi="fa-IR"/>
        </w:rPr>
        <w:pPrChange w:id="2136" w:author="Microsoft account" w:date="2025-09-20T13:24:00Z">
          <w:pPr>
            <w:bidi/>
            <w:spacing w:after="0" w:line="276" w:lineRule="auto"/>
            <w:jc w:val="both"/>
          </w:pPr>
        </w:pPrChange>
      </w:pPr>
    </w:p>
    <w:p w14:paraId="04F65187" w14:textId="78A24B2E" w:rsidR="00D964CE" w:rsidRDefault="00D964CE">
      <w:pPr>
        <w:spacing w:after="0" w:line="240" w:lineRule="auto"/>
        <w:rPr>
          <w:ins w:id="2137" w:author="Microsoft account" w:date="2025-09-20T13:24:00Z"/>
          <w:rFonts w:cs="Calibri"/>
          <w:sz w:val="28"/>
          <w:szCs w:val="28"/>
          <w:rtl/>
          <w:lang w:bidi="fa-IR"/>
        </w:rPr>
      </w:pPr>
      <w:ins w:id="2138"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39" w:author="Microsoft account" w:date="2025-09-21T11:53:00Z"/>
          <w:rFonts w:cs="Calibri"/>
          <w:sz w:val="28"/>
          <w:szCs w:val="28"/>
          <w:rtl/>
          <w:lang w:bidi="fa-IR"/>
        </w:rPr>
        <w:pPrChange w:id="2140" w:author="Microsoft account" w:date="2025-09-20T13:24:00Z">
          <w:pPr>
            <w:bidi/>
            <w:spacing w:after="0" w:line="276" w:lineRule="auto"/>
            <w:jc w:val="both"/>
          </w:pPr>
        </w:pPrChange>
      </w:pPr>
      <w:bookmarkStart w:id="2141" w:name="I4040630"/>
      <w:ins w:id="2142" w:author="Microsoft account" w:date="2025-09-21T11:53:00Z">
        <w:r>
          <w:rPr>
            <w:rFonts w:cs="Calibri" w:hint="cs"/>
            <w:sz w:val="28"/>
            <w:szCs w:val="28"/>
            <w:rtl/>
            <w:lang w:bidi="fa-IR"/>
          </w:rPr>
          <w:lastRenderedPageBreak/>
          <w:t>ادامه</w:t>
        </w:r>
      </w:ins>
    </w:p>
    <w:bookmarkEnd w:id="2141"/>
    <w:p w14:paraId="5D3D831F" w14:textId="77777777" w:rsidR="009F075E" w:rsidRDefault="009F075E">
      <w:pPr>
        <w:bidi/>
        <w:spacing w:after="0" w:line="276" w:lineRule="auto"/>
        <w:jc w:val="both"/>
        <w:rPr>
          <w:ins w:id="2143" w:author="Microsoft account" w:date="2025-09-21T11:54:00Z"/>
          <w:rFonts w:cs="Calibri"/>
          <w:sz w:val="28"/>
          <w:szCs w:val="28"/>
          <w:rtl/>
          <w:lang w:bidi="fa-IR"/>
        </w:rPr>
        <w:pPrChange w:id="2144"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45" w:author="Microsoft account" w:date="2025-09-21T12:01:00Z"/>
          <w:rFonts w:cs="Calibri"/>
          <w:sz w:val="28"/>
          <w:szCs w:val="28"/>
          <w:rtl/>
          <w:lang w:bidi="fa-IR"/>
        </w:rPr>
        <w:pPrChange w:id="2146" w:author="Microsoft account" w:date="2025-09-21T11:54:00Z">
          <w:pPr>
            <w:bidi/>
            <w:spacing w:after="0" w:line="276" w:lineRule="auto"/>
            <w:jc w:val="both"/>
          </w:pPr>
        </w:pPrChange>
      </w:pPr>
      <w:ins w:id="2147"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48"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49" w:author="Microsoft account" w:date="2025-09-21T12:01:00Z"/>
          <w:rFonts w:cs="Calibri"/>
          <w:sz w:val="28"/>
          <w:szCs w:val="28"/>
          <w:rtl/>
          <w:lang w:bidi="fa-IR"/>
        </w:rPr>
        <w:pPrChange w:id="2150" w:author="Microsoft account" w:date="2025-09-21T12:01:00Z">
          <w:pPr>
            <w:bidi/>
            <w:spacing w:after="0" w:line="276" w:lineRule="auto"/>
            <w:jc w:val="both"/>
          </w:pPr>
        </w:pPrChange>
      </w:pPr>
      <w:ins w:id="2151" w:author="Microsoft account" w:date="2025-09-21T12:02:00Z">
        <w:r w:rsidRPr="00E34CC8">
          <w:rPr>
            <w:rFonts w:cs="Calibri"/>
            <w:noProof/>
            <w:sz w:val="28"/>
            <w:szCs w:val="28"/>
            <w:rPrChange w:id="2152"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53" w:author="Microsoft account" w:date="2025-09-22T10:05:00Z"/>
          <w:rFonts w:cs="Calibri"/>
          <w:sz w:val="28"/>
          <w:szCs w:val="28"/>
          <w:rtl/>
          <w:lang w:bidi="fa-IR"/>
        </w:rPr>
        <w:pPrChange w:id="2154" w:author="Microsoft account" w:date="2025-09-21T12:01:00Z">
          <w:pPr>
            <w:bidi/>
            <w:spacing w:after="0" w:line="276" w:lineRule="auto"/>
            <w:jc w:val="both"/>
          </w:pPr>
        </w:pPrChange>
      </w:pPr>
      <w:ins w:id="2155"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56"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57"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58"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59"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60" w:author="Microsoft account" w:date="2025-09-21T12:05:00Z"/>
          <w:rFonts w:cs="Calibri"/>
          <w:sz w:val="28"/>
          <w:szCs w:val="28"/>
          <w:rtl/>
          <w:lang w:bidi="fa-IR"/>
        </w:rPr>
        <w:pPrChange w:id="2161" w:author="Microsoft account" w:date="2025-09-22T10:05:00Z">
          <w:pPr>
            <w:bidi/>
            <w:spacing w:after="0" w:line="276" w:lineRule="auto"/>
            <w:jc w:val="both"/>
          </w:pPr>
        </w:pPrChange>
      </w:pPr>
      <w:ins w:id="2162"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63"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64"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65"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66" w:author="Microsoft account" w:date="2025-09-21T12:06:00Z"/>
          <w:rFonts w:cs="Calibri"/>
          <w:sz w:val="28"/>
          <w:szCs w:val="28"/>
          <w:rtl/>
          <w:lang w:bidi="fa-IR"/>
        </w:rPr>
        <w:pPrChange w:id="2167"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68" w:author="Microsoft account" w:date="2025-09-21T12:27:00Z"/>
          <w:rFonts w:cs="Calibri"/>
          <w:sz w:val="28"/>
          <w:szCs w:val="28"/>
          <w:rtl/>
          <w:lang w:bidi="fa-IR"/>
        </w:rPr>
        <w:pPrChange w:id="2169" w:author="Microsoft account" w:date="2025-09-21T12:06:00Z">
          <w:pPr>
            <w:bidi/>
            <w:spacing w:after="0" w:line="276" w:lineRule="auto"/>
            <w:jc w:val="both"/>
          </w:pPr>
        </w:pPrChange>
      </w:pPr>
      <w:ins w:id="2170" w:author="Microsoft account" w:date="2025-09-21T12:06:00Z">
        <w:r>
          <w:rPr>
            <w:rFonts w:cs="Calibri" w:hint="cs"/>
            <w:sz w:val="28"/>
            <w:szCs w:val="28"/>
            <w:rtl/>
            <w:lang w:bidi="fa-IR"/>
          </w:rPr>
          <w:t>-</w:t>
        </w:r>
      </w:ins>
      <w:ins w:id="2171" w:author="Microsoft account" w:date="2025-09-21T12:25:00Z">
        <w:r w:rsidR="00891166">
          <w:rPr>
            <w:rFonts w:cs="Calibri" w:hint="cs"/>
            <w:sz w:val="28"/>
            <w:szCs w:val="28"/>
            <w:rtl/>
            <w:lang w:bidi="fa-IR"/>
          </w:rPr>
          <w:t xml:space="preserve">درمورد ساخت </w:t>
        </w:r>
      </w:ins>
      <w:ins w:id="2172"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73"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74" w:author="Microsoft account" w:date="2025-09-21T12:27:00Z"/>
          <w:rFonts w:cs="Calibri"/>
          <w:sz w:val="28"/>
          <w:szCs w:val="28"/>
          <w:rtl/>
          <w:lang w:bidi="fa-IR"/>
        </w:rPr>
        <w:pPrChange w:id="2175" w:author="Microsoft account" w:date="2025-09-21T12:27:00Z">
          <w:pPr>
            <w:bidi/>
            <w:spacing w:after="0" w:line="276" w:lineRule="auto"/>
            <w:jc w:val="both"/>
          </w:pPr>
        </w:pPrChange>
      </w:pPr>
      <w:ins w:id="2176"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77" w:author="Microsoft account" w:date="2025-09-21T12:28:00Z"/>
          <w:rFonts w:cs="Calibri"/>
          <w:sz w:val="28"/>
          <w:szCs w:val="28"/>
          <w:rtl/>
          <w:lang w:bidi="fa-IR"/>
        </w:rPr>
        <w:pPrChange w:id="2178" w:author="Microsoft account" w:date="2025-09-21T12:27:00Z">
          <w:pPr>
            <w:bidi/>
            <w:spacing w:after="0" w:line="276" w:lineRule="auto"/>
            <w:jc w:val="both"/>
          </w:pPr>
        </w:pPrChange>
      </w:pPr>
      <w:ins w:id="2179"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80"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81"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82" w:author="Microsoft account" w:date="2025-09-21T12:28:00Z"/>
          <w:rFonts w:cs="Calibri"/>
          <w:sz w:val="28"/>
          <w:szCs w:val="28"/>
          <w:rtl/>
          <w:lang w:bidi="fa-IR"/>
        </w:rPr>
        <w:pPrChange w:id="2183"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84" w:author="Microsoft account" w:date="2025-09-21T12:35:00Z"/>
          <w:rFonts w:cs="Calibri"/>
          <w:sz w:val="28"/>
          <w:szCs w:val="28"/>
          <w:lang w:bidi="fa-IR"/>
        </w:rPr>
        <w:pPrChange w:id="2185" w:author="Microsoft account" w:date="2025-09-21T12:28:00Z">
          <w:pPr>
            <w:bidi/>
            <w:spacing w:after="0" w:line="276" w:lineRule="auto"/>
            <w:jc w:val="both"/>
          </w:pPr>
        </w:pPrChange>
      </w:pPr>
      <w:ins w:id="2186" w:author="Microsoft account" w:date="2025-09-21T12:28:00Z">
        <w:r>
          <w:rPr>
            <w:rFonts w:cs="Calibri" w:hint="cs"/>
            <w:sz w:val="28"/>
            <w:szCs w:val="28"/>
            <w:rtl/>
            <w:lang w:bidi="fa-IR"/>
          </w:rPr>
          <w:lastRenderedPageBreak/>
          <w:t>-</w:t>
        </w:r>
      </w:ins>
      <w:ins w:id="2187" w:author="Microsoft account" w:date="2025-09-21T12:33:00Z">
        <w:r w:rsidR="00C77CBB">
          <w:rPr>
            <w:rFonts w:cs="Calibri" w:hint="cs"/>
            <w:sz w:val="28"/>
            <w:szCs w:val="28"/>
            <w:rtl/>
            <w:lang w:bidi="fa-IR"/>
          </w:rPr>
          <w:t xml:space="preserve">همونطور که میدونیم </w:t>
        </w:r>
      </w:ins>
      <w:ins w:id="2188"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89"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90" w:author="Microsoft account" w:date="2025-09-21T12:34:00Z">
        <w:r w:rsidR="00C77CBB">
          <w:rPr>
            <w:rFonts w:cs="Calibri" w:hint="cs"/>
            <w:sz w:val="28"/>
            <w:szCs w:val="28"/>
            <w:rtl/>
            <w:lang w:bidi="fa-IR"/>
          </w:rPr>
          <w:t xml:space="preserve"> سری بزن</w:t>
        </w:r>
      </w:ins>
      <w:ins w:id="2191"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92" w:author="Microsoft account" w:date="2025-09-21T11:54:00Z"/>
          <w:rFonts w:cs="Calibri"/>
          <w:sz w:val="28"/>
          <w:szCs w:val="28"/>
          <w:rtl/>
          <w:lang w:bidi="fa-IR"/>
        </w:rPr>
        <w:pPrChange w:id="2193"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94" w:author="Microsoft account" w:date="2025-09-21T12:53:00Z"/>
          <w:rFonts w:cs="Calibri"/>
          <w:sz w:val="28"/>
          <w:szCs w:val="28"/>
          <w:rtl/>
          <w:lang w:bidi="fa-IR"/>
        </w:rPr>
        <w:pPrChange w:id="2195" w:author="Microsoft account" w:date="2025-09-21T11:54:00Z">
          <w:pPr>
            <w:bidi/>
            <w:spacing w:after="0" w:line="276" w:lineRule="auto"/>
            <w:jc w:val="both"/>
          </w:pPr>
        </w:pPrChange>
      </w:pPr>
      <w:ins w:id="2196"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97" w:author="Microsoft account" w:date="2025-09-21T12:54:00Z"/>
          <w:rFonts w:cs="Calibri"/>
          <w:sz w:val="28"/>
          <w:szCs w:val="28"/>
          <w:rtl/>
          <w:lang w:bidi="fa-IR"/>
        </w:rPr>
        <w:pPrChange w:id="2198" w:author="Microsoft account" w:date="2025-09-21T12:53:00Z">
          <w:pPr>
            <w:bidi/>
            <w:spacing w:after="0" w:line="276" w:lineRule="auto"/>
            <w:jc w:val="both"/>
          </w:pPr>
        </w:pPrChange>
      </w:pPr>
      <w:ins w:id="2199" w:author="Microsoft account" w:date="2025-09-21T12:53:00Z">
        <w:r w:rsidRPr="00C11108">
          <w:rPr>
            <w:rFonts w:cs="Calibri"/>
            <w:noProof/>
            <w:sz w:val="28"/>
            <w:szCs w:val="28"/>
            <w:rPrChange w:id="2200"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01" w:author="Microsoft account" w:date="2025-09-21T12:54:00Z"/>
          <w:rFonts w:cs="Calibri"/>
          <w:sz w:val="28"/>
          <w:szCs w:val="28"/>
          <w:rtl/>
          <w:lang w:bidi="fa-IR"/>
        </w:rPr>
        <w:pPrChange w:id="2202" w:author="Microsoft account" w:date="2025-09-21T12:54:00Z">
          <w:pPr>
            <w:bidi/>
            <w:spacing w:after="0" w:line="276" w:lineRule="auto"/>
            <w:jc w:val="both"/>
          </w:pPr>
        </w:pPrChange>
      </w:pPr>
      <w:ins w:id="2203"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04" w:author="Microsoft account" w:date="2025-09-21T12:54:00Z"/>
          <w:rFonts w:cs="Calibri"/>
          <w:sz w:val="28"/>
          <w:szCs w:val="28"/>
          <w:rtl/>
          <w:lang w:bidi="fa-IR"/>
        </w:rPr>
        <w:pPrChange w:id="2205"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06" w:author="Microsoft account" w:date="2025-09-21T13:09:00Z"/>
          <w:rFonts w:cs="Calibri"/>
          <w:sz w:val="28"/>
          <w:szCs w:val="28"/>
          <w:rtl/>
          <w:lang w:bidi="fa-IR"/>
        </w:rPr>
        <w:pPrChange w:id="2207" w:author="Microsoft account" w:date="2025-09-21T12:54:00Z">
          <w:pPr>
            <w:bidi/>
            <w:spacing w:after="0" w:line="276" w:lineRule="auto"/>
            <w:jc w:val="both"/>
          </w:pPr>
        </w:pPrChange>
      </w:pPr>
      <w:ins w:id="2208"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09" w:author="Microsoft account" w:date="2025-09-21T13:08:00Z">
        <w:r>
          <w:rPr>
            <w:rFonts w:cs="Calibri"/>
            <w:sz w:val="28"/>
            <w:szCs w:val="28"/>
            <w:lang w:bidi="fa-IR"/>
          </w:rPr>
          <w:t>IntVar()</w:t>
        </w:r>
        <w:r>
          <w:rPr>
            <w:rFonts w:cs="Calibri" w:hint="cs"/>
            <w:sz w:val="28"/>
            <w:szCs w:val="28"/>
            <w:rtl/>
            <w:lang w:bidi="fa-IR"/>
          </w:rPr>
          <w:t xml:space="preserve"> و </w:t>
        </w:r>
      </w:ins>
      <w:ins w:id="2210"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11" w:author="Microsoft account" w:date="2025-09-21T13:09:00Z"/>
          <w:rFonts w:cs="Calibri"/>
          <w:sz w:val="28"/>
          <w:szCs w:val="28"/>
          <w:rtl/>
          <w:lang w:bidi="fa-IR"/>
        </w:rPr>
        <w:pPrChange w:id="2212"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13" w:author="Microsoft account" w:date="2025-09-21T13:14:00Z"/>
          <w:rFonts w:cs="Calibri"/>
          <w:sz w:val="28"/>
          <w:szCs w:val="28"/>
          <w:rtl/>
          <w:lang w:bidi="fa-IR"/>
        </w:rPr>
        <w:pPrChange w:id="2214" w:author="Microsoft account" w:date="2025-09-21T13:09:00Z">
          <w:pPr>
            <w:bidi/>
            <w:spacing w:after="0" w:line="276" w:lineRule="auto"/>
            <w:jc w:val="both"/>
          </w:pPr>
        </w:pPrChange>
      </w:pPr>
      <w:ins w:id="2215" w:author="Microsoft account" w:date="2025-09-21T13:09:00Z">
        <w:r>
          <w:rPr>
            <w:rFonts w:cs="Calibri" w:hint="cs"/>
            <w:sz w:val="28"/>
            <w:szCs w:val="28"/>
            <w:rtl/>
            <w:lang w:bidi="fa-IR"/>
          </w:rPr>
          <w:t>-</w:t>
        </w:r>
      </w:ins>
      <w:ins w:id="2216"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17"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18"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19" w:author="Microsoft account" w:date="2025-09-21T13:14:00Z"/>
          <w:rFonts w:cs="Calibri"/>
          <w:sz w:val="28"/>
          <w:szCs w:val="28"/>
          <w:rtl/>
          <w:lang w:bidi="fa-IR"/>
        </w:rPr>
        <w:pPrChange w:id="2220" w:author="Microsoft account" w:date="2025-09-21T13:14:00Z">
          <w:pPr>
            <w:bidi/>
            <w:spacing w:after="0" w:line="276" w:lineRule="auto"/>
            <w:jc w:val="both"/>
          </w:pPr>
        </w:pPrChange>
      </w:pPr>
      <w:ins w:id="2221"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22" w:author="Microsoft account" w:date="2025-09-21T13:14:00Z"/>
          <w:rFonts w:cs="Calibri"/>
          <w:sz w:val="28"/>
          <w:szCs w:val="28"/>
          <w:rtl/>
          <w:lang w:bidi="fa-IR"/>
        </w:rPr>
        <w:pPrChange w:id="2223"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24" w:author="Microsoft account" w:date="2025-09-21T13:19:00Z"/>
          <w:rFonts w:cs="Calibri"/>
          <w:sz w:val="28"/>
          <w:szCs w:val="28"/>
          <w:rtl/>
          <w:lang w:bidi="fa-IR"/>
        </w:rPr>
        <w:pPrChange w:id="2225" w:author="Microsoft account" w:date="2025-09-21T13:14:00Z">
          <w:pPr>
            <w:bidi/>
            <w:spacing w:after="0" w:line="276" w:lineRule="auto"/>
            <w:jc w:val="both"/>
          </w:pPr>
        </w:pPrChange>
      </w:pPr>
      <w:ins w:id="2226"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27"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28"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29"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30" w:author="Microsoft account" w:date="2025-09-21T13:19:00Z"/>
          <w:rFonts w:cs="Calibri"/>
          <w:sz w:val="28"/>
          <w:szCs w:val="28"/>
          <w:rtl/>
          <w:lang w:bidi="fa-IR"/>
        </w:rPr>
        <w:pPrChange w:id="2231"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32" w:author="Microsoft account" w:date="2025-09-21T13:24:00Z"/>
          <w:rFonts w:cs="Calibri"/>
          <w:sz w:val="28"/>
          <w:szCs w:val="28"/>
          <w:rtl/>
          <w:lang w:bidi="fa-IR"/>
        </w:rPr>
        <w:pPrChange w:id="2233" w:author="Microsoft account" w:date="2025-09-21T13:19:00Z">
          <w:pPr>
            <w:bidi/>
            <w:spacing w:after="0" w:line="276" w:lineRule="auto"/>
            <w:jc w:val="both"/>
          </w:pPr>
        </w:pPrChange>
      </w:pPr>
      <w:ins w:id="2234" w:author="Microsoft account" w:date="2025-09-21T13:19:00Z">
        <w:r>
          <w:rPr>
            <w:rFonts w:cs="Calibri" w:hint="cs"/>
            <w:sz w:val="28"/>
            <w:szCs w:val="28"/>
            <w:rtl/>
            <w:lang w:bidi="fa-IR"/>
          </w:rPr>
          <w:t>-</w:t>
        </w:r>
      </w:ins>
      <w:ins w:id="2235"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36" w:author="Microsoft account" w:date="2025-09-21T13:24:00Z">
        <w:r w:rsidR="00D47888">
          <w:rPr>
            <w:rFonts w:cs="Calibri" w:hint="cs"/>
            <w:sz w:val="28"/>
            <w:szCs w:val="28"/>
            <w:rtl/>
            <w:lang w:bidi="fa-IR"/>
          </w:rPr>
          <w:t xml:space="preserve"> محسوب میشه یا نه ولی اگر باشه که دیگر غمی نیست. </w:t>
        </w:r>
      </w:ins>
      <w:ins w:id="2237"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38"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39"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40" w:author="Microsoft account" w:date="2025-09-21T13:24:00Z"/>
          <w:rFonts w:cs="Calibri"/>
          <w:sz w:val="28"/>
          <w:szCs w:val="28"/>
          <w:rtl/>
          <w:lang w:bidi="fa-IR"/>
        </w:rPr>
        <w:pPrChange w:id="2241"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42" w:author="Microsoft account" w:date="2025-09-21T13:25:00Z"/>
          <w:rFonts w:cs="Calibri"/>
          <w:sz w:val="28"/>
          <w:szCs w:val="28"/>
          <w:rtl/>
          <w:lang w:bidi="fa-IR"/>
        </w:rPr>
        <w:pPrChange w:id="2243" w:author="Microsoft account" w:date="2025-09-21T13:24:00Z">
          <w:pPr>
            <w:bidi/>
            <w:spacing w:after="0" w:line="276" w:lineRule="auto"/>
            <w:jc w:val="both"/>
          </w:pPr>
        </w:pPrChange>
      </w:pPr>
      <w:ins w:id="2244"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45"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46"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47"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48"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49" w:author="Microsoft account" w:date="2025-09-22T10:17:00Z">
              <w:rPr>
                <w:rFonts w:cs="Calibri"/>
                <w:sz w:val="28"/>
                <w:szCs w:val="28"/>
                <w:lang w:bidi="fa-IR"/>
              </w:rPr>
            </w:rPrChange>
          </w:rPr>
          <w:t>pack</w:t>
        </w:r>
        <w:r w:rsidRPr="00145A4C">
          <w:rPr>
            <w:rFonts w:cs="Calibri"/>
            <w:sz w:val="28"/>
            <w:szCs w:val="28"/>
            <w:u w:val="single"/>
            <w:rtl/>
            <w:lang w:bidi="fa-IR"/>
            <w:rPrChange w:id="2250"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51" w:author="Microsoft account" w:date="2025-09-22T10:17:00Z">
              <w:rPr>
                <w:rFonts w:cs="Calibri"/>
                <w:sz w:val="28"/>
                <w:szCs w:val="28"/>
                <w:lang w:bidi="fa-IR"/>
              </w:rPr>
            </w:rPrChange>
          </w:rPr>
          <w:t>grid</w:t>
        </w:r>
        <w:r w:rsidRPr="00145A4C">
          <w:rPr>
            <w:rFonts w:cs="Calibri"/>
            <w:sz w:val="28"/>
            <w:szCs w:val="28"/>
            <w:u w:val="single"/>
            <w:rtl/>
            <w:lang w:bidi="fa-IR"/>
            <w:rPrChange w:id="2252"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53"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54" w:author="Microsoft account" w:date="2025-09-21T13:25:00Z"/>
          <w:rFonts w:cs="Calibri"/>
          <w:sz w:val="28"/>
          <w:szCs w:val="28"/>
          <w:rtl/>
          <w:lang w:bidi="fa-IR"/>
        </w:rPr>
        <w:pPrChange w:id="2255"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56" w:author="Microsoft account" w:date="2025-09-21T11:54:00Z"/>
          <w:rFonts w:cs="Calibri"/>
          <w:sz w:val="28"/>
          <w:szCs w:val="28"/>
          <w:lang w:bidi="fa-IR"/>
        </w:rPr>
        <w:pPrChange w:id="2257" w:author="Microsoft account" w:date="2025-09-21T13:25:00Z">
          <w:pPr>
            <w:bidi/>
            <w:spacing w:after="0" w:line="276" w:lineRule="auto"/>
            <w:jc w:val="both"/>
          </w:pPr>
        </w:pPrChange>
      </w:pPr>
      <w:ins w:id="2258"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59" w:author="Microsoft account" w:date="2025-09-21T11:54:00Z"/>
          <w:rFonts w:cs="Calibri"/>
          <w:sz w:val="28"/>
          <w:szCs w:val="28"/>
          <w:rtl/>
          <w:lang w:bidi="fa-IR"/>
        </w:rPr>
      </w:pPr>
      <w:ins w:id="2260"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61" w:author="Microsoft account" w:date="2025-09-21T11:54:00Z">
          <w:pPr>
            <w:bidi/>
            <w:spacing w:after="0" w:line="276" w:lineRule="auto"/>
            <w:jc w:val="both"/>
          </w:pPr>
        </w:pPrChange>
      </w:pPr>
      <w:bookmarkStart w:id="2262" w:name="I4040631"/>
      <w:ins w:id="2263" w:author="Microsoft account" w:date="2025-09-22T10:21:00Z">
        <w:r>
          <w:rPr>
            <w:rFonts w:cs="Calibri" w:hint="cs"/>
            <w:sz w:val="28"/>
            <w:szCs w:val="28"/>
            <w:rtl/>
            <w:lang w:bidi="fa-IR"/>
          </w:rPr>
          <w:lastRenderedPageBreak/>
          <w:t>ادامه</w:t>
        </w:r>
      </w:ins>
    </w:p>
    <w:bookmarkEnd w:id="2262"/>
    <w:p w14:paraId="41681A98" w14:textId="77777777" w:rsidR="0070255D" w:rsidRDefault="0070255D" w:rsidP="00A07812">
      <w:pPr>
        <w:bidi/>
        <w:spacing w:after="0" w:line="276" w:lineRule="auto"/>
        <w:jc w:val="both"/>
        <w:rPr>
          <w:ins w:id="2264"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65" w:author="Microsoft account" w:date="2025-09-22T10:22:00Z"/>
          <w:rFonts w:cs="Calibri"/>
          <w:sz w:val="28"/>
          <w:szCs w:val="28"/>
          <w:rtl/>
          <w:lang w:bidi="fa-IR"/>
        </w:rPr>
        <w:pPrChange w:id="2266" w:author="Microsoft account" w:date="2025-09-22T10:22:00Z">
          <w:pPr>
            <w:bidi/>
            <w:spacing w:after="0" w:line="276" w:lineRule="auto"/>
            <w:jc w:val="both"/>
          </w:pPr>
        </w:pPrChange>
      </w:pPr>
      <w:ins w:id="226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68" w:author="Microsoft account" w:date="2025-09-23T10:42:00Z"/>
          <w:rFonts w:cs="Calibri"/>
          <w:sz w:val="18"/>
          <w:szCs w:val="18"/>
          <w:lang w:bidi="fa-IR"/>
        </w:rPr>
        <w:pPrChange w:id="2269" w:author="Microsoft account" w:date="2025-09-22T10:22:00Z">
          <w:pPr>
            <w:bidi/>
            <w:spacing w:after="0" w:line="276" w:lineRule="auto"/>
            <w:jc w:val="both"/>
          </w:pPr>
        </w:pPrChange>
      </w:pPr>
      <w:ins w:id="2270" w:author="Microsoft account" w:date="2025-09-22T11:54:00Z">
        <w:r>
          <w:rPr>
            <w:rFonts w:cs="Calibri" w:hint="cs"/>
            <w:sz w:val="28"/>
            <w:szCs w:val="28"/>
            <w:rtl/>
            <w:lang w:bidi="fa-IR"/>
          </w:rPr>
          <w:t xml:space="preserve">بعله </w:t>
        </w:r>
      </w:ins>
      <w:ins w:id="227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7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73"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74"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75" w:author="Microsoft account" w:date="2025-09-22T11:55:00Z"/>
          <w:rFonts w:cs="Calibri"/>
          <w:sz w:val="28"/>
          <w:szCs w:val="28"/>
          <w:rtl/>
          <w:lang w:bidi="fa-IR"/>
        </w:rPr>
        <w:pPrChange w:id="2276" w:author="Microsoft account" w:date="2025-09-23T10:42:00Z">
          <w:pPr>
            <w:bidi/>
            <w:spacing w:after="0" w:line="276" w:lineRule="auto"/>
            <w:jc w:val="both"/>
          </w:pPr>
        </w:pPrChange>
      </w:pPr>
      <w:ins w:id="2277"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78"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79" w:author="Microsoft account" w:date="2025-09-22T11:55:00Z"/>
          <w:rFonts w:cs="Calibri"/>
          <w:sz w:val="28"/>
          <w:szCs w:val="28"/>
          <w:lang w:bidi="fa-IR"/>
        </w:rPr>
        <w:pPrChange w:id="2280" w:author="Microsoft account" w:date="2025-09-22T11:55:00Z">
          <w:pPr>
            <w:bidi/>
            <w:spacing w:after="0" w:line="276" w:lineRule="auto"/>
            <w:jc w:val="both"/>
          </w:pPr>
        </w:pPrChange>
      </w:pPr>
      <w:ins w:id="2281"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82" w:author="Microsoft account" w:date="2025-09-22T11:56:00Z"/>
          <w:rFonts w:cs="Calibri"/>
          <w:sz w:val="28"/>
          <w:szCs w:val="28"/>
          <w:rtl/>
          <w:lang w:bidi="fa-IR"/>
        </w:rPr>
        <w:pPrChange w:id="2283"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84" w:author="Microsoft account" w:date="2025-09-22T11:55:00Z"/>
          <w:rFonts w:cs="Calibri"/>
          <w:sz w:val="28"/>
          <w:szCs w:val="28"/>
          <w:lang w:bidi="fa-IR"/>
        </w:rPr>
        <w:pPrChange w:id="2285"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86" w:author="Microsoft account" w:date="2025-09-22T10:22:00Z"/>
          <w:rFonts w:cs="Calibri"/>
          <w:sz w:val="28"/>
          <w:szCs w:val="28"/>
          <w:lang w:bidi="fa-IR"/>
        </w:rPr>
        <w:pPrChange w:id="2287" w:author="Microsoft account" w:date="2025-09-22T11:55:00Z">
          <w:pPr>
            <w:bidi/>
            <w:spacing w:after="0" w:line="276" w:lineRule="auto"/>
            <w:jc w:val="both"/>
          </w:pPr>
        </w:pPrChange>
      </w:pPr>
      <w:ins w:id="2288" w:author="Microsoft account" w:date="2025-09-22T11:57:00Z">
        <w:r>
          <w:rPr>
            <w:rFonts w:cs="Calibri"/>
            <w:sz w:val="28"/>
            <w:szCs w:val="28"/>
            <w:lang w:bidi="fa-IR"/>
          </w:rPr>
          <w:t xml:space="preserve">Start </w:t>
        </w:r>
      </w:ins>
      <w:ins w:id="2289"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90" w:author="Microsoft account" w:date="2025-09-22T12:13:00Z"/>
          <w:rFonts w:cs="Calibri"/>
          <w:sz w:val="28"/>
          <w:szCs w:val="28"/>
          <w:rtl/>
          <w:lang w:bidi="fa-IR"/>
        </w:rPr>
        <w:pPrChange w:id="2291" w:author="Microsoft account" w:date="2025-09-22T10:22:00Z">
          <w:pPr>
            <w:bidi/>
            <w:spacing w:after="0" w:line="276" w:lineRule="auto"/>
            <w:jc w:val="both"/>
          </w:pPr>
        </w:pPrChange>
      </w:pPr>
      <w:ins w:id="2292"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93" w:author="Microsoft account" w:date="2025-09-22T12:13:00Z"/>
          <w:rFonts w:cs="Calibri"/>
          <w:sz w:val="28"/>
          <w:szCs w:val="28"/>
          <w:rtl/>
          <w:lang w:bidi="fa-IR"/>
        </w:rPr>
        <w:pPrChange w:id="2294"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95" w:author="Microsoft account" w:date="2025-09-22T12:14:00Z"/>
          <w:rFonts w:cs="Calibri"/>
          <w:sz w:val="28"/>
          <w:szCs w:val="28"/>
          <w:rtl/>
          <w:lang w:bidi="fa-IR"/>
        </w:rPr>
        <w:pPrChange w:id="2296" w:author="Microsoft account" w:date="2025-09-22T12:14:00Z">
          <w:pPr>
            <w:bidi/>
            <w:spacing w:after="0" w:line="276" w:lineRule="auto"/>
            <w:jc w:val="both"/>
          </w:pPr>
        </w:pPrChange>
      </w:pPr>
      <w:ins w:id="2297"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98"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99" w:author="Microsoft account" w:date="2025-09-22T12:13:00Z"/>
          <w:rFonts w:cs="Calibri"/>
          <w:sz w:val="28"/>
          <w:szCs w:val="28"/>
          <w:rtl/>
          <w:lang w:bidi="fa-IR"/>
        </w:rPr>
        <w:pPrChange w:id="2300" w:author="Microsoft account" w:date="2025-09-22T12:15:00Z">
          <w:pPr>
            <w:bidi/>
            <w:spacing w:after="0" w:line="276" w:lineRule="auto"/>
            <w:jc w:val="both"/>
          </w:pPr>
        </w:pPrChange>
      </w:pPr>
      <w:ins w:id="2301" w:author="Microsoft account" w:date="2025-09-22T12:14:00Z">
        <w:r w:rsidRPr="00954022">
          <w:rPr>
            <w:rFonts w:cs="Calibri"/>
            <w:noProof/>
            <w:sz w:val="28"/>
            <w:szCs w:val="28"/>
            <w:rPrChange w:id="2302"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03" w:author="Microsoft account" w:date="2025-09-22T12:15:00Z"/>
          <w:rFonts w:cs="Calibri"/>
          <w:sz w:val="28"/>
          <w:szCs w:val="28"/>
          <w:rtl/>
          <w:lang w:bidi="fa-IR"/>
        </w:rPr>
        <w:pPrChange w:id="2304" w:author="Microsoft account" w:date="2025-09-22T12:13:00Z">
          <w:pPr>
            <w:bidi/>
            <w:spacing w:after="0" w:line="276" w:lineRule="auto"/>
            <w:jc w:val="both"/>
          </w:pPr>
        </w:pPrChange>
      </w:pPr>
      <w:ins w:id="2305"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06" w:author="Microsoft account" w:date="2025-09-22T12:15:00Z"/>
          <w:rFonts w:cs="Calibri"/>
          <w:sz w:val="28"/>
          <w:szCs w:val="28"/>
          <w:rtl/>
          <w:lang w:bidi="fa-IR"/>
        </w:rPr>
        <w:pPrChange w:id="2307" w:author="Microsoft account" w:date="2025-09-22T12:15:00Z">
          <w:pPr>
            <w:bidi/>
            <w:spacing w:after="0" w:line="276" w:lineRule="auto"/>
            <w:jc w:val="both"/>
          </w:pPr>
        </w:pPrChange>
      </w:pPr>
      <w:ins w:id="2308" w:author="Microsoft account" w:date="2025-09-22T12:15:00Z">
        <w:r w:rsidRPr="00954022">
          <w:rPr>
            <w:rFonts w:cs="Calibri"/>
            <w:noProof/>
            <w:sz w:val="28"/>
            <w:szCs w:val="28"/>
            <w:rPrChange w:id="2309"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10" w:author="Microsoft account" w:date="2025-09-22T12:23:00Z"/>
          <w:rFonts w:cs="Calibri"/>
          <w:sz w:val="28"/>
          <w:szCs w:val="28"/>
          <w:rtl/>
          <w:lang w:bidi="fa-IR"/>
        </w:rPr>
        <w:pPrChange w:id="2311" w:author="Microsoft account" w:date="2025-09-22T12:23:00Z">
          <w:pPr>
            <w:bidi/>
            <w:spacing w:after="0" w:line="276" w:lineRule="auto"/>
            <w:jc w:val="both"/>
          </w:pPr>
        </w:pPrChange>
      </w:pPr>
      <w:ins w:id="2312" w:author="Microsoft account" w:date="2025-09-22T12:15:00Z">
        <w:r>
          <w:rPr>
            <w:rFonts w:cs="Calibri" w:hint="cs"/>
            <w:sz w:val="28"/>
            <w:szCs w:val="28"/>
            <w:rtl/>
            <w:lang w:bidi="fa-IR"/>
          </w:rPr>
          <w:t xml:space="preserve">که </w:t>
        </w:r>
      </w:ins>
      <w:ins w:id="2313"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14"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15" w:author="Microsoft account" w:date="2025-09-22T12:19:00Z">
        <w:r w:rsidR="008D3B28">
          <w:rPr>
            <w:rFonts w:cs="Calibri" w:hint="cs"/>
            <w:sz w:val="28"/>
            <w:szCs w:val="28"/>
            <w:rtl/>
            <w:lang w:bidi="fa-IR"/>
          </w:rPr>
          <w:t xml:space="preserve">، تایمر 4 ام رو (که یعنی 4*25 دقیقه کار کردی که میشه </w:t>
        </w:r>
      </w:ins>
      <w:ins w:id="2316"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17" w:author="Microsoft account" w:date="2025-09-22T12:22:00Z">
        <w:r w:rsidR="008D3B28">
          <w:rPr>
            <w:rFonts w:cs="Calibri" w:hint="cs"/>
            <w:sz w:val="28"/>
            <w:szCs w:val="28"/>
            <w:rtl/>
            <w:lang w:bidi="fa-IR"/>
          </w:rPr>
          <w:t xml:space="preserve">که به این حساب کتاب باید </w:t>
        </w:r>
      </w:ins>
      <w:ins w:id="2318" w:author="Microsoft account" w:date="2025-09-22T12:23:00Z">
        <w:r w:rsidR="008D3B28">
          <w:rPr>
            <w:rFonts w:cs="Calibri"/>
            <w:sz w:val="28"/>
            <w:szCs w:val="28"/>
            <w:lang w:bidi="fa-IR"/>
          </w:rPr>
          <w:t>2.5h</w:t>
        </w:r>
      </w:ins>
      <w:ins w:id="2319" w:author="Microsoft account" w:date="2025-09-22T12:22:00Z">
        <w:r w:rsidR="008D3B28">
          <w:rPr>
            <w:rFonts w:cs="Calibri" w:hint="cs"/>
            <w:sz w:val="28"/>
            <w:szCs w:val="28"/>
            <w:rtl/>
            <w:lang w:bidi="fa-IR"/>
          </w:rPr>
          <w:t xml:space="preserve"> طول بکشه. </w:t>
        </w:r>
      </w:ins>
      <w:ins w:id="2320"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21"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22" w:author="Microsoft account" w:date="2025-09-22T12:23:00Z"/>
          <w:rFonts w:cs="Calibri"/>
          <w:sz w:val="28"/>
          <w:szCs w:val="28"/>
          <w:rtl/>
          <w:lang w:bidi="fa-IR"/>
        </w:rPr>
        <w:pPrChange w:id="2323"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24" w:author="Microsoft account" w:date="2025-09-22T12:25:00Z"/>
          <w:rFonts w:cs="Calibri"/>
          <w:sz w:val="28"/>
          <w:szCs w:val="28"/>
          <w:rtl/>
          <w:lang w:bidi="fa-IR"/>
        </w:rPr>
        <w:pPrChange w:id="2325" w:author="Microsoft account" w:date="2025-09-22T12:23:00Z">
          <w:pPr>
            <w:bidi/>
            <w:spacing w:after="0" w:line="276" w:lineRule="auto"/>
            <w:jc w:val="both"/>
          </w:pPr>
        </w:pPrChange>
      </w:pPr>
      <w:ins w:id="2326"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27"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28" w:author="Microsoft account" w:date="2025-09-22T12:25:00Z"/>
          <w:rFonts w:cs="Calibri"/>
          <w:sz w:val="28"/>
          <w:szCs w:val="28"/>
          <w:rtl/>
          <w:lang w:bidi="fa-IR"/>
        </w:rPr>
        <w:pPrChange w:id="2329" w:author="Microsoft account" w:date="2025-09-22T12:25:00Z">
          <w:pPr>
            <w:bidi/>
            <w:spacing w:after="0" w:line="276" w:lineRule="auto"/>
            <w:jc w:val="both"/>
          </w:pPr>
        </w:pPrChange>
      </w:pPr>
      <w:ins w:id="2330"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31" w:author="Microsoft account" w:date="2025-09-22T12:13:00Z"/>
          <w:rFonts w:cs="Calibri"/>
          <w:sz w:val="28"/>
          <w:szCs w:val="28"/>
          <w:lang w:bidi="fa-IR"/>
        </w:rPr>
        <w:pPrChange w:id="2332" w:author="Microsoft account" w:date="2025-09-22T12:25:00Z">
          <w:pPr>
            <w:bidi/>
            <w:spacing w:after="0" w:line="276" w:lineRule="auto"/>
            <w:jc w:val="both"/>
          </w:pPr>
        </w:pPrChange>
      </w:pPr>
      <w:ins w:id="2333"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34" w:author="Microsoft account" w:date="2025-09-22T10:22:00Z"/>
          <w:rFonts w:cs="Calibri"/>
          <w:sz w:val="28"/>
          <w:szCs w:val="28"/>
          <w:lang w:bidi="fa-IR"/>
        </w:rPr>
        <w:pPrChange w:id="2335" w:author="Microsoft account" w:date="2025-09-22T12:13:00Z">
          <w:pPr>
            <w:bidi/>
            <w:spacing w:after="0" w:line="276" w:lineRule="auto"/>
            <w:jc w:val="both"/>
          </w:pPr>
        </w:pPrChange>
      </w:pPr>
      <w:ins w:id="2336"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37" w:author="Microsoft account" w:date="2025-09-22T10:22:00Z"/>
          <w:rFonts w:cs="Calibri"/>
          <w:sz w:val="28"/>
          <w:szCs w:val="28"/>
          <w:rtl/>
          <w:lang w:bidi="fa-IR"/>
        </w:rPr>
      </w:pPr>
      <w:ins w:id="2338"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39" w:author="Microsoft account" w:date="2025-09-22T10:22:00Z"/>
          <w:rFonts w:cs="Calibri"/>
          <w:sz w:val="28"/>
          <w:szCs w:val="28"/>
          <w:rtl/>
          <w:lang w:bidi="fa-IR"/>
        </w:rPr>
        <w:pPrChange w:id="2340" w:author="Microsoft account" w:date="2025-09-22T10:22:00Z">
          <w:pPr>
            <w:bidi/>
            <w:spacing w:after="0" w:line="276" w:lineRule="auto"/>
            <w:jc w:val="both"/>
          </w:pPr>
        </w:pPrChange>
      </w:pPr>
      <w:bookmarkStart w:id="2341" w:name="I4040701"/>
      <w:ins w:id="2342" w:author="Microsoft account" w:date="2025-09-23T10:48:00Z">
        <w:r>
          <w:rPr>
            <w:rFonts w:cs="Calibri" w:hint="cs"/>
            <w:sz w:val="28"/>
            <w:szCs w:val="28"/>
            <w:rtl/>
            <w:lang w:bidi="fa-IR"/>
          </w:rPr>
          <w:lastRenderedPageBreak/>
          <w:t>ادامه</w:t>
        </w:r>
      </w:ins>
    </w:p>
    <w:bookmarkEnd w:id="2341"/>
    <w:p w14:paraId="0FCE71CA" w14:textId="77777777" w:rsidR="008C7665" w:rsidRDefault="008C7665">
      <w:pPr>
        <w:bidi/>
        <w:spacing w:after="0" w:line="276" w:lineRule="auto"/>
        <w:jc w:val="both"/>
        <w:rPr>
          <w:ins w:id="2343" w:author="Microsoft account" w:date="2025-09-23T10:48:00Z"/>
          <w:rFonts w:cs="Calibri"/>
          <w:sz w:val="28"/>
          <w:szCs w:val="28"/>
          <w:rtl/>
          <w:lang w:bidi="fa-IR"/>
        </w:rPr>
        <w:pPrChange w:id="2344"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45" w:author="Microsoft account" w:date="2025-09-23T11:21:00Z"/>
          <w:rFonts w:cs="Calibri"/>
          <w:sz w:val="28"/>
          <w:szCs w:val="28"/>
          <w:rtl/>
          <w:lang w:bidi="fa-IR"/>
        </w:rPr>
        <w:pPrChange w:id="2346" w:author="Microsoft account" w:date="2025-09-23T11:19:00Z">
          <w:pPr>
            <w:bidi/>
            <w:spacing w:after="0" w:line="276" w:lineRule="auto"/>
            <w:jc w:val="both"/>
          </w:pPr>
        </w:pPrChange>
      </w:pPr>
      <w:ins w:id="2347" w:author="Microsoft account" w:date="2025-09-23T10:48:00Z">
        <w:r>
          <w:rPr>
            <w:rFonts w:cs="Calibri" w:hint="cs"/>
            <w:sz w:val="28"/>
            <w:szCs w:val="28"/>
            <w:rtl/>
            <w:lang w:bidi="fa-IR"/>
          </w:rPr>
          <w:t>-</w:t>
        </w:r>
      </w:ins>
      <w:ins w:id="2348"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49"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50"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51"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5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3"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54"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55"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56"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57"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5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9"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60"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61"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62"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63"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6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7"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68"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6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0"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71"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7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3"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74" w:author="Microsoft account" w:date="2025-09-23T11:21:00Z">
              <w:rPr>
                <w:rFonts w:cs="Calibri"/>
                <w:sz w:val="28"/>
                <w:szCs w:val="28"/>
                <w:rtl/>
                <w:lang w:bidi="fa-IR"/>
              </w:rPr>
            </w:rPrChange>
          </w:rPr>
          <w:t xml:space="preserve"> </w:t>
        </w:r>
      </w:ins>
      <w:ins w:id="2375" w:author="Microsoft account" w:date="2025-09-23T11:20:00Z">
        <w:r w:rsidR="00340CDD" w:rsidRPr="00340CDD">
          <w:rPr>
            <w:rFonts w:cs="Calibri"/>
            <w:strike/>
            <w:sz w:val="28"/>
            <w:szCs w:val="28"/>
            <w:lang w:bidi="fa-IR"/>
            <w:rPrChange w:id="2376" w:author="Microsoft account" w:date="2025-09-23T11:21:00Z">
              <w:rPr>
                <w:rFonts w:cs="Calibri"/>
                <w:sz w:val="28"/>
                <w:szCs w:val="28"/>
                <w:lang w:bidi="fa-IR"/>
              </w:rPr>
            </w:rPrChange>
          </w:rPr>
          <w:t>object</w:t>
        </w:r>
        <w:r w:rsidR="00340CDD" w:rsidRPr="00340CDD">
          <w:rPr>
            <w:rFonts w:cs="Calibri"/>
            <w:strike/>
            <w:sz w:val="28"/>
            <w:szCs w:val="28"/>
            <w:rtl/>
            <w:lang w:bidi="fa-IR"/>
            <w:rPrChange w:id="2377"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78" w:author="Microsoft account" w:date="2025-09-23T11:21:00Z">
              <w:rPr>
                <w:rFonts w:cs="Calibri"/>
                <w:sz w:val="28"/>
                <w:szCs w:val="28"/>
                <w:lang w:bidi="fa-IR"/>
              </w:rPr>
            </w:rPrChange>
          </w:rPr>
          <w:t>Canvas()</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قابل انجام باشه</w:t>
        </w:r>
      </w:ins>
      <w:ins w:id="2383" w:author="Microsoft account" w:date="2025-09-23T11:21:00Z">
        <w:r w:rsidR="00340CDD" w:rsidRPr="00340CDD">
          <w:rPr>
            <w:rFonts w:cs="Calibri"/>
            <w:strike/>
            <w:sz w:val="28"/>
            <w:szCs w:val="28"/>
            <w:rtl/>
            <w:lang w:bidi="fa-IR"/>
            <w:rPrChange w:id="2384"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85" w:author="Microsoft account" w:date="2025-09-23T11:22:00Z"/>
          <w:rFonts w:cs="Calibri"/>
          <w:sz w:val="28"/>
          <w:szCs w:val="28"/>
          <w:rtl/>
          <w:lang w:bidi="fa-IR"/>
        </w:rPr>
        <w:pPrChange w:id="2386" w:author="Microsoft account" w:date="2025-09-23T11:22:00Z">
          <w:pPr>
            <w:bidi/>
            <w:spacing w:after="0" w:line="276" w:lineRule="auto"/>
            <w:jc w:val="both"/>
          </w:pPr>
        </w:pPrChange>
      </w:pPr>
      <w:ins w:id="2387"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88" w:author="Microsoft account" w:date="2025-09-23T11:22:00Z"/>
          <w:rFonts w:cs="Calibri"/>
          <w:sz w:val="28"/>
          <w:szCs w:val="28"/>
          <w:rtl/>
          <w:lang w:bidi="fa-IR"/>
        </w:rPr>
        <w:pPrChange w:id="2389"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90" w:author="Microsoft account" w:date="2025-09-23T11:31:00Z"/>
          <w:rFonts w:cs="Calibri"/>
          <w:sz w:val="28"/>
          <w:szCs w:val="28"/>
          <w:rtl/>
          <w:lang w:bidi="fa-IR"/>
        </w:rPr>
        <w:pPrChange w:id="2391" w:author="Microsoft account" w:date="2025-09-23T11:22:00Z">
          <w:pPr>
            <w:bidi/>
            <w:spacing w:after="0" w:line="276" w:lineRule="auto"/>
            <w:jc w:val="both"/>
          </w:pPr>
        </w:pPrChange>
      </w:pPr>
      <w:ins w:id="2392" w:author="Microsoft account" w:date="2025-09-23T11:22:00Z">
        <w:r>
          <w:rPr>
            <w:rFonts w:cs="Calibri" w:hint="cs"/>
            <w:sz w:val="28"/>
            <w:szCs w:val="28"/>
            <w:rtl/>
            <w:lang w:bidi="fa-IR"/>
          </w:rPr>
          <w:t>-</w:t>
        </w:r>
      </w:ins>
      <w:ins w:id="2393"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94"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95" w:author="Microsoft account" w:date="2025-09-23T11:31:00Z"/>
          <w:rFonts w:cs="Calibri"/>
          <w:sz w:val="28"/>
          <w:szCs w:val="28"/>
          <w:rtl/>
          <w:lang w:bidi="fa-IR"/>
        </w:rPr>
        <w:pPrChange w:id="2396"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97" w:author="Microsoft account" w:date="2025-09-23T13:05:00Z"/>
          <w:rFonts w:cs="Calibri"/>
          <w:sz w:val="28"/>
          <w:szCs w:val="28"/>
          <w:rtl/>
          <w:lang w:bidi="fa-IR"/>
        </w:rPr>
        <w:pPrChange w:id="2398" w:author="Microsoft account" w:date="2025-09-23T11:31:00Z">
          <w:pPr>
            <w:bidi/>
            <w:spacing w:after="0" w:line="276" w:lineRule="auto"/>
            <w:jc w:val="both"/>
          </w:pPr>
        </w:pPrChange>
      </w:pPr>
      <w:ins w:id="2399" w:author="Microsoft account" w:date="2025-09-23T11:31:00Z">
        <w:r>
          <w:rPr>
            <w:rFonts w:cs="Calibri" w:hint="cs"/>
            <w:sz w:val="28"/>
            <w:szCs w:val="28"/>
            <w:rtl/>
            <w:lang w:bidi="fa-IR"/>
          </w:rPr>
          <w:t>-</w:t>
        </w:r>
      </w:ins>
      <w:ins w:id="2400"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01" w:author="Microsoft account" w:date="2025-09-23T10:48:00Z"/>
          <w:rFonts w:cs="Calibri"/>
          <w:sz w:val="28"/>
          <w:szCs w:val="28"/>
          <w:rtl/>
          <w:lang w:bidi="fa-IR"/>
        </w:rPr>
        <w:pPrChange w:id="2402" w:author="Microsoft account" w:date="2025-09-23T13:05:00Z">
          <w:pPr>
            <w:bidi/>
            <w:spacing w:after="0" w:line="276" w:lineRule="auto"/>
            <w:jc w:val="both"/>
          </w:pPr>
        </w:pPrChange>
      </w:pPr>
      <w:ins w:id="2403" w:author="Microsoft account" w:date="2025-09-23T13:05:00Z">
        <w:r>
          <w:rPr>
            <w:rFonts w:cs="Calibri" w:hint="cs"/>
            <w:sz w:val="28"/>
            <w:szCs w:val="28"/>
            <w:rtl/>
            <w:lang w:bidi="fa-IR"/>
          </w:rPr>
          <w:t xml:space="preserve">تا </w:t>
        </w:r>
        <w:r>
          <w:rPr>
            <w:rFonts w:cs="Calibri"/>
            <w:sz w:val="28"/>
            <w:szCs w:val="28"/>
            <w:lang w:bidi="fa-IR"/>
          </w:rPr>
          <w:t>Day028</w:t>
        </w:r>
      </w:ins>
      <w:ins w:id="2404" w:author="Microsoft account" w:date="2025-09-23T13:06:00Z">
        <w:r>
          <w:rPr>
            <w:rFonts w:cs="Calibri"/>
            <w:sz w:val="28"/>
            <w:szCs w:val="28"/>
            <w:lang w:bidi="fa-IR"/>
          </w:rPr>
          <w:t xml:space="preserve"> 003 </w:t>
        </w:r>
      </w:ins>
      <w:ins w:id="2405" w:author="Microsoft account" w:date="2025-09-23T13:07:00Z">
        <w:r>
          <w:rPr>
            <w:rFonts w:cs="Calibri"/>
            <w:sz w:val="28"/>
            <w:szCs w:val="28"/>
            <w:lang w:bidi="fa-IR"/>
          </w:rPr>
          <w:t>00</w:t>
        </w:r>
      </w:ins>
      <w:ins w:id="2406" w:author="Microsoft account" w:date="2025-09-23T13:06:00Z">
        <w:r>
          <w:rPr>
            <w:rFonts w:cs="Calibri"/>
            <w:sz w:val="28"/>
            <w:szCs w:val="28"/>
            <w:lang w:bidi="fa-IR"/>
          </w:rPr>
          <w:t>:</w:t>
        </w:r>
      </w:ins>
      <w:ins w:id="2407" w:author="Microsoft account" w:date="2025-09-23T13:07:00Z">
        <w:r>
          <w:rPr>
            <w:rFonts w:cs="Calibri"/>
            <w:sz w:val="28"/>
            <w:szCs w:val="28"/>
            <w:lang w:bidi="fa-IR"/>
          </w:rPr>
          <w:t>03</w:t>
        </w:r>
      </w:ins>
      <w:ins w:id="2408" w:author="Microsoft account" w:date="2025-09-23T13:06:00Z">
        <w:r>
          <w:rPr>
            <w:rFonts w:cs="Calibri"/>
            <w:sz w:val="28"/>
            <w:szCs w:val="28"/>
            <w:lang w:bidi="fa-IR"/>
          </w:rPr>
          <w:t>:</w:t>
        </w:r>
      </w:ins>
      <w:ins w:id="2409"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10" w:author="Microsoft account" w:date="2025-09-23T10:48:00Z"/>
          <w:rFonts w:cs="Calibri"/>
          <w:sz w:val="28"/>
          <w:szCs w:val="28"/>
          <w:rtl/>
          <w:lang w:bidi="fa-IR"/>
        </w:rPr>
        <w:pPrChange w:id="2411"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3T10:48:00Z">
          <w:pPr>
            <w:bidi/>
            <w:spacing w:after="0" w:line="276" w:lineRule="auto"/>
            <w:jc w:val="both"/>
          </w:pPr>
        </w:pPrChange>
      </w:pPr>
    </w:p>
    <w:p w14:paraId="69B7B827" w14:textId="4820ADE6" w:rsidR="008C7665" w:rsidRDefault="008C7665">
      <w:pPr>
        <w:spacing w:after="0" w:line="240" w:lineRule="auto"/>
        <w:rPr>
          <w:ins w:id="2414" w:author="Microsoft account" w:date="2025-09-23T10:48:00Z"/>
          <w:rFonts w:cs="Calibri"/>
          <w:sz w:val="28"/>
          <w:szCs w:val="28"/>
          <w:rtl/>
          <w:lang w:bidi="fa-IR"/>
        </w:rPr>
      </w:pPr>
      <w:ins w:id="2415"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16" w:author="Microsoft account" w:date="2025-09-24T10:09:00Z"/>
          <w:rFonts w:cs="Calibri"/>
          <w:sz w:val="28"/>
          <w:szCs w:val="28"/>
          <w:rtl/>
          <w:lang w:bidi="fa-IR"/>
        </w:rPr>
        <w:pPrChange w:id="2417" w:author="Microsoft account" w:date="2025-09-23T10:48:00Z">
          <w:pPr>
            <w:bidi/>
            <w:spacing w:after="0" w:line="276" w:lineRule="auto"/>
            <w:jc w:val="both"/>
          </w:pPr>
        </w:pPrChange>
      </w:pPr>
      <w:bookmarkStart w:id="2418" w:name="I4040702"/>
      <w:ins w:id="2419" w:author="Microsoft account" w:date="2025-09-24T10:09:00Z">
        <w:r>
          <w:rPr>
            <w:rFonts w:cs="Calibri" w:hint="cs"/>
            <w:sz w:val="28"/>
            <w:szCs w:val="28"/>
            <w:rtl/>
            <w:lang w:bidi="fa-IR"/>
          </w:rPr>
          <w:lastRenderedPageBreak/>
          <w:t>ادامه</w:t>
        </w:r>
      </w:ins>
    </w:p>
    <w:bookmarkEnd w:id="2418"/>
    <w:p w14:paraId="2D5C37E9" w14:textId="77777777" w:rsidR="00F26E73" w:rsidRDefault="00F26E73">
      <w:pPr>
        <w:bidi/>
        <w:spacing w:after="0" w:line="276" w:lineRule="auto"/>
        <w:jc w:val="both"/>
        <w:rPr>
          <w:ins w:id="2420" w:author="Microsoft account" w:date="2025-09-24T10:09:00Z"/>
          <w:rFonts w:cs="Calibri"/>
          <w:sz w:val="28"/>
          <w:szCs w:val="28"/>
          <w:rtl/>
          <w:lang w:bidi="fa-IR"/>
        </w:rPr>
        <w:pPrChange w:id="2421"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22" w:author="Microsoft account" w:date="2025-09-24T12:29:00Z"/>
          <w:rFonts w:cs="Calibri"/>
          <w:sz w:val="28"/>
          <w:szCs w:val="28"/>
          <w:rtl/>
          <w:lang w:bidi="fa-IR"/>
        </w:rPr>
        <w:pPrChange w:id="2423" w:author="Microsoft account" w:date="2025-09-24T10:09:00Z">
          <w:pPr>
            <w:bidi/>
            <w:spacing w:after="0" w:line="276" w:lineRule="auto"/>
            <w:jc w:val="both"/>
          </w:pPr>
        </w:pPrChange>
      </w:pPr>
      <w:ins w:id="2424" w:author="Microsoft account" w:date="2025-09-24T10:09:00Z">
        <w:r>
          <w:rPr>
            <w:rFonts w:cs="Calibri" w:hint="cs"/>
            <w:sz w:val="28"/>
            <w:szCs w:val="28"/>
            <w:rtl/>
            <w:lang w:bidi="fa-IR"/>
          </w:rPr>
          <w:t>-</w:t>
        </w:r>
      </w:ins>
      <w:ins w:id="2425" w:author="Microsoft account" w:date="2025-09-24T12:28:00Z">
        <w:r w:rsidR="007E1409">
          <w:rPr>
            <w:rFonts w:cs="Calibri" w:hint="cs"/>
            <w:sz w:val="28"/>
            <w:szCs w:val="28"/>
            <w:rtl/>
            <w:lang w:bidi="fa-IR"/>
          </w:rPr>
          <w:t xml:space="preserve">دکمۀ </w:t>
        </w:r>
      </w:ins>
      <w:ins w:id="2426"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27" w:author="Microsoft account" w:date="2025-09-24T12:31:00Z"/>
          <w:rFonts w:cs="Calibri"/>
          <w:sz w:val="28"/>
          <w:szCs w:val="28"/>
          <w:rtl/>
          <w:lang w:bidi="fa-IR"/>
        </w:rPr>
        <w:pPrChange w:id="2428" w:author="Microsoft account" w:date="2025-09-24T12:29:00Z">
          <w:pPr>
            <w:bidi/>
            <w:spacing w:after="0" w:line="276" w:lineRule="auto"/>
            <w:jc w:val="both"/>
          </w:pPr>
        </w:pPrChange>
      </w:pPr>
      <w:ins w:id="2429"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30"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31" w:author="Microsoft account" w:date="2025-09-24T12:31:00Z"/>
          <w:rFonts w:cs="Calibri"/>
          <w:sz w:val="28"/>
          <w:szCs w:val="28"/>
          <w:rtl/>
          <w:lang w:bidi="fa-IR"/>
        </w:rPr>
        <w:pPrChange w:id="2432"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33" w:author="Microsoft account" w:date="2025-09-24T10:09:00Z"/>
          <w:rFonts w:cs="Calibri"/>
          <w:sz w:val="28"/>
          <w:szCs w:val="28"/>
          <w:rtl/>
          <w:lang w:bidi="fa-IR"/>
        </w:rPr>
        <w:pPrChange w:id="2434" w:author="Microsoft account" w:date="2025-09-24T12:31:00Z">
          <w:pPr>
            <w:bidi/>
            <w:spacing w:after="0" w:line="276" w:lineRule="auto"/>
            <w:jc w:val="both"/>
          </w:pPr>
        </w:pPrChange>
      </w:pPr>
      <w:ins w:id="2435"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36"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37" w:author="Microsoft account" w:date="2025-09-24T10:09:00Z"/>
          <w:rFonts w:cs="Calibri"/>
          <w:sz w:val="28"/>
          <w:szCs w:val="28"/>
          <w:rtl/>
          <w:lang w:bidi="fa-IR"/>
        </w:rPr>
        <w:pPrChange w:id="2438" w:author="Microsoft account" w:date="2025-09-24T10:09:00Z">
          <w:pPr>
            <w:bidi/>
            <w:spacing w:after="0" w:line="276" w:lineRule="auto"/>
            <w:jc w:val="both"/>
          </w:pPr>
        </w:pPrChange>
      </w:pPr>
    </w:p>
    <w:p w14:paraId="4D4ECCD2" w14:textId="3073E938" w:rsidR="00422B25" w:rsidRDefault="00422B25">
      <w:pPr>
        <w:spacing w:after="0" w:line="240" w:lineRule="auto"/>
        <w:rPr>
          <w:ins w:id="2439" w:author="Microsoft account" w:date="2025-09-24T10:09:00Z"/>
          <w:rFonts w:cs="Calibri"/>
          <w:sz w:val="28"/>
          <w:szCs w:val="28"/>
          <w:rtl/>
          <w:lang w:bidi="fa-IR"/>
        </w:rPr>
      </w:pPr>
      <w:ins w:id="2440"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41" w:author="Microsoft account" w:date="2025-09-25T13:15:00Z"/>
          <w:rFonts w:cs="Calibri"/>
          <w:sz w:val="28"/>
          <w:szCs w:val="28"/>
          <w:rtl/>
          <w:lang w:bidi="fa-IR"/>
        </w:rPr>
        <w:pPrChange w:id="2442" w:author="Microsoft account" w:date="2025-09-24T10:09:00Z">
          <w:pPr>
            <w:bidi/>
            <w:spacing w:after="0" w:line="276" w:lineRule="auto"/>
            <w:jc w:val="both"/>
          </w:pPr>
        </w:pPrChange>
      </w:pPr>
      <w:bookmarkStart w:id="2443" w:name="I4040703"/>
      <w:ins w:id="2444" w:author="Microsoft account" w:date="2025-09-25T13:15:00Z">
        <w:r>
          <w:rPr>
            <w:rFonts w:cs="Calibri" w:hint="cs"/>
            <w:sz w:val="28"/>
            <w:szCs w:val="28"/>
            <w:rtl/>
            <w:lang w:bidi="fa-IR"/>
          </w:rPr>
          <w:lastRenderedPageBreak/>
          <w:t>ادامه</w:t>
        </w:r>
      </w:ins>
    </w:p>
    <w:bookmarkEnd w:id="2443"/>
    <w:p w14:paraId="0F63ECA6" w14:textId="77777777" w:rsidR="00F41F59" w:rsidRDefault="00F41F59">
      <w:pPr>
        <w:bidi/>
        <w:spacing w:after="0" w:line="276" w:lineRule="auto"/>
        <w:jc w:val="both"/>
        <w:rPr>
          <w:ins w:id="2445" w:author="Microsoft account" w:date="2025-09-25T13:16:00Z"/>
          <w:rFonts w:cs="Calibri"/>
          <w:sz w:val="28"/>
          <w:szCs w:val="28"/>
          <w:rtl/>
          <w:lang w:bidi="fa-IR"/>
        </w:rPr>
        <w:pPrChange w:id="2446"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47" w:author="Microsoft account" w:date="2025-09-26T11:50:00Z"/>
          <w:rFonts w:cs="Calibri"/>
          <w:sz w:val="28"/>
          <w:szCs w:val="28"/>
          <w:rtl/>
          <w:lang w:bidi="fa-IR"/>
        </w:rPr>
        <w:pPrChange w:id="2448" w:author="Microsoft account" w:date="2025-09-25T13:16:00Z">
          <w:pPr>
            <w:bidi/>
            <w:spacing w:after="0" w:line="276" w:lineRule="auto"/>
            <w:jc w:val="both"/>
          </w:pPr>
        </w:pPrChange>
      </w:pPr>
      <w:ins w:id="2449"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5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2"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53" w:author="Microsoft account" w:date="2025-09-26T11:44:00Z">
              <w:rPr>
                <w:rFonts w:cs="Calibri" w:hint="cs"/>
                <w:sz w:val="28"/>
                <w:szCs w:val="28"/>
                <w:rtl/>
                <w:lang w:bidi="fa-IR"/>
              </w:rPr>
            </w:rPrChange>
          </w:rPr>
          <w:t>ی</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5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57"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5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9"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60"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6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2"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63"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5"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66" w:author="Microsoft account" w:date="2025-09-26T11:44:00Z">
              <w:rPr>
                <w:rFonts w:cs="Calibri"/>
                <w:sz w:val="28"/>
                <w:szCs w:val="28"/>
                <w:rtl/>
                <w:lang w:bidi="fa-IR"/>
              </w:rPr>
            </w:rPrChange>
          </w:rPr>
          <w:t xml:space="preserve"> </w:t>
        </w:r>
        <w:r w:rsidRPr="009902E3">
          <w:rPr>
            <w:rFonts w:cs="Calibri"/>
            <w:sz w:val="28"/>
            <w:szCs w:val="28"/>
            <w:u w:val="single"/>
            <w:lang w:bidi="fa-IR"/>
            <w:rPrChange w:id="2467" w:author="Microsoft account" w:date="2025-09-26T11:44:00Z">
              <w:rPr>
                <w:rFonts w:cs="Calibri"/>
                <w:sz w:val="28"/>
                <w:szCs w:val="28"/>
                <w:lang w:bidi="fa-IR"/>
              </w:rPr>
            </w:rPrChange>
          </w:rPr>
          <w:t>object</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sz w:val="28"/>
            <w:szCs w:val="28"/>
            <w:u w:val="single"/>
            <w:rtl/>
            <w:lang w:bidi="fa-IR"/>
            <w:rPrChange w:id="2470"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71"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72" w:author="Microsoft account" w:date="2025-09-26T11:45:00Z">
        <w:r w:rsidR="009902E3">
          <w:rPr>
            <w:rFonts w:cs="Calibri"/>
            <w:sz w:val="28"/>
            <w:szCs w:val="28"/>
            <w:lang w:bidi="fa-IR"/>
          </w:rPr>
          <w:t>o</w:t>
        </w:r>
      </w:ins>
      <w:ins w:id="2473"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74" w:author="Microsoft account" w:date="2025-09-26T11:50:00Z"/>
          <w:rFonts w:cs="Calibri"/>
          <w:sz w:val="18"/>
          <w:szCs w:val="18"/>
          <w:rtl/>
          <w:lang w:bidi="fa-IR"/>
        </w:rPr>
        <w:pPrChange w:id="2475" w:author="Microsoft account" w:date="2025-09-26T11:50:00Z">
          <w:pPr>
            <w:bidi/>
            <w:spacing w:after="0" w:line="276" w:lineRule="auto"/>
            <w:jc w:val="both"/>
          </w:pPr>
        </w:pPrChange>
      </w:pPr>
      <w:ins w:id="2476"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77" w:author="Microsoft account" w:date="2025-09-26T11:51:00Z"/>
          <w:rFonts w:cs="Calibri"/>
          <w:sz w:val="18"/>
          <w:szCs w:val="18"/>
          <w:rtl/>
          <w:lang w:bidi="fa-IR"/>
        </w:rPr>
        <w:pPrChange w:id="2478" w:author="Microsoft account" w:date="2025-09-26T11:50:00Z">
          <w:pPr>
            <w:bidi/>
            <w:spacing w:after="0" w:line="276" w:lineRule="auto"/>
            <w:jc w:val="both"/>
          </w:pPr>
        </w:pPrChange>
      </w:pPr>
      <w:ins w:id="2479"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80" w:author="Microsoft account" w:date="2025-09-26T11:54:00Z"/>
          <w:rFonts w:cs="Calibri"/>
          <w:sz w:val="18"/>
          <w:szCs w:val="18"/>
          <w:rtl/>
          <w:lang w:bidi="fa-IR"/>
        </w:rPr>
        <w:pPrChange w:id="2481" w:author="Microsoft account" w:date="2025-09-26T11:51:00Z">
          <w:pPr>
            <w:bidi/>
            <w:spacing w:after="0" w:line="276" w:lineRule="auto"/>
            <w:jc w:val="both"/>
          </w:pPr>
        </w:pPrChange>
      </w:pPr>
      <w:ins w:id="2482" w:author="Microsoft account" w:date="2025-09-26T11:54:00Z">
        <w:r w:rsidRPr="00E26450">
          <w:rPr>
            <w:rFonts w:cs="Calibri"/>
            <w:noProof/>
            <w:sz w:val="18"/>
            <w:szCs w:val="18"/>
            <w:rPrChange w:id="248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84" w:author="Microsoft account" w:date="2025-09-26T11:55:00Z"/>
          <w:rFonts w:cs="Calibri"/>
          <w:sz w:val="18"/>
          <w:szCs w:val="18"/>
          <w:rtl/>
          <w:lang w:bidi="fa-IR"/>
        </w:rPr>
        <w:pPrChange w:id="2485" w:author="Microsoft account" w:date="2025-09-26T11:54:00Z">
          <w:pPr>
            <w:bidi/>
            <w:spacing w:after="0" w:line="276" w:lineRule="auto"/>
            <w:jc w:val="both"/>
          </w:pPr>
        </w:pPrChange>
      </w:pPr>
      <w:ins w:id="2486" w:author="Microsoft account" w:date="2025-09-26T11:55:00Z">
        <w:r w:rsidRPr="00E26450">
          <w:rPr>
            <w:rFonts w:cs="Calibri"/>
            <w:noProof/>
            <w:sz w:val="18"/>
            <w:szCs w:val="18"/>
            <w:rPrChange w:id="248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88" w:author="Microsoft account" w:date="2025-09-26T11:55:00Z"/>
          <w:rFonts w:cs="Calibri"/>
          <w:sz w:val="18"/>
          <w:szCs w:val="18"/>
          <w:rtl/>
          <w:lang w:bidi="fa-IR"/>
        </w:rPr>
        <w:pPrChange w:id="2489" w:author="Microsoft account" w:date="2025-09-26T11:55:00Z">
          <w:pPr>
            <w:bidi/>
            <w:spacing w:after="0" w:line="276" w:lineRule="auto"/>
            <w:jc w:val="both"/>
          </w:pPr>
        </w:pPrChange>
      </w:pPr>
      <w:ins w:id="2490" w:author="Microsoft account" w:date="2025-09-26T11:55:00Z">
        <w:r w:rsidRPr="00E73202">
          <w:rPr>
            <w:rFonts w:cs="Calibri"/>
            <w:noProof/>
            <w:sz w:val="18"/>
            <w:szCs w:val="18"/>
            <w:rPrChange w:id="249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92" w:author="Microsoft account" w:date="2025-09-26T11:55:00Z"/>
          <w:rFonts w:cs="Calibri"/>
          <w:sz w:val="18"/>
          <w:szCs w:val="18"/>
          <w:rtl/>
          <w:lang w:bidi="fa-IR"/>
        </w:rPr>
        <w:pPrChange w:id="2493"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94" w:author="Microsoft account" w:date="2025-09-26T11:55:00Z"/>
          <w:rFonts w:cs="Calibri"/>
          <w:sz w:val="18"/>
          <w:szCs w:val="18"/>
          <w:rtl/>
          <w:lang w:bidi="fa-IR"/>
        </w:rPr>
        <w:pPrChange w:id="2495" w:author="Microsoft account" w:date="2025-09-26T11:55:00Z">
          <w:pPr>
            <w:bidi/>
            <w:spacing w:after="0" w:line="276" w:lineRule="auto"/>
            <w:jc w:val="both"/>
          </w:pPr>
        </w:pPrChange>
      </w:pPr>
      <w:ins w:id="2496"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97" w:author="Microsoft account" w:date="2025-09-26T11:57:00Z"/>
          <w:rFonts w:cs="Calibri"/>
          <w:sz w:val="18"/>
          <w:szCs w:val="18"/>
          <w:rtl/>
          <w:lang w:bidi="fa-IR"/>
        </w:rPr>
        <w:pPrChange w:id="2498" w:author="Microsoft account" w:date="2025-09-26T11:56:00Z">
          <w:pPr>
            <w:bidi/>
            <w:spacing w:after="0" w:line="276" w:lineRule="auto"/>
            <w:jc w:val="both"/>
          </w:pPr>
        </w:pPrChange>
      </w:pPr>
      <w:ins w:id="2499"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00" w:author="Microsoft account" w:date="2025-09-26T11:57:00Z"/>
          <w:rFonts w:cs="Calibri"/>
          <w:sz w:val="18"/>
          <w:szCs w:val="18"/>
          <w:rtl/>
          <w:lang w:bidi="fa-IR"/>
        </w:rPr>
        <w:pPrChange w:id="2501" w:author="Microsoft account" w:date="2025-09-26T11:57:00Z">
          <w:pPr>
            <w:bidi/>
            <w:spacing w:after="0" w:line="276" w:lineRule="auto"/>
            <w:jc w:val="both"/>
          </w:pPr>
        </w:pPrChange>
      </w:pPr>
      <w:ins w:id="2502" w:author="Microsoft account" w:date="2025-09-26T11:57:00Z">
        <w:r w:rsidRPr="00E73202">
          <w:rPr>
            <w:rFonts w:cs="Calibri"/>
            <w:noProof/>
            <w:sz w:val="18"/>
            <w:szCs w:val="18"/>
            <w:rPrChange w:id="2503"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04" w:author="Microsoft account" w:date="2025-09-26T11:58:00Z"/>
          <w:rFonts w:cs="Calibri"/>
          <w:sz w:val="18"/>
          <w:szCs w:val="18"/>
          <w:rtl/>
          <w:lang w:bidi="fa-IR"/>
        </w:rPr>
        <w:pPrChange w:id="2505" w:author="Microsoft account" w:date="2025-09-26T11:57:00Z">
          <w:pPr>
            <w:bidi/>
            <w:spacing w:after="0" w:line="276" w:lineRule="auto"/>
            <w:jc w:val="both"/>
          </w:pPr>
        </w:pPrChange>
      </w:pPr>
      <w:ins w:id="2506" w:author="Microsoft account" w:date="2025-09-26T11:58:00Z">
        <w:r w:rsidRPr="00E73202">
          <w:rPr>
            <w:rFonts w:cs="Calibri"/>
            <w:noProof/>
            <w:sz w:val="18"/>
            <w:szCs w:val="18"/>
            <w:rPrChange w:id="2507"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08" w:author="Microsoft account" w:date="2025-09-26T11:50:00Z"/>
          <w:rFonts w:cs="Calibri"/>
          <w:sz w:val="18"/>
          <w:szCs w:val="18"/>
          <w:lang w:bidi="fa-IR"/>
        </w:rPr>
        <w:pPrChange w:id="2509"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10" w:author="Microsoft account" w:date="2025-09-25T13:17:00Z"/>
          <w:rFonts w:cs="Calibri"/>
          <w:sz w:val="28"/>
          <w:szCs w:val="28"/>
          <w:rtl/>
          <w:lang w:bidi="fa-IR"/>
        </w:rPr>
        <w:pPrChange w:id="2511" w:author="Microsoft account" w:date="2025-09-26T11:50:00Z">
          <w:pPr>
            <w:bidi/>
            <w:spacing w:after="0" w:line="276" w:lineRule="auto"/>
            <w:jc w:val="both"/>
          </w:pPr>
        </w:pPrChange>
      </w:pPr>
      <w:ins w:id="2512"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13" w:author="Microsoft account" w:date="2025-09-25T13:18:00Z"/>
          <w:rFonts w:cs="Calibri"/>
          <w:sz w:val="28"/>
          <w:szCs w:val="28"/>
          <w:rtl/>
          <w:lang w:bidi="fa-IR"/>
        </w:rPr>
        <w:pPrChange w:id="2514"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15" w:author="Microsoft account" w:date="2025-09-25T13:19:00Z"/>
          <w:rFonts w:cs="Calibri"/>
          <w:sz w:val="28"/>
          <w:szCs w:val="28"/>
          <w:rtl/>
          <w:lang w:bidi="fa-IR"/>
        </w:rPr>
        <w:pPrChange w:id="2516" w:author="Microsoft account" w:date="2025-09-25T13:18:00Z">
          <w:pPr>
            <w:bidi/>
            <w:spacing w:after="0" w:line="276" w:lineRule="auto"/>
            <w:jc w:val="both"/>
          </w:pPr>
        </w:pPrChange>
      </w:pPr>
      <w:ins w:id="2517"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18"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19" w:author="Microsoft account" w:date="2025-09-25T13:20:00Z"/>
          <w:rFonts w:cs="Calibri"/>
          <w:sz w:val="28"/>
          <w:szCs w:val="28"/>
          <w:rtl/>
          <w:lang w:bidi="fa-IR"/>
        </w:rPr>
        <w:pPrChange w:id="2520" w:author="Microsoft account" w:date="2025-09-26T12:15:00Z">
          <w:pPr>
            <w:bidi/>
            <w:spacing w:after="0" w:line="276" w:lineRule="auto"/>
            <w:jc w:val="both"/>
          </w:pPr>
        </w:pPrChange>
      </w:pPr>
      <w:ins w:id="2521"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22" w:author="Microsoft account" w:date="2025-09-25T13:20:00Z">
        <w:r>
          <w:rPr>
            <w:rFonts w:cs="Calibri" w:hint="cs"/>
            <w:sz w:val="28"/>
            <w:szCs w:val="28"/>
            <w:rtl/>
            <w:lang w:bidi="fa-IR"/>
          </w:rPr>
          <w:t xml:space="preserve">از 4 بار هم یه تایمر </w:t>
        </w:r>
      </w:ins>
      <w:ins w:id="2523" w:author="Microsoft account" w:date="2025-09-26T12:15:00Z">
        <w:r w:rsidR="00F9195A">
          <w:rPr>
            <w:rFonts w:cs="Calibri"/>
            <w:sz w:val="28"/>
            <w:szCs w:val="28"/>
            <w:lang w:bidi="fa-IR"/>
          </w:rPr>
          <w:t>15</w:t>
        </w:r>
      </w:ins>
      <w:ins w:id="2524"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25" w:author="Microsoft account" w:date="2025-09-25T13:20:00Z"/>
          <w:rFonts w:cs="Calibri"/>
          <w:sz w:val="28"/>
          <w:szCs w:val="28"/>
          <w:rtl/>
          <w:lang w:bidi="fa-IR"/>
        </w:rPr>
        <w:pPrChange w:id="2526"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27" w:author="Microsoft account" w:date="2025-09-25T13:15:00Z"/>
          <w:rFonts w:cs="Calibri"/>
          <w:sz w:val="28"/>
          <w:szCs w:val="28"/>
          <w:rtl/>
          <w:lang w:bidi="fa-IR"/>
          <w:rPrChange w:id="2528" w:author="Microsoft account" w:date="2025-09-25T13:18:00Z">
            <w:rPr>
              <w:ins w:id="2529" w:author="Microsoft account" w:date="2025-09-25T13:15:00Z"/>
              <w:rtl/>
              <w:lang w:bidi="fa-IR"/>
            </w:rPr>
          </w:rPrChange>
        </w:rPr>
        <w:pPrChange w:id="2530" w:author="Microsoft account" w:date="2025-09-26T12:15:00Z">
          <w:pPr>
            <w:bidi/>
            <w:spacing w:after="0" w:line="276" w:lineRule="auto"/>
            <w:jc w:val="both"/>
          </w:pPr>
        </w:pPrChange>
      </w:pPr>
      <w:ins w:id="2531"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32" w:author="Microsoft account" w:date="2025-09-26T12:15:00Z"/>
          <w:rFonts w:cs="Calibri"/>
          <w:sz w:val="28"/>
          <w:szCs w:val="28"/>
          <w:rtl/>
          <w:lang w:bidi="fa-IR"/>
        </w:rPr>
        <w:pPrChange w:id="2533" w:author="Microsoft account" w:date="2025-09-25T13:15:00Z">
          <w:pPr>
            <w:bidi/>
            <w:spacing w:after="0" w:line="276" w:lineRule="auto"/>
            <w:jc w:val="both"/>
          </w:pPr>
        </w:pPrChange>
      </w:pPr>
      <w:bookmarkStart w:id="2534" w:name="I4040704"/>
      <w:ins w:id="2535" w:author="Microsoft account" w:date="2025-09-26T12:15:00Z">
        <w:r>
          <w:rPr>
            <w:rFonts w:cs="Calibri" w:hint="cs"/>
            <w:sz w:val="28"/>
            <w:szCs w:val="28"/>
            <w:rtl/>
            <w:lang w:bidi="fa-IR"/>
          </w:rPr>
          <w:lastRenderedPageBreak/>
          <w:t>ادامه</w:t>
        </w:r>
      </w:ins>
    </w:p>
    <w:bookmarkEnd w:id="2534"/>
    <w:p w14:paraId="75950F0E" w14:textId="77777777" w:rsidR="00F9195A" w:rsidRDefault="00F9195A">
      <w:pPr>
        <w:bidi/>
        <w:spacing w:after="0" w:line="276" w:lineRule="auto"/>
        <w:jc w:val="both"/>
        <w:rPr>
          <w:ins w:id="2536" w:author="Microsoft account" w:date="2025-09-26T12:16:00Z"/>
          <w:rFonts w:cs="Calibri"/>
          <w:sz w:val="28"/>
          <w:szCs w:val="28"/>
          <w:rtl/>
          <w:lang w:bidi="fa-IR"/>
        </w:rPr>
        <w:pPrChange w:id="2537"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38" w:author="Microsoft account" w:date="2025-09-27T09:43:00Z"/>
          <w:rFonts w:cs="Calibri"/>
          <w:sz w:val="28"/>
          <w:szCs w:val="28"/>
          <w:lang w:bidi="fa-IR"/>
        </w:rPr>
      </w:pPr>
      <w:ins w:id="2539" w:author="Microsoft account" w:date="2025-09-26T12:16:00Z">
        <w:r>
          <w:rPr>
            <w:rFonts w:cs="Calibri" w:hint="cs"/>
            <w:sz w:val="28"/>
            <w:szCs w:val="28"/>
            <w:rtl/>
            <w:lang w:bidi="fa-IR"/>
          </w:rPr>
          <w:t>-</w:t>
        </w:r>
      </w:ins>
      <w:ins w:id="2540"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41" w:author="Microsoft account" w:date="2025-09-26T14:33:00Z"/>
          <w:rFonts w:cs="Calibri"/>
          <w:sz w:val="28"/>
          <w:szCs w:val="28"/>
          <w:lang w:bidi="fa-IR"/>
        </w:rPr>
        <w:pPrChange w:id="2542" w:author="Microsoft account" w:date="2025-09-27T09:44:00Z">
          <w:pPr>
            <w:bidi/>
            <w:spacing w:after="0" w:line="276" w:lineRule="auto"/>
            <w:jc w:val="both"/>
          </w:pPr>
        </w:pPrChange>
      </w:pPr>
      <w:ins w:id="2543"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44" w:author="Microsoft account" w:date="2025-09-26T14:33:00Z"/>
          <w:rFonts w:cs="Calibri"/>
          <w:sz w:val="28"/>
          <w:szCs w:val="28"/>
          <w:lang w:bidi="fa-IR"/>
        </w:rPr>
        <w:pPrChange w:id="2545" w:author="Microsoft account" w:date="2025-09-27T09:44:00Z">
          <w:pPr>
            <w:bidi/>
            <w:spacing w:after="0" w:line="276" w:lineRule="auto"/>
            <w:jc w:val="both"/>
          </w:pPr>
        </w:pPrChange>
      </w:pPr>
      <w:ins w:id="2546"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47" w:author="Microsoft account" w:date="2025-09-26T14:33:00Z"/>
          <w:rFonts w:cs="Calibri"/>
          <w:sz w:val="28"/>
          <w:szCs w:val="28"/>
          <w:lang w:bidi="fa-IR"/>
        </w:rPr>
        <w:pPrChange w:id="2548"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49" w:author="Microsoft account" w:date="2025-09-26T12:15:00Z"/>
          <w:rFonts w:cs="Calibri"/>
          <w:sz w:val="28"/>
          <w:szCs w:val="28"/>
          <w:rtl/>
          <w:lang w:bidi="fa-IR"/>
        </w:rPr>
        <w:pPrChange w:id="2550" w:author="Microsoft account" w:date="2025-09-26T14:33:00Z">
          <w:pPr>
            <w:bidi/>
            <w:spacing w:after="0" w:line="276" w:lineRule="auto"/>
            <w:jc w:val="both"/>
          </w:pPr>
        </w:pPrChange>
      </w:pPr>
      <w:ins w:id="2551"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52"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53"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54"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55" w:author="Microsoft account" w:date="2025-09-26T12:15:00Z"/>
          <w:rFonts w:cs="Calibri"/>
          <w:sz w:val="28"/>
          <w:szCs w:val="28"/>
          <w:lang w:bidi="fa-IR"/>
        </w:rPr>
        <w:pPrChange w:id="2556"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57" w:author="Microsoft account" w:date="2025-09-26T12:15:00Z"/>
          <w:rFonts w:cs="Calibri"/>
          <w:sz w:val="28"/>
          <w:szCs w:val="28"/>
          <w:rtl/>
          <w:lang w:bidi="fa-IR"/>
        </w:rPr>
        <w:pPrChange w:id="2558"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59" w:author="Microsoft account" w:date="2025-09-26T12:15:00Z"/>
          <w:rFonts w:cs="Calibri"/>
          <w:sz w:val="28"/>
          <w:szCs w:val="28"/>
          <w:rtl/>
          <w:lang w:bidi="fa-IR"/>
        </w:rPr>
        <w:pPrChange w:id="2560"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61" w:author="Microsoft account" w:date="2025-09-26T12:15:00Z"/>
          <w:rFonts w:cs="Calibri"/>
          <w:sz w:val="28"/>
          <w:szCs w:val="28"/>
          <w:rtl/>
          <w:lang w:bidi="fa-IR"/>
        </w:rPr>
        <w:pPrChange w:id="2562" w:author="Microsoft account" w:date="2025-09-26T12:15:00Z">
          <w:pPr>
            <w:bidi/>
            <w:spacing w:after="0" w:line="276" w:lineRule="auto"/>
            <w:jc w:val="both"/>
          </w:pPr>
        </w:pPrChange>
      </w:pPr>
    </w:p>
    <w:p w14:paraId="23C45A09" w14:textId="3EBEC7E3" w:rsidR="00F9195A" w:rsidRDefault="00F9195A">
      <w:pPr>
        <w:spacing w:after="0" w:line="240" w:lineRule="auto"/>
        <w:rPr>
          <w:ins w:id="2563" w:author="Microsoft account" w:date="2025-09-26T12:15:00Z"/>
          <w:rFonts w:cs="Calibri"/>
          <w:sz w:val="28"/>
          <w:szCs w:val="28"/>
          <w:rtl/>
          <w:lang w:bidi="fa-IR"/>
        </w:rPr>
      </w:pPr>
      <w:ins w:id="2564"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65" w:author="Microsoft account" w:date="2025-09-27T09:46:00Z"/>
          <w:rFonts w:cs="Calibri"/>
          <w:sz w:val="28"/>
          <w:szCs w:val="28"/>
          <w:rtl/>
          <w:lang w:bidi="fa-IR"/>
        </w:rPr>
        <w:pPrChange w:id="2566" w:author="Microsoft account" w:date="2025-09-26T12:15:00Z">
          <w:pPr>
            <w:bidi/>
            <w:spacing w:after="0" w:line="276" w:lineRule="auto"/>
            <w:jc w:val="both"/>
          </w:pPr>
        </w:pPrChange>
      </w:pPr>
      <w:bookmarkStart w:id="2567" w:name="I4040705"/>
      <w:ins w:id="2568" w:author="Microsoft account" w:date="2025-09-27T09:46:00Z">
        <w:r>
          <w:rPr>
            <w:rFonts w:cs="Calibri" w:hint="cs"/>
            <w:sz w:val="28"/>
            <w:szCs w:val="28"/>
            <w:rtl/>
            <w:lang w:bidi="fa-IR"/>
          </w:rPr>
          <w:lastRenderedPageBreak/>
          <w:t>ادامه</w:t>
        </w:r>
      </w:ins>
    </w:p>
    <w:bookmarkEnd w:id="2567"/>
    <w:p w14:paraId="7307E665" w14:textId="77777777" w:rsidR="006B4E22" w:rsidRDefault="006B4E22">
      <w:pPr>
        <w:bidi/>
        <w:spacing w:after="0" w:line="276" w:lineRule="auto"/>
        <w:jc w:val="both"/>
        <w:rPr>
          <w:ins w:id="2569" w:author="Microsoft account" w:date="2025-09-27T09:46:00Z"/>
          <w:rFonts w:cs="Calibri"/>
          <w:sz w:val="28"/>
          <w:szCs w:val="28"/>
          <w:rtl/>
          <w:lang w:bidi="fa-IR"/>
        </w:rPr>
        <w:pPrChange w:id="2570"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71" w:author="Microsoft account" w:date="2025-09-27T09:46:00Z"/>
          <w:rFonts w:cs="Calibri"/>
          <w:sz w:val="28"/>
          <w:szCs w:val="28"/>
          <w:lang w:bidi="fa-IR"/>
        </w:rPr>
        <w:pPrChange w:id="2572" w:author="Microsoft account" w:date="2025-09-27T09:46:00Z">
          <w:pPr>
            <w:bidi/>
            <w:spacing w:after="0" w:line="276" w:lineRule="auto"/>
            <w:jc w:val="both"/>
          </w:pPr>
        </w:pPrChange>
      </w:pPr>
      <w:ins w:id="2573" w:author="Microsoft account" w:date="2025-09-27T09:46:00Z">
        <w:r>
          <w:rPr>
            <w:rFonts w:cs="Calibri" w:hint="cs"/>
            <w:sz w:val="28"/>
            <w:szCs w:val="28"/>
            <w:rtl/>
            <w:lang w:bidi="fa-IR"/>
          </w:rPr>
          <w:t>-</w:t>
        </w:r>
      </w:ins>
      <w:ins w:id="2574"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75"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76" w:author="Microsoft account" w:date="2025-09-27T09:54:00Z"/>
          <w:rFonts w:cs="Calibri"/>
          <w:sz w:val="28"/>
          <w:szCs w:val="28"/>
          <w:lang w:bidi="fa-IR"/>
        </w:rPr>
        <w:pPrChange w:id="2577"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78" w:author="Microsoft account" w:date="2025-09-27T09:56:00Z"/>
          <w:rFonts w:cs="Calibri"/>
          <w:sz w:val="28"/>
          <w:szCs w:val="28"/>
          <w:rtl/>
          <w:lang w:bidi="fa-IR"/>
        </w:rPr>
        <w:pPrChange w:id="2579" w:author="Microsoft account" w:date="2025-09-27T09:54:00Z">
          <w:pPr>
            <w:bidi/>
            <w:spacing w:after="0" w:line="276" w:lineRule="auto"/>
            <w:jc w:val="both"/>
          </w:pPr>
        </w:pPrChange>
      </w:pPr>
      <w:ins w:id="2580"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81"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82"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83"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84" w:author="Microsoft account" w:date="2025-09-27T09:59:00Z">
        <w:r>
          <w:rPr>
            <w:rFonts w:cs="Calibri" w:hint="cs"/>
            <w:sz w:val="28"/>
            <w:szCs w:val="28"/>
            <w:rtl/>
            <w:lang w:bidi="fa-IR"/>
          </w:rPr>
          <w:t>) باید از عکس بعدی استفاده کنیم</w:t>
        </w:r>
      </w:ins>
      <w:ins w:id="2585" w:author="Microsoft account" w:date="2025-09-27T09:55:00Z">
        <w:r>
          <w:rPr>
            <w:rFonts w:cs="Calibri" w:hint="cs"/>
            <w:sz w:val="28"/>
            <w:szCs w:val="28"/>
            <w:rtl/>
            <w:lang w:bidi="fa-IR"/>
          </w:rPr>
          <w:t xml:space="preserve"> </w:t>
        </w:r>
      </w:ins>
      <w:ins w:id="2586"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87" w:author="Microsoft account" w:date="2025-09-27T10:00:00Z"/>
          <w:rFonts w:cs="Calibri"/>
          <w:sz w:val="28"/>
          <w:szCs w:val="28"/>
          <w:rtl/>
          <w:lang w:bidi="fa-IR"/>
        </w:rPr>
        <w:pPrChange w:id="2588" w:author="Microsoft account" w:date="2025-09-27T09:56:00Z">
          <w:pPr>
            <w:bidi/>
            <w:spacing w:after="0" w:line="276" w:lineRule="auto"/>
            <w:jc w:val="both"/>
          </w:pPr>
        </w:pPrChange>
      </w:pPr>
      <w:ins w:id="2589" w:author="Microsoft account" w:date="2025-09-27T09:56:00Z">
        <w:r w:rsidRPr="003C205D">
          <w:rPr>
            <w:rFonts w:cs="Calibri"/>
            <w:noProof/>
            <w:sz w:val="28"/>
            <w:szCs w:val="28"/>
            <w:rPrChange w:id="2590"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91" w:author="Microsoft account" w:date="2025-09-27T09:56:00Z"/>
          <w:rFonts w:cs="Calibri"/>
          <w:sz w:val="28"/>
          <w:szCs w:val="28"/>
          <w:rtl/>
          <w:lang w:bidi="fa-IR"/>
        </w:rPr>
        <w:pPrChange w:id="2592" w:author="Microsoft account" w:date="2025-09-27T10:00:00Z">
          <w:pPr>
            <w:bidi/>
            <w:spacing w:after="0" w:line="276" w:lineRule="auto"/>
            <w:jc w:val="both"/>
          </w:pPr>
        </w:pPrChange>
      </w:pPr>
      <w:ins w:id="2593" w:author="Microsoft account" w:date="2025-09-27T10:00:00Z">
        <w:r w:rsidRPr="00536A28">
          <w:rPr>
            <w:rFonts w:cs="Calibri"/>
            <w:noProof/>
            <w:sz w:val="28"/>
            <w:szCs w:val="28"/>
            <w:rPrChange w:id="2594"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95" w:author="Microsoft account" w:date="2025-09-27T09:56:00Z"/>
          <w:rFonts w:cs="Calibri"/>
          <w:sz w:val="28"/>
          <w:szCs w:val="28"/>
          <w:rtl/>
          <w:lang w:bidi="fa-IR"/>
        </w:rPr>
        <w:pPrChange w:id="2596"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97" w:author="Microsoft account" w:date="2025-09-27T10:05:00Z"/>
          <w:rFonts w:cs="Calibri"/>
          <w:sz w:val="28"/>
          <w:szCs w:val="28"/>
          <w:rtl/>
          <w:lang w:bidi="fa-IR"/>
        </w:rPr>
        <w:pPrChange w:id="2598" w:author="Microsoft account" w:date="2025-09-27T09:56:00Z">
          <w:pPr>
            <w:bidi/>
            <w:spacing w:after="0" w:line="276" w:lineRule="auto"/>
            <w:jc w:val="both"/>
          </w:pPr>
        </w:pPrChange>
      </w:pPr>
      <w:ins w:id="2599" w:author="Microsoft account" w:date="2025-09-27T09:56:00Z">
        <w:r>
          <w:rPr>
            <w:rFonts w:cs="Calibri" w:hint="cs"/>
            <w:sz w:val="28"/>
            <w:szCs w:val="28"/>
            <w:rtl/>
            <w:lang w:bidi="fa-IR"/>
          </w:rPr>
          <w:t>-</w:t>
        </w:r>
      </w:ins>
      <w:ins w:id="2600" w:author="Microsoft account" w:date="2025-09-27T10:03:00Z">
        <w:r w:rsidR="00536A28">
          <w:rPr>
            <w:rFonts w:cs="Calibri" w:hint="cs"/>
            <w:sz w:val="28"/>
            <w:szCs w:val="28"/>
            <w:rtl/>
            <w:lang w:bidi="fa-IR"/>
          </w:rPr>
          <w:t xml:space="preserve">اما این قضیه فرق میکنه برای وقتی که داریم از </w:t>
        </w:r>
      </w:ins>
      <w:ins w:id="2601"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02"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03"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5"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06"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0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9"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6"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2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8"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29"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1"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32"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33"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38" w:author="Microsoft account" w:date="2025-09-27T10:05:00Z"/>
          <w:rFonts w:cs="Calibri"/>
          <w:sz w:val="28"/>
          <w:szCs w:val="28"/>
          <w:rtl/>
          <w:lang w:bidi="fa-IR"/>
        </w:rPr>
        <w:pPrChange w:id="2639"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40" w:author="Microsoft account" w:date="2025-09-27T10:08:00Z"/>
          <w:rFonts w:cs="Calibri"/>
          <w:sz w:val="28"/>
          <w:szCs w:val="28"/>
          <w:rtl/>
          <w:lang w:bidi="fa-IR"/>
        </w:rPr>
        <w:pPrChange w:id="2641" w:author="Microsoft account" w:date="2025-09-27T10:05:00Z">
          <w:pPr>
            <w:bidi/>
            <w:spacing w:after="0" w:line="276" w:lineRule="auto"/>
            <w:jc w:val="both"/>
          </w:pPr>
        </w:pPrChange>
      </w:pPr>
      <w:ins w:id="2642" w:author="Microsoft account" w:date="2025-09-27T10:05:00Z">
        <w:r>
          <w:rPr>
            <w:rFonts w:cs="Calibri" w:hint="cs"/>
            <w:sz w:val="28"/>
            <w:szCs w:val="28"/>
            <w:rtl/>
            <w:lang w:bidi="fa-IR"/>
          </w:rPr>
          <w:t>-</w:t>
        </w:r>
      </w:ins>
      <w:ins w:id="2643"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44"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45" w:author="Microsoft account" w:date="2025-09-27T10:08:00Z"/>
          <w:rFonts w:cs="Calibri"/>
          <w:sz w:val="28"/>
          <w:szCs w:val="28"/>
          <w:rtl/>
          <w:lang w:bidi="fa-IR"/>
        </w:rPr>
        <w:pPrChange w:id="2646" w:author="Microsoft account" w:date="2025-09-27T10:08:00Z">
          <w:pPr>
            <w:bidi/>
            <w:spacing w:after="0" w:line="276" w:lineRule="auto"/>
            <w:jc w:val="both"/>
          </w:pPr>
        </w:pPrChange>
      </w:pPr>
      <w:ins w:id="2647" w:author="Microsoft account" w:date="2025-09-27T10:08:00Z">
        <w:r w:rsidRPr="00C44315">
          <w:rPr>
            <w:rFonts w:cs="Calibri"/>
            <w:noProof/>
            <w:sz w:val="28"/>
            <w:szCs w:val="28"/>
            <w:rPrChange w:id="2648"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49" w:author="Microsoft account" w:date="2025-09-27T10:08:00Z"/>
          <w:rFonts w:cs="Calibri"/>
          <w:sz w:val="28"/>
          <w:szCs w:val="28"/>
          <w:rtl/>
          <w:lang w:bidi="fa-IR"/>
        </w:rPr>
        <w:pPrChange w:id="2650"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51" w:author="Microsoft account" w:date="2025-09-27T10:13:00Z"/>
          <w:rFonts w:cs="Calibri"/>
          <w:sz w:val="28"/>
          <w:szCs w:val="28"/>
          <w:rtl/>
          <w:lang w:bidi="fa-IR"/>
        </w:rPr>
        <w:pPrChange w:id="2652" w:author="Microsoft account" w:date="2025-09-27T10:08:00Z">
          <w:pPr>
            <w:bidi/>
            <w:spacing w:after="0" w:line="276" w:lineRule="auto"/>
            <w:jc w:val="both"/>
          </w:pPr>
        </w:pPrChange>
      </w:pPr>
      <w:ins w:id="2653" w:author="Microsoft account" w:date="2025-09-27T10:08:00Z">
        <w:r>
          <w:rPr>
            <w:rFonts w:cs="Calibri" w:hint="cs"/>
            <w:sz w:val="28"/>
            <w:szCs w:val="28"/>
            <w:rtl/>
            <w:lang w:bidi="fa-IR"/>
          </w:rPr>
          <w:t>-</w:t>
        </w:r>
      </w:ins>
      <w:ins w:id="2654"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55"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56" w:author="Microsoft account" w:date="2025-09-27T10:13:00Z"/>
          <w:rFonts w:cs="Calibri"/>
          <w:sz w:val="28"/>
          <w:szCs w:val="28"/>
          <w:rtl/>
          <w:lang w:bidi="fa-IR"/>
        </w:rPr>
        <w:pPrChange w:id="2657" w:author="Microsoft account" w:date="2025-09-27T10:13:00Z">
          <w:pPr>
            <w:bidi/>
            <w:spacing w:after="0" w:line="276" w:lineRule="auto"/>
            <w:jc w:val="both"/>
          </w:pPr>
        </w:pPrChange>
      </w:pPr>
      <w:ins w:id="2658" w:author="Microsoft account" w:date="2025-09-27T10:13:00Z">
        <w:r w:rsidRPr="00C44315">
          <w:rPr>
            <w:rFonts w:cs="Calibri"/>
            <w:noProof/>
            <w:sz w:val="28"/>
            <w:szCs w:val="28"/>
            <w:rPrChange w:id="2659"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60" w:author="Microsoft account" w:date="2025-09-27T10:13:00Z"/>
          <w:rFonts w:cs="Calibri"/>
          <w:sz w:val="28"/>
          <w:szCs w:val="28"/>
          <w:rtl/>
          <w:lang w:bidi="fa-IR"/>
        </w:rPr>
        <w:pPrChange w:id="2661"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62" w:author="Microsoft account" w:date="2025-09-27T09:56:00Z"/>
          <w:rFonts w:cs="Calibri"/>
          <w:sz w:val="28"/>
          <w:szCs w:val="28"/>
          <w:rtl/>
          <w:lang w:bidi="fa-IR"/>
        </w:rPr>
        <w:pPrChange w:id="2663"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64" w:author="Microsoft account" w:date="2025-09-27T10:15:00Z"/>
          <w:rFonts w:cs="Calibri"/>
          <w:sz w:val="28"/>
          <w:szCs w:val="28"/>
          <w:rtl/>
          <w:lang w:bidi="fa-IR"/>
        </w:rPr>
        <w:pPrChange w:id="2665" w:author="Microsoft account" w:date="2025-09-28T09:56:00Z">
          <w:pPr>
            <w:bidi/>
            <w:spacing w:after="0" w:line="276" w:lineRule="auto"/>
            <w:jc w:val="both"/>
          </w:pPr>
        </w:pPrChange>
      </w:pPr>
      <w:ins w:id="2666"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67"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68"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69" w:author="Microsoft account" w:date="2025-09-27T10:15:00Z"/>
          <w:rFonts w:cs="Calibri"/>
          <w:sz w:val="28"/>
          <w:szCs w:val="28"/>
          <w:rtl/>
          <w:lang w:bidi="fa-IR"/>
        </w:rPr>
        <w:pPrChange w:id="2670"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71" w:author="Microsoft account" w:date="2025-09-27T12:13:00Z"/>
          <w:rFonts w:cs="Calibri"/>
          <w:sz w:val="28"/>
          <w:szCs w:val="28"/>
          <w:rtl/>
          <w:lang w:bidi="fa-IR"/>
        </w:rPr>
        <w:pPrChange w:id="2672" w:author="Microsoft account" w:date="2025-09-27T10:15:00Z">
          <w:pPr>
            <w:bidi/>
            <w:spacing w:after="0" w:line="276" w:lineRule="auto"/>
            <w:jc w:val="both"/>
          </w:pPr>
        </w:pPrChange>
      </w:pPr>
      <w:ins w:id="2673" w:author="Microsoft account" w:date="2025-09-27T10:15:00Z">
        <w:r>
          <w:rPr>
            <w:rFonts w:cs="Calibri" w:hint="cs"/>
            <w:sz w:val="28"/>
            <w:szCs w:val="28"/>
            <w:rtl/>
            <w:lang w:bidi="fa-IR"/>
          </w:rPr>
          <w:t>-</w:t>
        </w:r>
      </w:ins>
      <w:ins w:id="2674"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75" w:author="Microsoft account" w:date="2025-09-27T12:14:00Z"/>
          <w:rFonts w:cs="Calibri"/>
          <w:sz w:val="28"/>
          <w:szCs w:val="28"/>
          <w:rtl/>
          <w:lang w:bidi="fa-IR"/>
        </w:rPr>
        <w:pPrChange w:id="2676" w:author="Microsoft account" w:date="2025-09-27T12:13:00Z">
          <w:pPr>
            <w:bidi/>
            <w:spacing w:after="0" w:line="276" w:lineRule="auto"/>
            <w:jc w:val="both"/>
          </w:pPr>
        </w:pPrChange>
      </w:pPr>
      <w:ins w:id="2677"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78"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79" w:author="Microsoft account" w:date="2025-09-27T12:14:00Z"/>
          <w:rFonts w:cs="Calibri"/>
          <w:sz w:val="28"/>
          <w:szCs w:val="28"/>
          <w:rtl/>
          <w:lang w:bidi="fa-IR"/>
        </w:rPr>
        <w:pPrChange w:id="2680" w:author="Microsoft account" w:date="2025-09-27T12:14:00Z">
          <w:pPr>
            <w:bidi/>
            <w:spacing w:after="0" w:line="276" w:lineRule="auto"/>
            <w:jc w:val="both"/>
          </w:pPr>
        </w:pPrChange>
      </w:pPr>
      <w:ins w:id="2681"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82" w:author="Microsoft account" w:date="2025-09-27T12:15:00Z"/>
          <w:rFonts w:cs="Calibri"/>
          <w:sz w:val="28"/>
          <w:szCs w:val="28"/>
          <w:rtl/>
          <w:lang w:bidi="fa-IR"/>
        </w:rPr>
        <w:pPrChange w:id="2683" w:author="Microsoft account" w:date="2025-09-27T12:15:00Z">
          <w:pPr>
            <w:bidi/>
            <w:spacing w:after="0" w:line="276" w:lineRule="auto"/>
            <w:jc w:val="both"/>
          </w:pPr>
        </w:pPrChange>
      </w:pPr>
      <w:ins w:id="2684"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85" w:author="Microsoft account" w:date="2025-09-27T12:15:00Z"/>
          <w:rFonts w:cs="Calibri"/>
          <w:sz w:val="28"/>
          <w:szCs w:val="28"/>
          <w:rtl/>
          <w:lang w:bidi="fa-IR"/>
        </w:rPr>
        <w:pPrChange w:id="2686"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87" w:author="Microsoft account" w:date="2025-09-27T09:54:00Z"/>
          <w:rFonts w:cs="Calibri"/>
          <w:sz w:val="28"/>
          <w:szCs w:val="28"/>
          <w:rtl/>
          <w:lang w:bidi="fa-IR"/>
        </w:rPr>
        <w:pPrChange w:id="2688"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89" w:author="Microsoft account" w:date="2025-09-28T09:57:00Z"/>
          <w:rFonts w:cs="Calibri"/>
          <w:sz w:val="28"/>
          <w:szCs w:val="28"/>
          <w:rtl/>
          <w:lang w:bidi="fa-IR"/>
        </w:rPr>
        <w:pPrChange w:id="2690" w:author="Microsoft account" w:date="2025-09-27T09:54:00Z">
          <w:pPr>
            <w:bidi/>
            <w:spacing w:after="0" w:line="276" w:lineRule="auto"/>
            <w:jc w:val="both"/>
          </w:pPr>
        </w:pPrChange>
      </w:pPr>
      <w:bookmarkStart w:id="2691" w:name="I4040706"/>
      <w:ins w:id="2692" w:author="Microsoft account" w:date="2025-09-28T09:57:00Z">
        <w:r>
          <w:rPr>
            <w:rFonts w:cs="Calibri" w:hint="cs"/>
            <w:sz w:val="28"/>
            <w:szCs w:val="28"/>
            <w:rtl/>
            <w:lang w:bidi="fa-IR"/>
          </w:rPr>
          <w:lastRenderedPageBreak/>
          <w:t>ادامه</w:t>
        </w:r>
      </w:ins>
    </w:p>
    <w:bookmarkEnd w:id="2691"/>
    <w:p w14:paraId="535264E1" w14:textId="1E12A69C" w:rsidR="006B4E22" w:rsidRDefault="006B4E22">
      <w:pPr>
        <w:bidi/>
        <w:spacing w:after="0" w:line="240" w:lineRule="auto"/>
        <w:jc w:val="both"/>
        <w:rPr>
          <w:ins w:id="2693" w:author="Microsoft account" w:date="2025-09-27T09:46:00Z"/>
          <w:rFonts w:cs="Calibri"/>
          <w:sz w:val="28"/>
          <w:szCs w:val="28"/>
          <w:rtl/>
          <w:lang w:bidi="fa-IR"/>
        </w:rPr>
        <w:pPrChange w:id="2694" w:author="Microsoft account" w:date="2025-09-28T09:57:00Z">
          <w:pPr>
            <w:spacing w:after="0" w:line="240" w:lineRule="auto"/>
          </w:pPr>
        </w:pPrChange>
      </w:pPr>
    </w:p>
    <w:p w14:paraId="43D44E94" w14:textId="7EEE888E" w:rsidR="006B4E22" w:rsidRDefault="009554B3">
      <w:pPr>
        <w:bidi/>
        <w:spacing w:after="0" w:line="276" w:lineRule="auto"/>
        <w:jc w:val="both"/>
        <w:rPr>
          <w:ins w:id="2695" w:author="Microsoft account" w:date="2025-09-28T09:57:00Z"/>
          <w:rFonts w:cs="Calibri"/>
          <w:sz w:val="28"/>
          <w:szCs w:val="28"/>
          <w:rtl/>
          <w:lang w:bidi="fa-IR"/>
        </w:rPr>
        <w:pPrChange w:id="2696" w:author="Microsoft account" w:date="2025-09-28T10:36:00Z">
          <w:pPr>
            <w:bidi/>
            <w:spacing w:after="0" w:line="276" w:lineRule="auto"/>
            <w:jc w:val="both"/>
          </w:pPr>
        </w:pPrChange>
      </w:pPr>
      <w:ins w:id="2697" w:author="Microsoft account" w:date="2025-09-28T09:57:00Z">
        <w:r>
          <w:rPr>
            <w:rFonts w:cs="Calibri" w:hint="cs"/>
            <w:sz w:val="28"/>
            <w:szCs w:val="28"/>
            <w:rtl/>
            <w:lang w:bidi="fa-IR"/>
          </w:rPr>
          <w:t>-</w:t>
        </w:r>
      </w:ins>
      <w:ins w:id="2698"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99"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00"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01"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02"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03" w:author="Microsoft account" w:date="2025-09-29T09:55:00Z">
        <w:r w:rsidR="004D65D5">
          <w:rPr>
            <w:rFonts w:cs="Calibri" w:hint="cs"/>
            <w:sz w:val="18"/>
            <w:szCs w:val="18"/>
            <w:rtl/>
            <w:lang w:bidi="fa-IR"/>
          </w:rPr>
          <w:t xml:space="preserve"> رو بلد بودیم احتمالا به در بسته خوردیم. </w:t>
        </w:r>
      </w:ins>
      <w:ins w:id="2704"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05" w:author="Microsoft account" w:date="2025-09-28T09:57:00Z"/>
          <w:rFonts w:cs="Calibri"/>
          <w:sz w:val="28"/>
          <w:szCs w:val="28"/>
          <w:rtl/>
          <w:lang w:bidi="fa-IR"/>
        </w:rPr>
        <w:pPrChange w:id="2706"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07" w:author="Microsoft account" w:date="2025-09-28T10:40:00Z"/>
          <w:rFonts w:cs="Calibri"/>
          <w:sz w:val="28"/>
          <w:szCs w:val="28"/>
          <w:rtl/>
          <w:lang w:bidi="fa-IR"/>
        </w:rPr>
        <w:pPrChange w:id="2708" w:author="Microsoft account" w:date="2025-09-28T09:57:00Z">
          <w:pPr>
            <w:bidi/>
            <w:spacing w:after="0" w:line="276" w:lineRule="auto"/>
            <w:jc w:val="both"/>
          </w:pPr>
        </w:pPrChange>
      </w:pPr>
      <w:ins w:id="2709" w:author="Microsoft account" w:date="2025-09-28T10:39:00Z">
        <w:r>
          <w:rPr>
            <w:rFonts w:cs="Calibri" w:hint="cs"/>
            <w:sz w:val="28"/>
            <w:szCs w:val="28"/>
            <w:rtl/>
            <w:lang w:bidi="fa-IR"/>
          </w:rPr>
          <w:t xml:space="preserve">-از نظرم پافشاری الان دیگه راه به جایی نمیبره. ما </w:t>
        </w:r>
      </w:ins>
      <w:ins w:id="2710"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11"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12"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13"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14"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15"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16" w:author="Microsoft account" w:date="2025-09-28T10:40:00Z"/>
          <w:rFonts w:cs="Calibri"/>
          <w:sz w:val="28"/>
          <w:szCs w:val="28"/>
          <w:rtl/>
          <w:lang w:bidi="fa-IR"/>
        </w:rPr>
        <w:pPrChange w:id="2717"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18" w:author="Microsoft account" w:date="2025-09-28T11:03:00Z"/>
          <w:rFonts w:cs="Calibri"/>
          <w:sz w:val="28"/>
          <w:szCs w:val="28"/>
          <w:rtl/>
          <w:lang w:bidi="fa-IR"/>
        </w:rPr>
        <w:pPrChange w:id="2719" w:author="Microsoft account" w:date="2025-09-28T10:40:00Z">
          <w:pPr>
            <w:bidi/>
            <w:spacing w:after="0" w:line="276" w:lineRule="auto"/>
            <w:jc w:val="both"/>
          </w:pPr>
        </w:pPrChange>
      </w:pPr>
      <w:ins w:id="2720"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21" w:author="Microsoft account" w:date="2025-09-28T11:03:00Z"/>
          <w:rFonts w:cs="Calibri"/>
          <w:sz w:val="28"/>
          <w:szCs w:val="28"/>
          <w:rtl/>
          <w:lang w:bidi="fa-IR"/>
        </w:rPr>
        <w:pPrChange w:id="2722"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23" w:author="Microsoft account" w:date="2025-09-28T11:09:00Z"/>
          <w:rFonts w:cs="Calibri"/>
          <w:sz w:val="28"/>
          <w:szCs w:val="28"/>
          <w:rtl/>
          <w:lang w:bidi="fa-IR"/>
        </w:rPr>
        <w:pPrChange w:id="2724" w:author="Microsoft account" w:date="2025-09-28T11:03:00Z">
          <w:pPr>
            <w:bidi/>
            <w:spacing w:after="0" w:line="276" w:lineRule="auto"/>
            <w:jc w:val="both"/>
          </w:pPr>
        </w:pPrChange>
      </w:pPr>
      <w:ins w:id="2725"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26"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27" w:author="Microsoft account" w:date="2025-09-28T11:09:00Z"/>
          <w:rFonts w:cs="Calibri"/>
          <w:sz w:val="28"/>
          <w:szCs w:val="28"/>
          <w:rtl/>
          <w:lang w:bidi="fa-IR"/>
        </w:rPr>
        <w:pPrChange w:id="2728"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29" w:author="Microsoft account" w:date="2025-09-28T12:11:00Z"/>
          <w:rFonts w:cs="Calibri"/>
          <w:sz w:val="28"/>
          <w:szCs w:val="28"/>
          <w:lang w:bidi="fa-IR"/>
        </w:rPr>
        <w:pPrChange w:id="2730" w:author="Microsoft account" w:date="2025-09-28T11:09:00Z">
          <w:pPr>
            <w:bidi/>
            <w:spacing w:after="0" w:line="276" w:lineRule="auto"/>
            <w:jc w:val="both"/>
          </w:pPr>
        </w:pPrChange>
      </w:pPr>
      <w:ins w:id="2731"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32"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33" w:author="Microsoft account" w:date="2025-09-28T12:11:00Z"/>
          <w:rFonts w:cs="Calibri"/>
          <w:sz w:val="28"/>
          <w:szCs w:val="28"/>
          <w:lang w:bidi="fa-IR"/>
        </w:rPr>
        <w:pPrChange w:id="2734"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35" w:author="Microsoft account" w:date="2025-09-28T12:11:00Z"/>
          <w:rFonts w:cs="Calibri"/>
          <w:sz w:val="28"/>
          <w:szCs w:val="28"/>
          <w:rtl/>
          <w:lang w:bidi="fa-IR"/>
        </w:rPr>
        <w:pPrChange w:id="2736" w:author="Microsoft account" w:date="2025-09-28T12:11:00Z">
          <w:pPr>
            <w:bidi/>
            <w:spacing w:after="0" w:line="276" w:lineRule="auto"/>
            <w:jc w:val="both"/>
          </w:pPr>
        </w:pPrChange>
      </w:pPr>
      <w:ins w:id="2737"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38"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39" w:author="Microsoft account" w:date="2025-09-28T09:57:00Z"/>
          <w:rFonts w:cs="Calibri"/>
          <w:sz w:val="28"/>
          <w:szCs w:val="28"/>
          <w:lang w:bidi="fa-IR"/>
        </w:rPr>
        <w:pPrChange w:id="2740" w:author="Microsoft account" w:date="2025-09-28T12:12:00Z">
          <w:pPr>
            <w:bidi/>
            <w:spacing w:after="0" w:line="276" w:lineRule="auto"/>
            <w:jc w:val="both"/>
          </w:pPr>
        </w:pPrChange>
      </w:pPr>
      <w:ins w:id="2741" w:author="Microsoft account" w:date="2025-09-28T12:11:00Z">
        <w:r>
          <w:rPr>
            <w:rFonts w:cs="Calibri" w:hint="cs"/>
            <w:sz w:val="28"/>
            <w:szCs w:val="28"/>
            <w:rtl/>
            <w:lang w:bidi="fa-IR"/>
          </w:rPr>
          <w:t xml:space="preserve">تا </w:t>
        </w:r>
        <w:r>
          <w:rPr>
            <w:rFonts w:cs="Calibri"/>
            <w:sz w:val="28"/>
            <w:szCs w:val="28"/>
            <w:lang w:bidi="fa-IR"/>
          </w:rPr>
          <w:t>Day028 004 00:</w:t>
        </w:r>
      </w:ins>
      <w:ins w:id="2742" w:author="Microsoft account" w:date="2025-09-28T12:12:00Z">
        <w:r>
          <w:rPr>
            <w:rFonts w:cs="Calibri"/>
            <w:sz w:val="28"/>
            <w:szCs w:val="28"/>
            <w:lang w:bidi="fa-IR"/>
          </w:rPr>
          <w:t>10:17</w:t>
        </w:r>
      </w:ins>
    </w:p>
    <w:p w14:paraId="6ED4729F" w14:textId="673E2011" w:rsidR="009554B3" w:rsidRDefault="009554B3">
      <w:pPr>
        <w:spacing w:after="0" w:line="240" w:lineRule="auto"/>
        <w:rPr>
          <w:ins w:id="2743" w:author="Microsoft account" w:date="2025-09-28T09:57:00Z"/>
          <w:rFonts w:cs="Calibri"/>
          <w:sz w:val="28"/>
          <w:szCs w:val="28"/>
          <w:rtl/>
          <w:lang w:bidi="fa-IR"/>
        </w:rPr>
      </w:pPr>
      <w:ins w:id="2744"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45" w:author="Microsoft account" w:date="2025-09-29T10:01:00Z"/>
          <w:rFonts w:cs="Calibri"/>
          <w:sz w:val="28"/>
          <w:szCs w:val="28"/>
          <w:rtl/>
          <w:lang w:bidi="fa-IR"/>
        </w:rPr>
        <w:pPrChange w:id="2746" w:author="Microsoft account" w:date="2025-09-28T09:57:00Z">
          <w:pPr>
            <w:bidi/>
            <w:spacing w:after="0" w:line="276" w:lineRule="auto"/>
            <w:jc w:val="both"/>
          </w:pPr>
        </w:pPrChange>
      </w:pPr>
      <w:bookmarkStart w:id="2747" w:name="I4040707"/>
      <w:ins w:id="2748" w:author="Microsoft account" w:date="2025-09-29T10:01:00Z">
        <w:r>
          <w:rPr>
            <w:rFonts w:cs="Calibri" w:hint="cs"/>
            <w:sz w:val="28"/>
            <w:szCs w:val="28"/>
            <w:rtl/>
            <w:lang w:bidi="fa-IR"/>
          </w:rPr>
          <w:lastRenderedPageBreak/>
          <w:t>ادامه</w:t>
        </w:r>
      </w:ins>
    </w:p>
    <w:bookmarkEnd w:id="2747"/>
    <w:p w14:paraId="0A727114" w14:textId="77777777" w:rsidR="001E0EE1" w:rsidRDefault="001E0EE1">
      <w:pPr>
        <w:bidi/>
        <w:spacing w:after="0" w:line="276" w:lineRule="auto"/>
        <w:jc w:val="both"/>
        <w:rPr>
          <w:ins w:id="2749" w:author="Microsoft account" w:date="2025-09-29T10:02:00Z"/>
          <w:rFonts w:cs="Calibri"/>
          <w:sz w:val="28"/>
          <w:szCs w:val="28"/>
          <w:rtl/>
          <w:lang w:bidi="fa-IR"/>
        </w:rPr>
        <w:pPrChange w:id="2750"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51" w:author="Microsoft account" w:date="2025-09-29T12:19:00Z"/>
          <w:rFonts w:cs="Calibri"/>
          <w:sz w:val="28"/>
          <w:szCs w:val="28"/>
          <w:rtl/>
          <w:lang w:bidi="fa-IR"/>
        </w:rPr>
        <w:pPrChange w:id="2752" w:author="Microsoft account" w:date="2025-09-29T12:17:00Z">
          <w:pPr>
            <w:bidi/>
            <w:spacing w:after="0" w:line="276" w:lineRule="auto"/>
            <w:jc w:val="both"/>
          </w:pPr>
        </w:pPrChange>
      </w:pPr>
      <w:ins w:id="2753"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54"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55" w:author="Microsoft account" w:date="2025-09-29T12:19:00Z">
        <w:r>
          <w:rPr>
            <w:rFonts w:cs="Calibri" w:hint="cs"/>
            <w:sz w:val="28"/>
            <w:szCs w:val="28"/>
            <w:rtl/>
            <w:lang w:bidi="fa-IR"/>
          </w:rPr>
          <w:t xml:space="preserve">غیر این صورت از این به بعد با دوره پیش میریم اینطوری بهتره. </w:t>
        </w:r>
      </w:ins>
      <w:ins w:id="2756"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57"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58" w:author="Microsoft account" w:date="2025-09-30T09:10:00Z">
        <w:r w:rsidR="000619A5">
          <w:rPr>
            <w:rFonts w:cs="Calibri" w:hint="cs"/>
            <w:sz w:val="18"/>
            <w:szCs w:val="18"/>
            <w:rtl/>
            <w:lang w:bidi="fa-IR"/>
          </w:rPr>
          <w:t xml:space="preserve">دوره پیش برو. </w:t>
        </w:r>
      </w:ins>
      <w:ins w:id="2759"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60" w:author="Microsoft account" w:date="2025-09-29T12:19:00Z"/>
          <w:rFonts w:cs="Calibri"/>
          <w:sz w:val="28"/>
          <w:szCs w:val="28"/>
          <w:rtl/>
          <w:lang w:bidi="fa-IR"/>
        </w:rPr>
        <w:pPrChange w:id="2761"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62" w:author="Microsoft account" w:date="2025-09-29T10:01:00Z"/>
          <w:rFonts w:cs="Calibri"/>
          <w:sz w:val="28"/>
          <w:szCs w:val="28"/>
          <w:lang w:bidi="fa-IR"/>
          <w:rPrChange w:id="2763" w:author="Microsoft account" w:date="2025-09-29T12:17:00Z">
            <w:rPr>
              <w:ins w:id="2764" w:author="Microsoft account" w:date="2025-09-29T10:01:00Z"/>
              <w:lang w:bidi="fa-IR"/>
            </w:rPr>
          </w:rPrChange>
        </w:rPr>
        <w:pPrChange w:id="2765" w:author="Microsoft account" w:date="2025-09-29T12:19:00Z">
          <w:pPr>
            <w:bidi/>
            <w:spacing w:after="0" w:line="276" w:lineRule="auto"/>
            <w:jc w:val="both"/>
          </w:pPr>
        </w:pPrChange>
      </w:pPr>
      <w:ins w:id="2766"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67" w:author="Microsoft account" w:date="2025-09-29T10:02:00Z"/>
          <w:rFonts w:cs="Calibri"/>
          <w:sz w:val="28"/>
          <w:szCs w:val="28"/>
          <w:rtl/>
          <w:lang w:bidi="fa-IR"/>
        </w:rPr>
        <w:pPrChange w:id="2768" w:author="Microsoft account" w:date="2025-09-29T10:01:00Z">
          <w:pPr>
            <w:bidi/>
            <w:spacing w:after="0" w:line="276" w:lineRule="auto"/>
            <w:jc w:val="both"/>
          </w:pPr>
        </w:pPrChange>
      </w:pPr>
    </w:p>
    <w:p w14:paraId="233066C5" w14:textId="12E34EC3" w:rsidR="00EE2EC4" w:rsidRDefault="00EE2EC4">
      <w:pPr>
        <w:spacing w:after="0" w:line="240" w:lineRule="auto"/>
        <w:rPr>
          <w:ins w:id="2769" w:author="Microsoft account" w:date="2025-09-29T10:02:00Z"/>
          <w:rFonts w:cs="Calibri"/>
          <w:sz w:val="28"/>
          <w:szCs w:val="28"/>
          <w:rtl/>
          <w:lang w:bidi="fa-IR"/>
        </w:rPr>
      </w:pPr>
      <w:ins w:id="2770"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71" w:author="Microsoft account" w:date="2025-09-30T09:26:00Z"/>
          <w:rFonts w:cs="Calibri"/>
          <w:sz w:val="28"/>
          <w:szCs w:val="28"/>
          <w:rtl/>
          <w:lang w:bidi="fa-IR"/>
        </w:rPr>
        <w:pPrChange w:id="2772" w:author="Microsoft account" w:date="2025-09-29T10:02:00Z">
          <w:pPr>
            <w:bidi/>
            <w:spacing w:after="0" w:line="276" w:lineRule="auto"/>
            <w:jc w:val="both"/>
          </w:pPr>
        </w:pPrChange>
      </w:pPr>
      <w:bookmarkStart w:id="2773" w:name="I4040708"/>
      <w:ins w:id="2774" w:author="Microsoft account" w:date="2025-09-30T09:26:00Z">
        <w:r>
          <w:rPr>
            <w:rFonts w:cs="Calibri" w:hint="cs"/>
            <w:sz w:val="28"/>
            <w:szCs w:val="28"/>
            <w:rtl/>
            <w:lang w:bidi="fa-IR"/>
          </w:rPr>
          <w:lastRenderedPageBreak/>
          <w:t>ادامه</w:t>
        </w:r>
      </w:ins>
    </w:p>
    <w:bookmarkEnd w:id="2773"/>
    <w:p w14:paraId="0FEEFE41" w14:textId="77777777" w:rsidR="00181B89" w:rsidRDefault="00181B89">
      <w:pPr>
        <w:bidi/>
        <w:spacing w:after="0" w:line="276" w:lineRule="auto"/>
        <w:jc w:val="both"/>
        <w:rPr>
          <w:ins w:id="2775" w:author="Microsoft account" w:date="2025-09-30T09:26:00Z"/>
          <w:rFonts w:cs="Calibri"/>
          <w:sz w:val="28"/>
          <w:szCs w:val="28"/>
          <w:rtl/>
          <w:lang w:bidi="fa-IR"/>
        </w:rPr>
        <w:pPrChange w:id="2776"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77" w:author="Microsoft account" w:date="2025-09-30T11:48:00Z"/>
          <w:rFonts w:cs="Calibri"/>
          <w:sz w:val="28"/>
          <w:szCs w:val="28"/>
          <w:rtl/>
          <w:lang w:bidi="fa-IR"/>
        </w:rPr>
        <w:pPrChange w:id="2778" w:author="Microsoft account" w:date="2025-09-30T09:26:00Z">
          <w:pPr>
            <w:bidi/>
            <w:spacing w:after="0" w:line="276" w:lineRule="auto"/>
            <w:jc w:val="both"/>
          </w:pPr>
        </w:pPrChange>
      </w:pPr>
      <w:ins w:id="2779" w:author="Microsoft account" w:date="2025-09-30T09:26:00Z">
        <w:r>
          <w:rPr>
            <w:rFonts w:cs="Calibri" w:hint="cs"/>
            <w:sz w:val="28"/>
            <w:szCs w:val="28"/>
            <w:rtl/>
            <w:lang w:bidi="fa-IR"/>
          </w:rPr>
          <w:t>-</w:t>
        </w:r>
      </w:ins>
      <w:ins w:id="2780" w:author="Microsoft account" w:date="2025-09-30T11:47:00Z">
        <w:r w:rsidR="00ED0AB6">
          <w:rPr>
            <w:rFonts w:cs="Calibri" w:hint="cs"/>
            <w:sz w:val="28"/>
            <w:szCs w:val="28"/>
            <w:rtl/>
            <w:lang w:bidi="fa-IR"/>
          </w:rPr>
          <w:t xml:space="preserve">خب برنامه ساخته شد خروجی هم گرفتیم. جلسه </w:t>
        </w:r>
      </w:ins>
      <w:ins w:id="2781"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82" w:author="Microsoft account" w:date="2025-09-30T09:26:00Z"/>
          <w:rFonts w:cs="Calibri"/>
          <w:sz w:val="28"/>
          <w:szCs w:val="28"/>
          <w:lang w:bidi="fa-IR"/>
        </w:rPr>
        <w:pPrChange w:id="2783" w:author="Microsoft account" w:date="2025-09-30T11:48:00Z">
          <w:pPr>
            <w:bidi/>
            <w:spacing w:after="0" w:line="276" w:lineRule="auto"/>
            <w:jc w:val="both"/>
          </w:pPr>
        </w:pPrChange>
      </w:pPr>
      <w:ins w:id="2784"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85" w:author="Microsoft account" w:date="2025-09-30T09:26:00Z"/>
          <w:rFonts w:cs="Calibri"/>
          <w:sz w:val="28"/>
          <w:szCs w:val="28"/>
          <w:rtl/>
          <w:lang w:bidi="fa-IR"/>
        </w:rPr>
        <w:pPrChange w:id="2786"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87" w:author="Microsoft account" w:date="2025-09-30T09:26:00Z"/>
          <w:rFonts w:cs="Calibri"/>
          <w:sz w:val="28"/>
          <w:szCs w:val="28"/>
          <w:rtl/>
          <w:lang w:bidi="fa-IR"/>
        </w:rPr>
        <w:pPrChange w:id="2788"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89" w:author="Microsoft account" w:date="2025-09-30T09:26:00Z"/>
          <w:rFonts w:cs="Calibri"/>
          <w:sz w:val="28"/>
          <w:szCs w:val="28"/>
          <w:rtl/>
          <w:lang w:bidi="fa-IR"/>
        </w:rPr>
        <w:pPrChange w:id="2790" w:author="Microsoft account" w:date="2025-09-30T09:26:00Z">
          <w:pPr>
            <w:bidi/>
            <w:spacing w:after="0" w:line="276" w:lineRule="auto"/>
            <w:jc w:val="both"/>
          </w:pPr>
        </w:pPrChange>
      </w:pPr>
    </w:p>
    <w:p w14:paraId="237EAF27" w14:textId="2A830389" w:rsidR="00181B89" w:rsidRDefault="00181B89">
      <w:pPr>
        <w:spacing w:after="0" w:line="240" w:lineRule="auto"/>
        <w:rPr>
          <w:ins w:id="2791" w:author="Microsoft account" w:date="2025-09-30T09:27:00Z"/>
          <w:rFonts w:cs="Calibri"/>
          <w:sz w:val="28"/>
          <w:szCs w:val="28"/>
          <w:rtl/>
          <w:lang w:bidi="fa-IR"/>
        </w:rPr>
      </w:pPr>
      <w:ins w:id="2792"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93" w:author="Microsoft account" w:date="2025-10-01T10:12:00Z"/>
          <w:rFonts w:cs="Calibri"/>
          <w:sz w:val="28"/>
          <w:szCs w:val="28"/>
          <w:rtl/>
          <w:lang w:bidi="fa-IR"/>
        </w:rPr>
        <w:pPrChange w:id="2794" w:author="Microsoft account" w:date="2025-09-30T09:26:00Z">
          <w:pPr>
            <w:bidi/>
            <w:spacing w:after="0" w:line="276" w:lineRule="auto"/>
            <w:jc w:val="both"/>
          </w:pPr>
        </w:pPrChange>
      </w:pPr>
      <w:bookmarkStart w:id="2795" w:name="I4040709"/>
      <w:ins w:id="2796" w:author="Microsoft account" w:date="2025-10-01T10:12:00Z">
        <w:r>
          <w:rPr>
            <w:rFonts w:cs="Calibri" w:hint="cs"/>
            <w:sz w:val="28"/>
            <w:szCs w:val="28"/>
            <w:rtl/>
            <w:lang w:bidi="fa-IR"/>
          </w:rPr>
          <w:lastRenderedPageBreak/>
          <w:t>ادامه</w:t>
        </w:r>
      </w:ins>
    </w:p>
    <w:bookmarkEnd w:id="2795"/>
    <w:p w14:paraId="6CC51B87" w14:textId="77777777" w:rsidR="001B31A3" w:rsidRDefault="001B31A3">
      <w:pPr>
        <w:bidi/>
        <w:spacing w:after="0" w:line="276" w:lineRule="auto"/>
        <w:jc w:val="both"/>
        <w:rPr>
          <w:ins w:id="2797" w:author="Microsoft account" w:date="2025-10-01T10:13:00Z"/>
          <w:rFonts w:cs="Calibri"/>
          <w:sz w:val="28"/>
          <w:szCs w:val="28"/>
          <w:lang w:bidi="fa-IR"/>
        </w:rPr>
        <w:pPrChange w:id="2798"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99" w:author="Microsoft account" w:date="2025-10-01T10:13:00Z"/>
          <w:rFonts w:cs="Calibri"/>
          <w:sz w:val="28"/>
          <w:szCs w:val="28"/>
          <w:lang w:bidi="fa-IR"/>
        </w:rPr>
        <w:pPrChange w:id="2800" w:author="Microsoft account" w:date="2025-10-01T10:13:00Z">
          <w:pPr>
            <w:bidi/>
            <w:spacing w:after="0" w:line="276" w:lineRule="auto"/>
            <w:jc w:val="both"/>
          </w:pPr>
        </w:pPrChange>
      </w:pPr>
      <w:ins w:id="2801"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02" w:author="Microsoft account" w:date="2025-10-01T10:15:00Z"/>
          <w:rFonts w:cs="Calibri"/>
          <w:sz w:val="28"/>
          <w:szCs w:val="28"/>
          <w:lang w:bidi="fa-IR"/>
        </w:rPr>
        <w:pPrChange w:id="2803" w:author="Microsoft account" w:date="2025-10-01T10:12:00Z">
          <w:pPr>
            <w:bidi/>
            <w:spacing w:after="0" w:line="276" w:lineRule="auto"/>
            <w:jc w:val="both"/>
          </w:pPr>
        </w:pPrChange>
      </w:pPr>
      <w:ins w:id="2804"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05" w:author="Microsoft account" w:date="2025-10-01T10:15:00Z"/>
          <w:rFonts w:cs="Calibri"/>
          <w:sz w:val="28"/>
          <w:szCs w:val="28"/>
          <w:lang w:bidi="fa-IR"/>
        </w:rPr>
        <w:pPrChange w:id="2806"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07" w:author="Microsoft account" w:date="2025-10-01T10:18:00Z"/>
          <w:rFonts w:cs="Calibri"/>
          <w:sz w:val="28"/>
          <w:szCs w:val="28"/>
          <w:rtl/>
          <w:lang w:bidi="fa-IR"/>
        </w:rPr>
        <w:pPrChange w:id="2808" w:author="Microsoft account" w:date="2025-10-01T10:15:00Z">
          <w:pPr>
            <w:bidi/>
            <w:spacing w:after="0" w:line="276" w:lineRule="auto"/>
            <w:jc w:val="both"/>
          </w:pPr>
        </w:pPrChange>
      </w:pPr>
      <w:ins w:id="2809"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10" w:author="Microsoft account" w:date="2025-10-01T10:18:00Z"/>
          <w:rFonts w:cs="Calibri"/>
          <w:sz w:val="28"/>
          <w:szCs w:val="28"/>
          <w:rtl/>
          <w:lang w:bidi="fa-IR"/>
        </w:rPr>
        <w:pPrChange w:id="2811" w:author="Microsoft account" w:date="2025-10-01T10:18:00Z">
          <w:pPr>
            <w:bidi/>
            <w:spacing w:after="0" w:line="276" w:lineRule="auto"/>
            <w:jc w:val="both"/>
          </w:pPr>
        </w:pPrChange>
      </w:pPr>
      <w:ins w:id="2812" w:author="Microsoft account" w:date="2025-10-01T10:18:00Z">
        <w:r w:rsidRPr="00A86E91">
          <w:rPr>
            <w:rFonts w:cs="Calibri"/>
            <w:noProof/>
            <w:sz w:val="28"/>
            <w:szCs w:val="28"/>
            <w:rPrChange w:id="28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14" w:author="Microsoft account" w:date="2025-10-01T10:20:00Z"/>
          <w:rFonts w:cs="Calibri"/>
          <w:sz w:val="28"/>
          <w:szCs w:val="28"/>
          <w:rtl/>
          <w:lang w:bidi="fa-IR"/>
        </w:rPr>
        <w:pPrChange w:id="2815" w:author="Microsoft account" w:date="2025-10-01T10:18:00Z">
          <w:pPr>
            <w:bidi/>
            <w:spacing w:after="0" w:line="276" w:lineRule="auto"/>
            <w:jc w:val="both"/>
          </w:pPr>
        </w:pPrChange>
      </w:pPr>
      <w:ins w:id="2816"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17"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18"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19" w:author="Microsoft account" w:date="2025-10-01T10:20:00Z"/>
          <w:rFonts w:cs="Calibri"/>
          <w:sz w:val="28"/>
          <w:szCs w:val="28"/>
          <w:rtl/>
          <w:lang w:bidi="fa-IR"/>
        </w:rPr>
        <w:pPrChange w:id="2820"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21" w:author="Microsoft account" w:date="2025-10-01T10:22:00Z"/>
          <w:rFonts w:cs="Calibri"/>
          <w:sz w:val="28"/>
          <w:szCs w:val="28"/>
          <w:rtl/>
          <w:lang w:bidi="fa-IR"/>
        </w:rPr>
        <w:pPrChange w:id="2822" w:author="Microsoft account" w:date="2025-10-01T10:20:00Z">
          <w:pPr>
            <w:bidi/>
            <w:spacing w:after="0" w:line="276" w:lineRule="auto"/>
            <w:jc w:val="both"/>
          </w:pPr>
        </w:pPrChange>
      </w:pPr>
      <w:ins w:id="2823" w:author="Microsoft account" w:date="2025-10-01T10:20:00Z">
        <w:r>
          <w:rPr>
            <w:rFonts w:cs="Calibri" w:hint="cs"/>
            <w:sz w:val="28"/>
            <w:szCs w:val="28"/>
            <w:rtl/>
            <w:lang w:bidi="fa-IR"/>
          </w:rPr>
          <w:t>-</w:t>
        </w:r>
      </w:ins>
      <w:ins w:id="2824"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25"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26"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27" w:author="Microsoft account" w:date="2025-10-01T10:22:00Z">
        <w:r>
          <w:rPr>
            <w:rFonts w:cs="Calibri" w:hint="cs"/>
            <w:sz w:val="28"/>
            <w:szCs w:val="28"/>
            <w:rtl/>
            <w:lang w:bidi="fa-IR"/>
          </w:rPr>
          <w:t xml:space="preserve"> کنه که نمیشه این کار رو بکنی باید اطلاعات رو پر کنی ابتدا.</w:t>
        </w:r>
      </w:ins>
      <w:ins w:id="2828" w:author="Microsoft account" w:date="2025-10-02T09:28:00Z">
        <w:r w:rsidR="002D6DA1">
          <w:rPr>
            <w:rFonts w:cs="Calibri"/>
            <w:sz w:val="28"/>
            <w:szCs w:val="28"/>
            <w:lang w:bidi="fa-IR"/>
          </w:rPr>
          <w:t xml:space="preserve"> </w:t>
        </w:r>
      </w:ins>
      <w:ins w:id="2829"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30" w:author="Microsoft account" w:date="2025-10-01T10:22:00Z"/>
          <w:rFonts w:cs="Calibri"/>
          <w:sz w:val="28"/>
          <w:szCs w:val="28"/>
          <w:rtl/>
          <w:lang w:bidi="fa-IR"/>
        </w:rPr>
        <w:pPrChange w:id="2831"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32" w:author="Microsoft account" w:date="2025-10-01T10:52:00Z"/>
          <w:rFonts w:cs="Calibri"/>
          <w:sz w:val="28"/>
          <w:szCs w:val="28"/>
          <w:rtl/>
          <w:lang w:bidi="fa-IR"/>
        </w:rPr>
        <w:pPrChange w:id="2833" w:author="Microsoft account" w:date="2025-10-01T10:22:00Z">
          <w:pPr>
            <w:bidi/>
            <w:spacing w:after="0" w:line="276" w:lineRule="auto"/>
            <w:jc w:val="both"/>
          </w:pPr>
        </w:pPrChange>
      </w:pPr>
      <w:ins w:id="2834" w:author="Microsoft account" w:date="2025-10-01T10:22:00Z">
        <w:r>
          <w:rPr>
            <w:rFonts w:cs="Calibri" w:hint="cs"/>
            <w:sz w:val="28"/>
            <w:szCs w:val="28"/>
            <w:rtl/>
            <w:lang w:bidi="fa-IR"/>
          </w:rPr>
          <w:t>-</w:t>
        </w:r>
      </w:ins>
      <w:ins w:id="2835" w:author="Microsoft account" w:date="2025-10-01T10:51:00Z">
        <w:r w:rsidR="00462037">
          <w:rPr>
            <w:rFonts w:cs="Calibri" w:hint="cs"/>
            <w:sz w:val="28"/>
            <w:szCs w:val="28"/>
            <w:rtl/>
            <w:lang w:bidi="fa-IR"/>
          </w:rPr>
          <w:t xml:space="preserve">نکته : درمورد </w:t>
        </w:r>
      </w:ins>
      <w:ins w:id="2836"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37" w:author="Microsoft account" w:date="2025-10-02T09:29:00Z">
        <w:r w:rsidR="002D6DA1">
          <w:rPr>
            <w:rFonts w:cs="Calibri" w:hint="cs"/>
            <w:sz w:val="28"/>
            <w:szCs w:val="28"/>
            <w:rtl/>
            <w:lang w:bidi="fa-IR"/>
          </w:rPr>
          <w:t xml:space="preserve"> </w:t>
        </w:r>
      </w:ins>
      <w:ins w:id="2838"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39"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40" w:author="Microsoft account" w:date="2025-10-01T10:52:00Z"/>
          <w:rFonts w:cs="Calibri"/>
          <w:sz w:val="28"/>
          <w:szCs w:val="28"/>
          <w:rtl/>
          <w:lang w:bidi="fa-IR"/>
        </w:rPr>
        <w:pPrChange w:id="2841"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42" w:author="Microsoft account" w:date="2025-10-01T11:02:00Z"/>
          <w:rFonts w:cs="Calibri"/>
          <w:sz w:val="28"/>
          <w:szCs w:val="28"/>
          <w:rtl/>
          <w:lang w:bidi="fa-IR"/>
        </w:rPr>
        <w:pPrChange w:id="2843" w:author="Microsoft account" w:date="2025-10-01T10:52:00Z">
          <w:pPr>
            <w:bidi/>
            <w:spacing w:after="0" w:line="276" w:lineRule="auto"/>
            <w:jc w:val="both"/>
          </w:pPr>
        </w:pPrChange>
      </w:pPr>
      <w:ins w:id="2844" w:author="Microsoft account" w:date="2025-10-01T10:52:00Z">
        <w:r>
          <w:rPr>
            <w:rFonts w:cs="Calibri" w:hint="cs"/>
            <w:sz w:val="28"/>
            <w:szCs w:val="28"/>
            <w:rtl/>
            <w:lang w:bidi="fa-IR"/>
          </w:rPr>
          <w:t>-</w:t>
        </w:r>
      </w:ins>
      <w:ins w:id="2845"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46"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47" w:author="Microsoft account" w:date="2025-10-02T09:30:00Z">
        <w:r w:rsidR="002D6DA1">
          <w:rPr>
            <w:rFonts w:cs="Calibri" w:hint="cs"/>
            <w:sz w:val="28"/>
            <w:szCs w:val="28"/>
            <w:rtl/>
            <w:lang w:bidi="fa-IR"/>
          </w:rPr>
          <w:t xml:space="preserve"> </w:t>
        </w:r>
      </w:ins>
      <w:ins w:id="2848"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49"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50"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51" w:author="Microsoft account" w:date="2025-10-01T11:02:00Z"/>
          <w:rFonts w:cs="Calibri"/>
          <w:sz w:val="28"/>
          <w:szCs w:val="28"/>
          <w:rtl/>
          <w:lang w:bidi="fa-IR"/>
        </w:rPr>
        <w:pPrChange w:id="2852"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53" w:author="Microsoft account" w:date="2025-10-01T11:03:00Z"/>
          <w:rFonts w:cs="Calibri"/>
          <w:sz w:val="28"/>
          <w:szCs w:val="28"/>
          <w:rtl/>
          <w:lang w:bidi="fa-IR"/>
        </w:rPr>
        <w:pPrChange w:id="2854" w:author="Microsoft account" w:date="2025-10-01T11:02:00Z">
          <w:pPr>
            <w:bidi/>
            <w:spacing w:after="0" w:line="276" w:lineRule="auto"/>
            <w:jc w:val="both"/>
          </w:pPr>
        </w:pPrChange>
      </w:pPr>
      <w:ins w:id="2855" w:author="Microsoft account" w:date="2025-10-01T11:02:00Z">
        <w:r>
          <w:rPr>
            <w:rFonts w:cs="Calibri" w:hint="cs"/>
            <w:sz w:val="28"/>
            <w:szCs w:val="28"/>
            <w:rtl/>
            <w:lang w:bidi="fa-IR"/>
          </w:rPr>
          <w:t>-</w:t>
        </w:r>
      </w:ins>
      <w:ins w:id="2856"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57" w:author="Microsoft account" w:date="2025-10-01T11:03:00Z"/>
          <w:rFonts w:cs="Calibri"/>
          <w:sz w:val="28"/>
          <w:szCs w:val="28"/>
          <w:rtl/>
          <w:lang w:bidi="fa-IR"/>
        </w:rPr>
        <w:pPrChange w:id="2858" w:author="Microsoft account" w:date="2025-10-01T11:03:00Z">
          <w:pPr>
            <w:bidi/>
            <w:spacing w:after="0" w:line="276" w:lineRule="auto"/>
            <w:jc w:val="both"/>
          </w:pPr>
        </w:pPrChange>
      </w:pPr>
      <w:ins w:id="2859" w:author="Microsoft account" w:date="2025-10-01T11:03:00Z">
        <w:r w:rsidRPr="005341CF">
          <w:rPr>
            <w:rFonts w:cs="Calibri"/>
            <w:noProof/>
            <w:sz w:val="28"/>
            <w:szCs w:val="28"/>
            <w:rPrChange w:id="28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61" w:author="Microsoft account" w:date="2025-10-01T11:03:00Z"/>
          <w:rFonts w:cs="Calibri"/>
          <w:sz w:val="28"/>
          <w:szCs w:val="28"/>
          <w:rtl/>
          <w:lang w:bidi="fa-IR"/>
        </w:rPr>
        <w:pPrChange w:id="2862"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63" w:author="Microsoft account" w:date="2025-10-01T11:05:00Z"/>
          <w:rFonts w:cs="Calibri"/>
          <w:sz w:val="28"/>
          <w:szCs w:val="28"/>
          <w:rtl/>
          <w:lang w:bidi="fa-IR"/>
        </w:rPr>
        <w:pPrChange w:id="2864" w:author="Microsoft account" w:date="2025-10-01T11:03:00Z">
          <w:pPr>
            <w:bidi/>
            <w:spacing w:after="0" w:line="276" w:lineRule="auto"/>
            <w:jc w:val="both"/>
          </w:pPr>
        </w:pPrChange>
      </w:pPr>
      <w:ins w:id="2865" w:author="Microsoft account" w:date="2025-10-01T11:03:00Z">
        <w:r>
          <w:rPr>
            <w:rFonts w:cs="Calibri" w:hint="cs"/>
            <w:sz w:val="28"/>
            <w:szCs w:val="28"/>
            <w:rtl/>
            <w:lang w:bidi="fa-IR"/>
          </w:rPr>
          <w:t>-</w:t>
        </w:r>
      </w:ins>
      <w:ins w:id="2866"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67"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68" w:author="Microsoft account" w:date="2025-10-01T11:05:00Z"/>
          <w:rFonts w:cs="Calibri"/>
          <w:sz w:val="28"/>
          <w:szCs w:val="28"/>
          <w:rtl/>
          <w:lang w:bidi="fa-IR"/>
        </w:rPr>
        <w:pPrChange w:id="2869"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70" w:author="Microsoft account" w:date="2025-10-01T12:15:00Z"/>
          <w:rFonts w:cs="Calibri"/>
          <w:sz w:val="28"/>
          <w:szCs w:val="28"/>
          <w:rtl/>
          <w:lang w:bidi="fa-IR"/>
        </w:rPr>
        <w:pPrChange w:id="2871" w:author="Microsoft account" w:date="2025-10-01T11:05:00Z">
          <w:pPr>
            <w:bidi/>
            <w:spacing w:after="0" w:line="276" w:lineRule="auto"/>
            <w:jc w:val="both"/>
          </w:pPr>
        </w:pPrChange>
      </w:pPr>
      <w:ins w:id="2872" w:author="Microsoft account" w:date="2025-10-01T11:05:00Z">
        <w:r>
          <w:rPr>
            <w:rFonts w:cs="Calibri" w:hint="cs"/>
            <w:sz w:val="28"/>
            <w:szCs w:val="28"/>
            <w:rtl/>
            <w:lang w:bidi="fa-IR"/>
          </w:rPr>
          <w:lastRenderedPageBreak/>
          <w:t>-</w:t>
        </w:r>
      </w:ins>
      <w:ins w:id="2873"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74"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75" w:author="Microsoft account" w:date="2025-10-01T12:16:00Z"/>
          <w:rFonts w:cs="Calibri"/>
          <w:sz w:val="28"/>
          <w:szCs w:val="28"/>
          <w:rtl/>
          <w:lang w:bidi="fa-IR"/>
        </w:rPr>
        <w:pPrChange w:id="2876" w:author="Microsoft account" w:date="2025-10-01T12:15:00Z">
          <w:pPr>
            <w:bidi/>
            <w:spacing w:after="0" w:line="276" w:lineRule="auto"/>
            <w:jc w:val="both"/>
          </w:pPr>
        </w:pPrChange>
      </w:pPr>
      <w:ins w:id="2877" w:author="Microsoft account" w:date="2025-10-01T12:15:00Z">
        <w:r w:rsidRPr="00C0212C">
          <w:rPr>
            <w:rFonts w:cs="Calibri"/>
            <w:noProof/>
            <w:sz w:val="28"/>
            <w:szCs w:val="28"/>
            <w:rPrChange w:id="28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79" w:author="Microsoft account" w:date="2025-10-01T12:16:00Z"/>
          <w:rFonts w:cs="Calibri"/>
          <w:sz w:val="28"/>
          <w:szCs w:val="28"/>
          <w:rtl/>
          <w:lang w:bidi="fa-IR"/>
        </w:rPr>
        <w:pPrChange w:id="2880"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81" w:author="Microsoft account" w:date="2025-10-01T12:16:00Z"/>
          <w:rFonts w:cs="Calibri"/>
          <w:sz w:val="28"/>
          <w:szCs w:val="28"/>
          <w:rtl/>
          <w:lang w:bidi="fa-IR"/>
        </w:rPr>
        <w:pPrChange w:id="2882" w:author="Microsoft account" w:date="2025-10-01T12:16:00Z">
          <w:pPr>
            <w:bidi/>
            <w:spacing w:after="0" w:line="276" w:lineRule="auto"/>
            <w:jc w:val="both"/>
          </w:pPr>
        </w:pPrChange>
      </w:pPr>
      <w:ins w:id="2883"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84" w:author="Microsoft account" w:date="2025-10-01T12:17:00Z"/>
          <w:rtl/>
          <w:lang w:bidi="fa-IR"/>
        </w:rPr>
        <w:pPrChange w:id="2885" w:author="Microsoft account" w:date="2025-10-01T12:16:00Z">
          <w:pPr>
            <w:bidi/>
            <w:spacing w:after="0" w:line="276" w:lineRule="auto"/>
            <w:jc w:val="both"/>
          </w:pPr>
        </w:pPrChange>
      </w:pPr>
      <w:ins w:id="2886" w:author="Microsoft account" w:date="2025-10-01T12:16:00Z">
        <w:r>
          <w:rPr>
            <w:rFonts w:cs="Times New Roman" w:hint="cs"/>
            <w:rtl/>
            <w:lang w:bidi="fa-IR"/>
          </w:rPr>
          <w:t xml:space="preserve">با </w:t>
        </w:r>
      </w:ins>
      <w:ins w:id="28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88" w:author="Microsoft account" w:date="2025-10-01T10:12:00Z"/>
          <w:rFonts w:cs="Calibri"/>
          <w:sz w:val="28"/>
          <w:szCs w:val="28"/>
          <w:rtl/>
          <w:lang w:bidi="fa-IR"/>
          <w:rPrChange w:id="2889" w:author="Microsoft account" w:date="2025-10-01T12:17:00Z">
            <w:rPr>
              <w:ins w:id="2890" w:author="Microsoft account" w:date="2025-10-01T10:12:00Z"/>
              <w:rtl/>
              <w:lang w:bidi="fa-IR"/>
            </w:rPr>
          </w:rPrChange>
        </w:rPr>
        <w:pPrChange w:id="2891" w:author="Microsoft account" w:date="2025-10-01T12:17:00Z">
          <w:pPr>
            <w:bidi/>
            <w:spacing w:after="0" w:line="276" w:lineRule="auto"/>
            <w:jc w:val="both"/>
          </w:pPr>
        </w:pPrChange>
      </w:pPr>
      <w:ins w:id="2892"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93" w:author="Microsoft account" w:date="2025-10-01T12:19:00Z">
        <w:r>
          <w:rPr>
            <w:rFonts w:cs="Calibri"/>
            <w:sz w:val="28"/>
            <w:szCs w:val="28"/>
            <w:lang w:bidi="fa-IR"/>
          </w:rPr>
          <w:t>00:03:00</w:t>
        </w:r>
      </w:ins>
    </w:p>
    <w:p w14:paraId="3E2B0087" w14:textId="6B19945C" w:rsidR="001B31A3" w:rsidRDefault="001B31A3">
      <w:pPr>
        <w:bidi/>
        <w:rPr>
          <w:ins w:id="2894" w:author="Microsoft account" w:date="2025-10-01T10:13:00Z"/>
          <w:rFonts w:cs="Calibri"/>
          <w:sz w:val="28"/>
          <w:szCs w:val="28"/>
          <w:rtl/>
          <w:lang w:bidi="fa-IR"/>
        </w:rPr>
        <w:pPrChange w:id="2895" w:author="Microsoft account" w:date="2025-10-01T12:17:00Z">
          <w:pPr>
            <w:spacing w:after="0" w:line="240" w:lineRule="auto"/>
          </w:pPr>
        </w:pPrChange>
      </w:pPr>
      <w:ins w:id="2896" w:author="Microsoft account" w:date="2025-10-01T10:13:00Z">
        <w:r>
          <w:rPr>
            <w:rFonts w:cs="Calibri"/>
            <w:sz w:val="28"/>
            <w:szCs w:val="28"/>
            <w:rtl/>
            <w:lang w:bidi="fa-IR"/>
          </w:rPr>
          <w:br w:type="page"/>
        </w:r>
      </w:ins>
    </w:p>
    <w:p w14:paraId="4F5D8FDF" w14:textId="4B081BE9" w:rsidR="001B31A3" w:rsidRDefault="008C5507">
      <w:pPr>
        <w:bidi/>
        <w:rPr>
          <w:ins w:id="2897" w:author="Microsoft account" w:date="2025-10-02T09:32:00Z"/>
          <w:rFonts w:cs="Calibri"/>
          <w:sz w:val="28"/>
          <w:szCs w:val="28"/>
          <w:rtl/>
          <w:lang w:bidi="fa-IR"/>
        </w:rPr>
        <w:pPrChange w:id="2898" w:author="Microsoft account" w:date="2025-10-01T12:17:00Z">
          <w:pPr>
            <w:bidi/>
            <w:spacing w:after="0" w:line="276" w:lineRule="auto"/>
            <w:jc w:val="both"/>
          </w:pPr>
        </w:pPrChange>
      </w:pPr>
      <w:bookmarkStart w:id="2899" w:name="I4040710"/>
      <w:ins w:id="2900" w:author="Microsoft account" w:date="2025-10-02T09:32:00Z">
        <w:r>
          <w:rPr>
            <w:rFonts w:cs="Calibri" w:hint="cs"/>
            <w:sz w:val="28"/>
            <w:szCs w:val="28"/>
            <w:rtl/>
            <w:lang w:bidi="fa-IR"/>
          </w:rPr>
          <w:lastRenderedPageBreak/>
          <w:t>ادامه</w:t>
        </w:r>
      </w:ins>
    </w:p>
    <w:bookmarkEnd w:id="2899"/>
    <w:p w14:paraId="3B51C53A" w14:textId="77777777" w:rsidR="008C5507" w:rsidRDefault="008C5507">
      <w:pPr>
        <w:bidi/>
        <w:rPr>
          <w:ins w:id="2901" w:author="Microsoft account" w:date="2025-10-02T09:32:00Z"/>
          <w:rFonts w:cs="Calibri"/>
          <w:sz w:val="28"/>
          <w:szCs w:val="28"/>
          <w:rtl/>
          <w:lang w:bidi="fa-IR"/>
        </w:rPr>
        <w:pPrChange w:id="2902" w:author="Microsoft account" w:date="2025-10-02T09:32:00Z">
          <w:pPr>
            <w:bidi/>
            <w:spacing w:after="0" w:line="276" w:lineRule="auto"/>
            <w:jc w:val="both"/>
          </w:pPr>
        </w:pPrChange>
      </w:pPr>
    </w:p>
    <w:p w14:paraId="47BD1E43" w14:textId="74C6EA2E" w:rsidR="008C5507" w:rsidRDefault="008C5507">
      <w:pPr>
        <w:bidi/>
        <w:rPr>
          <w:ins w:id="2903" w:author="Microsoft account" w:date="2025-10-02T10:11:00Z"/>
          <w:rFonts w:cs="Calibri"/>
          <w:sz w:val="28"/>
          <w:szCs w:val="28"/>
          <w:rtl/>
          <w:lang w:bidi="fa-IR"/>
        </w:rPr>
        <w:pPrChange w:id="2904" w:author="Microsoft account" w:date="2025-10-02T09:32:00Z">
          <w:pPr>
            <w:bidi/>
            <w:spacing w:after="0" w:line="276" w:lineRule="auto"/>
            <w:jc w:val="both"/>
          </w:pPr>
        </w:pPrChange>
      </w:pPr>
      <w:ins w:id="2905" w:author="Microsoft account" w:date="2025-10-02T09:32:00Z">
        <w:r>
          <w:rPr>
            <w:rFonts w:cs="Calibri" w:hint="cs"/>
            <w:sz w:val="28"/>
            <w:szCs w:val="28"/>
            <w:rtl/>
            <w:lang w:bidi="fa-IR"/>
          </w:rPr>
          <w:t>-</w:t>
        </w:r>
      </w:ins>
      <w:ins w:id="2906"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07"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08" w:author="Microsoft account" w:date="2025-10-02T10:11:00Z"/>
          <w:rFonts w:cs="Calibri"/>
          <w:sz w:val="28"/>
          <w:szCs w:val="28"/>
          <w:rtl/>
          <w:lang w:bidi="fa-IR"/>
        </w:rPr>
        <w:pPrChange w:id="2909" w:author="Microsoft account" w:date="2025-10-02T10:11:00Z">
          <w:pPr>
            <w:bidi/>
            <w:spacing w:after="0" w:line="276" w:lineRule="auto"/>
            <w:jc w:val="both"/>
          </w:pPr>
        </w:pPrChange>
      </w:pPr>
    </w:p>
    <w:p w14:paraId="0E12DB74" w14:textId="7FEC8E98" w:rsidR="009C2FC8" w:rsidRDefault="00DC3A93">
      <w:pPr>
        <w:bidi/>
        <w:rPr>
          <w:ins w:id="2910" w:author="Microsoft account" w:date="2025-10-02T10:22:00Z"/>
          <w:rFonts w:cs="Calibri"/>
          <w:sz w:val="28"/>
          <w:szCs w:val="28"/>
          <w:rtl/>
          <w:lang w:bidi="fa-IR"/>
        </w:rPr>
        <w:pPrChange w:id="2911" w:author="Microsoft account" w:date="2025-10-02T10:21:00Z">
          <w:pPr>
            <w:bidi/>
            <w:spacing w:after="0" w:line="276" w:lineRule="auto"/>
            <w:jc w:val="both"/>
          </w:pPr>
        </w:pPrChange>
      </w:pPr>
      <w:ins w:id="2912" w:author="Microsoft account" w:date="2025-10-02T10:21:00Z">
        <w:r>
          <w:rPr>
            <w:rFonts w:cs="Calibri"/>
            <w:sz w:val="28"/>
            <w:szCs w:val="28"/>
            <w:lang w:bidi="fa-IR"/>
          </w:rPr>
          <w:t>-</w:t>
        </w:r>
        <w:r>
          <w:rPr>
            <w:rFonts w:cs="Calibri" w:hint="cs"/>
            <w:sz w:val="28"/>
            <w:szCs w:val="28"/>
            <w:rtl/>
            <w:lang w:bidi="fa-IR"/>
          </w:rPr>
          <w:t xml:space="preserve">توی این سایت </w:t>
        </w:r>
      </w:ins>
      <w:ins w:id="2913"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14"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15" w:author="Microsoft account" w:date="2025-10-03T10:47:00Z">
        <w:r w:rsidR="00374F57">
          <w:rPr>
            <w:rFonts w:cs="Calibri" w:hint="cs"/>
            <w:sz w:val="28"/>
            <w:szCs w:val="28"/>
            <w:rtl/>
            <w:lang w:bidi="fa-IR"/>
          </w:rPr>
          <w:t>(</w:t>
        </w:r>
      </w:ins>
      <w:ins w:id="2916"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17" w:author="Microsoft account" w:date="2025-10-03T10:47:00Z">
        <w:r w:rsidR="00374F57">
          <w:rPr>
            <w:rFonts w:cs="Calibri" w:hint="cs"/>
            <w:sz w:val="28"/>
            <w:szCs w:val="28"/>
            <w:rtl/>
            <w:lang w:bidi="fa-IR"/>
          </w:rPr>
          <w:t>)</w:t>
        </w:r>
      </w:ins>
    </w:p>
    <w:p w14:paraId="021FB63C" w14:textId="77777777" w:rsidR="00DC3A93" w:rsidRDefault="00DC3A93">
      <w:pPr>
        <w:bidi/>
        <w:rPr>
          <w:ins w:id="2918" w:author="Microsoft account" w:date="2025-10-02T10:22:00Z"/>
          <w:rFonts w:cs="Calibri"/>
          <w:sz w:val="28"/>
          <w:szCs w:val="28"/>
          <w:rtl/>
          <w:lang w:bidi="fa-IR"/>
        </w:rPr>
        <w:pPrChange w:id="2919" w:author="Microsoft account" w:date="2025-10-02T10:22:00Z">
          <w:pPr>
            <w:bidi/>
            <w:spacing w:after="0" w:line="276" w:lineRule="auto"/>
            <w:jc w:val="both"/>
          </w:pPr>
        </w:pPrChange>
      </w:pPr>
    </w:p>
    <w:p w14:paraId="159ED1E6" w14:textId="43A31233" w:rsidR="00DC3A93" w:rsidRDefault="00DC3A93">
      <w:pPr>
        <w:bidi/>
        <w:rPr>
          <w:ins w:id="2920" w:author="Microsoft account" w:date="2025-10-03T10:54:00Z"/>
          <w:rFonts w:cs="Calibri"/>
          <w:sz w:val="28"/>
          <w:szCs w:val="28"/>
          <w:rtl/>
          <w:lang w:bidi="fa-IR"/>
        </w:rPr>
        <w:pPrChange w:id="2921" w:author="Microsoft account" w:date="2025-10-02T10:22:00Z">
          <w:pPr>
            <w:bidi/>
            <w:spacing w:after="0" w:line="276" w:lineRule="auto"/>
            <w:jc w:val="both"/>
          </w:pPr>
        </w:pPrChange>
      </w:pPr>
      <w:ins w:id="2922" w:author="Microsoft account" w:date="2025-10-02T10:22:00Z">
        <w:r>
          <w:rPr>
            <w:rFonts w:cs="Calibri" w:hint="cs"/>
            <w:sz w:val="28"/>
            <w:szCs w:val="28"/>
            <w:rtl/>
            <w:lang w:bidi="fa-IR"/>
          </w:rPr>
          <w:t>-</w:t>
        </w:r>
      </w:ins>
      <w:ins w:id="2923"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24"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25"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26"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27" w:author="Microsoft account" w:date="2025-10-02T10:26:00Z">
        <w:r w:rsidR="00AB2FC7">
          <w:rPr>
            <w:rFonts w:cs="Calibri" w:hint="cs"/>
            <w:sz w:val="28"/>
            <w:szCs w:val="28"/>
            <w:rtl/>
            <w:lang w:bidi="fa-IR"/>
          </w:rPr>
          <w:t>)</w:t>
        </w:r>
      </w:ins>
    </w:p>
    <w:p w14:paraId="2BCCEF97" w14:textId="77777777" w:rsidR="00E565D1" w:rsidRDefault="00E565D1">
      <w:pPr>
        <w:bidi/>
        <w:rPr>
          <w:ins w:id="2928" w:author="Microsoft account" w:date="2025-10-03T10:54:00Z"/>
          <w:rFonts w:cs="Calibri"/>
          <w:sz w:val="18"/>
          <w:szCs w:val="18"/>
          <w:rtl/>
          <w:lang w:bidi="fa-IR"/>
        </w:rPr>
        <w:pPrChange w:id="2929" w:author="Microsoft account" w:date="2025-10-03T10:54:00Z">
          <w:pPr>
            <w:bidi/>
            <w:spacing w:after="0" w:line="276" w:lineRule="auto"/>
            <w:jc w:val="both"/>
          </w:pPr>
        </w:pPrChange>
      </w:pPr>
      <w:ins w:id="2930" w:author="Microsoft account" w:date="2025-10-03T10:54:00Z">
        <w:r>
          <w:rPr>
            <w:rFonts w:cs="Calibri" w:hint="cs"/>
            <w:sz w:val="28"/>
            <w:szCs w:val="28"/>
            <w:rtl/>
            <w:lang w:bidi="fa-IR"/>
          </w:rPr>
          <w:t>(</w:t>
        </w:r>
      </w:ins>
    </w:p>
    <w:p w14:paraId="39DDF5BA" w14:textId="49E4B72E" w:rsidR="00E565D1" w:rsidRDefault="00E565D1">
      <w:pPr>
        <w:bidi/>
        <w:rPr>
          <w:ins w:id="2931" w:author="Microsoft account" w:date="2025-10-03T10:55:00Z"/>
          <w:rFonts w:cs="Calibri"/>
          <w:sz w:val="18"/>
          <w:szCs w:val="18"/>
          <w:rtl/>
          <w:lang w:bidi="fa-IR"/>
        </w:rPr>
        <w:pPrChange w:id="2932" w:author="Microsoft account" w:date="2025-10-03T10:54:00Z">
          <w:pPr>
            <w:bidi/>
            <w:spacing w:after="0" w:line="276" w:lineRule="auto"/>
            <w:jc w:val="both"/>
          </w:pPr>
        </w:pPrChange>
      </w:pPr>
      <w:ins w:id="2933" w:author="Microsoft account" w:date="2025-10-03T10:54:00Z">
        <w:r>
          <w:rPr>
            <w:rFonts w:cs="Calibri" w:hint="cs"/>
            <w:sz w:val="18"/>
            <w:szCs w:val="18"/>
            <w:rtl/>
            <w:lang w:bidi="fa-IR"/>
          </w:rPr>
          <w:t xml:space="preserve">-نکته درمورد </w:t>
        </w:r>
      </w:ins>
      <w:ins w:id="2934"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35" w:author="Microsoft account" w:date="2025-10-03T10:55:00Z"/>
          <w:rFonts w:cs="Calibri"/>
          <w:sz w:val="18"/>
          <w:szCs w:val="18"/>
          <w:rtl/>
          <w:lang w:bidi="fa-IR"/>
        </w:rPr>
        <w:pPrChange w:id="2936" w:author="Microsoft account" w:date="2025-10-03T10:55:00Z">
          <w:pPr>
            <w:bidi/>
            <w:spacing w:after="0" w:line="276" w:lineRule="auto"/>
            <w:jc w:val="both"/>
          </w:pPr>
        </w:pPrChange>
      </w:pPr>
      <w:ins w:id="2937" w:author="Microsoft account" w:date="2025-10-03T10:55:00Z">
        <w:r w:rsidRPr="002763AA">
          <w:rPr>
            <w:rFonts w:cs="Calibri"/>
            <w:noProof/>
            <w:sz w:val="18"/>
            <w:szCs w:val="18"/>
            <w:rPrChange w:id="2938"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39" w:author="Microsoft account" w:date="2025-10-03T10:54:00Z"/>
          <w:rFonts w:cs="Calibri"/>
          <w:sz w:val="18"/>
          <w:szCs w:val="18"/>
          <w:rtl/>
          <w:lang w:bidi="fa-IR"/>
        </w:rPr>
        <w:pPrChange w:id="2940" w:author="Microsoft account" w:date="2025-10-03T10:55:00Z">
          <w:pPr>
            <w:bidi/>
            <w:spacing w:after="0" w:line="276" w:lineRule="auto"/>
            <w:jc w:val="both"/>
          </w:pPr>
        </w:pPrChange>
      </w:pPr>
      <w:ins w:id="2941" w:author="Microsoft account" w:date="2025-10-03T10:55:00Z">
        <w:r w:rsidRPr="002763AA">
          <w:rPr>
            <w:rFonts w:cs="Calibri"/>
            <w:noProof/>
            <w:sz w:val="18"/>
            <w:szCs w:val="18"/>
            <w:rPrChange w:id="2942"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43" w:author="Microsoft account" w:date="2025-10-02T09:32:00Z"/>
          <w:rFonts w:cs="Calibri"/>
          <w:sz w:val="28"/>
          <w:szCs w:val="28"/>
          <w:lang w:bidi="fa-IR"/>
          <w:rPrChange w:id="2944" w:author="Microsoft account" w:date="2025-10-02T10:21:00Z">
            <w:rPr>
              <w:ins w:id="2945" w:author="Microsoft account" w:date="2025-10-02T09:32:00Z"/>
              <w:lang w:bidi="fa-IR"/>
            </w:rPr>
          </w:rPrChange>
        </w:rPr>
        <w:pPrChange w:id="2946" w:author="Microsoft account" w:date="2025-10-03T10:54:00Z">
          <w:pPr>
            <w:bidi/>
            <w:spacing w:after="0" w:line="276" w:lineRule="auto"/>
            <w:jc w:val="both"/>
          </w:pPr>
        </w:pPrChange>
      </w:pPr>
      <w:ins w:id="2947" w:author="Microsoft account" w:date="2025-10-03T10:54:00Z">
        <w:r>
          <w:rPr>
            <w:rFonts w:cs="Calibri" w:hint="cs"/>
            <w:sz w:val="28"/>
            <w:szCs w:val="28"/>
            <w:rtl/>
            <w:lang w:bidi="fa-IR"/>
          </w:rPr>
          <w:t>)</w:t>
        </w:r>
      </w:ins>
    </w:p>
    <w:p w14:paraId="11238B52" w14:textId="77777777" w:rsidR="008C5507" w:rsidRDefault="008C5507">
      <w:pPr>
        <w:bidi/>
        <w:rPr>
          <w:ins w:id="2948" w:author="Microsoft account" w:date="2025-10-02T10:28:00Z"/>
          <w:rFonts w:cs="Calibri"/>
          <w:sz w:val="28"/>
          <w:szCs w:val="28"/>
          <w:rtl/>
          <w:lang w:bidi="fa-IR"/>
        </w:rPr>
        <w:pPrChange w:id="2949" w:author="Microsoft account" w:date="2025-10-02T09:32:00Z">
          <w:pPr>
            <w:bidi/>
            <w:spacing w:after="0" w:line="276" w:lineRule="auto"/>
            <w:jc w:val="both"/>
          </w:pPr>
        </w:pPrChange>
      </w:pPr>
    </w:p>
    <w:p w14:paraId="61FDFF00" w14:textId="509BE081" w:rsidR="00AB2FC7" w:rsidRDefault="00AB2FC7">
      <w:pPr>
        <w:bidi/>
        <w:rPr>
          <w:ins w:id="2950" w:author="Microsoft account" w:date="2025-10-02T11:50:00Z"/>
          <w:rFonts w:cs="Calibri"/>
          <w:sz w:val="28"/>
          <w:szCs w:val="28"/>
          <w:rtl/>
          <w:lang w:bidi="fa-IR"/>
        </w:rPr>
        <w:pPrChange w:id="2951" w:author="Microsoft account" w:date="2025-10-02T10:28:00Z">
          <w:pPr>
            <w:bidi/>
            <w:spacing w:after="0" w:line="276" w:lineRule="auto"/>
            <w:jc w:val="both"/>
          </w:pPr>
        </w:pPrChange>
      </w:pPr>
      <w:ins w:id="2952" w:author="Microsoft account" w:date="2025-10-02T10:28:00Z">
        <w:r>
          <w:rPr>
            <w:rFonts w:cs="Calibri" w:hint="cs"/>
            <w:sz w:val="28"/>
            <w:szCs w:val="28"/>
            <w:rtl/>
            <w:lang w:bidi="fa-IR"/>
          </w:rPr>
          <w:t>-</w:t>
        </w:r>
      </w:ins>
      <w:ins w:id="2953"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54"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55" w:author="Microsoft account" w:date="2025-10-03T10:55:00Z">
        <w:r w:rsidR="002763AA">
          <w:rPr>
            <w:rFonts w:cs="Calibri" w:hint="cs"/>
            <w:sz w:val="28"/>
            <w:szCs w:val="28"/>
            <w:rtl/>
            <w:lang w:bidi="fa-IR"/>
          </w:rPr>
          <w:t>(</w:t>
        </w:r>
      </w:ins>
      <w:ins w:id="2956"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57"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58" w:author="Microsoft account" w:date="2025-10-03T10:55:00Z">
        <w:r w:rsidR="002763AA">
          <w:rPr>
            <w:rFonts w:cs="Calibri" w:hint="cs"/>
            <w:sz w:val="28"/>
            <w:szCs w:val="28"/>
            <w:rtl/>
            <w:lang w:bidi="fa-IR"/>
          </w:rPr>
          <w:t>)</w:t>
        </w:r>
      </w:ins>
    </w:p>
    <w:p w14:paraId="3154FF0F" w14:textId="77777777" w:rsidR="001A6D6F" w:rsidRDefault="001A6D6F">
      <w:pPr>
        <w:bidi/>
        <w:rPr>
          <w:ins w:id="2959" w:author="Microsoft account" w:date="2025-10-02T11:50:00Z"/>
          <w:rFonts w:cs="Calibri"/>
          <w:sz w:val="28"/>
          <w:szCs w:val="28"/>
          <w:rtl/>
          <w:lang w:bidi="fa-IR"/>
        </w:rPr>
        <w:pPrChange w:id="2960" w:author="Microsoft account" w:date="2025-10-02T11:50:00Z">
          <w:pPr>
            <w:bidi/>
            <w:spacing w:after="0" w:line="276" w:lineRule="auto"/>
            <w:jc w:val="both"/>
          </w:pPr>
        </w:pPrChange>
      </w:pPr>
    </w:p>
    <w:p w14:paraId="69E778F3" w14:textId="070092FA" w:rsidR="001A6D6F" w:rsidRDefault="001A6D6F">
      <w:pPr>
        <w:bidi/>
        <w:rPr>
          <w:ins w:id="2961" w:author="Microsoft account" w:date="2025-10-02T11:54:00Z"/>
          <w:rFonts w:cs="Calibri"/>
          <w:sz w:val="28"/>
          <w:szCs w:val="28"/>
          <w:lang w:bidi="fa-IR"/>
        </w:rPr>
        <w:pPrChange w:id="2962" w:author="Microsoft account" w:date="2025-10-02T11:50:00Z">
          <w:pPr>
            <w:bidi/>
            <w:spacing w:after="0" w:line="276" w:lineRule="auto"/>
            <w:jc w:val="both"/>
          </w:pPr>
        </w:pPrChange>
      </w:pPr>
      <w:ins w:id="2963"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64" w:author="Microsoft account" w:date="2025-10-02T11:51:00Z">
        <w:r>
          <w:rPr>
            <w:rFonts w:cs="Calibri"/>
            <w:sz w:val="28"/>
            <w:szCs w:val="28"/>
            <w:lang w:bidi="fa-IR"/>
          </w:rPr>
          <w:t>pyperclip</w:t>
        </w:r>
      </w:ins>
      <w:ins w:id="2965"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66" w:author="Microsoft account" w:date="2025-10-02T11:54:00Z">
        <w:r>
          <w:rPr>
            <w:rFonts w:cs="Calibri"/>
            <w:sz w:val="28"/>
            <w:szCs w:val="28"/>
            <w:lang w:bidi="fa-IR"/>
          </w:rPr>
          <w:t>pyperclip.copy()</w:t>
        </w:r>
        <w:r>
          <w:rPr>
            <w:rFonts w:cs="Calibri" w:hint="cs"/>
            <w:sz w:val="28"/>
            <w:szCs w:val="28"/>
            <w:rtl/>
            <w:lang w:bidi="fa-IR"/>
          </w:rPr>
          <w:t xml:space="preserve"> و هرج</w:t>
        </w:r>
      </w:ins>
      <w:ins w:id="2967" w:author="Microsoft account" w:date="2025-10-03T10:58:00Z">
        <w:r w:rsidR="002763AA">
          <w:rPr>
            <w:rFonts w:cs="Calibri" w:hint="cs"/>
            <w:sz w:val="28"/>
            <w:szCs w:val="28"/>
            <w:rtl/>
            <w:lang w:bidi="fa-IR"/>
          </w:rPr>
          <w:t>ا</w:t>
        </w:r>
      </w:ins>
      <w:ins w:id="2968"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69" w:author="Microsoft account" w:date="2025-10-02T11:54:00Z"/>
          <w:rFonts w:cs="Calibri"/>
          <w:sz w:val="28"/>
          <w:szCs w:val="28"/>
          <w:lang w:bidi="fa-IR"/>
        </w:rPr>
        <w:pPrChange w:id="2970" w:author="Microsoft account" w:date="2025-10-02T11:54:00Z">
          <w:pPr>
            <w:bidi/>
            <w:spacing w:after="0" w:line="276" w:lineRule="auto"/>
            <w:jc w:val="both"/>
          </w:pPr>
        </w:pPrChange>
      </w:pPr>
    </w:p>
    <w:p w14:paraId="2B8A158E" w14:textId="254E4AE1" w:rsidR="001A6D6F" w:rsidRDefault="00161F77">
      <w:pPr>
        <w:bidi/>
        <w:rPr>
          <w:ins w:id="2971" w:author="Microsoft account" w:date="2025-10-02T09:32:00Z"/>
          <w:rFonts w:cs="Calibri"/>
          <w:sz w:val="28"/>
          <w:szCs w:val="28"/>
          <w:lang w:bidi="fa-IR"/>
        </w:rPr>
        <w:pPrChange w:id="2972" w:author="Microsoft account" w:date="2025-10-02T11:54:00Z">
          <w:pPr>
            <w:bidi/>
            <w:spacing w:after="0" w:line="276" w:lineRule="auto"/>
            <w:jc w:val="both"/>
          </w:pPr>
        </w:pPrChange>
      </w:pPr>
      <w:ins w:id="2973" w:author="Microsoft account" w:date="2025-10-02T11:58:00Z">
        <w:r>
          <w:rPr>
            <w:rFonts w:cs="Calibri"/>
            <w:sz w:val="28"/>
            <w:szCs w:val="28"/>
            <w:lang w:bidi="fa-IR"/>
          </w:rPr>
          <w:t>End of Day029</w:t>
        </w:r>
      </w:ins>
    </w:p>
    <w:p w14:paraId="6ECDD6EB" w14:textId="77777777" w:rsidR="008C5507" w:rsidRDefault="008C5507">
      <w:pPr>
        <w:bidi/>
        <w:rPr>
          <w:ins w:id="2974" w:author="Microsoft account" w:date="2025-10-02T09:32:00Z"/>
          <w:rFonts w:cs="Calibri"/>
          <w:sz w:val="28"/>
          <w:szCs w:val="28"/>
          <w:rtl/>
          <w:lang w:bidi="fa-IR"/>
        </w:rPr>
        <w:pPrChange w:id="2975" w:author="Microsoft account" w:date="2025-10-02T09:32:00Z">
          <w:pPr>
            <w:bidi/>
            <w:spacing w:after="0" w:line="276" w:lineRule="auto"/>
            <w:jc w:val="both"/>
          </w:pPr>
        </w:pPrChange>
      </w:pPr>
    </w:p>
    <w:p w14:paraId="69BAE7B6" w14:textId="1B1BC9F3" w:rsidR="008C5507" w:rsidRDefault="002763AA">
      <w:pPr>
        <w:bidi/>
        <w:spacing w:line="276" w:lineRule="auto"/>
        <w:rPr>
          <w:ins w:id="2976" w:author="Microsoft account" w:date="2025-10-02T09:32:00Z"/>
          <w:rFonts w:cs="Calibri"/>
          <w:sz w:val="28"/>
          <w:szCs w:val="28"/>
          <w:rtl/>
          <w:lang w:bidi="fa-IR"/>
        </w:rPr>
        <w:pPrChange w:id="2977" w:author="Microsoft account" w:date="2025-10-03T11:21:00Z">
          <w:pPr>
            <w:bidi/>
            <w:spacing w:after="0" w:line="276" w:lineRule="auto"/>
            <w:jc w:val="both"/>
          </w:pPr>
        </w:pPrChange>
      </w:pPr>
      <w:bookmarkStart w:id="2978" w:name="I4040711"/>
      <w:ins w:id="2979" w:author="Microsoft account" w:date="2025-10-03T10:58:00Z">
        <w:r>
          <w:rPr>
            <w:rFonts w:cs="Calibri" w:hint="cs"/>
            <w:sz w:val="28"/>
            <w:szCs w:val="28"/>
            <w:rtl/>
            <w:lang w:bidi="fa-IR"/>
          </w:rPr>
          <w:lastRenderedPageBreak/>
          <w:t>ادامه</w:t>
        </w:r>
      </w:ins>
    </w:p>
    <w:bookmarkEnd w:id="2978"/>
    <w:p w14:paraId="14154208" w14:textId="4A50DC2F" w:rsidR="008C5507" w:rsidRDefault="008C5507">
      <w:pPr>
        <w:spacing w:after="0" w:line="276" w:lineRule="auto"/>
        <w:jc w:val="right"/>
        <w:rPr>
          <w:ins w:id="2980" w:author="Microsoft account" w:date="2025-10-03T10:58:00Z"/>
          <w:rFonts w:cs="Calibri"/>
          <w:sz w:val="28"/>
          <w:szCs w:val="28"/>
          <w:rtl/>
          <w:lang w:bidi="fa-IR"/>
        </w:rPr>
        <w:pPrChange w:id="2981"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82" w:author="Microsoft account" w:date="2025-10-03T11:07:00Z"/>
          <w:rFonts w:cs="Calibri"/>
          <w:sz w:val="28"/>
          <w:szCs w:val="28"/>
          <w:rtl/>
          <w:lang w:bidi="fa-IR"/>
        </w:rPr>
        <w:pPrChange w:id="2983" w:author="Microsoft account" w:date="2025-10-03T11:21:00Z">
          <w:pPr>
            <w:bidi/>
            <w:spacing w:after="0" w:line="276" w:lineRule="auto"/>
            <w:jc w:val="both"/>
          </w:pPr>
        </w:pPrChange>
      </w:pPr>
      <w:ins w:id="2984" w:author="Microsoft account" w:date="2025-10-03T11:06:00Z">
        <w:r>
          <w:rPr>
            <w:rFonts w:cs="Calibri" w:hint="cs"/>
            <w:sz w:val="28"/>
            <w:szCs w:val="28"/>
            <w:rtl/>
            <w:lang w:bidi="fa-IR"/>
          </w:rPr>
          <w:t>-</w:t>
        </w:r>
      </w:ins>
      <w:ins w:id="2985"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86" w:author="Microsoft account" w:date="2025-10-03T11:07:00Z"/>
          <w:rFonts w:cs="Calibri"/>
          <w:sz w:val="28"/>
          <w:szCs w:val="28"/>
          <w:rtl/>
          <w:lang w:bidi="fa-IR"/>
        </w:rPr>
        <w:pPrChange w:id="2987"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88" w:author="Microsoft account" w:date="2025-10-03T11:07:00Z"/>
          <w:rFonts w:cs="Calibri"/>
          <w:sz w:val="28"/>
          <w:szCs w:val="28"/>
          <w:rtl/>
          <w:lang w:bidi="fa-IR"/>
        </w:rPr>
        <w:pPrChange w:id="2989" w:author="Microsoft account" w:date="2025-10-03T11:22:00Z">
          <w:pPr>
            <w:bidi/>
            <w:spacing w:after="0" w:line="276" w:lineRule="auto"/>
            <w:jc w:val="both"/>
          </w:pPr>
        </w:pPrChange>
      </w:pPr>
      <w:ins w:id="2990"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91" w:author="Microsoft account" w:date="2025-10-03T11:07:00Z"/>
          <w:rFonts w:cs="Calibri"/>
          <w:sz w:val="28"/>
          <w:szCs w:val="28"/>
          <w:rtl/>
          <w:lang w:bidi="fa-IR"/>
        </w:rPr>
        <w:pPrChange w:id="2992"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93" w:author="Microsoft account" w:date="2025-10-03T10:58:00Z"/>
          <w:rFonts w:cs="Calibri"/>
          <w:sz w:val="28"/>
          <w:szCs w:val="28"/>
          <w:rtl/>
          <w:lang w:bidi="fa-IR"/>
          <w:rPrChange w:id="2994" w:author="Microsoft account" w:date="2025-10-03T11:06:00Z">
            <w:rPr>
              <w:ins w:id="2995" w:author="Microsoft account" w:date="2025-10-03T10:58:00Z"/>
              <w:rtl/>
              <w:lang w:bidi="fa-IR"/>
            </w:rPr>
          </w:rPrChange>
        </w:rPr>
        <w:pPrChange w:id="2996" w:author="Microsoft account" w:date="2025-10-03T11:22:00Z">
          <w:pPr>
            <w:bidi/>
            <w:spacing w:after="0" w:line="276" w:lineRule="auto"/>
            <w:jc w:val="both"/>
          </w:pPr>
        </w:pPrChange>
      </w:pPr>
      <w:ins w:id="2997" w:author="Microsoft account" w:date="2025-10-03T11:07:00Z">
        <w:r>
          <w:rPr>
            <w:rFonts w:cs="Calibri" w:hint="cs"/>
            <w:sz w:val="28"/>
            <w:szCs w:val="28"/>
            <w:rtl/>
            <w:lang w:bidi="fa-IR"/>
          </w:rPr>
          <w:t>-</w:t>
        </w:r>
      </w:ins>
      <w:ins w:id="2998"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99"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00" w:author="Microsoft account" w:date="2025-10-03T11:10:00Z"/>
          <w:rFonts w:cs="Calibri"/>
          <w:sz w:val="28"/>
          <w:szCs w:val="28"/>
          <w:rtl/>
          <w:lang w:bidi="fa-IR"/>
        </w:rPr>
        <w:pPrChange w:id="3001" w:author="Microsoft account" w:date="2025-10-03T11:22:00Z">
          <w:pPr>
            <w:bidi/>
            <w:spacing w:after="0" w:line="276" w:lineRule="auto"/>
            <w:jc w:val="both"/>
          </w:pPr>
        </w:pPrChange>
      </w:pPr>
      <w:ins w:id="3002" w:author="Microsoft account" w:date="2025-10-03T11:09:00Z">
        <w:r w:rsidRPr="008A2F00">
          <w:rPr>
            <w:rFonts w:cs="Calibri"/>
            <w:noProof/>
            <w:sz w:val="28"/>
            <w:szCs w:val="28"/>
            <w:rPrChange w:id="3003"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04" w:author="Microsoft account" w:date="2025-10-03T11:11:00Z"/>
          <w:rFonts w:cs="Calibri"/>
          <w:sz w:val="28"/>
          <w:szCs w:val="28"/>
          <w:rtl/>
          <w:lang w:bidi="fa-IR"/>
        </w:rPr>
        <w:pPrChange w:id="3005" w:author="Microsoft account" w:date="2025-10-03T11:22:00Z">
          <w:pPr>
            <w:bidi/>
            <w:spacing w:after="0" w:line="276" w:lineRule="auto"/>
            <w:jc w:val="both"/>
          </w:pPr>
        </w:pPrChange>
      </w:pPr>
      <w:ins w:id="3006"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07"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08" w:author="Microsoft account" w:date="2025-10-03T11:11:00Z"/>
          <w:rFonts w:cs="Calibri"/>
          <w:sz w:val="28"/>
          <w:szCs w:val="28"/>
          <w:rtl/>
          <w:lang w:bidi="fa-IR"/>
        </w:rPr>
        <w:pPrChange w:id="3009" w:author="Microsoft account" w:date="2025-10-03T11:22:00Z">
          <w:pPr>
            <w:bidi/>
            <w:spacing w:after="0" w:line="276" w:lineRule="auto"/>
            <w:jc w:val="both"/>
          </w:pPr>
        </w:pPrChange>
      </w:pPr>
    </w:p>
    <w:p w14:paraId="3566823F" w14:textId="5085B513" w:rsidR="00062862" w:rsidRDefault="00062862">
      <w:pPr>
        <w:bidi/>
        <w:spacing w:after="0" w:line="276" w:lineRule="auto"/>
        <w:rPr>
          <w:ins w:id="3010" w:author="Microsoft account" w:date="2025-10-03T11:1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1:00Z">
        <w:r>
          <w:rPr>
            <w:rFonts w:cs="Calibri" w:hint="cs"/>
            <w:sz w:val="28"/>
            <w:szCs w:val="28"/>
            <w:rtl/>
            <w:lang w:bidi="fa-IR"/>
          </w:rPr>
          <w:t>-</w:t>
        </w:r>
      </w:ins>
      <w:ins w:id="3013"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14" w:author="Microsoft account" w:date="2025-10-03T11:17:00Z"/>
          <w:rFonts w:cs="Calibri"/>
          <w:sz w:val="28"/>
          <w:szCs w:val="28"/>
          <w:rtl/>
          <w:lang w:bidi="fa-IR"/>
        </w:rPr>
        <w:pPrChange w:id="3015" w:author="Microsoft account" w:date="2025-10-03T11:22:00Z">
          <w:pPr>
            <w:bidi/>
            <w:spacing w:after="0" w:line="276" w:lineRule="auto"/>
            <w:jc w:val="both"/>
          </w:pPr>
        </w:pPrChange>
      </w:pPr>
      <w:ins w:id="3016"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17" w:author="Microsoft account" w:date="2025-10-03T11:18:00Z"/>
          <w:rFonts w:cs="Calibri"/>
          <w:sz w:val="28"/>
          <w:szCs w:val="28"/>
          <w:rtl/>
          <w:lang w:bidi="fa-IR"/>
        </w:rPr>
        <w:pPrChange w:id="3018" w:author="Microsoft account" w:date="2025-10-03T11:22:00Z">
          <w:pPr>
            <w:bidi/>
            <w:spacing w:after="0" w:line="276" w:lineRule="auto"/>
            <w:jc w:val="both"/>
          </w:pPr>
        </w:pPrChange>
      </w:pPr>
      <w:ins w:id="3019"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20"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21" w:author="Microsoft account" w:date="2025-10-03T11:19:00Z"/>
          <w:rFonts w:cs="Calibri"/>
          <w:sz w:val="28"/>
          <w:szCs w:val="28"/>
          <w:rtl/>
          <w:lang w:bidi="fa-IR"/>
        </w:rPr>
        <w:pPrChange w:id="3022" w:author="Microsoft account" w:date="2025-10-03T11:22:00Z">
          <w:pPr>
            <w:bidi/>
            <w:spacing w:after="0" w:line="276" w:lineRule="auto"/>
            <w:jc w:val="both"/>
          </w:pPr>
        </w:pPrChange>
      </w:pPr>
      <w:ins w:id="3023"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24"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25" w:author="Microsoft account" w:date="2025-10-04T09:2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28"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29"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30" w:author="Microsoft account" w:date="2025-10-04T09:29:00Z"/>
          <w:rFonts w:cs="Calibri"/>
          <w:sz w:val="18"/>
          <w:szCs w:val="18"/>
          <w:rtl/>
          <w:lang w:bidi="fa-IR"/>
        </w:rPr>
        <w:pPrChange w:id="3031" w:author="Microsoft account" w:date="2025-10-04T09:27:00Z">
          <w:pPr>
            <w:bidi/>
            <w:spacing w:after="0" w:line="276" w:lineRule="auto"/>
            <w:jc w:val="both"/>
          </w:pPr>
        </w:pPrChange>
      </w:pPr>
      <w:ins w:id="3032" w:author="Microsoft account" w:date="2025-10-04T09:27:00Z">
        <w:r>
          <w:rPr>
            <w:rFonts w:cs="Calibri" w:hint="cs"/>
            <w:sz w:val="28"/>
            <w:szCs w:val="28"/>
            <w:rtl/>
            <w:lang w:bidi="fa-IR"/>
          </w:rPr>
          <w:t>(</w:t>
        </w:r>
      </w:ins>
      <w:ins w:id="3033"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34"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35" w:author="Microsoft account" w:date="2025-10-04T09:29:00Z"/>
          <w:rFonts w:cs="Calibri"/>
          <w:sz w:val="18"/>
          <w:szCs w:val="18"/>
          <w:rtl/>
          <w:lang w:bidi="fa-IR"/>
        </w:rPr>
        <w:pPrChange w:id="3036" w:author="Microsoft account" w:date="2025-10-04T09:29:00Z">
          <w:pPr>
            <w:bidi/>
            <w:spacing w:after="0" w:line="276" w:lineRule="auto"/>
            <w:jc w:val="both"/>
          </w:pPr>
        </w:pPrChange>
      </w:pPr>
      <w:ins w:id="3037"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38" w:author="Microsoft account" w:date="2025-10-03T11:22:00Z"/>
          <w:rFonts w:cs="Calibri"/>
          <w:sz w:val="28"/>
          <w:szCs w:val="28"/>
          <w:rtl/>
          <w:lang w:bidi="fa-IR"/>
        </w:rPr>
        <w:pPrChange w:id="3039" w:author="Microsoft account" w:date="2025-10-04T09:29:00Z">
          <w:pPr>
            <w:bidi/>
            <w:spacing w:after="0" w:line="276" w:lineRule="auto"/>
            <w:jc w:val="both"/>
          </w:pPr>
        </w:pPrChange>
      </w:pPr>
      <w:ins w:id="3040"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41" w:author="Microsoft account" w:date="2025-10-03T11:22:00Z"/>
          <w:rFonts w:cs="Calibri"/>
          <w:sz w:val="28"/>
          <w:szCs w:val="28"/>
          <w:rtl/>
          <w:lang w:bidi="fa-IR"/>
        </w:rPr>
        <w:pPrChange w:id="3042" w:author="Microsoft account" w:date="2025-10-03T11:22:00Z">
          <w:pPr>
            <w:bidi/>
            <w:spacing w:after="0" w:line="276" w:lineRule="auto"/>
            <w:jc w:val="both"/>
          </w:pPr>
        </w:pPrChange>
      </w:pPr>
    </w:p>
    <w:p w14:paraId="7BF9C4F2" w14:textId="07A4E92A" w:rsidR="006D06FF" w:rsidRDefault="006D06FF">
      <w:pPr>
        <w:bidi/>
        <w:spacing w:after="0" w:line="276" w:lineRule="auto"/>
        <w:rPr>
          <w:ins w:id="3043" w:author="Microsoft account" w:date="2025-10-03T11:23:00Z"/>
          <w:rFonts w:cs="Calibri"/>
          <w:sz w:val="28"/>
          <w:szCs w:val="28"/>
          <w:rtl/>
          <w:lang w:bidi="fa-IR"/>
        </w:rPr>
        <w:pPrChange w:id="3044" w:author="Microsoft account" w:date="2025-10-03T11:22:00Z">
          <w:pPr>
            <w:bidi/>
            <w:spacing w:after="0" w:line="276" w:lineRule="auto"/>
            <w:jc w:val="both"/>
          </w:pPr>
        </w:pPrChange>
      </w:pPr>
      <w:ins w:id="3045"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46"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47" w:author="Microsoft account" w:date="2025-10-03T11:23:00Z"/>
          <w:rFonts w:cs="Calibri"/>
          <w:sz w:val="28"/>
          <w:szCs w:val="28"/>
          <w:rtl/>
          <w:lang w:bidi="fa-IR"/>
        </w:rPr>
        <w:pPrChange w:id="3048" w:author="Microsoft account" w:date="2025-10-03T11:23:00Z">
          <w:pPr>
            <w:bidi/>
            <w:spacing w:after="0" w:line="276" w:lineRule="auto"/>
            <w:jc w:val="both"/>
          </w:pPr>
        </w:pPrChange>
      </w:pPr>
    </w:p>
    <w:p w14:paraId="5C91A5FB" w14:textId="00C49D9D" w:rsidR="006D06FF" w:rsidRDefault="006D06FF">
      <w:pPr>
        <w:bidi/>
        <w:spacing w:after="0" w:line="276" w:lineRule="auto"/>
        <w:rPr>
          <w:ins w:id="3049" w:author="Microsoft account" w:date="2025-10-03T11:24:00Z"/>
          <w:rFonts w:cs="Calibri"/>
          <w:sz w:val="28"/>
          <w:szCs w:val="28"/>
          <w:rtl/>
          <w:lang w:bidi="fa-IR"/>
        </w:rPr>
        <w:pPrChange w:id="3050" w:author="Microsoft account" w:date="2025-10-03T11:23:00Z">
          <w:pPr>
            <w:bidi/>
            <w:spacing w:after="0" w:line="276" w:lineRule="auto"/>
            <w:jc w:val="both"/>
          </w:pPr>
        </w:pPrChange>
      </w:pPr>
      <w:ins w:id="3051" w:author="Microsoft account" w:date="2025-10-03T11:23:00Z">
        <w:r>
          <w:rPr>
            <w:rFonts w:cs="Calibri" w:hint="cs"/>
            <w:sz w:val="28"/>
            <w:szCs w:val="28"/>
            <w:rtl/>
            <w:lang w:bidi="fa-IR"/>
          </w:rPr>
          <w:t xml:space="preserve">در ادامه هم اشاره ای به قانون </w:t>
        </w:r>
      </w:ins>
      <w:ins w:id="3052"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53" w:author="Microsoft account" w:date="2025-10-03T11:21:00Z"/>
          <w:rStyle w:val="IntenseEmphasis"/>
          <w:rtl/>
          <w:rPrChange w:id="3054" w:author="Microsoft account" w:date="2025-10-03T11:24:00Z">
            <w:rPr>
              <w:ins w:id="3055" w:author="Microsoft account" w:date="2025-10-03T11:21:00Z"/>
              <w:rFonts w:cs="Calibri"/>
              <w:sz w:val="28"/>
              <w:szCs w:val="28"/>
              <w:rtl/>
              <w:lang w:bidi="fa-IR"/>
            </w:rPr>
          </w:rPrChange>
        </w:rPr>
        <w:pPrChange w:id="3056" w:author="Microsoft account" w:date="2025-10-03T11:24:00Z">
          <w:pPr>
            <w:bidi/>
            <w:spacing w:after="0" w:line="276" w:lineRule="auto"/>
            <w:jc w:val="both"/>
          </w:pPr>
        </w:pPrChange>
      </w:pPr>
      <w:ins w:id="305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58" w:author="Microsoft account" w:date="2025-10-03T11:25:00Z"/>
          <w:rFonts w:cs="Calibri"/>
          <w:sz w:val="28"/>
          <w:szCs w:val="28"/>
          <w:rtl/>
          <w:lang w:bidi="fa-IR"/>
        </w:rPr>
        <w:pPrChange w:id="3059" w:author="Microsoft account" w:date="2025-10-03T11:22:00Z">
          <w:pPr>
            <w:bidi/>
            <w:spacing w:after="0" w:line="276" w:lineRule="auto"/>
            <w:jc w:val="both"/>
          </w:pPr>
        </w:pPrChange>
      </w:pPr>
      <w:ins w:id="3060" w:author="Microsoft account" w:date="2025-10-03T11:24:00Z">
        <w:r>
          <w:rPr>
            <w:rFonts w:cs="Calibri" w:hint="cs"/>
            <w:sz w:val="28"/>
            <w:szCs w:val="28"/>
            <w:rtl/>
            <w:lang w:bidi="fa-IR"/>
          </w:rPr>
          <w:t xml:space="preserve">که </w:t>
        </w:r>
      </w:ins>
      <w:ins w:id="3061"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62" w:author="Microsoft account" w:date="2025-10-03T11:27:00Z"/>
          <w:rFonts w:cs="Calibri"/>
          <w:sz w:val="28"/>
          <w:szCs w:val="28"/>
          <w:rtl/>
          <w:lang w:bidi="fa-IR"/>
        </w:rPr>
        <w:pPrChange w:id="3063" w:author="Microsoft account" w:date="2025-10-03T11:26:00Z">
          <w:pPr>
            <w:bidi/>
            <w:spacing w:after="0" w:line="276" w:lineRule="auto"/>
            <w:jc w:val="both"/>
          </w:pPr>
        </w:pPrChange>
      </w:pPr>
      <w:ins w:id="3064" w:author="Microsoft account" w:date="2025-10-03T11:26:00Z">
        <w:r w:rsidRPr="00D726F1">
          <w:rPr>
            <w:rFonts w:cs="Calibri"/>
            <w:noProof/>
            <w:sz w:val="28"/>
            <w:szCs w:val="28"/>
            <w:rPrChange w:id="3065"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66" w:author="Microsoft account" w:date="2025-10-03T11:27:00Z"/>
          <w:rFonts w:cs="Calibri"/>
          <w:sz w:val="28"/>
          <w:szCs w:val="28"/>
          <w:rtl/>
          <w:lang w:bidi="fa-IR"/>
        </w:rPr>
        <w:pPrChange w:id="3067" w:author="Microsoft account" w:date="2025-10-03T11:27:00Z">
          <w:pPr>
            <w:bidi/>
            <w:spacing w:after="0" w:line="276" w:lineRule="auto"/>
            <w:jc w:val="both"/>
          </w:pPr>
        </w:pPrChange>
      </w:pPr>
    </w:p>
    <w:p w14:paraId="1F471E5F" w14:textId="1B0C1C01" w:rsidR="00D726F1" w:rsidRDefault="00D726F1">
      <w:pPr>
        <w:bidi/>
        <w:spacing w:after="0" w:line="276" w:lineRule="auto"/>
        <w:rPr>
          <w:ins w:id="3068" w:author="Microsoft account" w:date="2025-10-03T11:28:00Z"/>
          <w:rFonts w:cs="Calibri"/>
          <w:sz w:val="28"/>
          <w:szCs w:val="28"/>
          <w:rtl/>
          <w:lang w:bidi="fa-IR"/>
        </w:rPr>
        <w:pPrChange w:id="3069" w:author="Microsoft account" w:date="2025-10-03T11:27:00Z">
          <w:pPr>
            <w:bidi/>
            <w:spacing w:after="0" w:line="276" w:lineRule="auto"/>
            <w:jc w:val="both"/>
          </w:pPr>
        </w:pPrChange>
      </w:pPr>
      <w:ins w:id="3070" w:author="Microsoft account" w:date="2025-10-03T11:27:00Z">
        <w:r>
          <w:rPr>
            <w:rFonts w:cs="Calibri" w:hint="cs"/>
            <w:sz w:val="28"/>
            <w:szCs w:val="28"/>
            <w:rtl/>
            <w:lang w:bidi="fa-IR"/>
          </w:rPr>
          <w:t xml:space="preserve">-ما تا بخشِ </w:t>
        </w:r>
      </w:ins>
      <w:ins w:id="3071"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72" w:author="Microsoft account" w:date="2025-10-03T11:28:00Z"/>
          <w:rFonts w:cs="Calibri"/>
          <w:sz w:val="28"/>
          <w:szCs w:val="28"/>
          <w:rtl/>
          <w:lang w:bidi="fa-IR"/>
        </w:rPr>
        <w:pPrChange w:id="3073" w:author="Microsoft account" w:date="2025-10-03T11:28:00Z">
          <w:pPr>
            <w:bidi/>
            <w:spacing w:after="0" w:line="276" w:lineRule="auto"/>
            <w:jc w:val="both"/>
          </w:pPr>
        </w:pPrChange>
      </w:pPr>
    </w:p>
    <w:p w14:paraId="3A9B1846" w14:textId="7305CF22" w:rsidR="00D726F1" w:rsidRDefault="00D726F1">
      <w:pPr>
        <w:bidi/>
        <w:spacing w:after="0" w:line="276" w:lineRule="auto"/>
        <w:rPr>
          <w:ins w:id="3074" w:author="Microsoft account" w:date="2025-10-03T11:31:00Z"/>
          <w:rFonts w:cs="Calibri"/>
          <w:sz w:val="28"/>
          <w:szCs w:val="28"/>
          <w:rtl/>
          <w:lang w:bidi="fa-IR"/>
        </w:rPr>
        <w:pPrChange w:id="3075" w:author="Microsoft account" w:date="2025-10-03T11:28:00Z">
          <w:pPr>
            <w:bidi/>
            <w:spacing w:after="0" w:line="276" w:lineRule="auto"/>
            <w:jc w:val="both"/>
          </w:pPr>
        </w:pPrChange>
      </w:pPr>
      <w:ins w:id="3076" w:author="Microsoft account" w:date="2025-10-03T11:28:00Z">
        <w:r>
          <w:rPr>
            <w:rFonts w:cs="Calibri" w:hint="cs"/>
            <w:sz w:val="28"/>
            <w:szCs w:val="28"/>
            <w:rtl/>
            <w:lang w:bidi="fa-IR"/>
          </w:rPr>
          <w:t>-</w:t>
        </w:r>
      </w:ins>
      <w:ins w:id="3077"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78" w:author="Microsoft account" w:date="2025-10-03T11:31:00Z"/>
          <w:rFonts w:cs="Calibri"/>
          <w:sz w:val="28"/>
          <w:szCs w:val="28"/>
          <w:rtl/>
          <w:lang w:bidi="fa-IR"/>
        </w:rPr>
        <w:pPrChange w:id="3079" w:author="Microsoft account" w:date="2025-10-03T11:31:00Z">
          <w:pPr>
            <w:bidi/>
            <w:spacing w:after="0" w:line="276" w:lineRule="auto"/>
            <w:jc w:val="both"/>
          </w:pPr>
        </w:pPrChange>
      </w:pPr>
      <w:ins w:id="3080" w:author="Microsoft account" w:date="2025-10-03T11:31:00Z">
        <w:r w:rsidRPr="00356155">
          <w:rPr>
            <w:rFonts w:cs="Calibri"/>
            <w:noProof/>
            <w:sz w:val="28"/>
            <w:szCs w:val="28"/>
            <w:rPrChange w:id="3081"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82" w:author="Microsoft account" w:date="2025-10-03T11:35:00Z"/>
          <w:rFonts w:cs="Calibri"/>
          <w:sz w:val="28"/>
          <w:szCs w:val="28"/>
          <w:rtl/>
          <w:lang w:bidi="fa-IR"/>
        </w:rPr>
        <w:pPrChange w:id="3083" w:author="Microsoft account" w:date="2025-10-03T11:31:00Z">
          <w:pPr>
            <w:bidi/>
            <w:spacing w:after="0" w:line="276" w:lineRule="auto"/>
            <w:jc w:val="both"/>
          </w:pPr>
        </w:pPrChange>
      </w:pPr>
      <w:ins w:id="3084"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85"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86"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87"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88"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89" w:author="Microsoft account" w:date="2025-10-03T11:35:00Z"/>
          <w:rFonts w:cs="Calibri"/>
          <w:sz w:val="28"/>
          <w:szCs w:val="28"/>
          <w:rtl/>
          <w:lang w:bidi="fa-IR"/>
        </w:rPr>
        <w:pPrChange w:id="3090" w:author="Microsoft account" w:date="2025-10-03T11:35:00Z">
          <w:pPr>
            <w:bidi/>
            <w:spacing w:after="0" w:line="276" w:lineRule="auto"/>
            <w:jc w:val="both"/>
          </w:pPr>
        </w:pPrChange>
      </w:pPr>
    </w:p>
    <w:p w14:paraId="34694518" w14:textId="62615441" w:rsidR="00266C25" w:rsidRDefault="00266C25">
      <w:pPr>
        <w:bidi/>
        <w:spacing w:after="0" w:line="276" w:lineRule="auto"/>
        <w:rPr>
          <w:ins w:id="3091" w:author="Microsoft account" w:date="2025-10-03T11:45:00Z"/>
          <w:rFonts w:cs="Calibri"/>
          <w:sz w:val="28"/>
          <w:szCs w:val="28"/>
          <w:rtl/>
          <w:lang w:bidi="fa-IR"/>
        </w:rPr>
        <w:pPrChange w:id="3092" w:author="Microsoft account" w:date="2025-10-03T11:35:00Z">
          <w:pPr>
            <w:bidi/>
            <w:spacing w:after="0" w:line="276" w:lineRule="auto"/>
            <w:jc w:val="both"/>
          </w:pPr>
        </w:pPrChange>
      </w:pPr>
      <w:ins w:id="3093" w:author="Microsoft account" w:date="2025-10-03T11:35:00Z">
        <w:r>
          <w:rPr>
            <w:rFonts w:cs="Calibri" w:hint="cs"/>
            <w:sz w:val="28"/>
            <w:szCs w:val="28"/>
            <w:rtl/>
            <w:lang w:bidi="fa-IR"/>
          </w:rPr>
          <w:t>-</w:t>
        </w:r>
      </w:ins>
      <w:ins w:id="3094"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95"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96"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97"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98"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99" w:author="Microsoft account" w:date="2025-10-04T09:35:00Z"/>
          <w:rFonts w:cs="Calibri"/>
          <w:sz w:val="28"/>
          <w:szCs w:val="28"/>
          <w:rtl/>
          <w:lang w:bidi="fa-IR"/>
        </w:rPr>
        <w:pPrChange w:id="3100" w:author="Microsoft account" w:date="2025-10-03T11:45:00Z">
          <w:pPr>
            <w:bidi/>
            <w:spacing w:after="0" w:line="276" w:lineRule="auto"/>
            <w:jc w:val="both"/>
          </w:pPr>
        </w:pPrChange>
      </w:pPr>
      <w:ins w:id="3101" w:author="Microsoft account" w:date="2025-10-03T11:45:00Z">
        <w:r w:rsidRPr="00445024">
          <w:rPr>
            <w:rFonts w:cs="Calibri"/>
            <w:noProof/>
            <w:sz w:val="28"/>
            <w:szCs w:val="28"/>
            <w:rPrChange w:id="3102"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03" w:author="Microsoft account" w:date="2025-10-03T11:45:00Z"/>
          <w:rFonts w:cs="Calibri"/>
          <w:sz w:val="28"/>
          <w:szCs w:val="28"/>
          <w:rtl/>
          <w:lang w:bidi="fa-IR"/>
        </w:rPr>
        <w:pPrChange w:id="3104" w:author="Microsoft account" w:date="2025-10-04T09:35:00Z">
          <w:pPr>
            <w:bidi/>
            <w:spacing w:after="0" w:line="276" w:lineRule="auto"/>
            <w:jc w:val="both"/>
          </w:pPr>
        </w:pPrChange>
      </w:pPr>
      <w:ins w:id="3105"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06"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07"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08" w:author="Microsoft account" w:date="2025-10-03T11:45:00Z"/>
          <w:rFonts w:cs="Calibri"/>
          <w:sz w:val="28"/>
          <w:szCs w:val="28"/>
          <w:rtl/>
          <w:lang w:bidi="fa-IR"/>
        </w:rPr>
        <w:pPrChange w:id="3109" w:author="Microsoft account" w:date="2025-10-03T11:45:00Z">
          <w:pPr>
            <w:bidi/>
            <w:spacing w:after="0" w:line="276" w:lineRule="auto"/>
            <w:jc w:val="both"/>
          </w:pPr>
        </w:pPrChange>
      </w:pPr>
    </w:p>
    <w:p w14:paraId="315777C2" w14:textId="5FBB6994" w:rsidR="00445024" w:rsidRDefault="00445024">
      <w:pPr>
        <w:bidi/>
        <w:spacing w:after="0" w:line="276" w:lineRule="auto"/>
        <w:rPr>
          <w:ins w:id="3110" w:author="Microsoft account" w:date="2025-10-03T11:49: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Pr>
            <w:rFonts w:cs="Calibri" w:hint="cs"/>
            <w:sz w:val="28"/>
            <w:szCs w:val="28"/>
            <w:rtl/>
            <w:lang w:bidi="fa-IR"/>
          </w:rPr>
          <w:t>-</w:t>
        </w:r>
      </w:ins>
      <w:ins w:id="3113"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14"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15" w:author="Microsoft account" w:date="2025-10-03T11:49:00Z"/>
          <w:rFonts w:cs="Calibri"/>
          <w:sz w:val="28"/>
          <w:szCs w:val="28"/>
          <w:rtl/>
          <w:lang w:bidi="fa-IR"/>
        </w:rPr>
        <w:pPrChange w:id="3116" w:author="Microsoft account" w:date="2025-10-03T11:49:00Z">
          <w:pPr>
            <w:bidi/>
            <w:spacing w:after="0" w:line="276" w:lineRule="auto"/>
            <w:jc w:val="both"/>
          </w:pPr>
        </w:pPrChange>
      </w:pPr>
    </w:p>
    <w:p w14:paraId="33CE2B42" w14:textId="3BC5E537" w:rsidR="00BF3BB4" w:rsidRDefault="00BF3BB4">
      <w:pPr>
        <w:bidi/>
        <w:spacing w:after="0" w:line="276" w:lineRule="auto"/>
        <w:rPr>
          <w:ins w:id="3117" w:author="Microsoft account" w:date="2025-10-03T11:50:00Z"/>
          <w:rFonts w:cs="Calibri"/>
          <w:sz w:val="28"/>
          <w:szCs w:val="28"/>
          <w:rtl/>
          <w:lang w:bidi="fa-IR"/>
        </w:rPr>
        <w:pPrChange w:id="3118" w:author="Microsoft account" w:date="2025-10-03T11:49:00Z">
          <w:pPr>
            <w:bidi/>
            <w:spacing w:after="0" w:line="276" w:lineRule="auto"/>
            <w:jc w:val="both"/>
          </w:pPr>
        </w:pPrChange>
      </w:pPr>
      <w:ins w:id="3119"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20"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21"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22"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23"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24" w:author="Microsoft account" w:date="2025-10-03T11:50:00Z"/>
          <w:rFonts w:cs="Calibri"/>
          <w:sz w:val="28"/>
          <w:szCs w:val="28"/>
          <w:rtl/>
          <w:lang w:bidi="fa-IR"/>
        </w:rPr>
        <w:pPrChange w:id="3125" w:author="Microsoft account" w:date="2025-10-03T11:50:00Z">
          <w:pPr>
            <w:bidi/>
            <w:spacing w:after="0" w:line="276" w:lineRule="auto"/>
            <w:jc w:val="both"/>
          </w:pPr>
        </w:pPrChange>
      </w:pPr>
    </w:p>
    <w:p w14:paraId="2392D4E3" w14:textId="722F6CF1" w:rsidR="00BF3BB4" w:rsidRDefault="00BF3BB4">
      <w:pPr>
        <w:bidi/>
        <w:spacing w:after="0" w:line="276" w:lineRule="auto"/>
        <w:rPr>
          <w:ins w:id="3126" w:author="Microsoft account" w:date="2025-10-03T12:09:00Z"/>
          <w:rFonts w:cs="Calibri"/>
          <w:sz w:val="28"/>
          <w:szCs w:val="28"/>
          <w:rtl/>
          <w:lang w:bidi="fa-IR"/>
        </w:rPr>
        <w:pPrChange w:id="3127" w:author="Microsoft account" w:date="2025-10-03T11:50:00Z">
          <w:pPr>
            <w:bidi/>
            <w:spacing w:after="0" w:line="276" w:lineRule="auto"/>
            <w:jc w:val="both"/>
          </w:pPr>
        </w:pPrChange>
      </w:pPr>
      <w:ins w:id="3128" w:author="Microsoft account" w:date="2025-10-03T11:50:00Z">
        <w:r>
          <w:rPr>
            <w:rFonts w:cs="Calibri" w:hint="cs"/>
            <w:sz w:val="28"/>
            <w:szCs w:val="28"/>
            <w:rtl/>
            <w:lang w:bidi="fa-IR"/>
          </w:rPr>
          <w:t>-</w:t>
        </w:r>
      </w:ins>
      <w:ins w:id="3129"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30" w:author="Microsoft account" w:date="2025-10-03T12:07:00Z">
        <w:r w:rsidR="00164F65">
          <w:rPr>
            <w:rFonts w:cs="Calibri"/>
            <w:sz w:val="28"/>
            <w:szCs w:val="28"/>
            <w:lang w:bidi="fa-IR"/>
          </w:rPr>
          <w:t>“message”</w:t>
        </w:r>
      </w:ins>
      <w:ins w:id="3131" w:author="Microsoft account" w:date="2025-10-03T12:06:00Z">
        <w:r w:rsidR="00164F65">
          <w:rPr>
            <w:rFonts w:cs="Calibri"/>
            <w:sz w:val="28"/>
            <w:szCs w:val="28"/>
            <w:lang w:bidi="fa-IR"/>
          </w:rPr>
          <w:t>)</w:t>
        </w:r>
      </w:ins>
      <w:ins w:id="3132"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33"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34" w:author="Microsoft account" w:date="2025-10-03T12:09:00Z"/>
          <w:rFonts w:cs="Calibri"/>
          <w:sz w:val="28"/>
          <w:szCs w:val="28"/>
          <w:rtl/>
          <w:lang w:bidi="fa-IR"/>
        </w:rPr>
        <w:pPrChange w:id="3135" w:author="Microsoft account" w:date="2025-10-03T12:09:00Z">
          <w:pPr>
            <w:bidi/>
            <w:spacing w:after="0" w:line="276" w:lineRule="auto"/>
            <w:jc w:val="both"/>
          </w:pPr>
        </w:pPrChange>
      </w:pPr>
      <w:ins w:id="3136" w:author="Microsoft account" w:date="2025-10-03T12:09:00Z">
        <w:r w:rsidRPr="00164F65">
          <w:rPr>
            <w:rFonts w:cs="Calibri"/>
            <w:noProof/>
            <w:sz w:val="28"/>
            <w:szCs w:val="28"/>
            <w:rPrChange w:id="3137"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38" w:author="Microsoft account" w:date="2025-10-04T09:39:00Z"/>
          <w:rFonts w:cs="Calibri"/>
          <w:sz w:val="28"/>
          <w:szCs w:val="28"/>
          <w:rtl/>
          <w:lang w:bidi="fa-IR"/>
        </w:rPr>
        <w:pPrChange w:id="3139" w:author="Microsoft account" w:date="2025-10-03T12:07:00Z">
          <w:pPr>
            <w:bidi/>
            <w:spacing w:after="0" w:line="276" w:lineRule="auto"/>
            <w:jc w:val="both"/>
          </w:pPr>
        </w:pPrChange>
      </w:pPr>
      <w:ins w:id="3140"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41"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42"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43" w:author="Microsoft account" w:date="2025-10-03T12:07:00Z"/>
          <w:rFonts w:cs="Calibri"/>
          <w:sz w:val="28"/>
          <w:szCs w:val="28"/>
          <w:rtl/>
          <w:lang w:bidi="fa-IR"/>
        </w:rPr>
        <w:pPrChange w:id="3144" w:author="Microsoft account" w:date="2025-10-04T09:39:00Z">
          <w:pPr>
            <w:bidi/>
            <w:spacing w:after="0" w:line="276" w:lineRule="auto"/>
            <w:jc w:val="both"/>
          </w:pPr>
        </w:pPrChange>
      </w:pPr>
    </w:p>
    <w:p w14:paraId="3367AE27" w14:textId="17C42128" w:rsidR="00164F65" w:rsidRDefault="00164F65">
      <w:pPr>
        <w:bidi/>
        <w:spacing w:after="0" w:line="276" w:lineRule="auto"/>
        <w:rPr>
          <w:ins w:id="3145" w:author="Microsoft account" w:date="2025-10-03T13:01:00Z"/>
          <w:rFonts w:cs="Calibri"/>
          <w:sz w:val="28"/>
          <w:szCs w:val="28"/>
          <w:rtl/>
          <w:lang w:bidi="fa-IR"/>
        </w:rPr>
        <w:pPrChange w:id="3146" w:author="Microsoft account" w:date="2025-10-03T12:07:00Z">
          <w:pPr>
            <w:bidi/>
            <w:spacing w:after="0" w:line="276" w:lineRule="auto"/>
            <w:jc w:val="both"/>
          </w:pPr>
        </w:pPrChange>
      </w:pPr>
      <w:ins w:id="3147" w:author="Microsoft account" w:date="2025-10-03T12:07:00Z">
        <w:r>
          <w:rPr>
            <w:rFonts w:cs="Calibri" w:hint="cs"/>
            <w:sz w:val="28"/>
            <w:szCs w:val="28"/>
            <w:rtl/>
            <w:lang w:bidi="fa-IR"/>
          </w:rPr>
          <w:t>-</w:t>
        </w:r>
      </w:ins>
      <w:ins w:id="3148"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49"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50"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51" w:author="Microsoft account" w:date="2025-10-03T13:01:00Z"/>
          <w:rFonts w:cs="Calibri"/>
          <w:sz w:val="28"/>
          <w:szCs w:val="28"/>
          <w:rtl/>
          <w:lang w:bidi="fa-IR"/>
        </w:rPr>
        <w:pPrChange w:id="3152" w:author="Microsoft account" w:date="2025-10-03T13:01:00Z">
          <w:pPr>
            <w:bidi/>
            <w:spacing w:after="0" w:line="276" w:lineRule="auto"/>
            <w:jc w:val="both"/>
          </w:pPr>
        </w:pPrChange>
      </w:pPr>
    </w:p>
    <w:p w14:paraId="5A38B05B" w14:textId="7405DA49" w:rsidR="008A27FF" w:rsidRDefault="008A27FF">
      <w:pPr>
        <w:bidi/>
        <w:spacing w:after="0" w:line="276" w:lineRule="auto"/>
        <w:rPr>
          <w:ins w:id="3153" w:author="Microsoft account" w:date="2025-10-03T11:27:00Z"/>
          <w:rFonts w:cs="Calibri"/>
          <w:sz w:val="28"/>
          <w:szCs w:val="28"/>
          <w:lang w:bidi="fa-IR"/>
        </w:rPr>
        <w:pPrChange w:id="3154" w:author="Microsoft account" w:date="2025-10-03T13:01:00Z">
          <w:pPr>
            <w:bidi/>
            <w:spacing w:after="0" w:line="276" w:lineRule="auto"/>
            <w:jc w:val="both"/>
          </w:pPr>
        </w:pPrChange>
      </w:pPr>
      <w:ins w:id="3155"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56" w:author="Microsoft account" w:date="2025-10-03T11:27:00Z"/>
          <w:rFonts w:cs="Calibri"/>
          <w:sz w:val="28"/>
          <w:szCs w:val="28"/>
          <w:rtl/>
          <w:lang w:bidi="fa-IR"/>
        </w:rPr>
        <w:pPrChange w:id="3157" w:author="Microsoft account" w:date="2025-10-03T11:27:00Z">
          <w:pPr>
            <w:bidi/>
            <w:spacing w:after="0" w:line="276" w:lineRule="auto"/>
            <w:jc w:val="both"/>
          </w:pPr>
        </w:pPrChange>
      </w:pPr>
    </w:p>
    <w:p w14:paraId="4EA7E59F" w14:textId="77777777" w:rsidR="00D726F1" w:rsidRDefault="00D726F1">
      <w:pPr>
        <w:bidi/>
        <w:spacing w:after="0" w:line="276" w:lineRule="auto"/>
        <w:rPr>
          <w:ins w:id="3158" w:author="Microsoft account" w:date="2025-10-03T11:27:00Z"/>
          <w:rFonts w:cs="Calibri"/>
          <w:sz w:val="28"/>
          <w:szCs w:val="28"/>
          <w:rtl/>
          <w:lang w:bidi="fa-IR"/>
        </w:rPr>
        <w:pPrChange w:id="3159" w:author="Microsoft account" w:date="2025-10-03T11:27:00Z">
          <w:pPr>
            <w:bidi/>
            <w:spacing w:after="0" w:line="276" w:lineRule="auto"/>
            <w:jc w:val="both"/>
          </w:pPr>
        </w:pPrChange>
      </w:pPr>
    </w:p>
    <w:p w14:paraId="1A20E8F2" w14:textId="77777777" w:rsidR="00D726F1" w:rsidRDefault="00D726F1">
      <w:pPr>
        <w:bidi/>
        <w:spacing w:after="0" w:line="276" w:lineRule="auto"/>
        <w:rPr>
          <w:ins w:id="3160" w:author="Microsoft account" w:date="2025-10-03T11:27:00Z"/>
          <w:rFonts w:cs="Calibri"/>
          <w:sz w:val="28"/>
          <w:szCs w:val="28"/>
          <w:rtl/>
          <w:lang w:bidi="fa-IR"/>
        </w:rPr>
        <w:pPrChange w:id="3161" w:author="Microsoft account" w:date="2025-10-03T11:27:00Z">
          <w:pPr>
            <w:bidi/>
            <w:spacing w:after="0" w:line="276" w:lineRule="auto"/>
            <w:jc w:val="both"/>
          </w:pPr>
        </w:pPrChange>
      </w:pPr>
    </w:p>
    <w:p w14:paraId="7B9539C4" w14:textId="77777777" w:rsidR="00D726F1" w:rsidRDefault="00D726F1">
      <w:pPr>
        <w:bidi/>
        <w:spacing w:after="0" w:line="276" w:lineRule="auto"/>
        <w:rPr>
          <w:ins w:id="3162" w:author="Microsoft account" w:date="2025-10-03T11:27:00Z"/>
          <w:rFonts w:cs="Calibri"/>
          <w:sz w:val="28"/>
          <w:szCs w:val="28"/>
          <w:rtl/>
          <w:lang w:bidi="fa-IR"/>
        </w:rPr>
        <w:pPrChange w:id="3163" w:author="Microsoft account" w:date="2025-10-03T11:27:00Z">
          <w:pPr>
            <w:bidi/>
            <w:spacing w:after="0" w:line="276" w:lineRule="auto"/>
            <w:jc w:val="both"/>
          </w:pPr>
        </w:pPrChange>
      </w:pPr>
    </w:p>
    <w:p w14:paraId="26D61AB4" w14:textId="77777777" w:rsidR="00D726F1" w:rsidRDefault="00D726F1">
      <w:pPr>
        <w:bidi/>
        <w:spacing w:after="0" w:line="276" w:lineRule="auto"/>
        <w:rPr>
          <w:ins w:id="3164" w:author="Microsoft account" w:date="2025-10-03T11:27:00Z"/>
          <w:rFonts w:cs="Calibri"/>
          <w:sz w:val="28"/>
          <w:szCs w:val="28"/>
          <w:rtl/>
          <w:lang w:bidi="fa-IR"/>
        </w:rPr>
        <w:pPrChange w:id="3165" w:author="Microsoft account" w:date="2025-10-03T11:27:00Z">
          <w:pPr>
            <w:bidi/>
            <w:spacing w:after="0" w:line="276" w:lineRule="auto"/>
            <w:jc w:val="both"/>
          </w:pPr>
        </w:pPrChange>
      </w:pPr>
    </w:p>
    <w:p w14:paraId="7ECB20A9" w14:textId="77777777" w:rsidR="00D726F1" w:rsidRDefault="00D726F1">
      <w:pPr>
        <w:bidi/>
        <w:spacing w:after="0" w:line="276" w:lineRule="auto"/>
        <w:rPr>
          <w:ins w:id="3166" w:author="Microsoft account" w:date="2025-10-03T11:27:00Z"/>
          <w:rFonts w:cs="Calibri"/>
          <w:sz w:val="28"/>
          <w:szCs w:val="28"/>
          <w:rtl/>
          <w:lang w:bidi="fa-IR"/>
        </w:rPr>
        <w:pPrChange w:id="3167" w:author="Microsoft account" w:date="2025-10-03T11:27:00Z">
          <w:pPr>
            <w:bidi/>
            <w:spacing w:after="0" w:line="276" w:lineRule="auto"/>
            <w:jc w:val="both"/>
          </w:pPr>
        </w:pPrChange>
      </w:pPr>
    </w:p>
    <w:p w14:paraId="51B0F937" w14:textId="0EDC22DB" w:rsidR="00D726F1" w:rsidRDefault="0060751C">
      <w:pPr>
        <w:bidi/>
        <w:spacing w:after="0" w:line="276" w:lineRule="auto"/>
        <w:rPr>
          <w:ins w:id="3168" w:author="Microsoft account" w:date="2025-10-03T11:27:00Z"/>
          <w:rFonts w:cs="Calibri"/>
          <w:sz w:val="28"/>
          <w:szCs w:val="28"/>
          <w:rtl/>
          <w:lang w:bidi="fa-IR"/>
        </w:rPr>
        <w:pPrChange w:id="3169" w:author="Microsoft account" w:date="2025-10-03T11:27:00Z">
          <w:pPr>
            <w:bidi/>
            <w:spacing w:after="0" w:line="276" w:lineRule="auto"/>
            <w:jc w:val="both"/>
          </w:pPr>
        </w:pPrChange>
      </w:pPr>
      <w:bookmarkStart w:id="3170" w:name="I4040712"/>
      <w:ins w:id="3171" w:author="Microsoft account" w:date="2025-10-04T09:41:00Z">
        <w:r>
          <w:rPr>
            <w:rFonts w:cs="Calibri" w:hint="cs"/>
            <w:sz w:val="28"/>
            <w:szCs w:val="28"/>
            <w:rtl/>
            <w:lang w:bidi="fa-IR"/>
          </w:rPr>
          <w:lastRenderedPageBreak/>
          <w:t>ادامه</w:t>
        </w:r>
      </w:ins>
    </w:p>
    <w:bookmarkEnd w:id="3170"/>
    <w:p w14:paraId="0D559CB5" w14:textId="77777777" w:rsidR="00D726F1" w:rsidRDefault="00D726F1">
      <w:pPr>
        <w:bidi/>
        <w:spacing w:after="0" w:line="276" w:lineRule="auto"/>
        <w:rPr>
          <w:ins w:id="3172" w:author="Microsoft account" w:date="2025-10-03T11:27:00Z"/>
          <w:rFonts w:cs="Calibri"/>
          <w:sz w:val="28"/>
          <w:szCs w:val="28"/>
          <w:rtl/>
          <w:lang w:bidi="fa-IR"/>
        </w:rPr>
        <w:pPrChange w:id="3173" w:author="Microsoft account" w:date="2025-10-03T11:27:00Z">
          <w:pPr>
            <w:bidi/>
            <w:spacing w:after="0" w:line="276" w:lineRule="auto"/>
            <w:jc w:val="both"/>
          </w:pPr>
        </w:pPrChange>
      </w:pPr>
    </w:p>
    <w:p w14:paraId="28698A8C" w14:textId="50CFDD8B" w:rsidR="00D726F1" w:rsidRDefault="0060751C">
      <w:pPr>
        <w:bidi/>
        <w:spacing w:after="0" w:line="276" w:lineRule="auto"/>
        <w:rPr>
          <w:ins w:id="3174" w:author="Microsoft account" w:date="2025-10-04T09:52:00Z"/>
          <w:rFonts w:cs="Calibri"/>
          <w:sz w:val="28"/>
          <w:szCs w:val="28"/>
          <w:rtl/>
          <w:lang w:bidi="fa-IR"/>
        </w:rPr>
        <w:pPrChange w:id="3175" w:author="Microsoft account" w:date="2025-10-03T11:27:00Z">
          <w:pPr>
            <w:bidi/>
            <w:spacing w:after="0" w:line="276" w:lineRule="auto"/>
            <w:jc w:val="both"/>
          </w:pPr>
        </w:pPrChange>
      </w:pPr>
      <w:ins w:id="3176" w:author="Microsoft account" w:date="2025-10-04T09:42:00Z">
        <w:r>
          <w:rPr>
            <w:rFonts w:cs="Calibri" w:hint="cs"/>
            <w:sz w:val="28"/>
            <w:szCs w:val="28"/>
            <w:rtl/>
            <w:lang w:bidi="fa-IR"/>
          </w:rPr>
          <w:t>-</w:t>
        </w:r>
      </w:ins>
      <w:ins w:id="3177"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78" w:author="Microsoft account" w:date="2025-10-04T09:53:00Z"/>
          <w:rFonts w:cs="Calibri"/>
          <w:sz w:val="28"/>
          <w:szCs w:val="28"/>
          <w:rtl/>
          <w:lang w:bidi="fa-IR"/>
        </w:rPr>
        <w:pPrChange w:id="3179" w:author="Microsoft account" w:date="2025-10-04T09:53:00Z">
          <w:pPr>
            <w:bidi/>
            <w:spacing w:after="0" w:line="276" w:lineRule="auto"/>
            <w:jc w:val="both"/>
          </w:pPr>
        </w:pPrChange>
      </w:pPr>
    </w:p>
    <w:p w14:paraId="517300DA" w14:textId="45650A08" w:rsidR="00721849" w:rsidRDefault="00721849">
      <w:pPr>
        <w:bidi/>
        <w:spacing w:after="0" w:line="276" w:lineRule="auto"/>
        <w:rPr>
          <w:ins w:id="3180" w:author="Microsoft account" w:date="2025-10-04T09:53:00Z"/>
          <w:rFonts w:cs="Calibri"/>
          <w:sz w:val="28"/>
          <w:szCs w:val="28"/>
          <w:lang w:bidi="fa-IR"/>
        </w:rPr>
        <w:pPrChange w:id="3181" w:author="Microsoft account" w:date="2025-10-04T09:53:00Z">
          <w:pPr>
            <w:bidi/>
            <w:spacing w:after="0" w:line="276" w:lineRule="auto"/>
            <w:jc w:val="both"/>
          </w:pPr>
        </w:pPrChange>
      </w:pPr>
      <w:ins w:id="3182"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83" w:author="Microsoft account" w:date="2025-10-04T09:53:00Z"/>
          <w:rFonts w:cs="Calibri"/>
          <w:sz w:val="28"/>
          <w:szCs w:val="28"/>
          <w:lang w:bidi="fa-IR"/>
        </w:rPr>
        <w:pPrChange w:id="3184" w:author="Microsoft account" w:date="2025-10-04T09:53:00Z">
          <w:pPr>
            <w:bidi/>
            <w:spacing w:after="0" w:line="276" w:lineRule="auto"/>
            <w:jc w:val="both"/>
          </w:pPr>
        </w:pPrChange>
      </w:pPr>
    </w:p>
    <w:p w14:paraId="503EADC5" w14:textId="67724CC9" w:rsidR="00721849" w:rsidRDefault="00721849">
      <w:pPr>
        <w:bidi/>
        <w:spacing w:after="0" w:line="276" w:lineRule="auto"/>
        <w:rPr>
          <w:ins w:id="3185" w:author="Microsoft account" w:date="2025-10-04T09:57:00Z"/>
          <w:rFonts w:cs="Calibri"/>
          <w:sz w:val="28"/>
          <w:szCs w:val="28"/>
          <w:rtl/>
          <w:lang w:bidi="fa-IR"/>
        </w:rPr>
        <w:pPrChange w:id="3186" w:author="Microsoft account" w:date="2025-10-04T09:53:00Z">
          <w:pPr>
            <w:bidi/>
            <w:spacing w:after="0" w:line="276" w:lineRule="auto"/>
            <w:jc w:val="both"/>
          </w:pPr>
        </w:pPrChange>
      </w:pPr>
      <w:ins w:id="3187" w:author="Microsoft account" w:date="2025-10-04T09:53:00Z">
        <w:r>
          <w:rPr>
            <w:rFonts w:cs="Calibri"/>
            <w:sz w:val="28"/>
            <w:szCs w:val="28"/>
            <w:lang w:bidi="fa-IR"/>
          </w:rPr>
          <w:t>-</w:t>
        </w:r>
      </w:ins>
      <w:ins w:id="3188" w:author="Microsoft account" w:date="2025-10-04T09:55:00Z">
        <w:r>
          <w:rPr>
            <w:rFonts w:cs="Calibri" w:hint="cs"/>
            <w:sz w:val="28"/>
            <w:szCs w:val="28"/>
            <w:rtl/>
            <w:lang w:bidi="fa-IR"/>
          </w:rPr>
          <w:t xml:space="preserve">خب حالا میخوایم بریم سراغ کاری که براش اومدیم تو این قسمت. </w:t>
        </w:r>
      </w:ins>
      <w:ins w:id="3189"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90"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91" w:author="Microsoft account" w:date="2025-10-05T09:57:00Z"/>
          <w:rFonts w:cs="Calibri"/>
          <w:sz w:val="28"/>
          <w:szCs w:val="28"/>
          <w:lang w:bidi="fa-IR"/>
        </w:rPr>
        <w:pPrChange w:id="3192" w:author="Microsoft account" w:date="2025-10-04T09:57:00Z">
          <w:pPr>
            <w:bidi/>
            <w:spacing w:after="0" w:line="276" w:lineRule="auto"/>
            <w:jc w:val="both"/>
          </w:pPr>
        </w:pPrChange>
      </w:pPr>
      <w:ins w:id="3193" w:author="Microsoft account" w:date="2025-10-04T09:58:00Z">
        <w:r w:rsidRPr="00652B98">
          <w:rPr>
            <w:rFonts w:cs="Calibri"/>
            <w:noProof/>
            <w:sz w:val="28"/>
            <w:szCs w:val="28"/>
            <w:rPrChange w:id="3194"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95" w:author="Microsoft account" w:date="2025-10-04T09:57:00Z"/>
          <w:rFonts w:cs="Calibri"/>
          <w:sz w:val="28"/>
          <w:szCs w:val="28"/>
          <w:rtl/>
          <w:lang w:bidi="fa-IR"/>
        </w:rPr>
        <w:pPrChange w:id="3196" w:author="Microsoft account" w:date="2025-10-05T09:57:00Z">
          <w:pPr>
            <w:bidi/>
            <w:spacing w:after="0" w:line="276" w:lineRule="auto"/>
            <w:jc w:val="both"/>
          </w:pPr>
        </w:pPrChange>
      </w:pPr>
      <w:ins w:id="3197"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98"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99"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00" w:author="Microsoft account" w:date="2025-10-04T09:58:00Z"/>
          <w:rFonts w:cs="Calibri"/>
          <w:sz w:val="28"/>
          <w:szCs w:val="28"/>
          <w:rtl/>
          <w:lang w:bidi="fa-IR"/>
        </w:rPr>
        <w:pPrChange w:id="3201" w:author="Microsoft account" w:date="2025-10-04T09:57:00Z">
          <w:pPr>
            <w:bidi/>
            <w:spacing w:after="0" w:line="276" w:lineRule="auto"/>
            <w:jc w:val="both"/>
          </w:pPr>
        </w:pPrChange>
      </w:pPr>
    </w:p>
    <w:p w14:paraId="26F8BC33" w14:textId="6F3FDF43" w:rsidR="00652B98" w:rsidRDefault="00652B98">
      <w:pPr>
        <w:bidi/>
        <w:spacing w:after="0" w:line="276" w:lineRule="auto"/>
        <w:rPr>
          <w:ins w:id="3202" w:author="Microsoft account" w:date="2025-10-04T10:04:00Z"/>
          <w:rFonts w:cs="Calibri"/>
          <w:sz w:val="28"/>
          <w:szCs w:val="28"/>
          <w:rtl/>
          <w:lang w:bidi="fa-IR"/>
        </w:rPr>
        <w:pPrChange w:id="3203" w:author="Microsoft account" w:date="2025-10-04T09:58:00Z">
          <w:pPr>
            <w:bidi/>
            <w:spacing w:after="0" w:line="276" w:lineRule="auto"/>
            <w:jc w:val="both"/>
          </w:pPr>
        </w:pPrChange>
      </w:pPr>
      <w:ins w:id="3204" w:author="Microsoft account" w:date="2025-10-04T09:57:00Z">
        <w:r>
          <w:rPr>
            <w:rFonts w:cs="Calibri" w:hint="cs"/>
            <w:sz w:val="28"/>
            <w:szCs w:val="28"/>
            <w:rtl/>
            <w:lang w:bidi="fa-IR"/>
          </w:rPr>
          <w:t>-</w:t>
        </w:r>
      </w:ins>
      <w:ins w:id="3205" w:author="Microsoft account" w:date="2025-10-04T10:02:00Z">
        <w:r>
          <w:rPr>
            <w:rFonts w:cs="Calibri" w:hint="cs"/>
            <w:sz w:val="28"/>
            <w:szCs w:val="28"/>
            <w:rtl/>
            <w:lang w:bidi="fa-IR"/>
          </w:rPr>
          <w:t xml:space="preserve">خب در ابتدا برای راحتی کار زد </w:t>
        </w:r>
      </w:ins>
      <w:ins w:id="3206"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07"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08"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09"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10" w:author="Microsoft account" w:date="2025-10-04T10:04:00Z"/>
          <w:rFonts w:cs="Calibri"/>
          <w:sz w:val="28"/>
          <w:szCs w:val="28"/>
          <w:rtl/>
          <w:lang w:bidi="fa-IR"/>
        </w:rPr>
        <w:pPrChange w:id="3211" w:author="Microsoft account" w:date="2025-10-04T10:04:00Z">
          <w:pPr>
            <w:bidi/>
            <w:spacing w:after="0" w:line="276" w:lineRule="auto"/>
            <w:jc w:val="both"/>
          </w:pPr>
        </w:pPrChange>
      </w:pPr>
      <w:ins w:id="3212" w:author="Microsoft account" w:date="2025-10-04T10:04:00Z">
        <w:r w:rsidRPr="00A0540F">
          <w:rPr>
            <w:rFonts w:cs="Calibri"/>
            <w:noProof/>
            <w:sz w:val="28"/>
            <w:szCs w:val="28"/>
            <w:rPrChange w:id="3213"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14" w:author="Microsoft account" w:date="2025-10-04T10:05:00Z"/>
          <w:rFonts w:cs="Calibri"/>
          <w:sz w:val="28"/>
          <w:szCs w:val="28"/>
          <w:rtl/>
          <w:lang w:bidi="fa-IR"/>
        </w:rPr>
        <w:pPrChange w:id="3215" w:author="Microsoft account" w:date="2025-10-04T10:04:00Z">
          <w:pPr>
            <w:bidi/>
            <w:spacing w:after="0" w:line="276" w:lineRule="auto"/>
            <w:jc w:val="both"/>
          </w:pPr>
        </w:pPrChange>
      </w:pPr>
      <w:ins w:id="3216" w:author="Microsoft account" w:date="2025-10-04T10:04:00Z">
        <w:r>
          <w:rPr>
            <w:rFonts w:cs="Calibri" w:hint="cs"/>
            <w:sz w:val="28"/>
            <w:szCs w:val="28"/>
            <w:rtl/>
            <w:lang w:bidi="fa-IR"/>
          </w:rPr>
          <w:t xml:space="preserve">که </w:t>
        </w:r>
      </w:ins>
      <w:ins w:id="3217"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18" w:author="Microsoft account" w:date="2025-10-04T10:05:00Z"/>
          <w:rFonts w:cs="Calibri"/>
          <w:sz w:val="28"/>
          <w:szCs w:val="28"/>
          <w:rtl/>
          <w:lang w:bidi="fa-IR"/>
        </w:rPr>
        <w:pPrChange w:id="3219" w:author="Microsoft account" w:date="2025-10-04T10:05:00Z">
          <w:pPr>
            <w:bidi/>
            <w:spacing w:after="0" w:line="276" w:lineRule="auto"/>
            <w:jc w:val="both"/>
          </w:pPr>
        </w:pPrChange>
      </w:pPr>
    </w:p>
    <w:p w14:paraId="00C0B528" w14:textId="7D61BFDA" w:rsidR="00A0540F" w:rsidRDefault="00A0540F">
      <w:pPr>
        <w:bidi/>
        <w:spacing w:after="0" w:line="276" w:lineRule="auto"/>
        <w:rPr>
          <w:ins w:id="3220" w:author="Microsoft account" w:date="2025-10-04T10:16:00Z"/>
          <w:rFonts w:cs="Calibri"/>
          <w:sz w:val="28"/>
          <w:szCs w:val="28"/>
          <w:rtl/>
          <w:lang w:bidi="fa-IR"/>
        </w:rPr>
        <w:pPrChange w:id="3221" w:author="Microsoft account" w:date="2025-10-04T10:05:00Z">
          <w:pPr>
            <w:bidi/>
            <w:spacing w:after="0" w:line="276" w:lineRule="auto"/>
            <w:jc w:val="both"/>
          </w:pPr>
        </w:pPrChange>
      </w:pPr>
      <w:ins w:id="3222" w:author="Microsoft account" w:date="2025-10-04T10:05:00Z">
        <w:r>
          <w:rPr>
            <w:rFonts w:cs="Calibri" w:hint="cs"/>
            <w:sz w:val="28"/>
            <w:szCs w:val="28"/>
            <w:rtl/>
            <w:lang w:bidi="fa-IR"/>
          </w:rPr>
          <w:t>-</w:t>
        </w:r>
      </w:ins>
      <w:ins w:id="3223"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24" w:author="Microsoft account" w:date="2025-10-05T09:59:00Z">
        <w:r w:rsidR="00EC728E">
          <w:rPr>
            <w:rFonts w:cs="Calibri" w:hint="cs"/>
            <w:sz w:val="28"/>
            <w:szCs w:val="28"/>
            <w:rtl/>
            <w:lang w:bidi="fa-IR"/>
          </w:rPr>
          <w:t xml:space="preserve"> </w:t>
        </w:r>
      </w:ins>
      <w:ins w:id="3225" w:author="Microsoft account" w:date="2025-10-04T10:13:00Z">
        <w:r w:rsidR="00F04D31">
          <w:rPr>
            <w:rFonts w:cs="Calibri" w:hint="cs"/>
            <w:sz w:val="28"/>
            <w:szCs w:val="28"/>
            <w:rtl/>
            <w:lang w:bidi="fa-IR"/>
          </w:rPr>
          <w:t xml:space="preserve">رو بخونیم باید چکار کنیم ، باید روش </w:t>
        </w:r>
      </w:ins>
      <w:ins w:id="3226"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27"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28"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29"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30" w:author="Microsoft account" w:date="2025-10-05T10:01:00Z">
        <w:r w:rsidR="00EC728E">
          <w:rPr>
            <w:rFonts w:cs="Calibri" w:hint="cs"/>
            <w:sz w:val="18"/>
            <w:szCs w:val="18"/>
            <w:rtl/>
            <w:lang w:bidi="fa-IR"/>
          </w:rPr>
          <w:t xml:space="preserve">  .</w:t>
        </w:r>
      </w:ins>
      <w:ins w:id="3231"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32" w:author="Microsoft account" w:date="2025-10-04T10:16:00Z"/>
          <w:rFonts w:cs="Calibri"/>
          <w:sz w:val="28"/>
          <w:szCs w:val="28"/>
          <w:rtl/>
          <w:lang w:bidi="fa-IR"/>
        </w:rPr>
        <w:pPrChange w:id="3233" w:author="Microsoft account" w:date="2025-10-04T10:16:00Z">
          <w:pPr>
            <w:bidi/>
            <w:spacing w:after="0" w:line="276" w:lineRule="auto"/>
            <w:jc w:val="both"/>
          </w:pPr>
        </w:pPrChange>
      </w:pPr>
    </w:p>
    <w:p w14:paraId="49DC8E15" w14:textId="49E15C9C"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6:00Z">
          <w:pPr>
            <w:bidi/>
            <w:spacing w:after="0" w:line="276" w:lineRule="auto"/>
            <w:jc w:val="both"/>
          </w:pPr>
        </w:pPrChange>
      </w:pPr>
      <w:ins w:id="3236"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37"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38"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39"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9:00Z">
          <w:pPr>
            <w:bidi/>
            <w:spacing w:after="0" w:line="276" w:lineRule="auto"/>
            <w:jc w:val="both"/>
          </w:pPr>
        </w:pPrChange>
      </w:pPr>
      <w:ins w:id="3242" w:author="Microsoft account" w:date="2025-10-04T10:19:00Z">
        <w:r w:rsidRPr="00CE2EC0">
          <w:rPr>
            <w:rFonts w:cs="Calibri"/>
            <w:noProof/>
            <w:sz w:val="28"/>
            <w:szCs w:val="28"/>
            <w:rPrChange w:id="3243"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44" w:author="Microsoft account" w:date="2025-10-04T10:19:00Z"/>
          <w:rFonts w:cs="Calibri"/>
          <w:sz w:val="28"/>
          <w:szCs w:val="28"/>
          <w:rtl/>
          <w:lang w:bidi="fa-IR"/>
        </w:rPr>
        <w:pPrChange w:id="3245" w:author="Microsoft account" w:date="2025-10-04T10:19:00Z">
          <w:pPr>
            <w:bidi/>
            <w:spacing w:after="0" w:line="276" w:lineRule="auto"/>
            <w:jc w:val="both"/>
          </w:pPr>
        </w:pPrChange>
      </w:pPr>
    </w:p>
    <w:p w14:paraId="269BE492" w14:textId="27D60BFC" w:rsidR="00CE2EC0" w:rsidRDefault="00CE2EC0">
      <w:pPr>
        <w:bidi/>
        <w:spacing w:after="0" w:line="276" w:lineRule="auto"/>
        <w:rPr>
          <w:ins w:id="3246" w:author="Microsoft account" w:date="2025-10-04T10:19:00Z"/>
          <w:rFonts w:cs="Calibri"/>
          <w:sz w:val="28"/>
          <w:szCs w:val="28"/>
          <w:rtl/>
          <w:lang w:bidi="fa-IR"/>
        </w:rPr>
        <w:pPrChange w:id="3247" w:author="Microsoft account" w:date="2025-10-04T10:19:00Z">
          <w:pPr>
            <w:bidi/>
            <w:spacing w:after="0" w:line="276" w:lineRule="auto"/>
            <w:jc w:val="both"/>
          </w:pPr>
        </w:pPrChange>
      </w:pPr>
      <w:ins w:id="3248"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49" w:author="Microsoft account" w:date="2025-10-04T10:19:00Z"/>
          <w:rFonts w:cs="Calibri"/>
          <w:sz w:val="28"/>
          <w:szCs w:val="28"/>
          <w:rtl/>
          <w:lang w:bidi="fa-IR"/>
        </w:rPr>
        <w:pPrChange w:id="3250" w:author="Microsoft account" w:date="2025-10-04T10:19:00Z">
          <w:pPr>
            <w:bidi/>
            <w:spacing w:after="0" w:line="276" w:lineRule="auto"/>
            <w:jc w:val="both"/>
          </w:pPr>
        </w:pPrChange>
      </w:pPr>
    </w:p>
    <w:p w14:paraId="59968FB9" w14:textId="5F01AC6E" w:rsidR="00CE2EC0" w:rsidRDefault="00CE2EC0">
      <w:pPr>
        <w:bidi/>
        <w:spacing w:after="0" w:line="276" w:lineRule="auto"/>
        <w:rPr>
          <w:ins w:id="3251" w:author="Microsoft account" w:date="2025-10-04T11:20:00Z"/>
          <w:rFonts w:cs="Calibri"/>
          <w:sz w:val="28"/>
          <w:szCs w:val="28"/>
          <w:lang w:bidi="fa-IR"/>
        </w:rPr>
        <w:pPrChange w:id="3252" w:author="Microsoft account" w:date="2025-10-04T10:19:00Z">
          <w:pPr>
            <w:bidi/>
            <w:spacing w:after="0" w:line="276" w:lineRule="auto"/>
            <w:jc w:val="both"/>
          </w:pPr>
        </w:pPrChange>
      </w:pPr>
      <w:ins w:id="3253"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54"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55"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56" w:author="Microsoft account" w:date="2025-10-04T11:20:00Z"/>
          <w:rFonts w:cs="Calibri"/>
          <w:sz w:val="28"/>
          <w:szCs w:val="28"/>
          <w:lang w:bidi="fa-IR"/>
        </w:rPr>
        <w:pPrChange w:id="3257" w:author="Microsoft account" w:date="2025-10-04T11:20:00Z">
          <w:pPr>
            <w:bidi/>
            <w:spacing w:after="0" w:line="276" w:lineRule="auto"/>
            <w:jc w:val="both"/>
          </w:pPr>
        </w:pPrChange>
      </w:pPr>
    </w:p>
    <w:p w14:paraId="532FC066" w14:textId="3AFBB816" w:rsidR="00B44DB5" w:rsidRDefault="00B44DB5">
      <w:pPr>
        <w:bidi/>
        <w:spacing w:after="0" w:line="276" w:lineRule="auto"/>
        <w:rPr>
          <w:ins w:id="3258" w:author="Microsoft account" w:date="2025-10-04T11:21:00Z"/>
          <w:rFonts w:cs="Calibri"/>
          <w:sz w:val="28"/>
          <w:szCs w:val="28"/>
          <w:rtl/>
          <w:lang w:bidi="fa-IR"/>
        </w:rPr>
        <w:pPrChange w:id="3259" w:author="Microsoft account" w:date="2025-10-04T11:20:00Z">
          <w:pPr>
            <w:bidi/>
            <w:spacing w:after="0" w:line="276" w:lineRule="auto"/>
            <w:jc w:val="both"/>
          </w:pPr>
        </w:pPrChange>
      </w:pPr>
      <w:ins w:id="3260"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61"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62" w:author="Microsoft account" w:date="2025-10-03T11:27:00Z"/>
          <w:rFonts w:cs="Calibri"/>
          <w:sz w:val="28"/>
          <w:szCs w:val="28"/>
          <w:rtl/>
          <w:lang w:bidi="fa-IR"/>
          <w:rPrChange w:id="3263" w:author="Microsoft account" w:date="2025-10-04T09:57:00Z">
            <w:rPr>
              <w:ins w:id="3264" w:author="Microsoft account" w:date="2025-10-03T11:27:00Z"/>
              <w:rtl/>
              <w:lang w:bidi="fa-IR"/>
            </w:rPr>
          </w:rPrChange>
        </w:rPr>
        <w:pPrChange w:id="3265" w:author="Microsoft account" w:date="2025-10-04T11:22:00Z">
          <w:pPr>
            <w:bidi/>
            <w:spacing w:after="0" w:line="276" w:lineRule="auto"/>
            <w:jc w:val="both"/>
          </w:pPr>
        </w:pPrChange>
      </w:pPr>
      <w:ins w:id="3266"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67" w:author="Microsoft account" w:date="2025-10-03T11:27:00Z"/>
          <w:rFonts w:cs="Calibri"/>
          <w:sz w:val="28"/>
          <w:szCs w:val="28"/>
          <w:rtl/>
          <w:lang w:bidi="fa-IR"/>
        </w:rPr>
        <w:pPrChange w:id="3268" w:author="Microsoft account" w:date="2025-10-03T11:27:00Z">
          <w:pPr>
            <w:bidi/>
            <w:spacing w:after="0" w:line="276" w:lineRule="auto"/>
            <w:jc w:val="both"/>
          </w:pPr>
        </w:pPrChange>
      </w:pPr>
    </w:p>
    <w:p w14:paraId="132576B1" w14:textId="77777777" w:rsidR="00D726F1" w:rsidRDefault="00D726F1">
      <w:pPr>
        <w:bidi/>
        <w:spacing w:after="0" w:line="276" w:lineRule="auto"/>
        <w:rPr>
          <w:ins w:id="3269" w:author="Microsoft account" w:date="2025-10-03T10:58:00Z"/>
          <w:rFonts w:cs="Calibri"/>
          <w:sz w:val="28"/>
          <w:szCs w:val="28"/>
          <w:rtl/>
          <w:lang w:bidi="fa-IR"/>
        </w:rPr>
        <w:pPrChange w:id="3270" w:author="Microsoft account" w:date="2025-10-03T11:27:00Z">
          <w:pPr>
            <w:bidi/>
            <w:spacing w:after="0" w:line="276" w:lineRule="auto"/>
            <w:jc w:val="both"/>
          </w:pPr>
        </w:pPrChange>
      </w:pPr>
    </w:p>
    <w:p w14:paraId="3650C0BC" w14:textId="2DC2379C" w:rsidR="002763AA" w:rsidRDefault="002763AA">
      <w:pPr>
        <w:bidi/>
        <w:spacing w:after="0" w:line="276" w:lineRule="auto"/>
        <w:rPr>
          <w:ins w:id="3271" w:author="Microsoft account" w:date="2025-10-04T09:41:00Z"/>
          <w:rFonts w:cs="Calibri"/>
          <w:sz w:val="28"/>
          <w:szCs w:val="28"/>
          <w:rtl/>
          <w:lang w:bidi="fa-IR"/>
        </w:rPr>
        <w:pPrChange w:id="3272" w:author="Microsoft account" w:date="2025-10-04T09:41:00Z">
          <w:pPr>
            <w:bidi/>
            <w:spacing w:after="0" w:line="276" w:lineRule="auto"/>
            <w:jc w:val="both"/>
          </w:pPr>
        </w:pPrChange>
      </w:pPr>
    </w:p>
    <w:p w14:paraId="2E31F477" w14:textId="77777777" w:rsidR="0060751C" w:rsidRDefault="0060751C">
      <w:pPr>
        <w:bidi/>
        <w:spacing w:after="0" w:line="276" w:lineRule="auto"/>
        <w:rPr>
          <w:ins w:id="3273" w:author="Microsoft account" w:date="2025-10-04T09:41:00Z"/>
          <w:rFonts w:cs="Calibri"/>
          <w:sz w:val="28"/>
          <w:szCs w:val="28"/>
          <w:rtl/>
          <w:lang w:bidi="fa-IR"/>
        </w:rPr>
        <w:pPrChange w:id="3274" w:author="Microsoft account" w:date="2025-10-04T09:41:00Z">
          <w:pPr>
            <w:bidi/>
            <w:spacing w:after="0" w:line="276" w:lineRule="auto"/>
            <w:jc w:val="both"/>
          </w:pPr>
        </w:pPrChange>
      </w:pPr>
    </w:p>
    <w:p w14:paraId="4D7C48F4" w14:textId="0D189F95" w:rsidR="0060751C" w:rsidRDefault="0060751C">
      <w:pPr>
        <w:spacing w:after="0" w:line="240" w:lineRule="auto"/>
        <w:rPr>
          <w:ins w:id="3275" w:author="Microsoft account" w:date="2025-10-04T09:41:00Z"/>
          <w:rFonts w:cs="Calibri"/>
          <w:sz w:val="28"/>
          <w:szCs w:val="28"/>
          <w:rtl/>
          <w:lang w:bidi="fa-IR"/>
        </w:rPr>
      </w:pPr>
      <w:ins w:id="3276"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77" w:author="Microsoft account" w:date="2025-10-05T10:08:00Z"/>
          <w:rFonts w:cs="Calibri"/>
          <w:sz w:val="28"/>
          <w:szCs w:val="28"/>
          <w:rtl/>
          <w:lang w:bidi="fa-IR"/>
        </w:rPr>
        <w:pPrChange w:id="3278" w:author="Microsoft account" w:date="2025-10-04T09:41:00Z">
          <w:pPr>
            <w:bidi/>
            <w:spacing w:after="0" w:line="276" w:lineRule="auto"/>
            <w:jc w:val="both"/>
          </w:pPr>
        </w:pPrChange>
      </w:pPr>
      <w:bookmarkStart w:id="3279" w:name="I4040713"/>
      <w:ins w:id="3280" w:author="Microsoft account" w:date="2025-10-05T10:08:00Z">
        <w:r>
          <w:rPr>
            <w:rFonts w:cs="Calibri" w:hint="cs"/>
            <w:sz w:val="28"/>
            <w:szCs w:val="28"/>
            <w:rtl/>
            <w:lang w:bidi="fa-IR"/>
          </w:rPr>
          <w:lastRenderedPageBreak/>
          <w:t>ادامه</w:t>
        </w:r>
      </w:ins>
    </w:p>
    <w:bookmarkEnd w:id="3279"/>
    <w:p w14:paraId="65D1EDCB" w14:textId="77777777" w:rsidR="0006117F" w:rsidRDefault="0006117F">
      <w:pPr>
        <w:bidi/>
        <w:spacing w:after="0" w:line="276" w:lineRule="auto"/>
        <w:rPr>
          <w:ins w:id="3281" w:author="Microsoft account" w:date="2025-10-05T10:08:00Z"/>
          <w:rFonts w:cs="Calibri"/>
          <w:sz w:val="28"/>
          <w:szCs w:val="28"/>
          <w:rtl/>
          <w:lang w:bidi="fa-IR"/>
        </w:rPr>
        <w:pPrChange w:id="3282" w:author="Microsoft account" w:date="2025-10-05T10:08:00Z">
          <w:pPr>
            <w:bidi/>
            <w:spacing w:after="0" w:line="276" w:lineRule="auto"/>
            <w:jc w:val="both"/>
          </w:pPr>
        </w:pPrChange>
      </w:pPr>
    </w:p>
    <w:p w14:paraId="51AEE697" w14:textId="1D42ED6D" w:rsidR="0006117F" w:rsidRDefault="0006117F">
      <w:pPr>
        <w:bidi/>
        <w:spacing w:after="0" w:line="276" w:lineRule="auto"/>
        <w:rPr>
          <w:ins w:id="3283" w:author="Microsoft account" w:date="2025-10-05T11:37:00Z"/>
          <w:rFonts w:cs="Calibri"/>
          <w:sz w:val="28"/>
          <w:szCs w:val="28"/>
          <w:rtl/>
          <w:lang w:bidi="fa-IR"/>
        </w:rPr>
        <w:pPrChange w:id="3284" w:author="Microsoft account" w:date="2025-10-05T10:08:00Z">
          <w:pPr>
            <w:bidi/>
            <w:spacing w:after="0" w:line="276" w:lineRule="auto"/>
            <w:jc w:val="both"/>
          </w:pPr>
        </w:pPrChange>
      </w:pPr>
      <w:ins w:id="3285" w:author="Microsoft account" w:date="2025-10-05T10:09:00Z">
        <w:r>
          <w:rPr>
            <w:rFonts w:cs="Calibri" w:hint="cs"/>
            <w:sz w:val="28"/>
            <w:szCs w:val="28"/>
            <w:rtl/>
            <w:lang w:bidi="fa-IR"/>
          </w:rPr>
          <w:t>-</w:t>
        </w:r>
      </w:ins>
      <w:ins w:id="3286"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87" w:author="Microsoft account" w:date="2025-10-05T11:40:00Z"/>
          <w:rFonts w:cs="Calibri"/>
          <w:sz w:val="28"/>
          <w:szCs w:val="28"/>
          <w:rtl/>
          <w:lang w:bidi="fa-IR"/>
        </w:rPr>
        <w:pPrChange w:id="3288" w:author="Microsoft account" w:date="2025-10-05T11:38:00Z">
          <w:pPr>
            <w:bidi/>
            <w:spacing w:after="0" w:line="276" w:lineRule="auto"/>
            <w:jc w:val="both"/>
          </w:pPr>
        </w:pPrChange>
      </w:pPr>
      <w:ins w:id="3289"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90"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91"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92"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93" w:author="Microsoft account" w:date="2025-10-05T11:40:00Z"/>
          <w:rFonts w:cs="Calibri"/>
          <w:sz w:val="28"/>
          <w:szCs w:val="28"/>
          <w:rtl/>
          <w:lang w:bidi="fa-IR"/>
        </w:rPr>
        <w:pPrChange w:id="3294" w:author="Microsoft account" w:date="2025-10-05T11:40:00Z">
          <w:pPr>
            <w:bidi/>
            <w:spacing w:after="0" w:line="276" w:lineRule="auto"/>
            <w:jc w:val="both"/>
          </w:pPr>
        </w:pPrChange>
      </w:pPr>
    </w:p>
    <w:p w14:paraId="3BF7C9BA" w14:textId="7127F534" w:rsidR="00F0180E" w:rsidRDefault="005A4641">
      <w:pPr>
        <w:bidi/>
        <w:spacing w:after="0" w:line="276" w:lineRule="auto"/>
        <w:rPr>
          <w:ins w:id="3295" w:author="Microsoft account" w:date="2025-10-05T11:41:00Z"/>
          <w:rFonts w:cs="Calibri"/>
          <w:sz w:val="28"/>
          <w:szCs w:val="28"/>
          <w:rtl/>
          <w:lang w:bidi="fa-IR"/>
        </w:rPr>
        <w:pPrChange w:id="3296" w:author="Microsoft account" w:date="2025-10-05T11:40:00Z">
          <w:pPr>
            <w:bidi/>
            <w:spacing w:after="0" w:line="276" w:lineRule="auto"/>
            <w:jc w:val="both"/>
          </w:pPr>
        </w:pPrChange>
      </w:pPr>
      <w:ins w:id="3297"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98" w:author="Microsoft account" w:date="2025-10-05T11:42:00Z"/>
          <w:rFonts w:cs="Calibri"/>
          <w:sz w:val="28"/>
          <w:szCs w:val="28"/>
          <w:rtl/>
          <w:lang w:bidi="fa-IR"/>
        </w:rPr>
        <w:pPrChange w:id="3299" w:author="Microsoft account" w:date="2025-10-05T11:42:00Z">
          <w:pPr>
            <w:bidi/>
            <w:spacing w:after="0" w:line="276" w:lineRule="auto"/>
            <w:jc w:val="both"/>
          </w:pPr>
        </w:pPrChange>
      </w:pPr>
      <w:ins w:id="3300"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01" w:author="Microsoft account" w:date="2025-10-05T11:42:00Z"/>
          <w:rFonts w:cs="Calibri"/>
          <w:sz w:val="28"/>
          <w:szCs w:val="28"/>
          <w:rtl/>
          <w:lang w:bidi="fa-IR"/>
        </w:rPr>
        <w:pPrChange w:id="3302"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03" w:author="Microsoft account" w:date="2025-10-05T11:42:00Z"/>
          <w:rFonts w:cs="Calibri"/>
          <w:sz w:val="28"/>
          <w:szCs w:val="28"/>
          <w:lang w:bidi="fa-IR"/>
        </w:rPr>
        <w:pPrChange w:id="3304" w:author="Microsoft account" w:date="2025-10-05T11:42:00Z">
          <w:pPr>
            <w:bidi/>
            <w:spacing w:after="0" w:line="276" w:lineRule="auto"/>
            <w:jc w:val="both"/>
          </w:pPr>
        </w:pPrChange>
      </w:pPr>
      <w:ins w:id="3305"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06" w:author="Microsoft account" w:date="2025-10-05T12:03:00Z"/>
          <w:rFonts w:cs="Calibri"/>
          <w:sz w:val="28"/>
          <w:szCs w:val="28"/>
          <w:rtl/>
          <w:lang w:bidi="fa-IR"/>
        </w:rPr>
        <w:pPrChange w:id="3307" w:author="Microsoft account" w:date="2025-10-05T11:42:00Z">
          <w:pPr>
            <w:bidi/>
            <w:spacing w:after="0" w:line="276" w:lineRule="auto"/>
            <w:jc w:val="both"/>
          </w:pPr>
        </w:pPrChange>
      </w:pPr>
    </w:p>
    <w:p w14:paraId="7DFBACD7" w14:textId="25B9D253" w:rsidR="00B455A9" w:rsidRDefault="00B455A9">
      <w:pPr>
        <w:bidi/>
        <w:spacing w:after="0" w:line="276" w:lineRule="auto"/>
        <w:rPr>
          <w:ins w:id="3308" w:author="Microsoft account" w:date="2025-10-05T12:03:00Z"/>
          <w:rFonts w:cs="Calibri"/>
          <w:sz w:val="28"/>
          <w:szCs w:val="28"/>
          <w:rtl/>
          <w:lang w:bidi="fa-IR"/>
        </w:rPr>
        <w:pPrChange w:id="3309" w:author="Microsoft account" w:date="2025-10-05T12:03:00Z">
          <w:pPr>
            <w:bidi/>
            <w:spacing w:after="0" w:line="276" w:lineRule="auto"/>
            <w:jc w:val="both"/>
          </w:pPr>
        </w:pPrChange>
      </w:pPr>
      <w:ins w:id="3310"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11" w:author="Microsoft account" w:date="2025-10-05T12:04:00Z"/>
          <w:rFonts w:cs="Calibri"/>
          <w:sz w:val="28"/>
          <w:szCs w:val="28"/>
          <w:rtl/>
          <w:lang w:bidi="fa-IR"/>
        </w:rPr>
        <w:pPrChange w:id="3312" w:author="Microsoft account" w:date="2025-10-05T12:03:00Z">
          <w:pPr>
            <w:bidi/>
            <w:spacing w:after="0" w:line="276" w:lineRule="auto"/>
            <w:jc w:val="both"/>
          </w:pPr>
        </w:pPrChange>
      </w:pPr>
      <w:ins w:id="3313"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14"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15" w:author="Microsoft account" w:date="2025-10-05T12:04:00Z"/>
          <w:rFonts w:cs="Calibri"/>
          <w:sz w:val="28"/>
          <w:szCs w:val="28"/>
          <w:rtl/>
          <w:lang w:bidi="fa-IR"/>
        </w:rPr>
        <w:pPrChange w:id="3316" w:author="Microsoft account" w:date="2025-10-05T12:04:00Z">
          <w:pPr>
            <w:bidi/>
            <w:spacing w:after="0" w:line="276" w:lineRule="auto"/>
            <w:jc w:val="both"/>
          </w:pPr>
        </w:pPrChange>
      </w:pPr>
    </w:p>
    <w:p w14:paraId="05D7ED94" w14:textId="379C6F51" w:rsidR="00B455A9" w:rsidRDefault="00B455A9">
      <w:pPr>
        <w:bidi/>
        <w:spacing w:after="0" w:line="276" w:lineRule="auto"/>
        <w:rPr>
          <w:ins w:id="3317" w:author="Microsoft account" w:date="2025-10-05T12:04:00Z"/>
          <w:rFonts w:cs="Calibri"/>
          <w:sz w:val="28"/>
          <w:szCs w:val="28"/>
          <w:rtl/>
          <w:lang w:bidi="fa-IR"/>
        </w:rPr>
        <w:pPrChange w:id="3318" w:author="Microsoft account" w:date="2025-10-05T12:04:00Z">
          <w:pPr>
            <w:bidi/>
            <w:spacing w:after="0" w:line="276" w:lineRule="auto"/>
            <w:jc w:val="both"/>
          </w:pPr>
        </w:pPrChange>
      </w:pPr>
      <w:ins w:id="3319"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20" w:author="Microsoft account" w:date="2025-10-05T12:05:00Z"/>
          <w:rFonts w:cs="Calibri"/>
          <w:sz w:val="28"/>
          <w:szCs w:val="28"/>
          <w:rtl/>
          <w:lang w:bidi="fa-IR"/>
        </w:rPr>
        <w:pPrChange w:id="3321" w:author="Microsoft account" w:date="2025-10-05T12:04:00Z">
          <w:pPr>
            <w:bidi/>
            <w:spacing w:after="0" w:line="276" w:lineRule="auto"/>
            <w:jc w:val="both"/>
          </w:pPr>
        </w:pPrChange>
      </w:pPr>
      <w:ins w:id="3322"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23"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24" w:author="Microsoft account" w:date="2025-10-05T12:09:00Z"/>
          <w:rFonts w:cs="Calibri"/>
          <w:sz w:val="28"/>
          <w:szCs w:val="28"/>
          <w:rtl/>
          <w:lang w:bidi="fa-IR"/>
        </w:rPr>
        <w:pPrChange w:id="3325" w:author="Microsoft account" w:date="2025-10-05T12:06:00Z">
          <w:pPr>
            <w:bidi/>
            <w:spacing w:after="0" w:line="276" w:lineRule="auto"/>
            <w:jc w:val="both"/>
          </w:pPr>
        </w:pPrChange>
      </w:pPr>
      <w:ins w:id="3326"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27"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28"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29"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30" w:author="Microsoft account" w:date="2025-10-05T12:12:00Z"/>
          <w:rFonts w:cs="Calibri"/>
          <w:sz w:val="28"/>
          <w:szCs w:val="28"/>
          <w:rtl/>
          <w:lang w:bidi="fa-IR"/>
        </w:rPr>
        <w:pPrChange w:id="3331" w:author="Microsoft account" w:date="2025-10-05T12:09:00Z">
          <w:pPr>
            <w:bidi/>
            <w:spacing w:after="0" w:line="276" w:lineRule="auto"/>
            <w:jc w:val="both"/>
          </w:pPr>
        </w:pPrChange>
      </w:pPr>
      <w:ins w:id="3332"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33"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34" w:author="Microsoft account" w:date="2025-10-05T12:09:00Z">
        <w:r>
          <w:rPr>
            <w:rFonts w:cs="Calibri" w:hint="cs"/>
            <w:sz w:val="28"/>
            <w:szCs w:val="28"/>
            <w:rtl/>
            <w:lang w:bidi="fa-IR"/>
          </w:rPr>
          <w:t xml:space="preserve"> جمع آوری کرده و از راهی که گفتم </w:t>
        </w:r>
      </w:ins>
      <w:ins w:id="3335"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36"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37" w:author="Microsoft account" w:date="2025-10-05T12:13:00Z"/>
          <w:rFonts w:cs="Calibri"/>
          <w:sz w:val="28"/>
          <w:szCs w:val="28"/>
          <w:rtl/>
          <w:lang w:bidi="fa-IR"/>
        </w:rPr>
        <w:pPrChange w:id="3338" w:author="Microsoft account" w:date="2025-10-05T12:12:00Z">
          <w:pPr>
            <w:bidi/>
            <w:spacing w:after="0" w:line="276" w:lineRule="auto"/>
            <w:jc w:val="both"/>
          </w:pPr>
        </w:pPrChange>
      </w:pPr>
    </w:p>
    <w:p w14:paraId="7E41A941" w14:textId="5F4F03C0" w:rsidR="00A34EB0" w:rsidRDefault="006748B5">
      <w:pPr>
        <w:bidi/>
        <w:spacing w:after="0" w:line="276" w:lineRule="auto"/>
        <w:rPr>
          <w:ins w:id="3339" w:author="Microsoft account" w:date="2025-10-05T12:14:00Z"/>
          <w:rFonts w:cs="Calibri"/>
          <w:sz w:val="28"/>
          <w:szCs w:val="28"/>
          <w:rtl/>
          <w:lang w:bidi="fa-IR"/>
        </w:rPr>
        <w:pPrChange w:id="3340" w:author="Microsoft account" w:date="2025-10-05T12:14:00Z">
          <w:pPr>
            <w:bidi/>
            <w:spacing w:after="0" w:line="276" w:lineRule="auto"/>
            <w:jc w:val="both"/>
          </w:pPr>
        </w:pPrChange>
      </w:pPr>
      <w:ins w:id="3341"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42"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43" w:author="Microsoft account" w:date="2025-10-05T12:15:00Z"/>
          <w:rFonts w:cs="Calibri"/>
          <w:sz w:val="28"/>
          <w:szCs w:val="28"/>
          <w:rtl/>
          <w:lang w:bidi="fa-IR"/>
        </w:rPr>
        <w:pPrChange w:id="3344" w:author="Microsoft account" w:date="2025-10-05T12:14:00Z">
          <w:pPr>
            <w:bidi/>
            <w:spacing w:after="0" w:line="276" w:lineRule="auto"/>
            <w:jc w:val="both"/>
          </w:pPr>
        </w:pPrChange>
      </w:pPr>
      <w:ins w:id="3345"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46" w:author="Microsoft account" w:date="2025-10-05T12:15:00Z"/>
          <w:rFonts w:cs="Calibri"/>
          <w:sz w:val="28"/>
          <w:szCs w:val="28"/>
          <w:rtl/>
          <w:lang w:bidi="fa-IR"/>
        </w:rPr>
        <w:pPrChange w:id="3347" w:author="Microsoft account" w:date="2025-10-05T12:15:00Z">
          <w:pPr>
            <w:bidi/>
            <w:spacing w:after="0" w:line="276" w:lineRule="auto"/>
            <w:jc w:val="both"/>
          </w:pPr>
        </w:pPrChange>
      </w:pPr>
      <w:ins w:id="3348" w:author="Microsoft account" w:date="2025-10-05T12:15:00Z">
        <w:r w:rsidRPr="00A34EB0">
          <w:rPr>
            <w:rFonts w:cs="Calibri"/>
            <w:noProof/>
            <w:sz w:val="28"/>
            <w:szCs w:val="28"/>
            <w:rPrChange w:id="3349"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50" w:author="Microsoft account" w:date="2025-10-05T12:16:00Z"/>
          <w:rFonts w:cs="Calibri"/>
          <w:sz w:val="28"/>
          <w:szCs w:val="28"/>
          <w:rtl/>
          <w:lang w:bidi="fa-IR"/>
        </w:rPr>
        <w:pPrChange w:id="3351"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52" w:author="Microsoft account" w:date="2025-10-05T12:22:00Z"/>
          <w:rFonts w:cs="Calibri"/>
          <w:sz w:val="28"/>
          <w:szCs w:val="28"/>
          <w:rtl/>
          <w:lang w:bidi="fa-IR"/>
        </w:rPr>
        <w:pPrChange w:id="3353" w:author="Microsoft account" w:date="2025-10-05T12:16:00Z">
          <w:pPr>
            <w:bidi/>
            <w:spacing w:after="0" w:line="276" w:lineRule="auto"/>
            <w:jc w:val="both"/>
          </w:pPr>
        </w:pPrChange>
      </w:pPr>
      <w:ins w:id="3354" w:author="Microsoft account" w:date="2025-10-05T12:16:00Z">
        <w:r>
          <w:rPr>
            <w:rFonts w:cs="Calibri" w:hint="cs"/>
            <w:sz w:val="28"/>
            <w:szCs w:val="28"/>
            <w:rtl/>
            <w:lang w:bidi="fa-IR"/>
          </w:rPr>
          <w:t xml:space="preserve">یه </w:t>
        </w:r>
      </w:ins>
      <w:ins w:id="3355"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56"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57"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58"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59"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60" w:author="Microsoft account" w:date="2025-10-05T12:22:00Z"/>
          <w:rFonts w:cs="Calibri"/>
          <w:sz w:val="28"/>
          <w:szCs w:val="28"/>
          <w:rtl/>
          <w:lang w:bidi="fa-IR"/>
        </w:rPr>
        <w:pPrChange w:id="3361" w:author="Microsoft account" w:date="2025-10-05T12:22:00Z">
          <w:pPr>
            <w:bidi/>
            <w:spacing w:after="0" w:line="276" w:lineRule="auto"/>
            <w:jc w:val="both"/>
          </w:pPr>
        </w:pPrChange>
      </w:pPr>
    </w:p>
    <w:p w14:paraId="13325F75" w14:textId="1ECFBA24" w:rsidR="0079377D" w:rsidRDefault="004F4823">
      <w:pPr>
        <w:bidi/>
        <w:spacing w:after="0" w:line="276" w:lineRule="auto"/>
        <w:rPr>
          <w:ins w:id="3362" w:author="Microsoft account" w:date="2025-10-05T12:23:00Z"/>
          <w:rFonts w:cs="Calibri"/>
          <w:sz w:val="28"/>
          <w:szCs w:val="28"/>
          <w:rtl/>
          <w:lang w:bidi="fa-IR"/>
        </w:rPr>
        <w:pPrChange w:id="3363" w:author="Microsoft account" w:date="2025-10-05T12:22:00Z">
          <w:pPr>
            <w:bidi/>
            <w:spacing w:after="0" w:line="276" w:lineRule="auto"/>
            <w:jc w:val="both"/>
          </w:pPr>
        </w:pPrChange>
      </w:pPr>
      <w:ins w:id="3364"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65" w:author="Microsoft account" w:date="2025-10-05T12:23:00Z"/>
          <w:rFonts w:cs="Calibri"/>
          <w:sz w:val="28"/>
          <w:szCs w:val="28"/>
          <w:rtl/>
          <w:lang w:bidi="fa-IR"/>
        </w:rPr>
        <w:pPrChange w:id="3366" w:author="Microsoft account" w:date="2025-10-05T12:23:00Z">
          <w:pPr>
            <w:bidi/>
            <w:spacing w:after="0" w:line="276" w:lineRule="auto"/>
            <w:jc w:val="both"/>
          </w:pPr>
        </w:pPrChange>
      </w:pPr>
    </w:p>
    <w:p w14:paraId="2224C7DA" w14:textId="26A5667D" w:rsidR="004F4823" w:rsidRDefault="004F4823">
      <w:pPr>
        <w:bidi/>
        <w:spacing w:after="0" w:line="276" w:lineRule="auto"/>
        <w:rPr>
          <w:ins w:id="3367" w:author="Microsoft account" w:date="2025-10-05T12:18:00Z"/>
          <w:rFonts w:cs="Calibri"/>
          <w:sz w:val="28"/>
          <w:szCs w:val="28"/>
          <w:lang w:bidi="fa-IR"/>
        </w:rPr>
        <w:pPrChange w:id="3368" w:author="Microsoft account" w:date="2025-10-05T12:23:00Z">
          <w:pPr>
            <w:bidi/>
            <w:spacing w:after="0" w:line="276" w:lineRule="auto"/>
            <w:jc w:val="both"/>
          </w:pPr>
        </w:pPrChange>
      </w:pPr>
      <w:ins w:id="3369"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70" w:author="Microsoft account" w:date="2025-10-05T12:18:00Z"/>
          <w:rFonts w:cs="Calibri"/>
          <w:sz w:val="28"/>
          <w:szCs w:val="28"/>
          <w:rtl/>
          <w:lang w:bidi="fa-IR"/>
        </w:rPr>
        <w:pPrChange w:id="3371" w:author="Microsoft account" w:date="2025-10-05T12:18:00Z">
          <w:pPr>
            <w:bidi/>
            <w:spacing w:after="0" w:line="276" w:lineRule="auto"/>
            <w:jc w:val="both"/>
          </w:pPr>
        </w:pPrChange>
      </w:pPr>
    </w:p>
    <w:p w14:paraId="156D1534" w14:textId="77777777" w:rsidR="0079377D" w:rsidRDefault="0079377D">
      <w:pPr>
        <w:bidi/>
        <w:spacing w:after="0" w:line="276" w:lineRule="auto"/>
        <w:rPr>
          <w:ins w:id="3372" w:author="Microsoft account" w:date="2025-10-05T12:17:00Z"/>
          <w:rFonts w:cs="Calibri"/>
          <w:sz w:val="28"/>
          <w:szCs w:val="28"/>
          <w:rtl/>
          <w:lang w:bidi="fa-IR"/>
        </w:rPr>
        <w:pPrChange w:id="3373"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74" w:author="Microsoft account" w:date="2025-10-05T12:17:00Z"/>
          <w:rFonts w:cs="Calibri"/>
          <w:sz w:val="28"/>
          <w:szCs w:val="28"/>
          <w:rtl/>
          <w:lang w:bidi="fa-IR"/>
        </w:rPr>
        <w:pPrChange w:id="3375"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76" w:author="Microsoft account" w:date="2025-10-05T10:08:00Z"/>
          <w:rFonts w:cs="Calibri"/>
          <w:sz w:val="28"/>
          <w:szCs w:val="28"/>
          <w:rtl/>
          <w:lang w:bidi="fa-IR"/>
        </w:rPr>
        <w:pPrChange w:id="3377" w:author="Microsoft account" w:date="2025-10-05T12:17:00Z">
          <w:pPr>
            <w:bidi/>
            <w:spacing w:after="0" w:line="276" w:lineRule="auto"/>
            <w:jc w:val="both"/>
          </w:pPr>
        </w:pPrChange>
      </w:pPr>
    </w:p>
    <w:p w14:paraId="2C299583" w14:textId="77777777" w:rsidR="0006117F" w:rsidRDefault="0006117F">
      <w:pPr>
        <w:bidi/>
        <w:spacing w:after="0" w:line="276" w:lineRule="auto"/>
        <w:rPr>
          <w:ins w:id="3378" w:author="Microsoft account" w:date="2025-10-05T10:08:00Z"/>
          <w:rFonts w:cs="Calibri"/>
          <w:sz w:val="28"/>
          <w:szCs w:val="28"/>
          <w:rtl/>
          <w:lang w:bidi="fa-IR"/>
        </w:rPr>
        <w:pPrChange w:id="3379" w:author="Microsoft account" w:date="2025-10-05T10:08:00Z">
          <w:pPr>
            <w:bidi/>
            <w:spacing w:after="0" w:line="276" w:lineRule="auto"/>
            <w:jc w:val="both"/>
          </w:pPr>
        </w:pPrChange>
      </w:pPr>
    </w:p>
    <w:p w14:paraId="6D767137" w14:textId="77777777" w:rsidR="0006117F" w:rsidRDefault="0006117F">
      <w:pPr>
        <w:bidi/>
        <w:spacing w:after="0" w:line="276" w:lineRule="auto"/>
        <w:rPr>
          <w:ins w:id="3380" w:author="Microsoft account" w:date="2025-10-05T10:08:00Z"/>
          <w:rFonts w:cs="Calibri"/>
          <w:sz w:val="28"/>
          <w:szCs w:val="28"/>
          <w:rtl/>
          <w:lang w:bidi="fa-IR"/>
        </w:rPr>
        <w:pPrChange w:id="3381" w:author="Microsoft account" w:date="2025-10-05T10:08:00Z">
          <w:pPr>
            <w:bidi/>
            <w:spacing w:after="0" w:line="276" w:lineRule="auto"/>
            <w:jc w:val="both"/>
          </w:pPr>
        </w:pPrChange>
      </w:pPr>
    </w:p>
    <w:p w14:paraId="73E240FD" w14:textId="77777777" w:rsidR="0006117F" w:rsidRDefault="0006117F">
      <w:pPr>
        <w:bidi/>
        <w:spacing w:after="0" w:line="276" w:lineRule="auto"/>
        <w:rPr>
          <w:ins w:id="3382" w:author="Microsoft account" w:date="2025-10-05T10:08:00Z"/>
          <w:rFonts w:cs="Calibri"/>
          <w:sz w:val="28"/>
          <w:szCs w:val="28"/>
          <w:rtl/>
          <w:lang w:bidi="fa-IR"/>
        </w:rPr>
        <w:pPrChange w:id="3383" w:author="Microsoft account" w:date="2025-10-05T10:08:00Z">
          <w:pPr>
            <w:bidi/>
            <w:spacing w:after="0" w:line="276" w:lineRule="auto"/>
            <w:jc w:val="both"/>
          </w:pPr>
        </w:pPrChange>
      </w:pPr>
    </w:p>
    <w:p w14:paraId="49E42D69" w14:textId="19D3E8FB" w:rsidR="0006117F" w:rsidRDefault="0006117F">
      <w:pPr>
        <w:spacing w:after="0" w:line="240" w:lineRule="auto"/>
        <w:rPr>
          <w:ins w:id="3384" w:author="Microsoft account" w:date="2025-10-05T10:09:00Z"/>
          <w:rFonts w:cs="Calibri"/>
          <w:sz w:val="28"/>
          <w:szCs w:val="28"/>
          <w:rtl/>
          <w:lang w:bidi="fa-IR"/>
        </w:rPr>
      </w:pPr>
      <w:ins w:id="3385"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86" w:author="Microsoft account" w:date="2025-10-06T10:34:00Z"/>
          <w:rFonts w:cs="Calibri"/>
          <w:sz w:val="28"/>
          <w:szCs w:val="28"/>
          <w:rtl/>
          <w:lang w:bidi="fa-IR"/>
        </w:rPr>
        <w:pPrChange w:id="3387" w:author="Microsoft account" w:date="2025-10-05T10:08:00Z">
          <w:pPr>
            <w:bidi/>
            <w:spacing w:after="0" w:line="276" w:lineRule="auto"/>
            <w:jc w:val="both"/>
          </w:pPr>
        </w:pPrChange>
      </w:pPr>
      <w:bookmarkStart w:id="3388" w:name="I4040714"/>
      <w:ins w:id="3389" w:author="Microsoft account" w:date="2025-10-06T10:34:00Z">
        <w:r>
          <w:rPr>
            <w:rFonts w:cs="Calibri" w:hint="cs"/>
            <w:sz w:val="28"/>
            <w:szCs w:val="28"/>
            <w:rtl/>
            <w:lang w:bidi="fa-IR"/>
          </w:rPr>
          <w:lastRenderedPageBreak/>
          <w:t>ادامه</w:t>
        </w:r>
      </w:ins>
    </w:p>
    <w:bookmarkEnd w:id="3388"/>
    <w:p w14:paraId="5294954C" w14:textId="77777777" w:rsidR="00E1635E" w:rsidRDefault="00E1635E">
      <w:pPr>
        <w:bidi/>
        <w:spacing w:after="0" w:line="276" w:lineRule="auto"/>
        <w:rPr>
          <w:ins w:id="3390" w:author="Microsoft account" w:date="2025-10-06T10:34:00Z"/>
          <w:rFonts w:cs="Calibri"/>
          <w:sz w:val="28"/>
          <w:szCs w:val="28"/>
          <w:rtl/>
          <w:lang w:bidi="fa-IR"/>
        </w:rPr>
        <w:pPrChange w:id="3391" w:author="Microsoft account" w:date="2025-10-06T10:34:00Z">
          <w:pPr>
            <w:bidi/>
            <w:spacing w:after="0" w:line="276" w:lineRule="auto"/>
            <w:jc w:val="both"/>
          </w:pPr>
        </w:pPrChange>
      </w:pPr>
    </w:p>
    <w:p w14:paraId="64A3E704" w14:textId="62423882" w:rsidR="00E1635E" w:rsidRDefault="003A00CB">
      <w:pPr>
        <w:bidi/>
        <w:spacing w:after="0" w:line="276" w:lineRule="auto"/>
        <w:rPr>
          <w:ins w:id="3392" w:author="Microsoft account" w:date="2025-10-06T12:22:00Z"/>
          <w:rFonts w:cs="Calibri"/>
          <w:sz w:val="28"/>
          <w:szCs w:val="28"/>
          <w:rtl/>
          <w:lang w:bidi="fa-IR"/>
        </w:rPr>
        <w:pPrChange w:id="3393" w:author="Microsoft account" w:date="2025-10-06T10:34:00Z">
          <w:pPr>
            <w:bidi/>
            <w:spacing w:after="0" w:line="276" w:lineRule="auto"/>
            <w:jc w:val="both"/>
          </w:pPr>
        </w:pPrChange>
      </w:pPr>
      <w:ins w:id="3394" w:author="Microsoft account" w:date="2025-10-06T10:35:00Z">
        <w:r>
          <w:rPr>
            <w:rFonts w:cs="Calibri" w:hint="cs"/>
            <w:sz w:val="28"/>
            <w:szCs w:val="28"/>
            <w:rtl/>
            <w:lang w:bidi="fa-IR"/>
          </w:rPr>
          <w:t>-</w:t>
        </w:r>
      </w:ins>
      <w:ins w:id="3395"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96"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397" w:author="Microsoft account" w:date="2025-10-06T12:44:00Z"/>
          <w:rFonts w:cs="Calibri"/>
          <w:sz w:val="28"/>
          <w:szCs w:val="28"/>
          <w:rtl/>
          <w:lang w:bidi="fa-IR"/>
        </w:rPr>
        <w:pPrChange w:id="3398" w:author="Microsoft account" w:date="2025-10-06T12:42:00Z">
          <w:pPr>
            <w:bidi/>
            <w:spacing w:after="0" w:line="276" w:lineRule="auto"/>
            <w:jc w:val="both"/>
          </w:pPr>
        </w:pPrChange>
      </w:pPr>
      <w:ins w:id="3399"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00"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01"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02"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03"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04"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05" w:author="Microsoft account" w:date="2025-10-06T12:39:00Z">
        <w:r w:rsidR="00943A01">
          <w:rPr>
            <w:rFonts w:cs="Calibri" w:hint="cs"/>
            <w:sz w:val="28"/>
            <w:szCs w:val="28"/>
            <w:rtl/>
            <w:lang w:bidi="fa-IR"/>
          </w:rPr>
          <w:t>. چطور؟</w:t>
        </w:r>
      </w:ins>
      <w:ins w:id="3406"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07"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08"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09"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10"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11" w:author="Microsoft account" w:date="2025-10-06T12:41:00Z">
        <w:r w:rsidR="00943A01">
          <w:rPr>
            <w:rFonts w:cs="Calibri" w:hint="cs"/>
            <w:sz w:val="28"/>
            <w:szCs w:val="28"/>
            <w:rtl/>
            <w:lang w:bidi="fa-IR"/>
          </w:rPr>
          <w:t xml:space="preserve"> </w:t>
        </w:r>
      </w:ins>
      <w:ins w:id="3412"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13"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14" w:author="Microsoft account" w:date="2025-10-06T12:44:00Z"/>
          <w:rFonts w:cs="Calibri"/>
          <w:sz w:val="28"/>
          <w:szCs w:val="28"/>
          <w:rtl/>
          <w:lang w:bidi="fa-IR"/>
        </w:rPr>
        <w:pPrChange w:id="3415" w:author="Microsoft account" w:date="2025-10-06T12:44:00Z">
          <w:pPr>
            <w:bidi/>
            <w:spacing w:after="0" w:line="276" w:lineRule="auto"/>
            <w:jc w:val="both"/>
          </w:pPr>
        </w:pPrChange>
      </w:pPr>
      <w:ins w:id="3416"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17" w:author="Microsoft account" w:date="2025-10-06T12:44:00Z">
        <w:r>
          <w:rPr>
            <w:rFonts w:cs="Calibri"/>
            <w:sz w:val="28"/>
            <w:szCs w:val="28"/>
            <w:lang w:bidi="fa-IR"/>
          </w:rPr>
          <w:t>_value</w:t>
        </w:r>
      </w:ins>
      <w:ins w:id="3418" w:author="Microsoft account" w:date="2025-10-06T12:43:00Z">
        <w:r>
          <w:rPr>
            <w:rFonts w:cs="Calibri"/>
            <w:sz w:val="28"/>
            <w:szCs w:val="28"/>
            <w:lang w:bidi="fa-IR"/>
          </w:rPr>
          <w:t>”}</w:t>
        </w:r>
      </w:ins>
      <w:ins w:id="3419" w:author="Microsoft account" w:date="2025-10-06T12:44:00Z">
        <w:r>
          <w:rPr>
            <w:rFonts w:cs="Calibri"/>
            <w:sz w:val="28"/>
            <w:szCs w:val="28"/>
            <w:lang w:bidi="fa-IR"/>
          </w:rPr>
          <w:t xml:space="preserve"> </w:t>
        </w:r>
        <w:r>
          <w:rPr>
            <w:rFonts w:cs="Calibri" w:hint="cs"/>
            <w:sz w:val="28"/>
            <w:szCs w:val="28"/>
            <w:rtl/>
            <w:lang w:bidi="fa-IR"/>
          </w:rPr>
          <w:t xml:space="preserve"> ) </w:t>
        </w:r>
      </w:ins>
      <w:ins w:id="3420"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21" w:author="Microsoft account" w:date="2025-10-06T10:35:00Z"/>
          <w:rFonts w:cs="Calibri"/>
          <w:sz w:val="28"/>
          <w:szCs w:val="28"/>
          <w:lang w:bidi="fa-IR"/>
        </w:rPr>
        <w:pPrChange w:id="3422" w:author="Microsoft account" w:date="2025-10-06T12:44:00Z">
          <w:pPr>
            <w:bidi/>
            <w:spacing w:after="0" w:line="276" w:lineRule="auto"/>
            <w:jc w:val="both"/>
          </w:pPr>
        </w:pPrChange>
      </w:pPr>
      <w:ins w:id="3423"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24" w:author="Microsoft account" w:date="2025-10-06T10:35:00Z"/>
          <w:rFonts w:cs="Calibri"/>
          <w:sz w:val="28"/>
          <w:szCs w:val="28"/>
          <w:rtl/>
          <w:lang w:bidi="fa-IR"/>
        </w:rPr>
        <w:pPrChange w:id="3425" w:author="Microsoft account" w:date="2025-10-06T10:35:00Z">
          <w:pPr>
            <w:bidi/>
            <w:spacing w:after="0" w:line="276" w:lineRule="auto"/>
            <w:jc w:val="both"/>
          </w:pPr>
        </w:pPrChange>
      </w:pPr>
      <w:ins w:id="3426" w:author="Microsoft account" w:date="2025-10-06T12:50:00Z">
        <w:r>
          <w:rPr>
            <w:rFonts w:cs="Calibri"/>
            <w:sz w:val="28"/>
            <w:szCs w:val="28"/>
            <w:lang w:bidi="fa-IR"/>
          </w:rPr>
          <w:t>Ti</w:t>
        </w:r>
      </w:ins>
      <w:ins w:id="3427" w:author="Microsoft account" w:date="2025-10-07T11:04:00Z">
        <w:r w:rsidR="003554AF">
          <w:rPr>
            <w:rFonts w:cs="Calibri"/>
            <w:sz w:val="28"/>
            <w:szCs w:val="28"/>
            <w:lang w:bidi="fa-IR"/>
          </w:rPr>
          <w:t>l</w:t>
        </w:r>
      </w:ins>
      <w:ins w:id="3428"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29" w:author="Microsoft account" w:date="2025-10-06T10:35:00Z"/>
          <w:rFonts w:cs="Calibri"/>
          <w:sz w:val="28"/>
          <w:szCs w:val="28"/>
          <w:rtl/>
          <w:lang w:bidi="fa-IR"/>
        </w:rPr>
        <w:pPrChange w:id="3430" w:author="Microsoft account" w:date="2025-10-06T10:35:00Z">
          <w:pPr>
            <w:bidi/>
            <w:spacing w:after="0" w:line="276" w:lineRule="auto"/>
            <w:jc w:val="both"/>
          </w:pPr>
        </w:pPrChange>
      </w:pPr>
    </w:p>
    <w:p w14:paraId="1E83E37D" w14:textId="77777777" w:rsidR="00E1635E" w:rsidRDefault="00E1635E">
      <w:pPr>
        <w:bidi/>
        <w:spacing w:after="0" w:line="276" w:lineRule="auto"/>
        <w:rPr>
          <w:ins w:id="3431" w:author="Microsoft account" w:date="2025-10-06T10:34:00Z"/>
          <w:rFonts w:cs="Calibri"/>
          <w:sz w:val="28"/>
          <w:szCs w:val="28"/>
          <w:rtl/>
          <w:lang w:bidi="fa-IR"/>
        </w:rPr>
        <w:pPrChange w:id="3432" w:author="Microsoft account" w:date="2025-10-06T10:35:00Z">
          <w:pPr>
            <w:bidi/>
            <w:spacing w:after="0" w:line="276" w:lineRule="auto"/>
            <w:jc w:val="both"/>
          </w:pPr>
        </w:pPrChange>
      </w:pPr>
    </w:p>
    <w:p w14:paraId="20E5462D" w14:textId="77777777" w:rsidR="00E1635E" w:rsidRDefault="00E1635E">
      <w:pPr>
        <w:bidi/>
        <w:spacing w:after="0" w:line="276" w:lineRule="auto"/>
        <w:rPr>
          <w:ins w:id="3433" w:author="Microsoft account" w:date="2025-10-06T10:34:00Z"/>
          <w:rFonts w:cs="Calibri"/>
          <w:sz w:val="28"/>
          <w:szCs w:val="28"/>
          <w:rtl/>
          <w:lang w:bidi="fa-IR"/>
        </w:rPr>
        <w:pPrChange w:id="3434" w:author="Microsoft account" w:date="2025-10-06T10:34:00Z">
          <w:pPr>
            <w:bidi/>
            <w:spacing w:after="0" w:line="276" w:lineRule="auto"/>
            <w:jc w:val="both"/>
          </w:pPr>
        </w:pPrChange>
      </w:pPr>
    </w:p>
    <w:p w14:paraId="16C1ED8A" w14:textId="77777777" w:rsidR="00E1635E" w:rsidRDefault="00E1635E">
      <w:pPr>
        <w:bidi/>
        <w:spacing w:after="0" w:line="276" w:lineRule="auto"/>
        <w:rPr>
          <w:ins w:id="3435" w:author="Microsoft account" w:date="2025-10-06T10:34:00Z"/>
          <w:rFonts w:cs="Calibri"/>
          <w:sz w:val="28"/>
          <w:szCs w:val="28"/>
          <w:rtl/>
          <w:lang w:bidi="fa-IR"/>
        </w:rPr>
        <w:pPrChange w:id="3436" w:author="Microsoft account" w:date="2025-10-06T10:34:00Z">
          <w:pPr>
            <w:bidi/>
            <w:spacing w:after="0" w:line="276" w:lineRule="auto"/>
            <w:jc w:val="both"/>
          </w:pPr>
        </w:pPrChange>
      </w:pPr>
    </w:p>
    <w:p w14:paraId="28C27BA9" w14:textId="1C425CA5" w:rsidR="003A00CB" w:rsidRDefault="003A00CB">
      <w:pPr>
        <w:spacing w:after="0" w:line="240" w:lineRule="auto"/>
        <w:rPr>
          <w:ins w:id="3437" w:author="Microsoft account" w:date="2025-10-06T10:35:00Z"/>
          <w:rFonts w:cs="Calibri"/>
          <w:sz w:val="28"/>
          <w:szCs w:val="28"/>
          <w:rtl/>
          <w:lang w:bidi="fa-IR"/>
        </w:rPr>
      </w:pPr>
      <w:ins w:id="3438"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39" w:author="Microsoft account" w:date="2025-10-07T11:05:00Z"/>
          <w:rFonts w:cs="Calibri"/>
          <w:sz w:val="28"/>
          <w:szCs w:val="28"/>
          <w:rtl/>
          <w:lang w:bidi="fa-IR"/>
        </w:rPr>
        <w:pPrChange w:id="3440" w:author="Microsoft account" w:date="2025-10-06T10:34:00Z">
          <w:pPr>
            <w:bidi/>
            <w:spacing w:after="0" w:line="276" w:lineRule="auto"/>
            <w:jc w:val="both"/>
          </w:pPr>
        </w:pPrChange>
      </w:pPr>
      <w:bookmarkStart w:id="3441" w:name="I4040715"/>
      <w:ins w:id="3442" w:author="Microsoft account" w:date="2025-10-07T11:05:00Z">
        <w:r>
          <w:rPr>
            <w:rFonts w:cs="Calibri" w:hint="cs"/>
            <w:sz w:val="28"/>
            <w:szCs w:val="28"/>
            <w:rtl/>
            <w:lang w:bidi="fa-IR"/>
          </w:rPr>
          <w:lastRenderedPageBreak/>
          <w:t>ادامه</w:t>
        </w:r>
      </w:ins>
    </w:p>
    <w:bookmarkEnd w:id="3441"/>
    <w:p w14:paraId="3EB976D5" w14:textId="77777777" w:rsidR="00342CE0" w:rsidRDefault="00342CE0">
      <w:pPr>
        <w:bidi/>
        <w:spacing w:after="0" w:line="276" w:lineRule="auto"/>
        <w:rPr>
          <w:ins w:id="3443" w:author="Microsoft account" w:date="2025-10-07T11:05:00Z"/>
          <w:rFonts w:cs="Calibri"/>
          <w:sz w:val="28"/>
          <w:szCs w:val="28"/>
          <w:rtl/>
          <w:lang w:bidi="fa-IR"/>
        </w:rPr>
        <w:pPrChange w:id="3444" w:author="Microsoft account" w:date="2025-10-07T11:05:00Z">
          <w:pPr>
            <w:bidi/>
            <w:spacing w:after="0" w:line="276" w:lineRule="auto"/>
            <w:jc w:val="both"/>
          </w:pPr>
        </w:pPrChange>
      </w:pPr>
    </w:p>
    <w:p w14:paraId="0A950226" w14:textId="2F0C6401" w:rsidR="00342CE0" w:rsidRDefault="00342CE0">
      <w:pPr>
        <w:bidi/>
        <w:spacing w:after="0" w:line="276" w:lineRule="auto"/>
        <w:rPr>
          <w:ins w:id="3445" w:author="Microsoft account" w:date="2025-10-07T12:17:00Z"/>
          <w:rFonts w:cs="Calibri"/>
          <w:sz w:val="28"/>
          <w:szCs w:val="28"/>
          <w:rtl/>
          <w:lang w:bidi="fa-IR"/>
        </w:rPr>
        <w:pPrChange w:id="3446" w:author="Microsoft account" w:date="2025-10-07T11:05:00Z">
          <w:pPr>
            <w:bidi/>
            <w:spacing w:after="0" w:line="276" w:lineRule="auto"/>
            <w:jc w:val="both"/>
          </w:pPr>
        </w:pPrChange>
      </w:pPr>
      <w:ins w:id="3447" w:author="Microsoft account" w:date="2025-10-07T11:05:00Z">
        <w:r>
          <w:rPr>
            <w:rFonts w:cs="Calibri" w:hint="cs"/>
            <w:sz w:val="28"/>
            <w:szCs w:val="28"/>
            <w:rtl/>
            <w:lang w:bidi="fa-IR"/>
          </w:rPr>
          <w:t>-</w:t>
        </w:r>
      </w:ins>
      <w:ins w:id="3448"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49"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50"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51"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52"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53" w:author="Microsoft account" w:date="2025-10-09T09:00:00Z">
        <w:r w:rsidR="00984BB5">
          <w:rPr>
            <w:rFonts w:cs="Calibri" w:hint="cs"/>
            <w:sz w:val="28"/>
            <w:szCs w:val="28"/>
            <w:rtl/>
            <w:lang w:bidi="fa-IR"/>
          </w:rPr>
          <w:t>)</w:t>
        </w:r>
      </w:ins>
      <w:ins w:id="3454"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55" w:author="Microsoft account" w:date="2025-10-07T12:20:00Z"/>
          <w:rFonts w:cs="Calibri"/>
          <w:sz w:val="28"/>
          <w:szCs w:val="28"/>
          <w:rtl/>
          <w:lang w:bidi="fa-IR"/>
        </w:rPr>
        <w:pPrChange w:id="3456" w:author="Microsoft account" w:date="2025-10-07T12:17:00Z">
          <w:pPr>
            <w:bidi/>
            <w:spacing w:after="0" w:line="276" w:lineRule="auto"/>
            <w:jc w:val="both"/>
          </w:pPr>
        </w:pPrChange>
      </w:pPr>
      <w:ins w:id="3457"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58"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5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0"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6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62"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6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4"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465"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66"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46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8"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46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0"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2"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4"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6"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47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8"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47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0"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48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2"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48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4"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485"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86"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487"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88"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48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0"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491"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92"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93"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494" w:author="Microsoft account" w:date="2025-10-07T12:20:00Z"/>
          <w:rFonts w:cs="Calibri"/>
          <w:sz w:val="28"/>
          <w:szCs w:val="28"/>
          <w:rtl/>
          <w:lang w:bidi="fa-IR"/>
        </w:rPr>
        <w:pPrChange w:id="3495" w:author="Microsoft account" w:date="2025-10-07T12:20:00Z">
          <w:pPr>
            <w:bidi/>
            <w:spacing w:after="0" w:line="276" w:lineRule="auto"/>
            <w:jc w:val="both"/>
          </w:pPr>
        </w:pPrChange>
      </w:pPr>
    </w:p>
    <w:p w14:paraId="4584758C" w14:textId="640DF754" w:rsidR="00573870" w:rsidRDefault="00573870">
      <w:pPr>
        <w:bidi/>
        <w:spacing w:after="0" w:line="276" w:lineRule="auto"/>
        <w:rPr>
          <w:ins w:id="3496" w:author="Microsoft account" w:date="2025-10-07T13:25:00Z"/>
          <w:rFonts w:cs="Calibri"/>
          <w:sz w:val="28"/>
          <w:szCs w:val="28"/>
          <w:rtl/>
          <w:lang w:bidi="fa-IR"/>
        </w:rPr>
        <w:pPrChange w:id="3497" w:author="Microsoft account" w:date="2025-10-07T12:20:00Z">
          <w:pPr>
            <w:bidi/>
            <w:spacing w:after="0" w:line="276" w:lineRule="auto"/>
            <w:jc w:val="both"/>
          </w:pPr>
        </w:pPrChange>
      </w:pPr>
      <w:ins w:id="3498" w:author="Microsoft account" w:date="2025-10-07T12:20:00Z">
        <w:r>
          <w:rPr>
            <w:rFonts w:cs="Calibri" w:hint="cs"/>
            <w:sz w:val="28"/>
            <w:szCs w:val="28"/>
            <w:rtl/>
            <w:lang w:bidi="fa-IR"/>
          </w:rPr>
          <w:t>-</w:t>
        </w:r>
      </w:ins>
      <w:ins w:id="3499"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00"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01" w:author="Microsoft account" w:date="2025-10-07T11:05:00Z"/>
          <w:rFonts w:cs="Calibri"/>
          <w:sz w:val="28"/>
          <w:szCs w:val="28"/>
          <w:lang w:bidi="fa-IR"/>
        </w:rPr>
        <w:pPrChange w:id="3502" w:author="Microsoft account" w:date="2025-10-07T13:25:00Z">
          <w:pPr>
            <w:bidi/>
            <w:spacing w:after="0" w:line="276" w:lineRule="auto"/>
            <w:jc w:val="both"/>
          </w:pPr>
        </w:pPrChange>
      </w:pPr>
      <w:ins w:id="3503" w:author="Microsoft account" w:date="2025-10-07T13:26:00Z">
        <w:r>
          <w:rPr>
            <w:rFonts w:cs="Calibri"/>
            <w:sz w:val="28"/>
            <w:szCs w:val="28"/>
            <w:lang w:bidi="fa-IR"/>
          </w:rPr>
          <w:t xml:space="preserve">Till </w:t>
        </w:r>
      </w:ins>
      <w:ins w:id="3504"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05" w:author="Microsoft account" w:date="2025-10-07T11:05:00Z"/>
          <w:rFonts w:cs="Calibri"/>
          <w:sz w:val="28"/>
          <w:szCs w:val="28"/>
          <w:rtl/>
          <w:lang w:bidi="fa-IR"/>
        </w:rPr>
        <w:pPrChange w:id="3506" w:author="Microsoft account" w:date="2025-10-07T11:05:00Z">
          <w:pPr>
            <w:bidi/>
            <w:spacing w:after="0" w:line="276" w:lineRule="auto"/>
            <w:jc w:val="both"/>
          </w:pPr>
        </w:pPrChange>
      </w:pPr>
    </w:p>
    <w:p w14:paraId="1381942F" w14:textId="77777777" w:rsidR="00342CE0" w:rsidRDefault="00342CE0">
      <w:pPr>
        <w:bidi/>
        <w:spacing w:after="0" w:line="276" w:lineRule="auto"/>
        <w:rPr>
          <w:ins w:id="3507" w:author="Microsoft account" w:date="2025-10-07T11:05:00Z"/>
          <w:rFonts w:cs="Calibri"/>
          <w:sz w:val="28"/>
          <w:szCs w:val="28"/>
          <w:rtl/>
          <w:lang w:bidi="fa-IR"/>
        </w:rPr>
        <w:pPrChange w:id="3508" w:author="Microsoft account" w:date="2025-10-07T11:05:00Z">
          <w:pPr>
            <w:bidi/>
            <w:spacing w:after="0" w:line="276" w:lineRule="auto"/>
            <w:jc w:val="both"/>
          </w:pPr>
        </w:pPrChange>
      </w:pPr>
    </w:p>
    <w:p w14:paraId="6D1E8000" w14:textId="77777777" w:rsidR="00342CE0" w:rsidRDefault="00342CE0">
      <w:pPr>
        <w:bidi/>
        <w:spacing w:after="0" w:line="276" w:lineRule="auto"/>
        <w:rPr>
          <w:ins w:id="3509" w:author="Microsoft account" w:date="2025-10-07T11:05:00Z"/>
          <w:rFonts w:cs="Calibri"/>
          <w:sz w:val="28"/>
          <w:szCs w:val="28"/>
          <w:rtl/>
          <w:lang w:bidi="fa-IR"/>
        </w:rPr>
        <w:pPrChange w:id="3510" w:author="Microsoft account" w:date="2025-10-07T11:05:00Z">
          <w:pPr>
            <w:bidi/>
            <w:spacing w:after="0" w:line="276" w:lineRule="auto"/>
            <w:jc w:val="both"/>
          </w:pPr>
        </w:pPrChange>
      </w:pPr>
    </w:p>
    <w:p w14:paraId="107E38C1" w14:textId="4621714B" w:rsidR="00342CE0" w:rsidRDefault="00342CE0">
      <w:pPr>
        <w:spacing w:after="0" w:line="240" w:lineRule="auto"/>
        <w:rPr>
          <w:ins w:id="3511" w:author="Microsoft account" w:date="2025-10-07T11:05:00Z"/>
          <w:rFonts w:cs="Calibri"/>
          <w:sz w:val="28"/>
          <w:szCs w:val="28"/>
          <w:rtl/>
          <w:lang w:bidi="fa-IR"/>
        </w:rPr>
      </w:pPr>
      <w:ins w:id="3512"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13" w:author="Microsoft account" w:date="2025-10-09T09:03:00Z"/>
          <w:rFonts w:cs="Calibri"/>
          <w:sz w:val="28"/>
          <w:szCs w:val="28"/>
          <w:rtl/>
          <w:lang w:bidi="fa-IR"/>
        </w:rPr>
        <w:pPrChange w:id="3514" w:author="Microsoft account" w:date="2025-10-07T11:05:00Z">
          <w:pPr>
            <w:bidi/>
            <w:spacing w:after="0" w:line="276" w:lineRule="auto"/>
            <w:jc w:val="both"/>
          </w:pPr>
        </w:pPrChange>
      </w:pPr>
      <w:bookmarkStart w:id="3515" w:name="I4040717"/>
      <w:ins w:id="3516" w:author="Microsoft account" w:date="2025-10-09T09:03:00Z">
        <w:r>
          <w:rPr>
            <w:rFonts w:cs="Calibri" w:hint="cs"/>
            <w:sz w:val="28"/>
            <w:szCs w:val="28"/>
            <w:rtl/>
            <w:lang w:bidi="fa-IR"/>
          </w:rPr>
          <w:lastRenderedPageBreak/>
          <w:t>ادامه</w:t>
        </w:r>
      </w:ins>
    </w:p>
    <w:bookmarkEnd w:id="3515"/>
    <w:p w14:paraId="096D02BD" w14:textId="77777777" w:rsidR="00984BB5" w:rsidRDefault="00984BB5">
      <w:pPr>
        <w:bidi/>
        <w:spacing w:after="0" w:line="276" w:lineRule="auto"/>
        <w:rPr>
          <w:ins w:id="3517" w:author="Microsoft account" w:date="2025-10-09T09:03:00Z"/>
          <w:rFonts w:cs="Calibri"/>
          <w:sz w:val="28"/>
          <w:szCs w:val="28"/>
          <w:rtl/>
          <w:lang w:bidi="fa-IR"/>
        </w:rPr>
        <w:pPrChange w:id="3518" w:author="Microsoft account" w:date="2025-10-09T09:03:00Z">
          <w:pPr>
            <w:bidi/>
            <w:spacing w:after="0" w:line="276" w:lineRule="auto"/>
            <w:jc w:val="both"/>
          </w:pPr>
        </w:pPrChange>
      </w:pPr>
    </w:p>
    <w:p w14:paraId="0FDDFF55" w14:textId="1642C165" w:rsidR="00984BB5" w:rsidRDefault="00984BB5">
      <w:pPr>
        <w:bidi/>
        <w:spacing w:after="0" w:line="276" w:lineRule="auto"/>
        <w:rPr>
          <w:ins w:id="3519" w:author="Microsoft account" w:date="2025-10-09T09:34:00Z"/>
          <w:rFonts w:cs="Calibri"/>
          <w:sz w:val="28"/>
          <w:szCs w:val="28"/>
          <w:rtl/>
          <w:lang w:bidi="fa-IR"/>
        </w:rPr>
        <w:pPrChange w:id="3520" w:author="Microsoft account" w:date="2025-10-09T09:03:00Z">
          <w:pPr>
            <w:bidi/>
            <w:spacing w:after="0" w:line="276" w:lineRule="auto"/>
            <w:jc w:val="both"/>
          </w:pPr>
        </w:pPrChange>
      </w:pPr>
      <w:ins w:id="3521" w:author="Microsoft account" w:date="2025-10-09T09:03:00Z">
        <w:r>
          <w:rPr>
            <w:rFonts w:cs="Calibri" w:hint="cs"/>
            <w:sz w:val="28"/>
            <w:szCs w:val="28"/>
            <w:rtl/>
            <w:lang w:bidi="fa-IR"/>
          </w:rPr>
          <w:t>-</w:t>
        </w:r>
      </w:ins>
      <w:ins w:id="3522"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23"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24"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25" w:author="Microsoft account" w:date="2025-10-09T09:34:00Z"/>
          <w:rFonts w:cs="Calibri"/>
          <w:sz w:val="28"/>
          <w:szCs w:val="28"/>
          <w:rtl/>
          <w:lang w:bidi="fa-IR"/>
        </w:rPr>
        <w:pPrChange w:id="3526" w:author="Microsoft account" w:date="2025-10-09T09:34:00Z">
          <w:pPr>
            <w:bidi/>
            <w:spacing w:after="0" w:line="276" w:lineRule="auto"/>
            <w:jc w:val="both"/>
          </w:pPr>
        </w:pPrChange>
      </w:pPr>
    </w:p>
    <w:p w14:paraId="1A01F9FD" w14:textId="253DF8DE" w:rsidR="00332F8B" w:rsidRDefault="00332F8B">
      <w:pPr>
        <w:bidi/>
        <w:spacing w:after="0" w:line="276" w:lineRule="auto"/>
        <w:rPr>
          <w:ins w:id="3527" w:author="Microsoft account" w:date="2025-10-09T09:56:00Z"/>
          <w:rFonts w:cs="Calibri"/>
          <w:sz w:val="28"/>
          <w:szCs w:val="28"/>
          <w:lang w:bidi="fa-IR"/>
        </w:rPr>
        <w:pPrChange w:id="3528" w:author="Microsoft account" w:date="2025-10-09T09:34:00Z">
          <w:pPr>
            <w:bidi/>
            <w:spacing w:after="0" w:line="276" w:lineRule="auto"/>
            <w:jc w:val="both"/>
          </w:pPr>
        </w:pPrChange>
      </w:pPr>
      <w:ins w:id="3529" w:author="Microsoft account" w:date="2025-10-09T09:34:00Z">
        <w:r>
          <w:rPr>
            <w:rFonts w:cs="Calibri" w:hint="cs"/>
            <w:sz w:val="28"/>
            <w:szCs w:val="28"/>
            <w:rtl/>
            <w:lang w:bidi="fa-IR"/>
          </w:rPr>
          <w:t>-</w:t>
        </w:r>
      </w:ins>
      <w:ins w:id="3530" w:author="Microsoft account" w:date="2025-10-09T09:52:00Z">
        <w:r w:rsidR="00031FC4">
          <w:rPr>
            <w:rFonts w:cs="Calibri" w:hint="cs"/>
            <w:sz w:val="28"/>
            <w:szCs w:val="28"/>
            <w:rtl/>
            <w:lang w:bidi="fa-IR"/>
          </w:rPr>
          <w:t xml:space="preserve">این پروژه هم به خوبی و خوشی تموم شد. ازش </w:t>
        </w:r>
      </w:ins>
      <w:ins w:id="3531"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32"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33"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34" w:author="Microsoft account" w:date="2025-10-09T09:56:00Z"/>
          <w:rFonts w:cs="Calibri"/>
          <w:sz w:val="28"/>
          <w:szCs w:val="28"/>
          <w:rtl/>
          <w:lang w:bidi="fa-IR"/>
        </w:rPr>
        <w:pPrChange w:id="3535" w:author="Microsoft account" w:date="2025-10-09T09:56:00Z">
          <w:pPr>
            <w:bidi/>
            <w:spacing w:after="0" w:line="276" w:lineRule="auto"/>
            <w:jc w:val="both"/>
          </w:pPr>
        </w:pPrChange>
      </w:pPr>
      <w:ins w:id="3536"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37" w:author="Microsoft account" w:date="2025-10-09T09:56:00Z"/>
          <w:rFonts w:cs="Calibri"/>
          <w:sz w:val="28"/>
          <w:szCs w:val="28"/>
          <w:rtl/>
          <w:lang w:bidi="fa-IR"/>
        </w:rPr>
        <w:pPrChange w:id="3538" w:author="Microsoft account" w:date="2025-10-09T09:56:00Z">
          <w:pPr>
            <w:bidi/>
            <w:spacing w:after="0" w:line="276" w:lineRule="auto"/>
            <w:jc w:val="both"/>
          </w:pPr>
        </w:pPrChange>
      </w:pPr>
    </w:p>
    <w:p w14:paraId="5800377F" w14:textId="5250A086" w:rsidR="00031FC4" w:rsidRDefault="00031FC4">
      <w:pPr>
        <w:bidi/>
        <w:spacing w:after="0" w:line="276" w:lineRule="auto"/>
        <w:rPr>
          <w:ins w:id="3539" w:author="Microsoft account" w:date="2025-10-09T09:56:00Z"/>
          <w:rFonts w:cs="Calibri"/>
          <w:sz w:val="28"/>
          <w:szCs w:val="28"/>
          <w:lang w:bidi="fa-IR"/>
        </w:rPr>
        <w:pPrChange w:id="3540" w:author="Microsoft account" w:date="2025-10-09T09:56:00Z">
          <w:pPr>
            <w:bidi/>
            <w:spacing w:after="0" w:line="276" w:lineRule="auto"/>
            <w:jc w:val="both"/>
          </w:pPr>
        </w:pPrChange>
      </w:pPr>
      <w:ins w:id="3541"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42" w:author="Microsoft account" w:date="2025-10-09T09:59:00Z"/>
          <w:rFonts w:cs="Calibri"/>
          <w:sz w:val="28"/>
          <w:szCs w:val="28"/>
          <w:rtl/>
          <w:lang w:bidi="fa-IR"/>
        </w:rPr>
        <w:pPrChange w:id="3543" w:author="Microsoft account" w:date="2025-10-09T09:56:00Z">
          <w:pPr>
            <w:bidi/>
            <w:spacing w:after="0" w:line="276" w:lineRule="auto"/>
            <w:jc w:val="both"/>
          </w:pPr>
        </w:pPrChange>
      </w:pPr>
      <w:ins w:id="3544"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45" w:author="Microsoft account" w:date="2025-10-09T09:03:00Z"/>
          <w:rFonts w:cs="Calibri"/>
          <w:sz w:val="28"/>
          <w:szCs w:val="28"/>
          <w:lang w:bidi="fa-IR"/>
        </w:rPr>
        <w:pPrChange w:id="3546" w:author="Microsoft account" w:date="2025-10-09T09:59:00Z">
          <w:pPr>
            <w:bidi/>
            <w:spacing w:after="0" w:line="276" w:lineRule="auto"/>
            <w:jc w:val="both"/>
          </w:pPr>
        </w:pPrChange>
      </w:pPr>
    </w:p>
    <w:p w14:paraId="52990B7D" w14:textId="4A9DEA81" w:rsidR="00984BB5" w:rsidRDefault="000F3655">
      <w:pPr>
        <w:bidi/>
        <w:spacing w:after="0" w:line="276" w:lineRule="auto"/>
        <w:rPr>
          <w:ins w:id="3547" w:author="Microsoft account" w:date="2025-10-09T09:59:00Z"/>
          <w:rFonts w:cs="Calibri"/>
          <w:sz w:val="28"/>
          <w:szCs w:val="28"/>
          <w:rtl/>
          <w:lang w:bidi="fa-IR"/>
        </w:rPr>
        <w:pPrChange w:id="3548" w:author="Microsoft account" w:date="2025-10-09T09:03:00Z">
          <w:pPr>
            <w:bidi/>
            <w:spacing w:after="0" w:line="276" w:lineRule="auto"/>
            <w:jc w:val="both"/>
          </w:pPr>
        </w:pPrChange>
      </w:pPr>
      <w:ins w:id="3549" w:author="Microsoft account" w:date="2025-10-09T09:58:00Z">
        <w:r>
          <w:rPr>
            <w:rFonts w:cs="Calibri"/>
            <w:sz w:val="28"/>
            <w:szCs w:val="28"/>
            <w:lang w:bidi="fa-IR"/>
          </w:rPr>
          <w:t>-</w:t>
        </w:r>
      </w:ins>
      <w:ins w:id="3550"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51" w:author="Microsoft account" w:date="2025-10-09T09:59:00Z"/>
          <w:rFonts w:cs="Calibri"/>
          <w:sz w:val="28"/>
          <w:szCs w:val="28"/>
          <w:rtl/>
          <w:lang w:bidi="fa-IR"/>
        </w:rPr>
        <w:pPrChange w:id="3552" w:author="Microsoft account" w:date="2025-10-09T09:59:00Z">
          <w:pPr>
            <w:bidi/>
            <w:spacing w:after="0" w:line="276" w:lineRule="auto"/>
            <w:jc w:val="both"/>
          </w:pPr>
        </w:pPrChange>
      </w:pPr>
    </w:p>
    <w:p w14:paraId="273A29A9" w14:textId="5A82DCFA" w:rsidR="000F3655" w:rsidRDefault="000F3655">
      <w:pPr>
        <w:bidi/>
        <w:spacing w:after="0" w:line="276" w:lineRule="auto"/>
        <w:rPr>
          <w:ins w:id="3553" w:author="Microsoft account" w:date="2025-10-09T10:01:00Z"/>
          <w:rFonts w:cs="Calibri"/>
          <w:sz w:val="28"/>
          <w:szCs w:val="28"/>
          <w:rtl/>
          <w:lang w:bidi="fa-IR"/>
        </w:rPr>
        <w:pPrChange w:id="3554" w:author="Microsoft account" w:date="2025-10-09T09:59:00Z">
          <w:pPr>
            <w:bidi/>
            <w:spacing w:after="0" w:line="276" w:lineRule="auto"/>
            <w:jc w:val="both"/>
          </w:pPr>
        </w:pPrChange>
      </w:pPr>
      <w:ins w:id="3555" w:author="Microsoft account" w:date="2025-10-09T09:59:00Z">
        <w:r>
          <w:rPr>
            <w:rFonts w:cs="Calibri" w:hint="cs"/>
            <w:sz w:val="28"/>
            <w:szCs w:val="28"/>
            <w:rtl/>
            <w:lang w:bidi="fa-IR"/>
          </w:rPr>
          <w:t>-</w:t>
        </w:r>
      </w:ins>
      <w:ins w:id="3556"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57"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58" w:author="Microsoft account" w:date="2025-10-09T10:01:00Z"/>
          <w:rFonts w:cs="Calibri"/>
          <w:sz w:val="28"/>
          <w:szCs w:val="28"/>
          <w:rtl/>
          <w:lang w:bidi="fa-IR"/>
        </w:rPr>
        <w:pPrChange w:id="3559" w:author="Microsoft account" w:date="2025-10-09T10:01:00Z">
          <w:pPr>
            <w:bidi/>
            <w:spacing w:after="0" w:line="276" w:lineRule="auto"/>
            <w:jc w:val="both"/>
          </w:pPr>
        </w:pPrChange>
      </w:pPr>
    </w:p>
    <w:p w14:paraId="6964401B" w14:textId="785B8783" w:rsidR="000F3655" w:rsidRDefault="000F3655">
      <w:pPr>
        <w:bidi/>
        <w:spacing w:after="0" w:line="276" w:lineRule="auto"/>
        <w:rPr>
          <w:ins w:id="3560" w:author="Microsoft account" w:date="2025-10-09T10:03:00Z"/>
          <w:rFonts w:cs="Calibri"/>
          <w:sz w:val="28"/>
          <w:szCs w:val="28"/>
          <w:rtl/>
          <w:lang w:bidi="fa-IR"/>
        </w:rPr>
        <w:pPrChange w:id="3561" w:author="Microsoft account" w:date="2025-10-09T10:01:00Z">
          <w:pPr>
            <w:bidi/>
            <w:spacing w:after="0" w:line="276" w:lineRule="auto"/>
            <w:jc w:val="both"/>
          </w:pPr>
        </w:pPrChange>
      </w:pPr>
      <w:ins w:id="3562" w:author="Microsoft account" w:date="2025-10-09T10:01:00Z">
        <w:r>
          <w:rPr>
            <w:rFonts w:cs="Calibri" w:hint="cs"/>
            <w:sz w:val="28"/>
            <w:szCs w:val="28"/>
            <w:rtl/>
            <w:lang w:bidi="fa-IR"/>
          </w:rPr>
          <w:t>-</w:t>
        </w:r>
      </w:ins>
      <w:ins w:id="3563"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564" w:author="Microsoft account" w:date="2025-10-09T10:03:00Z"/>
          <w:rFonts w:cs="Calibri"/>
          <w:sz w:val="28"/>
          <w:szCs w:val="28"/>
          <w:rtl/>
          <w:lang w:bidi="fa-IR"/>
        </w:rPr>
        <w:pPrChange w:id="3565" w:author="Microsoft account" w:date="2025-10-09T10:03:00Z">
          <w:pPr>
            <w:bidi/>
            <w:spacing w:after="0" w:line="276" w:lineRule="auto"/>
            <w:jc w:val="both"/>
          </w:pPr>
        </w:pPrChange>
      </w:pPr>
    </w:p>
    <w:p w14:paraId="6A6A945D" w14:textId="7DB9B3D3" w:rsidR="000F3655" w:rsidRDefault="000F3655" w:rsidP="008E1AA7">
      <w:pPr>
        <w:bidi/>
        <w:spacing w:after="0" w:line="276" w:lineRule="auto"/>
        <w:rPr>
          <w:ins w:id="3566" w:author="Microsoft account" w:date="2025-10-09T10:05:00Z"/>
          <w:rFonts w:cs="Calibri"/>
          <w:sz w:val="28"/>
          <w:szCs w:val="28"/>
          <w:rtl/>
          <w:lang w:bidi="fa-IR"/>
        </w:rPr>
        <w:pPrChange w:id="3567" w:author="Microsoft account" w:date="2025-10-10T17:25:00Z">
          <w:pPr>
            <w:bidi/>
            <w:spacing w:after="0" w:line="276" w:lineRule="auto"/>
            <w:jc w:val="both"/>
          </w:pPr>
        </w:pPrChange>
      </w:pPr>
      <w:ins w:id="3568" w:author="Microsoft account" w:date="2025-10-09T10:03:00Z">
        <w:r>
          <w:rPr>
            <w:rFonts w:cs="Calibri" w:hint="cs"/>
            <w:sz w:val="28"/>
            <w:szCs w:val="28"/>
            <w:rtl/>
            <w:lang w:bidi="fa-IR"/>
          </w:rPr>
          <w:t>-</w:t>
        </w:r>
      </w:ins>
      <w:ins w:id="3569" w:author="Microsoft account" w:date="2025-10-09T10:04:00Z">
        <w:r w:rsidR="000A57EC">
          <w:rPr>
            <w:rFonts w:cs="Calibri" w:hint="cs"/>
            <w:sz w:val="28"/>
            <w:szCs w:val="28"/>
            <w:rtl/>
            <w:lang w:bidi="fa-IR"/>
          </w:rPr>
          <w:t xml:space="preserve">نکته : فکر میکنم، </w:t>
        </w:r>
      </w:ins>
      <w:ins w:id="3570" w:author="Microsoft account" w:date="2025-10-10T17:25:00Z">
        <w:r w:rsidR="008E1AA7">
          <w:rPr>
            <w:rFonts w:cs="Calibri" w:hint="cs"/>
            <w:sz w:val="28"/>
            <w:szCs w:val="28"/>
            <w:rtl/>
            <w:lang w:bidi="fa-IR"/>
          </w:rPr>
          <w:t>وقت</w:t>
        </w:r>
      </w:ins>
      <w:ins w:id="3571"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72"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573" w:author="Microsoft account" w:date="2025-10-09T10:05:00Z"/>
          <w:rFonts w:cs="Calibri"/>
          <w:sz w:val="28"/>
          <w:szCs w:val="28"/>
          <w:rtl/>
          <w:lang w:bidi="fa-IR"/>
        </w:rPr>
        <w:pPrChange w:id="3574" w:author="Microsoft account" w:date="2025-10-09T10:05:00Z">
          <w:pPr>
            <w:bidi/>
            <w:spacing w:after="0" w:line="276" w:lineRule="auto"/>
            <w:jc w:val="both"/>
          </w:pPr>
        </w:pPrChange>
      </w:pPr>
    </w:p>
    <w:p w14:paraId="030A7854" w14:textId="5F44AD52" w:rsidR="000A57EC" w:rsidRDefault="000A57EC">
      <w:pPr>
        <w:bidi/>
        <w:spacing w:after="0" w:line="276" w:lineRule="auto"/>
        <w:rPr>
          <w:ins w:id="3575" w:author="Microsoft account" w:date="2025-10-09T10:10:00Z"/>
          <w:rFonts w:cs="Calibri"/>
          <w:sz w:val="28"/>
          <w:szCs w:val="28"/>
          <w:lang w:bidi="fa-IR"/>
        </w:rPr>
        <w:pPrChange w:id="3576" w:author="Microsoft account" w:date="2025-10-09T10:05:00Z">
          <w:pPr>
            <w:bidi/>
            <w:spacing w:after="0" w:line="276" w:lineRule="auto"/>
            <w:jc w:val="both"/>
          </w:pPr>
        </w:pPrChange>
      </w:pPr>
      <w:ins w:id="3577" w:author="Microsoft account" w:date="2025-10-09T10:05:00Z">
        <w:r>
          <w:rPr>
            <w:rFonts w:cs="Calibri" w:hint="cs"/>
            <w:sz w:val="28"/>
            <w:szCs w:val="28"/>
            <w:rtl/>
            <w:lang w:bidi="fa-IR"/>
          </w:rPr>
          <w:t>-</w:t>
        </w:r>
      </w:ins>
      <w:ins w:id="3578"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79"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80"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581"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582" w:author="Microsoft account" w:date="2025-10-09T10:08:00Z">
        <w:r>
          <w:rPr>
            <w:rFonts w:cs="Calibri" w:hint="cs"/>
            <w:sz w:val="28"/>
            <w:szCs w:val="28"/>
            <w:rtl/>
            <w:lang w:bidi="fa-IR"/>
          </w:rPr>
          <w:t xml:space="preserve"> </w:t>
        </w:r>
      </w:ins>
      <w:ins w:id="3583"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cs"/>
            <w:b/>
            <w:bCs/>
            <w:sz w:val="28"/>
            <w:szCs w:val="28"/>
            <w:rtl/>
            <w:lang w:bidi="fa-IR"/>
            <w:rPrChange w:id="3584" w:author="Microsoft account" w:date="2025-10-10T17:28:00Z">
              <w:rPr>
                <w:rFonts w:cs="Calibri" w:hint="cs"/>
                <w:sz w:val="28"/>
                <w:szCs w:val="28"/>
                <w:rtl/>
                <w:lang w:bidi="fa-IR"/>
              </w:rPr>
            </w:rPrChange>
          </w:rPr>
          <w:t>پستچی و مرکز پست و نامه</w:t>
        </w:r>
        <w:r>
          <w:rPr>
            <w:rFonts w:cs="Calibri" w:hint="cs"/>
            <w:sz w:val="28"/>
            <w:szCs w:val="28"/>
            <w:rtl/>
            <w:lang w:bidi="fa-IR"/>
          </w:rPr>
          <w:t xml:space="preserve"> رو زد. که اگر قضیه ای که درموردش صحبت کردیم رو تعمیم بدیم به این ، </w:t>
        </w:r>
      </w:ins>
      <w:ins w:id="3585"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586" w:author="Microsoft account" w:date="2025-10-09T10:10:00Z"/>
          <w:rFonts w:cs="Calibri"/>
          <w:sz w:val="28"/>
          <w:szCs w:val="28"/>
          <w:rtl/>
          <w:lang w:bidi="fa-IR"/>
        </w:rPr>
        <w:pPrChange w:id="3587" w:author="Microsoft account" w:date="2025-10-09T10:10:00Z">
          <w:pPr>
            <w:bidi/>
            <w:spacing w:after="0" w:line="276" w:lineRule="auto"/>
            <w:jc w:val="both"/>
          </w:pPr>
        </w:pPrChange>
      </w:pPr>
    </w:p>
    <w:p w14:paraId="32E0ED78" w14:textId="40987D3E" w:rsidR="000A57EC" w:rsidRDefault="000A57EC">
      <w:pPr>
        <w:bidi/>
        <w:spacing w:after="0" w:line="276" w:lineRule="auto"/>
        <w:rPr>
          <w:ins w:id="3588" w:author="Microsoft account" w:date="2025-10-09T10:12:00Z"/>
          <w:rFonts w:cs="Calibri"/>
          <w:sz w:val="28"/>
          <w:szCs w:val="28"/>
          <w:rtl/>
          <w:lang w:bidi="fa-IR"/>
        </w:rPr>
        <w:pPrChange w:id="3589" w:author="Microsoft account" w:date="2025-10-09T10:10:00Z">
          <w:pPr>
            <w:bidi/>
            <w:spacing w:after="0" w:line="276" w:lineRule="auto"/>
            <w:jc w:val="both"/>
          </w:pPr>
        </w:pPrChange>
      </w:pPr>
      <w:ins w:id="3590" w:author="Microsoft account" w:date="2025-10-09T10:10:00Z">
        <w:r>
          <w:rPr>
            <w:rFonts w:cs="Calibri" w:hint="cs"/>
            <w:sz w:val="28"/>
            <w:szCs w:val="28"/>
            <w:rtl/>
            <w:lang w:bidi="fa-IR"/>
          </w:rPr>
          <w:t>-</w:t>
        </w:r>
      </w:ins>
      <w:ins w:id="3591"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592"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593" w:author="Microsoft account" w:date="2025-10-09T10:12:00Z"/>
          <w:rFonts w:cs="Calibri"/>
          <w:sz w:val="28"/>
          <w:szCs w:val="28"/>
          <w:rtl/>
          <w:lang w:bidi="fa-IR"/>
        </w:rPr>
        <w:pPrChange w:id="3594" w:author="Microsoft account" w:date="2025-10-09T10:12:00Z">
          <w:pPr>
            <w:bidi/>
            <w:spacing w:after="0" w:line="276" w:lineRule="auto"/>
            <w:jc w:val="both"/>
          </w:pPr>
        </w:pPrChange>
      </w:pPr>
    </w:p>
    <w:p w14:paraId="35099D53" w14:textId="33A8E6C0" w:rsidR="00934439" w:rsidRDefault="00934439">
      <w:pPr>
        <w:bidi/>
        <w:spacing w:after="0" w:line="276" w:lineRule="auto"/>
        <w:rPr>
          <w:ins w:id="3595" w:author="Microsoft account" w:date="2025-10-09T10:12:00Z"/>
          <w:rFonts w:cs="Calibri"/>
          <w:sz w:val="28"/>
          <w:szCs w:val="28"/>
          <w:rtl/>
          <w:lang w:bidi="fa-IR"/>
        </w:rPr>
        <w:pPrChange w:id="3596" w:author="Microsoft account" w:date="2025-10-09T10:12:00Z">
          <w:pPr>
            <w:bidi/>
            <w:spacing w:after="0" w:line="276" w:lineRule="auto"/>
            <w:jc w:val="both"/>
          </w:pPr>
        </w:pPrChange>
      </w:pPr>
      <w:ins w:id="3597"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598"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599" w:author="Microsoft account" w:date="2025-10-09T10:12:00Z"/>
          <w:rFonts w:cs="Calibri"/>
          <w:sz w:val="28"/>
          <w:szCs w:val="28"/>
          <w:rtl/>
          <w:lang w:bidi="fa-IR"/>
        </w:rPr>
        <w:pPrChange w:id="3600" w:author="Microsoft account" w:date="2025-10-09T10:12:00Z">
          <w:pPr>
            <w:bidi/>
            <w:spacing w:after="0" w:line="276" w:lineRule="auto"/>
            <w:jc w:val="both"/>
          </w:pPr>
        </w:pPrChange>
      </w:pPr>
    </w:p>
    <w:p w14:paraId="6357B459" w14:textId="00129447" w:rsidR="00934439" w:rsidRDefault="00934439">
      <w:pPr>
        <w:bidi/>
        <w:spacing w:after="0" w:line="276" w:lineRule="auto"/>
        <w:rPr>
          <w:ins w:id="3601" w:author="Microsoft account" w:date="2025-10-09T10:23:00Z"/>
          <w:rFonts w:cs="Calibri"/>
          <w:sz w:val="28"/>
          <w:szCs w:val="28"/>
          <w:rtl/>
          <w:lang w:bidi="fa-IR"/>
        </w:rPr>
        <w:pPrChange w:id="3602" w:author="Microsoft account" w:date="2025-10-09T10:12:00Z">
          <w:pPr>
            <w:bidi/>
            <w:spacing w:after="0" w:line="276" w:lineRule="auto"/>
            <w:jc w:val="both"/>
          </w:pPr>
        </w:pPrChange>
      </w:pPr>
      <w:ins w:id="3603" w:author="Microsoft account" w:date="2025-10-09T10:12:00Z">
        <w:r>
          <w:rPr>
            <w:rFonts w:cs="Calibri" w:hint="cs"/>
            <w:sz w:val="28"/>
            <w:szCs w:val="28"/>
            <w:rtl/>
            <w:lang w:bidi="fa-IR"/>
          </w:rPr>
          <w:t>-</w:t>
        </w:r>
      </w:ins>
      <w:ins w:id="3604"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05" w:author="Microsoft account" w:date="2025-10-09T10:23:00Z"/>
          <w:rFonts w:cs="Calibri"/>
          <w:sz w:val="28"/>
          <w:szCs w:val="28"/>
          <w:rtl/>
          <w:lang w:bidi="fa-IR"/>
        </w:rPr>
        <w:pPrChange w:id="3606" w:author="Microsoft account" w:date="2025-10-09T10:23:00Z">
          <w:pPr>
            <w:bidi/>
            <w:spacing w:after="0" w:line="276" w:lineRule="auto"/>
            <w:jc w:val="both"/>
          </w:pPr>
        </w:pPrChange>
      </w:pPr>
      <w:ins w:id="3607" w:author="Microsoft account" w:date="2025-10-09T10:23:00Z">
        <w:r w:rsidRPr="00FF2621">
          <w:rPr>
            <w:rFonts w:cs="Calibri"/>
            <w:noProof/>
            <w:sz w:val="28"/>
            <w:szCs w:val="28"/>
            <w:rPrChange w:id="3608"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09" w:author="Microsoft account" w:date="2025-10-09T10:23:00Z"/>
          <w:rFonts w:cs="Calibri"/>
          <w:sz w:val="28"/>
          <w:szCs w:val="28"/>
          <w:rtl/>
          <w:lang w:bidi="fa-IR"/>
        </w:rPr>
        <w:pPrChange w:id="3610" w:author="Microsoft account" w:date="2025-10-09T10:23:00Z">
          <w:pPr>
            <w:bidi/>
            <w:spacing w:after="0" w:line="276" w:lineRule="auto"/>
            <w:jc w:val="both"/>
          </w:pPr>
        </w:pPrChange>
      </w:pPr>
    </w:p>
    <w:p w14:paraId="07DCEAF2" w14:textId="2E58EEDF" w:rsidR="00FF2621" w:rsidRDefault="00FF2621">
      <w:pPr>
        <w:bidi/>
        <w:spacing w:after="0" w:line="276" w:lineRule="auto"/>
        <w:rPr>
          <w:ins w:id="3611" w:author="Microsoft account" w:date="2025-10-09T10:27:00Z"/>
          <w:rFonts w:cs="Calibri"/>
          <w:sz w:val="28"/>
          <w:szCs w:val="28"/>
          <w:rtl/>
          <w:lang w:bidi="fa-IR"/>
        </w:rPr>
        <w:pPrChange w:id="3612" w:author="Microsoft account" w:date="2025-10-09T10:23:00Z">
          <w:pPr>
            <w:bidi/>
            <w:spacing w:after="0" w:line="276" w:lineRule="auto"/>
            <w:jc w:val="both"/>
          </w:pPr>
        </w:pPrChange>
      </w:pPr>
      <w:ins w:id="3613" w:author="Microsoft account" w:date="2025-10-09T10:23:00Z">
        <w:r>
          <w:rPr>
            <w:rFonts w:cs="Calibri" w:hint="cs"/>
            <w:sz w:val="28"/>
            <w:szCs w:val="28"/>
            <w:rtl/>
            <w:lang w:bidi="fa-IR"/>
          </w:rPr>
          <w:t>-</w:t>
        </w:r>
      </w:ins>
      <w:ins w:id="3614"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15"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16" w:author="Microsoft account" w:date="2025-10-09T10:40:00Z"/>
          <w:rFonts w:cs="Calibri"/>
          <w:sz w:val="28"/>
          <w:szCs w:val="28"/>
          <w:lang w:bidi="fa-IR"/>
        </w:rPr>
        <w:pPrChange w:id="3617" w:author="Microsoft account" w:date="2025-10-09T10:27:00Z">
          <w:pPr>
            <w:bidi/>
            <w:spacing w:after="0" w:line="276" w:lineRule="auto"/>
            <w:jc w:val="both"/>
          </w:pPr>
        </w:pPrChange>
      </w:pPr>
      <w:ins w:id="3618" w:author="Microsoft account" w:date="2025-10-09T10:27:00Z">
        <w:r w:rsidRPr="00FF2621">
          <w:rPr>
            <w:rFonts w:cs="Calibri"/>
            <w:noProof/>
            <w:sz w:val="28"/>
            <w:szCs w:val="28"/>
            <w:rPrChange w:id="3619"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20" w:author="Microsoft account" w:date="2025-10-09T10:27:00Z"/>
          <w:rFonts w:cs="Calibri"/>
          <w:sz w:val="28"/>
          <w:szCs w:val="28"/>
          <w:rtl/>
          <w:lang w:bidi="fa-IR"/>
        </w:rPr>
        <w:pPrChange w:id="3621" w:author="Microsoft account" w:date="2025-10-09T10:40:00Z">
          <w:pPr>
            <w:bidi/>
            <w:spacing w:after="0" w:line="276" w:lineRule="auto"/>
            <w:jc w:val="both"/>
          </w:pPr>
        </w:pPrChange>
      </w:pPr>
      <w:ins w:id="3622"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23"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24" w:author="Microsoft account" w:date="2025-10-09T10:30:00Z"/>
          <w:rFonts w:cs="Calibri"/>
          <w:sz w:val="28"/>
          <w:szCs w:val="28"/>
          <w:lang w:bidi="fa-IR"/>
        </w:rPr>
        <w:pPrChange w:id="3625" w:author="Microsoft account" w:date="2025-10-09T10:27:00Z">
          <w:pPr>
            <w:bidi/>
            <w:spacing w:after="0" w:line="276" w:lineRule="auto"/>
            <w:jc w:val="both"/>
          </w:pPr>
        </w:pPrChange>
      </w:pPr>
      <w:ins w:id="3626"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27"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28" w:author="Microsoft account" w:date="2025-10-09T10:28:00Z"/>
          <w:rFonts w:cs="Calibri"/>
          <w:sz w:val="28"/>
          <w:szCs w:val="28"/>
          <w:rtl/>
          <w:lang w:bidi="fa-IR"/>
        </w:rPr>
        <w:pPrChange w:id="3629" w:author="Microsoft account" w:date="2025-10-09T10:30:00Z">
          <w:pPr>
            <w:bidi/>
            <w:spacing w:after="0" w:line="276" w:lineRule="auto"/>
            <w:jc w:val="both"/>
          </w:pPr>
        </w:pPrChange>
      </w:pPr>
      <w:ins w:id="3630" w:author="Microsoft account" w:date="2025-10-09T10:30:00Z">
        <w:r w:rsidRPr="00926059">
          <w:rPr>
            <w:rFonts w:cs="Calibri"/>
            <w:noProof/>
            <w:sz w:val="28"/>
            <w:szCs w:val="28"/>
            <w:rPrChange w:id="3631"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32" w:author="Microsoft account" w:date="2025-10-09T10:30:00Z"/>
          <w:rFonts w:cs="Calibri"/>
          <w:sz w:val="28"/>
          <w:szCs w:val="28"/>
          <w:rtl/>
          <w:lang w:bidi="fa-IR"/>
        </w:rPr>
        <w:pPrChange w:id="3633" w:author="Microsoft account" w:date="2025-10-09T10:28:00Z">
          <w:pPr>
            <w:bidi/>
            <w:spacing w:after="0" w:line="276" w:lineRule="auto"/>
            <w:jc w:val="both"/>
          </w:pPr>
        </w:pPrChange>
      </w:pPr>
      <w:ins w:id="3634"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35"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36"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37" w:author="Microsoft account" w:date="2025-10-09T09:03:00Z"/>
          <w:rFonts w:cs="Calibri"/>
          <w:sz w:val="28"/>
          <w:szCs w:val="28"/>
          <w:lang w:bidi="fa-IR"/>
        </w:rPr>
        <w:pPrChange w:id="3638" w:author="Microsoft account" w:date="2025-10-09T10:32:00Z">
          <w:pPr>
            <w:bidi/>
            <w:spacing w:after="0" w:line="276" w:lineRule="auto"/>
            <w:jc w:val="both"/>
          </w:pPr>
        </w:pPrChange>
      </w:pPr>
      <w:ins w:id="3639"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40"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41" w:author="Microsoft account" w:date="2025-10-09T10:42:00Z"/>
          <w:rFonts w:cs="Calibri"/>
          <w:sz w:val="28"/>
          <w:szCs w:val="28"/>
          <w:rtl/>
          <w:lang w:bidi="fa-IR"/>
        </w:rPr>
        <w:pPrChange w:id="3642" w:author="Microsoft account" w:date="2025-10-09T09:03:00Z">
          <w:pPr>
            <w:bidi/>
            <w:spacing w:after="0" w:line="276" w:lineRule="auto"/>
            <w:jc w:val="both"/>
          </w:pPr>
        </w:pPrChange>
      </w:pPr>
      <w:ins w:id="3643"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44"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45" w:author="Microsoft account" w:date="2025-10-09T10:43:00Z"/>
          <w:rFonts w:cs="Calibri"/>
          <w:sz w:val="28"/>
          <w:szCs w:val="28"/>
          <w:rtl/>
          <w:lang w:bidi="fa-IR"/>
        </w:rPr>
        <w:pPrChange w:id="3646" w:author="Microsoft account" w:date="2025-10-09T10:42:00Z">
          <w:pPr>
            <w:bidi/>
            <w:spacing w:after="0" w:line="276" w:lineRule="auto"/>
            <w:jc w:val="both"/>
          </w:pPr>
        </w:pPrChange>
      </w:pPr>
      <w:ins w:id="3647" w:author="Microsoft account" w:date="2025-10-09T10:43:00Z">
        <w:r w:rsidRPr="007148B9">
          <w:rPr>
            <w:rFonts w:cs="Calibri"/>
            <w:noProof/>
            <w:sz w:val="28"/>
            <w:szCs w:val="28"/>
            <w:rPrChange w:id="3648"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49" w:author="Microsoft account" w:date="2025-10-09T10:42:00Z"/>
          <w:rFonts w:cs="Calibri"/>
          <w:sz w:val="28"/>
          <w:szCs w:val="28"/>
          <w:rtl/>
          <w:lang w:bidi="fa-IR"/>
        </w:rPr>
        <w:pPrChange w:id="3650" w:author="Microsoft account" w:date="2025-10-09T10:43:00Z">
          <w:pPr>
            <w:bidi/>
            <w:spacing w:after="0" w:line="276" w:lineRule="auto"/>
            <w:jc w:val="both"/>
          </w:pPr>
        </w:pPrChange>
      </w:pPr>
    </w:p>
    <w:p w14:paraId="545A894F" w14:textId="767C57AE" w:rsidR="00984BB5" w:rsidRDefault="007148B9">
      <w:pPr>
        <w:bidi/>
        <w:spacing w:after="0" w:line="276" w:lineRule="auto"/>
        <w:rPr>
          <w:ins w:id="3651" w:author="Microsoft account" w:date="2025-10-09T10:57:00Z"/>
          <w:rFonts w:cs="Calibri"/>
          <w:sz w:val="28"/>
          <w:szCs w:val="28"/>
          <w:lang w:bidi="fa-IR"/>
        </w:rPr>
        <w:pPrChange w:id="3652" w:author="Microsoft account" w:date="2025-10-09T10:42:00Z">
          <w:pPr>
            <w:bidi/>
            <w:spacing w:after="0" w:line="276" w:lineRule="auto"/>
            <w:jc w:val="both"/>
          </w:pPr>
        </w:pPrChange>
      </w:pPr>
      <w:ins w:id="3653" w:author="Microsoft account" w:date="2025-10-09T10:42:00Z">
        <w:r>
          <w:rPr>
            <w:rFonts w:cs="Calibri" w:hint="cs"/>
            <w:sz w:val="28"/>
            <w:szCs w:val="28"/>
            <w:rtl/>
            <w:lang w:bidi="fa-IR"/>
          </w:rPr>
          <w:t xml:space="preserve"> اما هنوزم نکته هست</w:t>
        </w:r>
      </w:ins>
      <w:ins w:id="3654"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655" w:author="Microsoft account" w:date="2025-10-09T11:09:00Z"/>
          <w:rFonts w:cs="Calibri"/>
          <w:sz w:val="28"/>
          <w:szCs w:val="28"/>
          <w:lang w:bidi="fa-IR"/>
        </w:rPr>
        <w:pPrChange w:id="3656" w:author="Microsoft account" w:date="2025-10-09T10:57:00Z">
          <w:pPr>
            <w:bidi/>
            <w:spacing w:after="0" w:line="276" w:lineRule="auto"/>
            <w:jc w:val="both"/>
          </w:pPr>
        </w:pPrChange>
      </w:pPr>
      <w:ins w:id="3657"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58"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59"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60"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661" w:author="Microsoft account" w:date="2025-10-09T11:09:00Z"/>
          <w:rFonts w:cs="Calibri"/>
          <w:sz w:val="28"/>
          <w:szCs w:val="28"/>
          <w:lang w:bidi="fa-IR"/>
        </w:rPr>
        <w:pPrChange w:id="3662" w:author="Microsoft account" w:date="2025-10-09T11:09:00Z">
          <w:pPr>
            <w:bidi/>
            <w:spacing w:after="0" w:line="276" w:lineRule="auto"/>
            <w:jc w:val="both"/>
          </w:pPr>
        </w:pPrChange>
      </w:pPr>
    </w:p>
    <w:p w14:paraId="2F5244F2" w14:textId="2FD8475A" w:rsidR="00AB4F1A" w:rsidRDefault="00AB4F1A">
      <w:pPr>
        <w:bidi/>
        <w:spacing w:after="0" w:line="276" w:lineRule="auto"/>
        <w:rPr>
          <w:ins w:id="3663" w:author="Microsoft account" w:date="2025-10-09T11:10:00Z"/>
          <w:rFonts w:cs="Calibri"/>
          <w:sz w:val="28"/>
          <w:szCs w:val="28"/>
          <w:rtl/>
          <w:lang w:bidi="fa-IR"/>
        </w:rPr>
        <w:pPrChange w:id="3664" w:author="Microsoft account" w:date="2025-10-09T11:09:00Z">
          <w:pPr>
            <w:bidi/>
            <w:spacing w:after="0" w:line="276" w:lineRule="auto"/>
            <w:jc w:val="both"/>
          </w:pPr>
        </w:pPrChange>
      </w:pPr>
      <w:ins w:id="3665"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66"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667" w:author="Microsoft account" w:date="2025-10-09T11:11:00Z"/>
          <w:rFonts w:cs="Calibri"/>
          <w:sz w:val="28"/>
          <w:szCs w:val="28"/>
          <w:lang w:bidi="fa-IR"/>
        </w:rPr>
        <w:pPrChange w:id="3668" w:author="Microsoft account" w:date="2025-10-09T11:10:00Z">
          <w:pPr>
            <w:bidi/>
            <w:spacing w:after="0" w:line="276" w:lineRule="auto"/>
            <w:jc w:val="both"/>
          </w:pPr>
        </w:pPrChange>
      </w:pPr>
      <w:ins w:id="3669"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70"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671" w:author="Microsoft account" w:date="2025-10-09T11:12:00Z"/>
          <w:rFonts w:cs="Calibri"/>
          <w:sz w:val="28"/>
          <w:szCs w:val="28"/>
          <w:rtl/>
          <w:lang w:bidi="fa-IR"/>
        </w:rPr>
        <w:pPrChange w:id="3672" w:author="Microsoft account" w:date="2025-10-09T11:11:00Z">
          <w:pPr>
            <w:bidi/>
            <w:spacing w:after="0" w:line="276" w:lineRule="auto"/>
            <w:jc w:val="both"/>
          </w:pPr>
        </w:pPrChange>
      </w:pPr>
      <w:ins w:id="3673"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74"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675" w:author="Microsoft account" w:date="2025-10-09T11:12:00Z"/>
          <w:rFonts w:cs="Calibri"/>
          <w:sz w:val="28"/>
          <w:szCs w:val="28"/>
          <w:rtl/>
          <w:lang w:bidi="fa-IR"/>
        </w:rPr>
        <w:pPrChange w:id="3676" w:author="Microsoft account" w:date="2025-10-09T11:12:00Z">
          <w:pPr>
            <w:bidi/>
            <w:spacing w:after="0" w:line="276" w:lineRule="auto"/>
            <w:jc w:val="both"/>
          </w:pPr>
        </w:pPrChange>
      </w:pPr>
      <w:ins w:id="3677"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678" w:author="Microsoft account" w:date="2025-10-09T11:12:00Z"/>
          <w:rFonts w:cs="Calibri"/>
          <w:sz w:val="28"/>
          <w:szCs w:val="28"/>
          <w:rtl/>
          <w:lang w:bidi="fa-IR"/>
        </w:rPr>
        <w:pPrChange w:id="3679" w:author="Microsoft account" w:date="2025-10-09T11:12:00Z">
          <w:pPr>
            <w:bidi/>
            <w:spacing w:after="0" w:line="276" w:lineRule="auto"/>
            <w:jc w:val="both"/>
          </w:pPr>
        </w:pPrChange>
      </w:pPr>
      <w:ins w:id="3680" w:author="Microsoft account" w:date="2025-10-09T11:12:00Z">
        <w:r w:rsidRPr="00AB4F1A">
          <w:rPr>
            <w:rFonts w:cs="Calibri"/>
            <w:noProof/>
            <w:sz w:val="28"/>
            <w:szCs w:val="28"/>
            <w:rPrChange w:id="3681"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682" w:author="Microsoft account" w:date="2025-10-10T18:12:00Z"/>
          <w:rFonts w:cs="Calibri"/>
          <w:sz w:val="28"/>
          <w:szCs w:val="28"/>
          <w:lang w:bidi="fa-IR"/>
        </w:rPr>
        <w:pPrChange w:id="3683" w:author="Microsoft account" w:date="2025-10-09T11:12:00Z">
          <w:pPr>
            <w:bidi/>
            <w:spacing w:after="0" w:line="276" w:lineRule="auto"/>
            <w:jc w:val="both"/>
          </w:pPr>
        </w:pPrChange>
      </w:pPr>
      <w:ins w:id="3684"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685"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rsidP="007D082F">
      <w:pPr>
        <w:bidi/>
        <w:spacing w:after="0" w:line="276" w:lineRule="auto"/>
        <w:rPr>
          <w:ins w:id="3686" w:author="Microsoft account" w:date="2025-10-10T18:12:00Z"/>
          <w:rFonts w:cs="Calibri"/>
          <w:sz w:val="28"/>
          <w:szCs w:val="28"/>
          <w:lang w:bidi="fa-IR"/>
        </w:rPr>
        <w:pPrChange w:id="3687" w:author="Microsoft account" w:date="2025-10-10T18:12:00Z">
          <w:pPr>
            <w:bidi/>
            <w:spacing w:after="0" w:line="276" w:lineRule="auto"/>
            <w:jc w:val="both"/>
          </w:pPr>
        </w:pPrChange>
      </w:pPr>
    </w:p>
    <w:p w14:paraId="215468B3" w14:textId="323EA5B4" w:rsidR="007D082F" w:rsidRDefault="007D082F" w:rsidP="007D082F">
      <w:pPr>
        <w:bidi/>
        <w:spacing w:after="0" w:line="276" w:lineRule="auto"/>
        <w:rPr>
          <w:ins w:id="3688" w:author="Microsoft account" w:date="2025-10-09T11:13:00Z"/>
          <w:rFonts w:cs="Calibri" w:hint="cs"/>
          <w:sz w:val="28"/>
          <w:szCs w:val="28"/>
          <w:rtl/>
          <w:lang w:bidi="fa-IR"/>
        </w:rPr>
        <w:pPrChange w:id="3689" w:author="Microsoft account" w:date="2025-10-10T18:12:00Z">
          <w:pPr>
            <w:bidi/>
            <w:spacing w:after="0" w:line="276" w:lineRule="auto"/>
            <w:jc w:val="both"/>
          </w:pPr>
        </w:pPrChange>
      </w:pPr>
      <w:ins w:id="3690"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691" w:author="Microsoft account" w:date="2025-10-10T18:13:00Z">
        <w:r>
          <w:rPr>
            <w:rFonts w:cs="Calibri"/>
            <w:sz w:val="18"/>
            <w:szCs w:val="18"/>
            <w:lang w:bidi="fa-IR"/>
          </w:rPr>
          <w:t>imple</w:t>
        </w:r>
      </w:ins>
      <w:ins w:id="3692" w:author="Microsoft account" w:date="2025-10-10T18:12:00Z">
        <w:r>
          <w:rPr>
            <w:rFonts w:cs="Calibri"/>
            <w:sz w:val="18"/>
            <w:szCs w:val="18"/>
            <w:lang w:bidi="fa-IR"/>
          </w:rPr>
          <w:t xml:space="preserve"> Mail </w:t>
        </w:r>
      </w:ins>
      <w:ins w:id="3693"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694"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695" w:author="Microsoft account" w:date="2025-10-09T11:13:00Z"/>
          <w:rFonts w:cs="Calibri"/>
          <w:sz w:val="28"/>
          <w:szCs w:val="28"/>
          <w:rtl/>
          <w:lang w:bidi="fa-IR"/>
        </w:rPr>
        <w:pPrChange w:id="3696" w:author="Microsoft account" w:date="2025-10-09T11:13:00Z">
          <w:pPr>
            <w:bidi/>
            <w:spacing w:after="0" w:line="276" w:lineRule="auto"/>
            <w:jc w:val="both"/>
          </w:pPr>
        </w:pPrChange>
      </w:pPr>
    </w:p>
    <w:p w14:paraId="647971BC" w14:textId="70707A10" w:rsidR="00AB4F1A" w:rsidRDefault="00395079">
      <w:pPr>
        <w:bidi/>
        <w:spacing w:after="0" w:line="276" w:lineRule="auto"/>
        <w:rPr>
          <w:ins w:id="3697" w:author="Microsoft account" w:date="2025-10-09T09:03:00Z"/>
          <w:rFonts w:cs="Calibri"/>
          <w:sz w:val="28"/>
          <w:szCs w:val="28"/>
          <w:lang w:bidi="fa-IR"/>
        </w:rPr>
        <w:pPrChange w:id="3698" w:author="Microsoft account" w:date="2025-10-09T11:13:00Z">
          <w:pPr>
            <w:bidi/>
            <w:spacing w:after="0" w:line="276" w:lineRule="auto"/>
            <w:jc w:val="both"/>
          </w:pPr>
        </w:pPrChange>
      </w:pPr>
      <w:ins w:id="3699"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00" w:author="Microsoft account" w:date="2025-10-09T09:03:00Z"/>
          <w:rFonts w:cs="Calibri"/>
          <w:sz w:val="28"/>
          <w:szCs w:val="28"/>
          <w:rtl/>
          <w:lang w:bidi="fa-IR"/>
        </w:rPr>
        <w:pPrChange w:id="3701" w:author="Microsoft account" w:date="2025-10-09T09:03:00Z">
          <w:pPr>
            <w:bidi/>
            <w:spacing w:after="0" w:line="276" w:lineRule="auto"/>
            <w:jc w:val="both"/>
          </w:pPr>
        </w:pPrChange>
      </w:pPr>
    </w:p>
    <w:p w14:paraId="67FDCF16" w14:textId="0EFE6340" w:rsidR="00984BB5" w:rsidRDefault="00984BB5">
      <w:pPr>
        <w:spacing w:after="0" w:line="240" w:lineRule="auto"/>
        <w:rPr>
          <w:ins w:id="3702" w:author="Microsoft account" w:date="2025-10-09T09:03:00Z"/>
          <w:rFonts w:cs="Calibri"/>
          <w:sz w:val="28"/>
          <w:szCs w:val="28"/>
          <w:rtl/>
          <w:lang w:bidi="fa-IR"/>
        </w:rPr>
      </w:pPr>
      <w:ins w:id="3703"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04" w:author="Microsoft account" w:date="2025-10-10T18:14:00Z"/>
          <w:rFonts w:cs="Calibri" w:hint="cs"/>
          <w:sz w:val="28"/>
          <w:szCs w:val="28"/>
          <w:rtl/>
          <w:lang w:bidi="fa-IR"/>
        </w:rPr>
        <w:pPrChange w:id="3705" w:author="Microsoft account" w:date="2025-10-09T09:03:00Z">
          <w:pPr>
            <w:bidi/>
            <w:spacing w:after="0" w:line="276" w:lineRule="auto"/>
            <w:jc w:val="both"/>
          </w:pPr>
        </w:pPrChange>
      </w:pPr>
      <w:bookmarkStart w:id="3706" w:name="I4040718"/>
      <w:ins w:id="3707" w:author="Microsoft account" w:date="2025-10-10T18:14:00Z">
        <w:r>
          <w:rPr>
            <w:rFonts w:cs="Calibri" w:hint="cs"/>
            <w:sz w:val="28"/>
            <w:szCs w:val="28"/>
            <w:rtl/>
            <w:lang w:bidi="fa-IR"/>
          </w:rPr>
          <w:lastRenderedPageBreak/>
          <w:t>ادامه</w:t>
        </w:r>
      </w:ins>
    </w:p>
    <w:bookmarkEnd w:id="3706"/>
    <w:p w14:paraId="46AD946F" w14:textId="77777777" w:rsidR="009F13CD" w:rsidRDefault="009F13CD" w:rsidP="009F13CD">
      <w:pPr>
        <w:bidi/>
        <w:spacing w:after="0" w:line="276" w:lineRule="auto"/>
        <w:rPr>
          <w:ins w:id="3708" w:author="Microsoft account" w:date="2025-10-10T18:14:00Z"/>
          <w:rFonts w:cs="Calibri"/>
          <w:sz w:val="28"/>
          <w:szCs w:val="28"/>
          <w:rtl/>
          <w:lang w:bidi="fa-IR"/>
        </w:rPr>
        <w:pPrChange w:id="3709" w:author="Microsoft account" w:date="2025-10-10T18:14:00Z">
          <w:pPr>
            <w:bidi/>
            <w:spacing w:after="0" w:line="276" w:lineRule="auto"/>
            <w:jc w:val="both"/>
          </w:pPr>
        </w:pPrChange>
      </w:pPr>
    </w:p>
    <w:p w14:paraId="67482B36" w14:textId="1586A036" w:rsidR="009F13CD" w:rsidRDefault="009F13CD" w:rsidP="009F13CD">
      <w:pPr>
        <w:bidi/>
        <w:spacing w:after="0" w:line="276" w:lineRule="auto"/>
        <w:rPr>
          <w:ins w:id="3710" w:author="Microsoft account" w:date="2025-10-10T18:48:00Z"/>
          <w:rFonts w:cs="Calibri" w:hint="cs"/>
          <w:sz w:val="28"/>
          <w:szCs w:val="28"/>
          <w:rtl/>
          <w:lang w:bidi="fa-IR"/>
        </w:rPr>
        <w:pPrChange w:id="3711" w:author="Microsoft account" w:date="2025-10-10T18:14:00Z">
          <w:pPr>
            <w:bidi/>
            <w:spacing w:after="0" w:line="276" w:lineRule="auto"/>
            <w:jc w:val="both"/>
          </w:pPr>
        </w:pPrChange>
      </w:pPr>
      <w:ins w:id="3712" w:author="Microsoft account" w:date="2025-10-10T18:14:00Z">
        <w:r>
          <w:rPr>
            <w:rFonts w:cs="Calibri" w:hint="cs"/>
            <w:sz w:val="28"/>
            <w:szCs w:val="28"/>
            <w:rtl/>
            <w:lang w:bidi="fa-IR"/>
          </w:rPr>
          <w:t>-</w:t>
        </w:r>
      </w:ins>
      <w:ins w:id="3713"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14"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خیلی مهارت مهمی هست خوندن </w:t>
        </w:r>
        <w:r w:rsidR="00133318">
          <w:rPr>
            <w:rFonts w:cs="Calibri"/>
            <w:sz w:val="28"/>
            <w:szCs w:val="28"/>
            <w:lang w:bidi="fa-IR"/>
          </w:rPr>
          <w:t>document</w:t>
        </w:r>
        <w:r w:rsidR="00133318">
          <w:rPr>
            <w:rFonts w:cs="Calibri" w:hint="cs"/>
            <w:sz w:val="28"/>
            <w:szCs w:val="28"/>
            <w:rtl/>
            <w:lang w:bidi="fa-IR"/>
          </w:rPr>
          <w:t xml:space="preserve"> ها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15"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rsidP="00133318">
      <w:pPr>
        <w:bidi/>
        <w:spacing w:after="0" w:line="276" w:lineRule="auto"/>
        <w:rPr>
          <w:ins w:id="3716" w:author="Microsoft account" w:date="2025-10-10T18:48:00Z"/>
          <w:rFonts w:cs="Calibri"/>
          <w:sz w:val="28"/>
          <w:szCs w:val="28"/>
          <w:rtl/>
          <w:lang w:bidi="fa-IR"/>
        </w:rPr>
        <w:pPrChange w:id="3717" w:author="Microsoft account" w:date="2025-10-10T18:48:00Z">
          <w:pPr>
            <w:bidi/>
            <w:spacing w:after="0" w:line="276" w:lineRule="auto"/>
            <w:jc w:val="both"/>
          </w:pPr>
        </w:pPrChange>
      </w:pPr>
    </w:p>
    <w:p w14:paraId="68BCE4A6" w14:textId="11452138" w:rsidR="00133318" w:rsidRDefault="00133318" w:rsidP="00133318">
      <w:pPr>
        <w:bidi/>
        <w:spacing w:after="0" w:line="276" w:lineRule="auto"/>
        <w:rPr>
          <w:ins w:id="3718" w:author="Microsoft account" w:date="2025-10-10T18:57:00Z"/>
          <w:rFonts w:cs="Calibri" w:hint="cs"/>
          <w:sz w:val="28"/>
          <w:szCs w:val="28"/>
          <w:rtl/>
          <w:lang w:bidi="fa-IR"/>
        </w:rPr>
        <w:pPrChange w:id="3719" w:author="Microsoft account" w:date="2025-10-10T18:48:00Z">
          <w:pPr>
            <w:bidi/>
            <w:spacing w:after="0" w:line="276" w:lineRule="auto"/>
            <w:jc w:val="both"/>
          </w:pPr>
        </w:pPrChange>
      </w:pPr>
      <w:ins w:id="3720" w:author="Microsoft account" w:date="2025-10-10T18:48:00Z">
        <w:r>
          <w:rPr>
            <w:rFonts w:cs="Calibri" w:hint="cs"/>
            <w:sz w:val="28"/>
            <w:szCs w:val="28"/>
            <w:rtl/>
            <w:lang w:bidi="fa-IR"/>
          </w:rPr>
          <w:t>-</w:t>
        </w:r>
      </w:ins>
      <w:ins w:id="3721"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22"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rsidP="00DE6CBA">
      <w:pPr>
        <w:bidi/>
        <w:spacing w:after="0" w:line="276" w:lineRule="auto"/>
        <w:rPr>
          <w:ins w:id="3723" w:author="Microsoft account" w:date="2025-10-10T18:58:00Z"/>
          <w:rFonts w:cs="Calibri"/>
          <w:sz w:val="28"/>
          <w:szCs w:val="28"/>
          <w:rtl/>
          <w:lang w:bidi="fa-IR"/>
        </w:rPr>
        <w:pPrChange w:id="3724" w:author="Microsoft account" w:date="2025-10-10T18:57:00Z">
          <w:pPr>
            <w:bidi/>
            <w:spacing w:after="0" w:line="276" w:lineRule="auto"/>
            <w:jc w:val="both"/>
          </w:pPr>
        </w:pPrChange>
      </w:pPr>
    </w:p>
    <w:p w14:paraId="24181B44" w14:textId="32CEA383" w:rsidR="00DE6CBA" w:rsidRDefault="00DE6CBA" w:rsidP="00DE6CBA">
      <w:pPr>
        <w:bidi/>
        <w:spacing w:after="0" w:line="276" w:lineRule="auto"/>
        <w:rPr>
          <w:ins w:id="3725" w:author="Microsoft account" w:date="2025-10-10T18:59:00Z"/>
          <w:rFonts w:cs="Calibri" w:hint="cs"/>
          <w:sz w:val="28"/>
          <w:szCs w:val="28"/>
          <w:rtl/>
          <w:lang w:bidi="fa-IR"/>
        </w:rPr>
        <w:pPrChange w:id="3726" w:author="Microsoft account" w:date="2025-10-10T18:58:00Z">
          <w:pPr>
            <w:bidi/>
            <w:spacing w:after="0" w:line="276" w:lineRule="auto"/>
            <w:jc w:val="both"/>
          </w:pPr>
        </w:pPrChange>
      </w:pPr>
      <w:ins w:id="3727"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28"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rsidP="00DE6CBA">
      <w:pPr>
        <w:bidi/>
        <w:spacing w:after="0" w:line="276" w:lineRule="auto"/>
        <w:rPr>
          <w:ins w:id="3729" w:author="Microsoft account" w:date="2025-10-10T19:00:00Z"/>
          <w:rFonts w:cs="Calibri" w:hint="cs"/>
          <w:sz w:val="28"/>
          <w:szCs w:val="28"/>
          <w:rtl/>
          <w:lang w:bidi="fa-IR"/>
        </w:rPr>
        <w:pPrChange w:id="3730" w:author="Microsoft account" w:date="2025-10-10T18:59:00Z">
          <w:pPr>
            <w:bidi/>
            <w:spacing w:after="0" w:line="276" w:lineRule="auto"/>
            <w:jc w:val="both"/>
          </w:pPr>
        </w:pPrChange>
      </w:pPr>
      <w:ins w:id="3731"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32"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rsidP="00DE6CBA">
      <w:pPr>
        <w:bidi/>
        <w:spacing w:after="0" w:line="276" w:lineRule="auto"/>
        <w:rPr>
          <w:ins w:id="3733" w:author="Microsoft account" w:date="2025-10-10T19:00:00Z"/>
          <w:rFonts w:cs="Calibri"/>
          <w:sz w:val="28"/>
          <w:szCs w:val="28"/>
          <w:rtl/>
          <w:lang w:bidi="fa-IR"/>
        </w:rPr>
        <w:pPrChange w:id="3734" w:author="Microsoft account" w:date="2025-10-10T19:00:00Z">
          <w:pPr>
            <w:bidi/>
            <w:spacing w:after="0" w:line="276" w:lineRule="auto"/>
            <w:jc w:val="both"/>
          </w:pPr>
        </w:pPrChange>
      </w:pPr>
    </w:p>
    <w:p w14:paraId="3ABAB200" w14:textId="78B29370" w:rsidR="00DE6CBA" w:rsidRDefault="00DE6CBA" w:rsidP="00DE6CBA">
      <w:pPr>
        <w:bidi/>
        <w:spacing w:after="0" w:line="276" w:lineRule="auto"/>
        <w:rPr>
          <w:ins w:id="3735" w:author="Microsoft account" w:date="2025-10-10T19:02:00Z"/>
          <w:rFonts w:cs="Calibri" w:hint="cs"/>
          <w:sz w:val="28"/>
          <w:szCs w:val="28"/>
          <w:rtl/>
          <w:lang w:bidi="fa-IR"/>
        </w:rPr>
        <w:pPrChange w:id="3736" w:author="Microsoft account" w:date="2025-10-10T19:00:00Z">
          <w:pPr>
            <w:bidi/>
            <w:spacing w:after="0" w:line="276" w:lineRule="auto"/>
            <w:jc w:val="both"/>
          </w:pPr>
        </w:pPrChange>
      </w:pPr>
      <w:ins w:id="3737" w:author="Microsoft account" w:date="2025-10-10T19:00:00Z">
        <w:r>
          <w:rPr>
            <w:rFonts w:cs="Calibri" w:hint="cs"/>
            <w:sz w:val="28"/>
            <w:szCs w:val="28"/>
            <w:rtl/>
            <w:lang w:bidi="fa-IR"/>
          </w:rPr>
          <w:t>-</w:t>
        </w:r>
      </w:ins>
      <w:ins w:id="3738" w:author="Microsoft account" w:date="2025-10-10T19:01:00Z">
        <w:r>
          <w:rPr>
            <w:rFonts w:cs="Calibri" w:hint="cs"/>
            <w:sz w:val="28"/>
            <w:szCs w:val="28"/>
            <w:rtl/>
            <w:lang w:bidi="fa-IR"/>
          </w:rPr>
          <w:t xml:space="preserve">ما میتونیم از </w:t>
        </w:r>
      </w:ins>
      <w:ins w:id="3739"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0C39A1CD" w:rsidR="008D658D" w:rsidRDefault="008D658D" w:rsidP="008D658D">
      <w:pPr>
        <w:bidi/>
        <w:spacing w:after="0" w:line="276" w:lineRule="auto"/>
        <w:rPr>
          <w:ins w:id="3740" w:author="Microsoft account" w:date="2025-10-10T19:03:00Z"/>
          <w:rFonts w:cs="Calibri" w:hint="cs"/>
          <w:sz w:val="28"/>
          <w:szCs w:val="28"/>
          <w:rtl/>
          <w:lang w:bidi="fa-IR"/>
        </w:rPr>
        <w:pPrChange w:id="3741" w:author="Microsoft account" w:date="2025-10-10T19:02:00Z">
          <w:pPr>
            <w:bidi/>
            <w:spacing w:after="0" w:line="276" w:lineRule="auto"/>
            <w:jc w:val="both"/>
          </w:pPr>
        </w:pPrChange>
      </w:pPr>
      <w:ins w:id="3742" w:author="Microsoft account" w:date="2025-10-10T19:02:00Z">
        <w:r>
          <w:rPr>
            <w:rFonts w:cs="Calibri"/>
            <w:sz w:val="28"/>
            <w:szCs w:val="28"/>
            <w:lang w:bidi="fa-IR"/>
          </w:rPr>
          <w:t>Dt.datetime.not()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743"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rsidP="008D658D">
      <w:pPr>
        <w:bidi/>
        <w:spacing w:after="0" w:line="276" w:lineRule="auto"/>
        <w:rPr>
          <w:ins w:id="3744" w:author="Microsoft account" w:date="2025-10-10T19:03:00Z"/>
          <w:rFonts w:cs="Calibri" w:hint="cs"/>
          <w:sz w:val="28"/>
          <w:szCs w:val="28"/>
          <w:rtl/>
          <w:lang w:bidi="fa-IR"/>
        </w:rPr>
        <w:pPrChange w:id="3745" w:author="Microsoft account" w:date="2025-10-10T19:03:00Z">
          <w:pPr>
            <w:bidi/>
            <w:spacing w:after="0" w:line="276" w:lineRule="auto"/>
            <w:jc w:val="both"/>
          </w:pPr>
        </w:pPrChange>
      </w:pPr>
      <w:ins w:id="3746"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rsidP="008D658D">
      <w:pPr>
        <w:bidi/>
        <w:spacing w:after="0" w:line="276" w:lineRule="auto"/>
        <w:rPr>
          <w:ins w:id="3747" w:author="Microsoft account" w:date="2025-10-10T19:03:00Z"/>
          <w:rFonts w:cs="Calibri"/>
          <w:sz w:val="28"/>
          <w:szCs w:val="28"/>
          <w:rtl/>
          <w:lang w:bidi="fa-IR"/>
        </w:rPr>
        <w:pPrChange w:id="3748" w:author="Microsoft account" w:date="2025-10-10T19:03:00Z">
          <w:pPr>
            <w:bidi/>
            <w:spacing w:after="0" w:line="276" w:lineRule="auto"/>
            <w:jc w:val="both"/>
          </w:pPr>
        </w:pPrChange>
      </w:pPr>
    </w:p>
    <w:p w14:paraId="42640A5D" w14:textId="14F5A1AF" w:rsidR="008D658D" w:rsidRDefault="008D658D" w:rsidP="008D658D">
      <w:pPr>
        <w:bidi/>
        <w:spacing w:after="0" w:line="276" w:lineRule="auto"/>
        <w:rPr>
          <w:ins w:id="3749" w:author="Microsoft account" w:date="2025-10-10T19:07:00Z"/>
          <w:rFonts w:cs="Calibri"/>
          <w:sz w:val="28"/>
          <w:szCs w:val="28"/>
          <w:rtl/>
          <w:lang w:bidi="fa-IR"/>
        </w:rPr>
        <w:pPrChange w:id="3750" w:author="Microsoft account" w:date="2025-10-10T19:03:00Z">
          <w:pPr>
            <w:bidi/>
            <w:spacing w:after="0" w:line="276" w:lineRule="auto"/>
            <w:jc w:val="both"/>
          </w:pPr>
        </w:pPrChange>
      </w:pPr>
      <w:ins w:id="3751" w:author="Microsoft account" w:date="2025-10-10T19:03:00Z">
        <w:r>
          <w:rPr>
            <w:rFonts w:cs="Calibri" w:hint="cs"/>
            <w:sz w:val="28"/>
            <w:szCs w:val="28"/>
            <w:rtl/>
            <w:lang w:bidi="fa-IR"/>
          </w:rPr>
          <w:t>-</w:t>
        </w:r>
      </w:ins>
      <w:ins w:id="3752"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753"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754"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rsidP="00211263">
      <w:pPr>
        <w:bidi/>
        <w:spacing w:after="0" w:line="276" w:lineRule="auto"/>
        <w:rPr>
          <w:ins w:id="3755" w:author="Microsoft account" w:date="2025-10-10T19:07:00Z"/>
          <w:rFonts w:cs="Calibri"/>
          <w:sz w:val="28"/>
          <w:szCs w:val="28"/>
          <w:rtl/>
          <w:lang w:bidi="fa-IR"/>
        </w:rPr>
        <w:pPrChange w:id="3756" w:author="Microsoft account" w:date="2025-10-10T19:07:00Z">
          <w:pPr>
            <w:bidi/>
            <w:spacing w:after="0" w:line="276" w:lineRule="auto"/>
            <w:jc w:val="both"/>
          </w:pPr>
        </w:pPrChange>
      </w:pPr>
    </w:p>
    <w:p w14:paraId="3752FB18" w14:textId="48B54671" w:rsidR="00211263" w:rsidRDefault="00211263" w:rsidP="00211263">
      <w:pPr>
        <w:bidi/>
        <w:spacing w:after="0" w:line="276" w:lineRule="auto"/>
        <w:rPr>
          <w:ins w:id="3757" w:author="Microsoft account" w:date="2025-10-10T19:08:00Z"/>
          <w:rFonts w:cs="Calibri"/>
          <w:sz w:val="28"/>
          <w:szCs w:val="28"/>
          <w:rtl/>
          <w:lang w:bidi="fa-IR"/>
        </w:rPr>
        <w:pPrChange w:id="3758" w:author="Microsoft account" w:date="2025-10-10T19:07:00Z">
          <w:pPr>
            <w:bidi/>
            <w:spacing w:after="0" w:line="276" w:lineRule="auto"/>
            <w:jc w:val="both"/>
          </w:pPr>
        </w:pPrChange>
      </w:pPr>
      <w:ins w:id="3759"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760"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rsidP="00211263">
      <w:pPr>
        <w:bidi/>
        <w:spacing w:after="0" w:line="276" w:lineRule="auto"/>
        <w:rPr>
          <w:ins w:id="3761" w:author="Microsoft account" w:date="2025-10-10T19:08:00Z"/>
          <w:rFonts w:cs="Calibri"/>
          <w:sz w:val="28"/>
          <w:szCs w:val="28"/>
          <w:rtl/>
          <w:lang w:bidi="fa-IR"/>
        </w:rPr>
        <w:pPrChange w:id="3762" w:author="Microsoft account" w:date="2025-10-10T19:08:00Z">
          <w:pPr>
            <w:bidi/>
            <w:spacing w:after="0" w:line="276" w:lineRule="auto"/>
            <w:jc w:val="both"/>
          </w:pPr>
        </w:pPrChange>
      </w:pPr>
    </w:p>
    <w:p w14:paraId="086FFAF3" w14:textId="0B2D790F" w:rsidR="00211263" w:rsidRDefault="00211263" w:rsidP="00211263">
      <w:pPr>
        <w:bidi/>
        <w:spacing w:after="0" w:line="276" w:lineRule="auto"/>
        <w:rPr>
          <w:ins w:id="3763" w:author="Microsoft account" w:date="2025-10-10T19:10:00Z"/>
          <w:rFonts w:cs="Calibri"/>
          <w:sz w:val="28"/>
          <w:szCs w:val="28"/>
          <w:rtl/>
          <w:lang w:bidi="fa-IR"/>
        </w:rPr>
        <w:pPrChange w:id="3764" w:author="Microsoft account" w:date="2025-10-10T19:08:00Z">
          <w:pPr>
            <w:bidi/>
            <w:spacing w:after="0" w:line="276" w:lineRule="auto"/>
            <w:jc w:val="both"/>
          </w:pPr>
        </w:pPrChange>
      </w:pPr>
      <w:ins w:id="3765" w:author="Microsoft account" w:date="2025-10-10T19:08:00Z">
        <w:r>
          <w:rPr>
            <w:rFonts w:cs="Calibri" w:hint="cs"/>
            <w:sz w:val="28"/>
            <w:szCs w:val="28"/>
            <w:rtl/>
            <w:lang w:bidi="fa-IR"/>
          </w:rPr>
          <w:lastRenderedPageBreak/>
          <w:t xml:space="preserve">-یادآوری: ما میدونیم که اگر توی </w:t>
        </w:r>
      </w:ins>
      <w:ins w:id="3766"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rsidP="00211263">
      <w:pPr>
        <w:bidi/>
        <w:spacing w:after="0" w:line="276" w:lineRule="auto"/>
        <w:rPr>
          <w:ins w:id="3767" w:author="Microsoft account" w:date="2025-10-10T19:09:00Z"/>
          <w:rFonts w:cs="Calibri" w:hint="cs"/>
          <w:sz w:val="28"/>
          <w:szCs w:val="28"/>
          <w:rtl/>
          <w:lang w:bidi="fa-IR"/>
        </w:rPr>
        <w:pPrChange w:id="3768" w:author="Microsoft account" w:date="2025-10-10T19:10:00Z">
          <w:pPr>
            <w:bidi/>
            <w:spacing w:after="0" w:line="276" w:lineRule="auto"/>
            <w:jc w:val="both"/>
          </w:pPr>
        </w:pPrChange>
      </w:pPr>
      <w:ins w:id="3769" w:author="Microsoft account" w:date="2025-10-10T19:10:00Z">
        <w:r w:rsidRPr="00211263">
          <w:rPr>
            <w:rFonts w:cs="Calibri"/>
            <w:sz w:val="28"/>
            <w:szCs w:val="28"/>
            <w:rtl/>
            <w:lang w:bidi="fa-IR"/>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211263">
      <w:pPr>
        <w:bidi/>
        <w:spacing w:after="0" w:line="276" w:lineRule="auto"/>
        <w:rPr>
          <w:ins w:id="3770" w:author="Microsoft account" w:date="2025-10-10T19:09:00Z"/>
          <w:rFonts w:cs="Calibri"/>
          <w:sz w:val="28"/>
          <w:szCs w:val="28"/>
          <w:rtl/>
          <w:lang w:bidi="fa-IR"/>
        </w:rPr>
        <w:pPrChange w:id="3771" w:author="Microsoft account" w:date="2025-10-10T19:09:00Z">
          <w:pPr>
            <w:bidi/>
            <w:spacing w:after="0" w:line="276" w:lineRule="auto"/>
            <w:jc w:val="both"/>
          </w:pPr>
        </w:pPrChange>
      </w:pPr>
    </w:p>
    <w:p w14:paraId="6A89E72C" w14:textId="57BFA13B" w:rsidR="00211263" w:rsidRDefault="00211263" w:rsidP="00211263">
      <w:pPr>
        <w:bidi/>
        <w:spacing w:after="0" w:line="276" w:lineRule="auto"/>
        <w:rPr>
          <w:ins w:id="3772" w:author="Microsoft account" w:date="2025-10-10T19:11:00Z"/>
          <w:rFonts w:cs="Calibri" w:hint="cs"/>
          <w:sz w:val="28"/>
          <w:szCs w:val="28"/>
          <w:rtl/>
          <w:lang w:bidi="fa-IR"/>
        </w:rPr>
        <w:pPrChange w:id="3773" w:author="Microsoft account" w:date="2025-10-10T19:09:00Z">
          <w:pPr>
            <w:bidi/>
            <w:spacing w:after="0" w:line="276" w:lineRule="auto"/>
            <w:jc w:val="both"/>
          </w:pPr>
        </w:pPrChange>
      </w:pPr>
      <w:ins w:id="3774" w:author="Microsoft account" w:date="2025-10-10T19:09:00Z">
        <w:r>
          <w:rPr>
            <w:rFonts w:cs="Calibri" w:hint="cs"/>
            <w:sz w:val="28"/>
            <w:szCs w:val="28"/>
            <w:rtl/>
            <w:lang w:bidi="fa-IR"/>
          </w:rPr>
          <w:t xml:space="preserve">-حالا پس ما </w:t>
        </w:r>
      </w:ins>
      <w:ins w:id="3775"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کنمی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776"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rsidP="00211263">
      <w:pPr>
        <w:bidi/>
        <w:spacing w:after="0" w:line="276" w:lineRule="auto"/>
        <w:rPr>
          <w:ins w:id="3777" w:author="Microsoft account" w:date="2025-10-10T19:11:00Z"/>
          <w:rFonts w:cs="Calibri"/>
          <w:sz w:val="28"/>
          <w:szCs w:val="28"/>
          <w:rtl/>
          <w:lang w:bidi="fa-IR"/>
        </w:rPr>
        <w:pPrChange w:id="3778" w:author="Microsoft account" w:date="2025-10-10T19:11:00Z">
          <w:pPr>
            <w:bidi/>
            <w:spacing w:after="0" w:line="276" w:lineRule="auto"/>
            <w:jc w:val="both"/>
          </w:pPr>
        </w:pPrChange>
      </w:pPr>
    </w:p>
    <w:p w14:paraId="6D993191" w14:textId="33666D13" w:rsidR="00211263" w:rsidRDefault="00211263" w:rsidP="00211263">
      <w:pPr>
        <w:bidi/>
        <w:spacing w:after="0" w:line="276" w:lineRule="auto"/>
        <w:rPr>
          <w:ins w:id="3779" w:author="Microsoft account" w:date="2025-10-10T19:14:00Z"/>
          <w:rFonts w:cs="Calibri" w:hint="cs"/>
          <w:sz w:val="28"/>
          <w:szCs w:val="28"/>
          <w:rtl/>
          <w:lang w:bidi="fa-IR"/>
        </w:rPr>
        <w:pPrChange w:id="3780" w:author="Microsoft account" w:date="2025-10-10T19:11:00Z">
          <w:pPr>
            <w:bidi/>
            <w:spacing w:after="0" w:line="276" w:lineRule="auto"/>
            <w:jc w:val="both"/>
          </w:pPr>
        </w:pPrChange>
      </w:pPr>
      <w:ins w:id="3781"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782"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783"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784"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rsidP="00211263">
      <w:pPr>
        <w:bidi/>
        <w:spacing w:after="0" w:line="276" w:lineRule="auto"/>
        <w:rPr>
          <w:ins w:id="3785" w:author="Microsoft account" w:date="2025-10-10T19:14:00Z"/>
          <w:rFonts w:cs="Calibri"/>
          <w:sz w:val="28"/>
          <w:szCs w:val="28"/>
          <w:rtl/>
          <w:lang w:bidi="fa-IR"/>
        </w:rPr>
        <w:pPrChange w:id="3786" w:author="Microsoft account" w:date="2025-10-10T19:14:00Z">
          <w:pPr>
            <w:bidi/>
            <w:spacing w:after="0" w:line="276" w:lineRule="auto"/>
            <w:jc w:val="both"/>
          </w:pPr>
        </w:pPrChange>
      </w:pPr>
      <w:ins w:id="3787" w:author="Microsoft account" w:date="2025-10-10T19:14:00Z">
        <w:r w:rsidRPr="00211263">
          <w:rPr>
            <w:rFonts w:cs="Calibri"/>
            <w:sz w:val="28"/>
            <w:szCs w:val="28"/>
            <w:rtl/>
            <w:lang w:bidi="fa-IR"/>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rsidP="00211263">
      <w:pPr>
        <w:bidi/>
        <w:spacing w:after="0" w:line="276" w:lineRule="auto"/>
        <w:rPr>
          <w:ins w:id="3788" w:author="Microsoft account" w:date="2025-10-10T19:14:00Z"/>
          <w:rFonts w:cs="Calibri"/>
          <w:sz w:val="28"/>
          <w:szCs w:val="28"/>
          <w:rtl/>
          <w:lang w:bidi="fa-IR"/>
        </w:rPr>
        <w:pPrChange w:id="3789" w:author="Microsoft account" w:date="2025-10-10T19:14:00Z">
          <w:pPr>
            <w:bidi/>
            <w:spacing w:after="0" w:line="276" w:lineRule="auto"/>
            <w:jc w:val="both"/>
          </w:pPr>
        </w:pPrChange>
      </w:pPr>
    </w:p>
    <w:p w14:paraId="6E7BAAE3" w14:textId="4AC516DA" w:rsidR="00211263" w:rsidRDefault="00211263" w:rsidP="00211263">
      <w:pPr>
        <w:bidi/>
        <w:spacing w:after="0" w:line="276" w:lineRule="auto"/>
        <w:rPr>
          <w:ins w:id="3790" w:author="Microsoft account" w:date="2025-10-10T21:28:00Z"/>
          <w:rFonts w:cs="Calibri" w:hint="cs"/>
          <w:sz w:val="28"/>
          <w:szCs w:val="28"/>
          <w:rtl/>
          <w:lang w:bidi="fa-IR"/>
        </w:rPr>
        <w:pPrChange w:id="3791" w:author="Microsoft account" w:date="2025-10-10T19:14:00Z">
          <w:pPr>
            <w:bidi/>
            <w:spacing w:after="0" w:line="276" w:lineRule="auto"/>
            <w:jc w:val="both"/>
          </w:pPr>
        </w:pPrChange>
      </w:pPr>
      <w:ins w:id="3792" w:author="Microsoft account" w:date="2025-10-10T19:14:00Z">
        <w:r>
          <w:rPr>
            <w:rFonts w:cs="Calibri" w:hint="cs"/>
            <w:sz w:val="28"/>
            <w:szCs w:val="28"/>
            <w:rtl/>
            <w:lang w:bidi="fa-IR"/>
          </w:rPr>
          <w:t>-</w:t>
        </w:r>
      </w:ins>
      <w:ins w:id="3793"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rsidP="00CF16E4">
      <w:pPr>
        <w:bidi/>
        <w:spacing w:after="0" w:line="276" w:lineRule="auto"/>
        <w:rPr>
          <w:ins w:id="3794" w:author="Microsoft account" w:date="2025-10-10T21:28:00Z"/>
          <w:rFonts w:cs="Calibri"/>
          <w:sz w:val="28"/>
          <w:szCs w:val="28"/>
          <w:rtl/>
          <w:lang w:bidi="fa-IR"/>
        </w:rPr>
        <w:pPrChange w:id="3795" w:author="Microsoft account" w:date="2025-10-10T21:28:00Z">
          <w:pPr>
            <w:bidi/>
            <w:spacing w:after="0" w:line="276" w:lineRule="auto"/>
            <w:jc w:val="both"/>
          </w:pPr>
        </w:pPrChange>
      </w:pPr>
    </w:p>
    <w:p w14:paraId="060A842A" w14:textId="423F63C7" w:rsidR="00CF16E4" w:rsidRDefault="00CF16E4" w:rsidP="00CF16E4">
      <w:pPr>
        <w:bidi/>
        <w:spacing w:after="0" w:line="276" w:lineRule="auto"/>
        <w:rPr>
          <w:ins w:id="3796" w:author="Microsoft account" w:date="2025-10-10T21:31:00Z"/>
          <w:rFonts w:cs="Calibri" w:hint="cs"/>
          <w:sz w:val="28"/>
          <w:szCs w:val="28"/>
          <w:rtl/>
          <w:lang w:bidi="fa-IR"/>
        </w:rPr>
        <w:pPrChange w:id="3797" w:author="Microsoft account" w:date="2025-10-10T21:28:00Z">
          <w:pPr>
            <w:bidi/>
            <w:spacing w:after="0" w:line="276" w:lineRule="auto"/>
            <w:jc w:val="both"/>
          </w:pPr>
        </w:pPrChange>
      </w:pPr>
      <w:ins w:id="3798"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799"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00"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rsidP="00CF16E4">
      <w:pPr>
        <w:bidi/>
        <w:spacing w:after="0" w:line="276" w:lineRule="auto"/>
        <w:rPr>
          <w:ins w:id="3801" w:author="Microsoft account" w:date="2025-10-10T21:31:00Z"/>
          <w:rFonts w:cs="Calibri"/>
          <w:sz w:val="28"/>
          <w:szCs w:val="28"/>
          <w:rtl/>
          <w:lang w:bidi="fa-IR"/>
        </w:rPr>
        <w:pPrChange w:id="3802" w:author="Microsoft account" w:date="2025-10-10T21:31:00Z">
          <w:pPr>
            <w:bidi/>
            <w:spacing w:after="0" w:line="276" w:lineRule="auto"/>
            <w:jc w:val="both"/>
          </w:pPr>
        </w:pPrChange>
      </w:pPr>
      <w:ins w:id="3803" w:author="Microsoft account" w:date="2025-10-10T21:31:00Z">
        <w:r w:rsidRPr="00CF16E4">
          <w:rPr>
            <w:rFonts w:cs="Calibri"/>
            <w:sz w:val="28"/>
            <w:szCs w:val="28"/>
            <w:rtl/>
            <w:lang w:bidi="fa-IR"/>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rsidP="00CF16E4">
      <w:pPr>
        <w:bidi/>
        <w:spacing w:after="0" w:line="276" w:lineRule="auto"/>
        <w:rPr>
          <w:ins w:id="3804" w:author="Microsoft account" w:date="2025-10-10T21:31:00Z"/>
          <w:rFonts w:cs="Calibri"/>
          <w:sz w:val="28"/>
          <w:szCs w:val="28"/>
          <w:rtl/>
          <w:lang w:bidi="fa-IR"/>
        </w:rPr>
        <w:pPrChange w:id="3805" w:author="Microsoft account" w:date="2025-10-10T21:31:00Z">
          <w:pPr>
            <w:bidi/>
            <w:spacing w:after="0" w:line="276" w:lineRule="auto"/>
            <w:jc w:val="both"/>
          </w:pPr>
        </w:pPrChange>
      </w:pPr>
    </w:p>
    <w:p w14:paraId="207584F1" w14:textId="1EEA3879" w:rsidR="00CF16E4" w:rsidRDefault="00CF16E4" w:rsidP="00CF16E4">
      <w:pPr>
        <w:bidi/>
        <w:spacing w:after="0" w:line="276" w:lineRule="auto"/>
        <w:rPr>
          <w:ins w:id="3806" w:author="Microsoft account" w:date="2025-10-10T21:32:00Z"/>
          <w:rFonts w:cs="Calibri"/>
          <w:sz w:val="28"/>
          <w:szCs w:val="28"/>
          <w:rtl/>
          <w:lang w:bidi="fa-IR"/>
        </w:rPr>
        <w:pPrChange w:id="3807" w:author="Microsoft account" w:date="2025-10-10T21:31:00Z">
          <w:pPr>
            <w:bidi/>
            <w:spacing w:after="0" w:line="276" w:lineRule="auto"/>
            <w:jc w:val="both"/>
          </w:pPr>
        </w:pPrChange>
      </w:pPr>
      <w:ins w:id="3808"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09"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rsidP="00CF16E4">
      <w:pPr>
        <w:bidi/>
        <w:spacing w:after="0" w:line="276" w:lineRule="auto"/>
        <w:rPr>
          <w:ins w:id="3810" w:author="Microsoft account" w:date="2025-10-10T21:32:00Z"/>
          <w:rFonts w:cs="Calibri"/>
          <w:sz w:val="28"/>
          <w:szCs w:val="28"/>
          <w:rtl/>
          <w:lang w:bidi="fa-IR"/>
        </w:rPr>
        <w:pPrChange w:id="3811" w:author="Microsoft account" w:date="2025-10-10T21:32:00Z">
          <w:pPr>
            <w:bidi/>
            <w:spacing w:after="0" w:line="276" w:lineRule="auto"/>
            <w:jc w:val="both"/>
          </w:pPr>
        </w:pPrChange>
      </w:pPr>
    </w:p>
    <w:p w14:paraId="2A3E1B36" w14:textId="68283445" w:rsidR="00CF16E4" w:rsidRDefault="00CF16E4" w:rsidP="004573F6">
      <w:pPr>
        <w:bidi/>
        <w:spacing w:after="0" w:line="276" w:lineRule="auto"/>
        <w:rPr>
          <w:ins w:id="3812" w:author="Microsoft account" w:date="2025-10-10T22:39:00Z"/>
          <w:rFonts w:cs="Calibri"/>
          <w:sz w:val="28"/>
          <w:szCs w:val="28"/>
          <w:rtl/>
          <w:lang w:bidi="fa-IR"/>
        </w:rPr>
        <w:pPrChange w:id="3813" w:author="Microsoft account" w:date="2025-10-10T22:37:00Z">
          <w:pPr>
            <w:bidi/>
            <w:spacing w:after="0" w:line="276" w:lineRule="auto"/>
            <w:jc w:val="both"/>
          </w:pPr>
        </w:pPrChange>
      </w:pPr>
      <w:ins w:id="3814" w:author="Microsoft account" w:date="2025-10-10T21:32:00Z">
        <w:r>
          <w:rPr>
            <w:rFonts w:cs="Calibri" w:hint="cs"/>
            <w:sz w:val="28"/>
            <w:szCs w:val="28"/>
            <w:rtl/>
            <w:lang w:bidi="fa-IR"/>
          </w:rPr>
          <w:t>-</w:t>
        </w:r>
      </w:ins>
      <w:ins w:id="3815"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16"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17"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18"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rsidP="00A056F3">
      <w:pPr>
        <w:bidi/>
        <w:spacing w:after="0" w:line="276" w:lineRule="auto"/>
        <w:rPr>
          <w:ins w:id="3819" w:author="Microsoft account" w:date="2025-10-10T22:39:00Z"/>
          <w:rFonts w:cs="Calibri"/>
          <w:sz w:val="28"/>
          <w:szCs w:val="28"/>
          <w:rtl/>
          <w:lang w:bidi="fa-IR"/>
        </w:rPr>
        <w:pPrChange w:id="3820" w:author="Microsoft account" w:date="2025-10-10T22:39:00Z">
          <w:pPr>
            <w:bidi/>
            <w:spacing w:after="0" w:line="276" w:lineRule="auto"/>
            <w:jc w:val="both"/>
          </w:pPr>
        </w:pPrChange>
      </w:pPr>
    </w:p>
    <w:p w14:paraId="36382B23" w14:textId="39A6C036" w:rsidR="00A056F3" w:rsidRDefault="00A056F3" w:rsidP="00A056F3">
      <w:pPr>
        <w:bidi/>
        <w:spacing w:after="0" w:line="276" w:lineRule="auto"/>
        <w:rPr>
          <w:ins w:id="3821" w:author="Microsoft account" w:date="2025-10-10T22:39:00Z"/>
          <w:rFonts w:cs="Calibri" w:hint="cs"/>
          <w:sz w:val="28"/>
          <w:szCs w:val="28"/>
          <w:rtl/>
          <w:lang w:bidi="fa-IR"/>
        </w:rPr>
        <w:pPrChange w:id="3822" w:author="Microsoft account" w:date="2025-10-10T22:39:00Z">
          <w:pPr>
            <w:bidi/>
            <w:spacing w:after="0" w:line="276" w:lineRule="auto"/>
            <w:jc w:val="both"/>
          </w:pPr>
        </w:pPrChange>
      </w:pPr>
      <w:ins w:id="3823"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rsidP="00A056F3">
      <w:pPr>
        <w:bidi/>
        <w:spacing w:after="0" w:line="276" w:lineRule="auto"/>
        <w:rPr>
          <w:ins w:id="3824" w:author="Microsoft account" w:date="2025-10-10T22:39:00Z"/>
          <w:rFonts w:cs="Calibri"/>
          <w:sz w:val="28"/>
          <w:szCs w:val="28"/>
          <w:rtl/>
          <w:lang w:bidi="fa-IR"/>
        </w:rPr>
        <w:pPrChange w:id="3825" w:author="Microsoft account" w:date="2025-10-10T22:39:00Z">
          <w:pPr>
            <w:bidi/>
            <w:spacing w:after="0" w:line="276" w:lineRule="auto"/>
            <w:jc w:val="both"/>
          </w:pPr>
        </w:pPrChange>
      </w:pPr>
      <w:ins w:id="3826" w:author="Microsoft account" w:date="2025-10-10T22:39:00Z">
        <w:r>
          <w:rPr>
            <w:rFonts w:cs="Calibri"/>
            <w:sz w:val="28"/>
            <w:szCs w:val="28"/>
            <w:lang w:bidi="fa-IR"/>
          </w:rPr>
          <w:t>Dictionary comprehension</w:t>
        </w:r>
      </w:ins>
    </w:p>
    <w:p w14:paraId="05B4E399" w14:textId="77777777" w:rsidR="00A056F3" w:rsidRDefault="00A056F3" w:rsidP="00A056F3">
      <w:pPr>
        <w:bidi/>
        <w:spacing w:after="0" w:line="276" w:lineRule="auto"/>
        <w:rPr>
          <w:ins w:id="3827" w:author="Microsoft account" w:date="2025-10-10T22:40:00Z"/>
          <w:rFonts w:cs="Calibri"/>
          <w:sz w:val="28"/>
          <w:szCs w:val="28"/>
          <w:lang w:bidi="fa-IR"/>
        </w:rPr>
        <w:pPrChange w:id="3828" w:author="Microsoft account" w:date="2025-10-10T22:39:00Z">
          <w:pPr>
            <w:bidi/>
            <w:spacing w:after="0" w:line="276" w:lineRule="auto"/>
            <w:jc w:val="both"/>
          </w:pPr>
        </w:pPrChange>
      </w:pPr>
      <w:ins w:id="3829" w:author="Microsoft account" w:date="2025-10-10T22:40:00Z">
        <w:r>
          <w:rPr>
            <w:rFonts w:cs="Calibri"/>
            <w:sz w:val="28"/>
            <w:szCs w:val="28"/>
            <w:lang w:bidi="fa-IR"/>
          </w:rPr>
          <w:t>{</w:t>
        </w:r>
      </w:ins>
      <w:ins w:id="3830" w:author="Microsoft account" w:date="2025-10-10T22:39:00Z">
        <w:r>
          <w:rPr>
            <w:rFonts w:cs="Calibri"/>
            <w:sz w:val="28"/>
            <w:szCs w:val="28"/>
            <w:lang w:bidi="fa-IR"/>
          </w:rPr>
          <w:t>New_key:new_value</w:t>
        </w:r>
      </w:ins>
      <w:ins w:id="3831" w:author="Microsoft account" w:date="2025-10-10T22:40:00Z">
        <w:r>
          <w:rPr>
            <w:rFonts w:cs="Calibri"/>
            <w:sz w:val="28"/>
            <w:szCs w:val="28"/>
            <w:lang w:bidi="fa-IR"/>
          </w:rPr>
          <w:t xml:space="preserve"> for (index, data_row) in pandas.DataFrame.iterrows() }</w:t>
        </w:r>
      </w:ins>
    </w:p>
    <w:p w14:paraId="7E037E0D" w14:textId="66D54754" w:rsidR="00A056F3" w:rsidRDefault="00A056F3" w:rsidP="00A056F3">
      <w:pPr>
        <w:bidi/>
        <w:spacing w:after="0" w:line="276" w:lineRule="auto"/>
        <w:rPr>
          <w:ins w:id="3832" w:author="Microsoft account" w:date="2025-10-10T22:41:00Z"/>
          <w:rFonts w:cs="Calibri" w:hint="cs"/>
          <w:sz w:val="28"/>
          <w:szCs w:val="28"/>
          <w:rtl/>
          <w:lang w:bidi="fa-IR"/>
        </w:rPr>
        <w:pPrChange w:id="3833" w:author="Microsoft account" w:date="2025-10-10T22:41:00Z">
          <w:pPr>
            <w:bidi/>
            <w:spacing w:after="0" w:line="276" w:lineRule="auto"/>
            <w:jc w:val="both"/>
          </w:pPr>
        </w:pPrChange>
      </w:pPr>
      <w:ins w:id="3834"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rsidP="00A056F3">
      <w:pPr>
        <w:bidi/>
        <w:spacing w:after="0" w:line="276" w:lineRule="auto"/>
        <w:rPr>
          <w:ins w:id="3835" w:author="Microsoft account" w:date="2025-10-10T22:41:00Z"/>
          <w:rFonts w:cs="Calibri"/>
          <w:sz w:val="28"/>
          <w:szCs w:val="28"/>
          <w:rtl/>
          <w:lang w:bidi="fa-IR"/>
        </w:rPr>
        <w:pPrChange w:id="3836" w:author="Microsoft account" w:date="2025-10-10T22:41:00Z">
          <w:pPr>
            <w:bidi/>
            <w:spacing w:after="0" w:line="276" w:lineRule="auto"/>
            <w:jc w:val="both"/>
          </w:pPr>
        </w:pPrChange>
      </w:pPr>
      <w:ins w:id="3837" w:author="Microsoft account" w:date="2025-10-10T22:41:00Z">
        <w:r w:rsidRPr="00A056F3">
          <w:rPr>
            <w:rFonts w:cs="Calibri"/>
            <w:sz w:val="28"/>
            <w:szCs w:val="28"/>
            <w:rtl/>
            <w:lang w:bidi="fa-IR"/>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rsidP="00A056F3">
      <w:pPr>
        <w:bidi/>
        <w:spacing w:after="0" w:line="276" w:lineRule="auto"/>
        <w:rPr>
          <w:ins w:id="3838" w:author="Microsoft account" w:date="2025-10-10T22:41:00Z"/>
          <w:rFonts w:cs="Calibri"/>
          <w:sz w:val="28"/>
          <w:szCs w:val="28"/>
          <w:rtl/>
          <w:lang w:bidi="fa-IR"/>
        </w:rPr>
        <w:pPrChange w:id="3839" w:author="Microsoft account" w:date="2025-10-10T22:41:00Z">
          <w:pPr>
            <w:bidi/>
            <w:spacing w:after="0" w:line="276" w:lineRule="auto"/>
            <w:jc w:val="both"/>
          </w:pPr>
        </w:pPrChange>
      </w:pPr>
    </w:p>
    <w:p w14:paraId="6BCD64CF" w14:textId="6CF32DB3" w:rsidR="00A056F3" w:rsidRDefault="00A056F3" w:rsidP="00A056F3">
      <w:pPr>
        <w:bidi/>
        <w:spacing w:after="0" w:line="276" w:lineRule="auto"/>
        <w:rPr>
          <w:ins w:id="3840" w:author="Microsoft account" w:date="2025-10-10T22:43:00Z"/>
          <w:rFonts w:cs="Calibri" w:hint="cs"/>
          <w:sz w:val="28"/>
          <w:szCs w:val="28"/>
          <w:rtl/>
          <w:lang w:bidi="fa-IR"/>
        </w:rPr>
        <w:pPrChange w:id="3841" w:author="Microsoft account" w:date="2025-10-10T22:41:00Z">
          <w:pPr>
            <w:bidi/>
            <w:spacing w:after="0" w:line="276" w:lineRule="auto"/>
            <w:jc w:val="both"/>
          </w:pPr>
        </w:pPrChange>
      </w:pPr>
      <w:ins w:id="3842"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rsidP="00A056F3">
      <w:pPr>
        <w:bidi/>
        <w:spacing w:after="0" w:line="276" w:lineRule="auto"/>
        <w:rPr>
          <w:ins w:id="3843" w:author="Microsoft account" w:date="2025-10-10T22:43:00Z"/>
          <w:rFonts w:cs="Calibri"/>
          <w:sz w:val="28"/>
          <w:szCs w:val="28"/>
          <w:rtl/>
          <w:lang w:bidi="fa-IR"/>
        </w:rPr>
        <w:pPrChange w:id="3844" w:author="Microsoft account" w:date="2025-10-10T22:43:00Z">
          <w:pPr>
            <w:bidi/>
            <w:spacing w:after="0" w:line="276" w:lineRule="auto"/>
            <w:jc w:val="both"/>
          </w:pPr>
        </w:pPrChange>
      </w:pPr>
    </w:p>
    <w:p w14:paraId="482D1A3F" w14:textId="298C292F" w:rsidR="00A056F3" w:rsidRDefault="00A056F3" w:rsidP="00A056F3">
      <w:pPr>
        <w:bidi/>
        <w:spacing w:after="0" w:line="276" w:lineRule="auto"/>
        <w:rPr>
          <w:ins w:id="3845" w:author="Microsoft account" w:date="2025-10-10T22:50:00Z"/>
          <w:rFonts w:cs="Calibri"/>
          <w:sz w:val="28"/>
          <w:szCs w:val="28"/>
          <w:lang w:bidi="fa-IR"/>
        </w:rPr>
        <w:pPrChange w:id="3846" w:author="Microsoft account" w:date="2025-10-10T22:43:00Z">
          <w:pPr>
            <w:bidi/>
            <w:spacing w:after="0" w:line="276" w:lineRule="auto"/>
            <w:jc w:val="both"/>
          </w:pPr>
        </w:pPrChange>
      </w:pPr>
      <w:ins w:id="3847" w:author="Microsoft account" w:date="2025-10-10T22:43:00Z">
        <w:r>
          <w:rPr>
            <w:rFonts w:cs="Calibri" w:hint="cs"/>
            <w:sz w:val="28"/>
            <w:szCs w:val="28"/>
            <w:rtl/>
            <w:lang w:bidi="fa-IR"/>
          </w:rPr>
          <w:t>-</w:t>
        </w:r>
      </w:ins>
      <w:ins w:id="3848"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849"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rsidP="00007741">
      <w:pPr>
        <w:bidi/>
        <w:spacing w:after="0" w:line="276" w:lineRule="auto"/>
        <w:rPr>
          <w:ins w:id="3850" w:author="Microsoft account" w:date="2025-10-10T22:50:00Z"/>
          <w:rFonts w:cs="Calibri"/>
          <w:sz w:val="28"/>
          <w:szCs w:val="28"/>
          <w:lang w:bidi="fa-IR"/>
        </w:rPr>
        <w:pPrChange w:id="3851" w:author="Microsoft account" w:date="2025-10-10T22:50:00Z">
          <w:pPr>
            <w:bidi/>
            <w:spacing w:after="0" w:line="276" w:lineRule="auto"/>
            <w:jc w:val="both"/>
          </w:pPr>
        </w:pPrChange>
      </w:pPr>
      <w:ins w:id="3852" w:author="Microsoft account" w:date="2025-10-10T22:50:00Z">
        <w:r w:rsidRPr="00007741">
          <w:rPr>
            <w:rFonts w:cs="Calibri"/>
            <w:sz w:val="28"/>
            <w:szCs w:val="28"/>
            <w:rtl/>
            <w:lang w:bidi="fa-IR"/>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3A473C02" w:rsidR="00007741" w:rsidRDefault="00007741" w:rsidP="00007741">
      <w:pPr>
        <w:bidi/>
        <w:spacing w:after="0" w:line="276" w:lineRule="auto"/>
        <w:rPr>
          <w:ins w:id="3853" w:author="Microsoft account" w:date="2025-10-10T22:50:00Z"/>
          <w:rFonts w:cs="Calibri"/>
          <w:sz w:val="28"/>
          <w:szCs w:val="28"/>
          <w:rtl/>
          <w:lang w:bidi="fa-IR"/>
        </w:rPr>
        <w:pPrChange w:id="3854" w:author="Microsoft account" w:date="2025-10-10T22:50:00Z">
          <w:pPr>
            <w:bidi/>
            <w:spacing w:after="0" w:line="276" w:lineRule="auto"/>
            <w:jc w:val="both"/>
          </w:pPr>
        </w:pPrChange>
      </w:pPr>
      <w:ins w:id="3855"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p>
    <w:p w14:paraId="262D8EA7" w14:textId="77777777" w:rsidR="00007741" w:rsidRDefault="00007741" w:rsidP="00007741">
      <w:pPr>
        <w:bidi/>
        <w:spacing w:after="0" w:line="276" w:lineRule="auto"/>
        <w:rPr>
          <w:ins w:id="3856" w:author="Microsoft account" w:date="2025-10-10T22:50:00Z"/>
          <w:rFonts w:cs="Calibri"/>
          <w:sz w:val="28"/>
          <w:szCs w:val="28"/>
          <w:rtl/>
          <w:lang w:bidi="fa-IR"/>
        </w:rPr>
        <w:pPrChange w:id="3857" w:author="Microsoft account" w:date="2025-10-10T22:50:00Z">
          <w:pPr>
            <w:bidi/>
            <w:spacing w:after="0" w:line="276" w:lineRule="auto"/>
            <w:jc w:val="both"/>
          </w:pPr>
        </w:pPrChange>
      </w:pPr>
    </w:p>
    <w:p w14:paraId="3CC66859" w14:textId="58F0C9B0" w:rsidR="00007741" w:rsidRDefault="00007741" w:rsidP="00007741">
      <w:pPr>
        <w:bidi/>
        <w:spacing w:after="0" w:line="276" w:lineRule="auto"/>
        <w:rPr>
          <w:ins w:id="3858" w:author="Microsoft account" w:date="2025-10-10T23:39:00Z"/>
          <w:rFonts w:cs="Calibri"/>
          <w:sz w:val="28"/>
          <w:szCs w:val="28"/>
          <w:rtl/>
          <w:lang w:bidi="fa-IR"/>
        </w:rPr>
        <w:pPrChange w:id="3859" w:author="Microsoft account" w:date="2025-10-10T22:50:00Z">
          <w:pPr>
            <w:bidi/>
            <w:spacing w:after="0" w:line="276" w:lineRule="auto"/>
            <w:jc w:val="both"/>
          </w:pPr>
        </w:pPrChange>
      </w:pPr>
      <w:ins w:id="3860" w:author="Microsoft account" w:date="2025-10-10T22:50:00Z">
        <w:r>
          <w:rPr>
            <w:rFonts w:cs="Calibri" w:hint="cs"/>
            <w:sz w:val="28"/>
            <w:szCs w:val="28"/>
            <w:rtl/>
            <w:lang w:bidi="fa-IR"/>
          </w:rPr>
          <w:t>-</w:t>
        </w:r>
      </w:ins>
      <w:ins w:id="3861"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862"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rsidP="00713895">
      <w:pPr>
        <w:bidi/>
        <w:spacing w:after="0" w:line="276" w:lineRule="auto"/>
        <w:rPr>
          <w:ins w:id="3863" w:author="Microsoft account" w:date="2025-10-10T23:41:00Z"/>
          <w:rFonts w:cs="Calibri" w:hint="cs"/>
          <w:sz w:val="28"/>
          <w:szCs w:val="28"/>
          <w:rtl/>
          <w:lang w:bidi="fa-IR"/>
        </w:rPr>
        <w:pPrChange w:id="3864" w:author="Microsoft account" w:date="2025-10-10T23:39:00Z">
          <w:pPr>
            <w:bidi/>
            <w:spacing w:after="0" w:line="276" w:lineRule="auto"/>
            <w:jc w:val="both"/>
          </w:pPr>
        </w:pPrChange>
      </w:pPr>
      <w:ins w:id="3865"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866"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867"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rsidP="005535C7">
      <w:pPr>
        <w:bidi/>
        <w:spacing w:after="0" w:line="276" w:lineRule="auto"/>
        <w:rPr>
          <w:ins w:id="3868" w:author="Microsoft account" w:date="2025-10-10T23:42:00Z"/>
          <w:rFonts w:cs="Calibri"/>
          <w:sz w:val="28"/>
          <w:szCs w:val="28"/>
          <w:rtl/>
          <w:lang w:bidi="fa-IR"/>
        </w:rPr>
        <w:pPrChange w:id="3869" w:author="Microsoft account" w:date="2025-10-10T23:41:00Z">
          <w:pPr>
            <w:bidi/>
            <w:spacing w:after="0" w:line="276" w:lineRule="auto"/>
            <w:jc w:val="both"/>
          </w:pPr>
        </w:pPrChange>
      </w:pPr>
    </w:p>
    <w:p w14:paraId="77B3A7CF" w14:textId="3DF44A23" w:rsidR="00F050EA" w:rsidRDefault="00F050EA" w:rsidP="00F050EA">
      <w:pPr>
        <w:bidi/>
        <w:spacing w:after="0" w:line="276" w:lineRule="auto"/>
        <w:rPr>
          <w:ins w:id="3870" w:author="Microsoft account" w:date="2025-10-10T23:39:00Z"/>
          <w:rFonts w:cs="Calibri"/>
          <w:sz w:val="28"/>
          <w:szCs w:val="28"/>
          <w:lang w:bidi="fa-IR"/>
        </w:rPr>
        <w:pPrChange w:id="3871" w:author="Microsoft account" w:date="2025-10-10T23:42:00Z">
          <w:pPr>
            <w:bidi/>
            <w:spacing w:after="0" w:line="276" w:lineRule="auto"/>
            <w:jc w:val="both"/>
          </w:pPr>
        </w:pPrChange>
      </w:pPr>
      <w:ins w:id="3872" w:author="Microsoft account" w:date="2025-10-10T23:42:00Z">
        <w:r>
          <w:rPr>
            <w:rFonts w:cs="Calibri" w:hint="cs"/>
            <w:sz w:val="28"/>
            <w:szCs w:val="28"/>
            <w:rtl/>
            <w:lang w:bidi="fa-IR"/>
          </w:rPr>
          <w:t xml:space="preserve">تا انتهای </w:t>
        </w:r>
        <w:r>
          <w:rPr>
            <w:rFonts w:cs="Calibri"/>
            <w:sz w:val="28"/>
            <w:szCs w:val="28"/>
            <w:lang w:bidi="fa-IR"/>
          </w:rPr>
          <w:t>Day032</w:t>
        </w:r>
      </w:ins>
      <w:bookmarkStart w:id="3873" w:name="_GoBack"/>
      <w:bookmarkEnd w:id="3873"/>
    </w:p>
    <w:p w14:paraId="628939B0" w14:textId="77777777" w:rsidR="00713895" w:rsidRDefault="00713895" w:rsidP="00713895">
      <w:pPr>
        <w:bidi/>
        <w:spacing w:after="0" w:line="276" w:lineRule="auto"/>
        <w:rPr>
          <w:ins w:id="3874" w:author="Microsoft account" w:date="2025-10-10T23:39:00Z"/>
          <w:rFonts w:cs="Calibri"/>
          <w:sz w:val="28"/>
          <w:szCs w:val="28"/>
          <w:rtl/>
          <w:lang w:bidi="fa-IR"/>
        </w:rPr>
        <w:pPrChange w:id="3875" w:author="Microsoft account" w:date="2025-10-10T23:39:00Z">
          <w:pPr>
            <w:bidi/>
            <w:spacing w:after="0" w:line="276" w:lineRule="auto"/>
            <w:jc w:val="both"/>
          </w:pPr>
        </w:pPrChange>
      </w:pPr>
    </w:p>
    <w:p w14:paraId="024530D8" w14:textId="336F7B5A" w:rsidR="00713895" w:rsidRDefault="00713895" w:rsidP="00713895">
      <w:pPr>
        <w:bidi/>
        <w:spacing w:after="0" w:line="276" w:lineRule="auto"/>
        <w:rPr>
          <w:ins w:id="3876" w:author="Microsoft account" w:date="2025-10-10T18:14:00Z"/>
          <w:rFonts w:cs="Calibri" w:hint="cs"/>
          <w:sz w:val="28"/>
          <w:szCs w:val="28"/>
          <w:rtl/>
          <w:lang w:bidi="fa-IR"/>
        </w:rPr>
        <w:pPrChange w:id="3877" w:author="Microsoft account" w:date="2025-10-10T23:39:00Z">
          <w:pPr>
            <w:bidi/>
            <w:spacing w:after="0" w:line="276" w:lineRule="auto"/>
            <w:jc w:val="both"/>
          </w:pPr>
        </w:pPrChange>
      </w:pPr>
      <w:ins w:id="3878" w:author="Microsoft account" w:date="2025-10-10T23:39:00Z">
        <w:r>
          <w:rPr>
            <w:rFonts w:cs="Calibri" w:hint="cs"/>
            <w:sz w:val="28"/>
            <w:szCs w:val="28"/>
            <w:rtl/>
            <w:lang w:bidi="fa-IR"/>
          </w:rPr>
          <w:t>-</w:t>
        </w:r>
      </w:ins>
    </w:p>
    <w:p w14:paraId="56AE9ADF" w14:textId="77777777" w:rsidR="009F13CD" w:rsidRDefault="009F13CD" w:rsidP="009F13CD">
      <w:pPr>
        <w:bidi/>
        <w:spacing w:after="0" w:line="276" w:lineRule="auto"/>
        <w:rPr>
          <w:ins w:id="3879" w:author="Microsoft account" w:date="2025-10-10T18:14:00Z"/>
          <w:rFonts w:cs="Calibri"/>
          <w:sz w:val="28"/>
          <w:szCs w:val="28"/>
          <w:rtl/>
          <w:lang w:bidi="fa-IR"/>
        </w:rPr>
        <w:pPrChange w:id="3880" w:author="Microsoft account" w:date="2025-10-10T18:14:00Z">
          <w:pPr>
            <w:bidi/>
            <w:spacing w:after="0" w:line="276" w:lineRule="auto"/>
            <w:jc w:val="both"/>
          </w:pPr>
        </w:pPrChange>
      </w:pPr>
    </w:p>
    <w:p w14:paraId="03783834" w14:textId="77777777" w:rsidR="009F13CD" w:rsidRDefault="009F13CD" w:rsidP="009F13CD">
      <w:pPr>
        <w:bidi/>
        <w:spacing w:after="0" w:line="276" w:lineRule="auto"/>
        <w:rPr>
          <w:ins w:id="3881" w:author="Microsoft account" w:date="2025-10-10T18:14:00Z"/>
          <w:rFonts w:cs="Calibri"/>
          <w:sz w:val="28"/>
          <w:szCs w:val="28"/>
          <w:rtl/>
          <w:lang w:bidi="fa-IR"/>
        </w:rPr>
        <w:pPrChange w:id="3882" w:author="Microsoft account" w:date="2025-10-10T18:14:00Z">
          <w:pPr>
            <w:bidi/>
            <w:spacing w:after="0" w:line="276" w:lineRule="auto"/>
            <w:jc w:val="both"/>
          </w:pPr>
        </w:pPrChange>
      </w:pPr>
    </w:p>
    <w:p w14:paraId="3610D88A" w14:textId="77777777" w:rsidR="009F13CD" w:rsidRDefault="009F13CD" w:rsidP="009F13CD">
      <w:pPr>
        <w:bidi/>
        <w:spacing w:after="0" w:line="276" w:lineRule="auto"/>
        <w:rPr>
          <w:ins w:id="3883" w:author="Microsoft account" w:date="2025-10-10T18:14:00Z"/>
          <w:rFonts w:cs="Calibri"/>
          <w:sz w:val="28"/>
          <w:szCs w:val="28"/>
          <w:rtl/>
          <w:lang w:bidi="fa-IR"/>
        </w:rPr>
        <w:pPrChange w:id="3884" w:author="Microsoft account" w:date="2025-10-10T18:14:00Z">
          <w:pPr>
            <w:bidi/>
            <w:spacing w:after="0" w:line="276" w:lineRule="auto"/>
            <w:jc w:val="both"/>
          </w:pPr>
        </w:pPrChange>
      </w:pPr>
    </w:p>
    <w:p w14:paraId="3F500212" w14:textId="77777777" w:rsidR="009F13CD" w:rsidRDefault="009F13CD" w:rsidP="009F13CD">
      <w:pPr>
        <w:bidi/>
        <w:spacing w:after="0" w:line="276" w:lineRule="auto"/>
        <w:rPr>
          <w:ins w:id="3885" w:author="Microsoft account" w:date="2025-10-10T18:14:00Z"/>
          <w:rFonts w:cs="Calibri"/>
          <w:sz w:val="28"/>
          <w:szCs w:val="28"/>
          <w:rtl/>
          <w:lang w:bidi="fa-IR"/>
        </w:rPr>
        <w:pPrChange w:id="3886" w:author="Microsoft account" w:date="2025-10-10T18:14:00Z">
          <w:pPr>
            <w:bidi/>
            <w:spacing w:after="0" w:line="276" w:lineRule="auto"/>
            <w:jc w:val="both"/>
          </w:pPr>
        </w:pPrChange>
      </w:pPr>
    </w:p>
    <w:p w14:paraId="7B6C4181" w14:textId="77777777" w:rsidR="009F13CD" w:rsidRDefault="009F13CD" w:rsidP="009F13CD">
      <w:pPr>
        <w:bidi/>
        <w:spacing w:after="0" w:line="276" w:lineRule="auto"/>
        <w:rPr>
          <w:ins w:id="3887" w:author="Microsoft account" w:date="2025-10-10T18:14:00Z"/>
          <w:rFonts w:cs="Calibri"/>
          <w:sz w:val="28"/>
          <w:szCs w:val="28"/>
          <w:rtl/>
          <w:lang w:bidi="fa-IR"/>
        </w:rPr>
        <w:pPrChange w:id="3888" w:author="Microsoft account" w:date="2025-10-10T18:14:00Z">
          <w:pPr>
            <w:bidi/>
            <w:spacing w:after="0" w:line="276" w:lineRule="auto"/>
            <w:jc w:val="both"/>
          </w:pPr>
        </w:pPrChange>
      </w:pPr>
    </w:p>
    <w:p w14:paraId="0319F152" w14:textId="154B8938" w:rsidR="009F13CD" w:rsidRDefault="009F13CD">
      <w:pPr>
        <w:spacing w:after="0" w:line="240" w:lineRule="auto"/>
        <w:rPr>
          <w:ins w:id="3889" w:author="Microsoft account" w:date="2025-10-10T18:14:00Z"/>
          <w:rFonts w:cs="Calibri"/>
          <w:sz w:val="28"/>
          <w:szCs w:val="28"/>
          <w:rtl/>
          <w:lang w:bidi="fa-IR"/>
        </w:rPr>
      </w:pPr>
      <w:ins w:id="3890" w:author="Microsoft account" w:date="2025-10-10T18:14:00Z">
        <w:r>
          <w:rPr>
            <w:rFonts w:cs="Calibri"/>
            <w:sz w:val="28"/>
            <w:szCs w:val="28"/>
            <w:rtl/>
            <w:lang w:bidi="fa-IR"/>
          </w:rPr>
          <w:br w:type="page"/>
        </w:r>
      </w:ins>
    </w:p>
    <w:p w14:paraId="0DDBE631" w14:textId="77777777" w:rsidR="009F13CD" w:rsidRDefault="009F13CD" w:rsidP="009F13CD">
      <w:pPr>
        <w:bidi/>
        <w:spacing w:after="0" w:line="276" w:lineRule="auto"/>
        <w:rPr>
          <w:ins w:id="3891" w:author="Microsoft account" w:date="2025-09-23T10:48:00Z"/>
          <w:rFonts w:cs="Calibri"/>
          <w:sz w:val="28"/>
          <w:szCs w:val="28"/>
          <w:rtl/>
          <w:lang w:bidi="fa-IR"/>
        </w:rPr>
        <w:pPrChange w:id="3892" w:author="Microsoft account" w:date="2025-10-10T18:14: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893" w:author="Microsoft account" w:date="2025-10-03T11:22:00Z">
          <w:pPr>
            <w:bidi/>
            <w:spacing w:after="0" w:line="276" w:lineRule="auto"/>
            <w:jc w:val="both"/>
          </w:pPr>
        </w:pPrChange>
      </w:pPr>
      <w:bookmarkStart w:id="3894" w:name="next"/>
      <w:r w:rsidRPr="00CB12CF">
        <w:rPr>
          <w:rFonts w:cs="Calibri"/>
          <w:sz w:val="28"/>
          <w:szCs w:val="28"/>
          <w:rtl/>
          <w:lang w:bidi="fa-IR"/>
        </w:rPr>
        <w:t>ادامه</w:t>
      </w:r>
    </w:p>
    <w:bookmarkEnd w:id="3894"/>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8E1AA7" w:rsidRDefault="008E1AA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E1AA7" w:rsidRPr="00E769DC" w:rsidRDefault="008E1AA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0D60CD" w14:textId="77777777" w:rsidR="0027270D" w:rsidRDefault="0027270D" w:rsidP="00F41F59">
      <w:pPr>
        <w:spacing w:after="0" w:line="240" w:lineRule="auto"/>
      </w:pPr>
      <w:r>
        <w:separator/>
      </w:r>
    </w:p>
  </w:endnote>
  <w:endnote w:type="continuationSeparator" w:id="0">
    <w:p w14:paraId="28BF644D" w14:textId="77777777" w:rsidR="0027270D" w:rsidRDefault="0027270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3EDC68" w14:textId="77777777" w:rsidR="0027270D" w:rsidRDefault="0027270D" w:rsidP="00F41F59">
      <w:pPr>
        <w:spacing w:after="0" w:line="240" w:lineRule="auto"/>
      </w:pPr>
      <w:r>
        <w:separator/>
      </w:r>
    </w:p>
  </w:footnote>
  <w:footnote w:type="continuationSeparator" w:id="0">
    <w:p w14:paraId="26049C95" w14:textId="77777777" w:rsidR="0027270D" w:rsidRDefault="0027270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A57EC"/>
    <w:rsid w:val="000B7F66"/>
    <w:rsid w:val="000C00BE"/>
    <w:rsid w:val="000C203F"/>
    <w:rsid w:val="000C5824"/>
    <w:rsid w:val="000E15FF"/>
    <w:rsid w:val="000E29AC"/>
    <w:rsid w:val="000E2A49"/>
    <w:rsid w:val="000F365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32F8B"/>
    <w:rsid w:val="003409CC"/>
    <w:rsid w:val="00340CDD"/>
    <w:rsid w:val="00341AAE"/>
    <w:rsid w:val="00342CE0"/>
    <w:rsid w:val="003431C5"/>
    <w:rsid w:val="00347D76"/>
    <w:rsid w:val="003554AF"/>
    <w:rsid w:val="00356155"/>
    <w:rsid w:val="00372EAE"/>
    <w:rsid w:val="00374F57"/>
    <w:rsid w:val="003916DE"/>
    <w:rsid w:val="00395079"/>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573F6"/>
    <w:rsid w:val="00462037"/>
    <w:rsid w:val="0049728E"/>
    <w:rsid w:val="004A1B72"/>
    <w:rsid w:val="004B1DBB"/>
    <w:rsid w:val="004B77C0"/>
    <w:rsid w:val="004D3599"/>
    <w:rsid w:val="004D65D5"/>
    <w:rsid w:val="004E3A5E"/>
    <w:rsid w:val="004E4AEC"/>
    <w:rsid w:val="004F4823"/>
    <w:rsid w:val="004F4B76"/>
    <w:rsid w:val="0051066A"/>
    <w:rsid w:val="0051705C"/>
    <w:rsid w:val="005221AA"/>
    <w:rsid w:val="00531E00"/>
    <w:rsid w:val="005341CF"/>
    <w:rsid w:val="00534298"/>
    <w:rsid w:val="00536A28"/>
    <w:rsid w:val="005535C7"/>
    <w:rsid w:val="00556FDE"/>
    <w:rsid w:val="00573870"/>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3895"/>
    <w:rsid w:val="0071423D"/>
    <w:rsid w:val="007148B9"/>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E4E2A"/>
    <w:rsid w:val="00CF16E4"/>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DE6CBA"/>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41F59"/>
    <w:rsid w:val="00F5323B"/>
    <w:rsid w:val="00F546B0"/>
    <w:rsid w:val="00F55FAB"/>
    <w:rsid w:val="00F5608E"/>
    <w:rsid w:val="00F73A63"/>
    <w:rsid w:val="00F75817"/>
    <w:rsid w:val="00F75CD0"/>
    <w:rsid w:val="00F75F66"/>
    <w:rsid w:val="00F914FA"/>
    <w:rsid w:val="00F9195A"/>
    <w:rsid w:val="00F92A13"/>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12053</TotalTime>
  <Pages>152</Pages>
  <Words>21857</Words>
  <Characters>124587</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146152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188</cp:revision>
  <cp:lastPrinted>2024-11-13T07:01:00Z</cp:lastPrinted>
  <dcterms:created xsi:type="dcterms:W3CDTF">2024-10-30T04:33:00Z</dcterms:created>
  <dcterms:modified xsi:type="dcterms:W3CDTF">2025-10-10T20:12:00Z</dcterms:modified>
  <dc:language>en-US</dc:language>
</cp:coreProperties>
</file>