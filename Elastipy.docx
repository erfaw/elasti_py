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D07F8D"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D07F8D"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7" w:author="Microsoft account" w:date="2025-09-12T09:56:00Z"/>
          <w:sz w:val="18"/>
          <w:szCs w:val="18"/>
          <w:rtl/>
          <w:lang w:bidi="fa-IR"/>
        </w:rPr>
        <w:pPrChange w:id="28" w:author="Microsoft account" w:date="2025-09-12T09:56:00Z">
          <w:pPr>
            <w:spacing w:line="276" w:lineRule="auto"/>
            <w:jc w:val="both"/>
          </w:pPr>
        </w:pPrChange>
      </w:pPr>
      <w:ins w:id="29" w:author="Microsoft account" w:date="2025-09-12T09:57:00Z">
        <w:r w:rsidRPr="005D1A51">
          <w:rPr>
            <w:noProof/>
            <w:sz w:val="18"/>
            <w:szCs w:val="18"/>
            <w:rPrChange w:id="30"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31" w:author="Microsoft account" w:date="2025-09-12T09:56:00Z">
          <w:pPr>
            <w:spacing w:line="276" w:lineRule="auto"/>
            <w:jc w:val="both"/>
          </w:pPr>
        </w:pPrChange>
      </w:pPr>
      <w:ins w:id="32"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4" w:name="I4030910"/>
      <w:r w:rsidRPr="00CB12CF">
        <w:rPr>
          <w:rtl/>
          <w:lang w:bidi="fa-IR"/>
        </w:rPr>
        <w:lastRenderedPageBreak/>
        <w:t>ادامه</w:t>
      </w:r>
      <w:bookmarkEnd w:id="34"/>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5" w:name="I4030911"/>
      <w:r w:rsidRPr="00CB12CF">
        <w:rPr>
          <w:rtl/>
          <w:lang w:bidi="fa-IR"/>
        </w:rPr>
        <w:lastRenderedPageBreak/>
        <w:t>ادامه</w:t>
      </w:r>
      <w:bookmarkEnd w:id="35"/>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6" w:author="Microsoft account" w:date="2025-09-13T10:57:00Z"/>
          <w:lang w:bidi="fa-IR"/>
        </w:rPr>
      </w:pPr>
      <w:r w:rsidRPr="00CB12CF">
        <w:rPr>
          <w:rtl/>
          <w:lang w:bidi="fa-IR"/>
        </w:rPr>
        <w:t>نکته:</w:t>
      </w:r>
    </w:p>
    <w:p w14:paraId="55201F90" w14:textId="175A8B1D" w:rsidR="00776D6D" w:rsidRDefault="00CB12CF">
      <w:pPr>
        <w:spacing w:line="276" w:lineRule="auto"/>
        <w:jc w:val="both"/>
        <w:rPr>
          <w:ins w:id="37" w:author="Microsoft account" w:date="2025-09-13T10:57:00Z"/>
          <w:lang w:bidi="fa-IR"/>
        </w:rPr>
        <w:pPrChange w:id="38" w:author="Microsoft account" w:date="2025-09-13T10:57: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rPr>
          <w:ins w:id="39" w:author="Microsoft account" w:date="2025-09-13T11:05:00Z"/>
          <w:sz w:val="18"/>
          <w:szCs w:val="18"/>
          <w:rtl/>
          <w:lang w:bidi="fa-IR"/>
        </w:rPr>
        <w:pPrChange w:id="40" w:author="Microsoft account" w:date="2025-09-13T11:05:00Z">
          <w:pPr>
            <w:spacing w:line="276" w:lineRule="auto"/>
          </w:pPr>
        </w:pPrChange>
      </w:pPr>
      <w:ins w:id="41" w:author="Microsoft account" w:date="2025-09-13T10:57:00Z">
        <w:r>
          <w:rPr>
            <w:rFonts w:hint="cs"/>
            <w:rtl/>
            <w:lang w:bidi="fa-IR"/>
          </w:rPr>
          <w:t>(</w:t>
        </w:r>
      </w:ins>
      <w:ins w:id="42"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rPr>
          <w:ins w:id="43" w:author="Microsoft account" w:date="2025-09-13T11:05:00Z"/>
          <w:sz w:val="18"/>
          <w:szCs w:val="18"/>
          <w:rtl/>
        </w:rPr>
        <w:pPrChange w:id="44" w:author="Microsoft account" w:date="2025-09-13T11:05:00Z">
          <w:pPr>
            <w:spacing w:line="276" w:lineRule="auto"/>
          </w:pPr>
        </w:pPrChange>
      </w:pPr>
      <w:ins w:id="45"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6" w:author="Microsoft account" w:date="2025-09-13T11:05:00Z">
            <w:rPr>
              <w:rtl/>
            </w:rPr>
          </w:rPrChange>
        </w:rPr>
        <w:pPrChange w:id="47" w:author="Microsoft account" w:date="2025-09-13T11:05:00Z">
          <w:pPr>
            <w:spacing w:line="276" w:lineRule="auto"/>
            <w:jc w:val="both"/>
          </w:pPr>
        </w:pPrChange>
      </w:pPr>
      <w:ins w:id="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9"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52"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53" w:name="I4030913"/>
      <w:r w:rsidRPr="00CB12CF">
        <w:rPr>
          <w:rtl/>
          <w:lang w:bidi="fa-IR"/>
        </w:rPr>
        <w:lastRenderedPageBreak/>
        <w:t>ادامه</w:t>
      </w:r>
      <w:bookmarkEnd w:id="53"/>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54" w:name="I4030914"/>
      <w:r w:rsidRPr="00CB12CF">
        <w:rPr>
          <w:rtl/>
          <w:lang w:bidi="fa-IR"/>
        </w:rPr>
        <w:lastRenderedPageBreak/>
        <w:t>ادامه</w:t>
      </w:r>
      <w:bookmarkEnd w:id="54"/>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D07F8D"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5" w:name="I4030915"/>
      <w:r w:rsidRPr="00CB12CF">
        <w:rPr>
          <w:rtl/>
          <w:lang w:bidi="fa-IR"/>
        </w:rPr>
        <w:lastRenderedPageBreak/>
        <w:t>ادامه</w:t>
      </w:r>
      <w:bookmarkEnd w:id="55"/>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6" w:author="Microsoft account" w:date="2025-09-16T11:10:00Z">
            <w:rPr>
              <w:rtl/>
              <w:lang w:bidi="fa-IR"/>
            </w:rPr>
          </w:rPrChange>
        </w:rPr>
        <w:t>تقر</w:t>
      </w:r>
      <w:r w:rsidRPr="00C86746">
        <w:rPr>
          <w:rFonts w:hint="cs"/>
          <w:u w:val="single"/>
          <w:rtl/>
          <w:lang w:bidi="fa-IR"/>
          <w:rPrChange w:id="57" w:author="Microsoft account" w:date="2025-09-16T11:10:00Z">
            <w:rPr>
              <w:rFonts w:hint="cs"/>
              <w:rtl/>
              <w:lang w:bidi="fa-IR"/>
            </w:rPr>
          </w:rPrChange>
        </w:rPr>
        <w:t>ی</w:t>
      </w:r>
      <w:r w:rsidRPr="00C86746">
        <w:rPr>
          <w:rFonts w:hint="eastAsia"/>
          <w:u w:val="single"/>
          <w:rtl/>
          <w:lang w:bidi="fa-IR"/>
          <w:rPrChange w:id="58" w:author="Microsoft account" w:date="2025-09-16T11:10:00Z">
            <w:rPr>
              <w:rFonts w:hint="eastAsia"/>
              <w:rtl/>
              <w:lang w:bidi="fa-IR"/>
            </w:rPr>
          </w:rPrChange>
        </w:rPr>
        <w:t>با</w:t>
      </w:r>
      <w:r w:rsidRPr="00C86746">
        <w:rPr>
          <w:u w:val="single"/>
          <w:rtl/>
          <w:lang w:bidi="fa-IR"/>
          <w:rPrChange w:id="59" w:author="Microsoft account" w:date="2025-09-16T11:10:00Z">
            <w:rPr>
              <w:rtl/>
              <w:lang w:bidi="fa-IR"/>
            </w:rPr>
          </w:rPrChange>
        </w:rPr>
        <w:t xml:space="preserve"> </w:t>
      </w:r>
      <w:r w:rsidRPr="00C86746">
        <w:rPr>
          <w:rFonts w:hint="eastAsia"/>
          <w:u w:val="single"/>
          <w:rtl/>
          <w:lang w:bidi="fa-IR"/>
          <w:rPrChange w:id="60" w:author="Microsoft account" w:date="2025-09-16T11:10:00Z">
            <w:rPr>
              <w:rFonts w:hint="eastAsia"/>
              <w:rtl/>
              <w:lang w:bidi="fa-IR"/>
            </w:rPr>
          </w:rPrChange>
        </w:rPr>
        <w:t>غ</w:t>
      </w:r>
      <w:r w:rsidRPr="00C86746">
        <w:rPr>
          <w:rFonts w:hint="cs"/>
          <w:u w:val="single"/>
          <w:rtl/>
          <w:lang w:bidi="fa-IR"/>
          <w:rPrChange w:id="61" w:author="Microsoft account" w:date="2025-09-16T11:10:00Z">
            <w:rPr>
              <w:rFonts w:hint="cs"/>
              <w:rtl/>
              <w:lang w:bidi="fa-IR"/>
            </w:rPr>
          </w:rPrChange>
        </w:rPr>
        <w:t>ی</w:t>
      </w:r>
      <w:r w:rsidRPr="00C86746">
        <w:rPr>
          <w:rFonts w:hint="eastAsia"/>
          <w:u w:val="single"/>
          <w:rtl/>
          <w:lang w:bidi="fa-IR"/>
          <w:rPrChange w:id="62" w:author="Microsoft account" w:date="2025-09-16T11:10:00Z">
            <w:rPr>
              <w:rFonts w:hint="eastAsia"/>
              <w:rtl/>
              <w:lang w:bidi="fa-IR"/>
            </w:rPr>
          </w:rPrChange>
        </w:rPr>
        <w:t>ر</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ممکنه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وقت</w:t>
      </w:r>
      <w:r w:rsidRPr="00C86746">
        <w:rPr>
          <w:rFonts w:hint="cs"/>
          <w:u w:val="single"/>
          <w:rtl/>
          <w:lang w:bidi="fa-IR"/>
          <w:rPrChange w:id="67" w:author="Microsoft account" w:date="2025-09-16T11:10:00Z">
            <w:rPr>
              <w:rFonts w:hint="cs"/>
              <w:rtl/>
              <w:lang w:bidi="fa-IR"/>
            </w:rPr>
          </w:rPrChange>
        </w:rPr>
        <w:t>ی</w:t>
      </w:r>
      <w:r w:rsidRPr="00C86746">
        <w:rPr>
          <w:u w:val="single"/>
          <w:rtl/>
          <w:lang w:bidi="fa-IR"/>
          <w:rPrChange w:id="68" w:author="Microsoft account" w:date="2025-09-16T11:10:00Z">
            <w:rPr>
              <w:rtl/>
              <w:lang w:bidi="fa-IR"/>
            </w:rPr>
          </w:rPrChange>
        </w:rPr>
        <w:t xml:space="preserve"> </w:t>
      </w:r>
      <w:r w:rsidRPr="00C86746">
        <w:rPr>
          <w:rFonts w:hint="eastAsia"/>
          <w:u w:val="single"/>
          <w:rtl/>
          <w:lang w:bidi="fa-IR"/>
          <w:rPrChange w:id="69" w:author="Microsoft account" w:date="2025-09-16T11:10:00Z">
            <w:rPr>
              <w:rFonts w:hint="eastAsia"/>
              <w:rtl/>
              <w:lang w:bidi="fa-IR"/>
            </w:rPr>
          </w:rPrChange>
        </w:rPr>
        <w:t>که</w:t>
      </w:r>
      <w:r w:rsidRPr="00C86746">
        <w:rPr>
          <w:u w:val="single"/>
          <w:rtl/>
          <w:lang w:bidi="fa-IR"/>
          <w:rPrChange w:id="70" w:author="Microsoft account" w:date="2025-09-16T11:10:00Z">
            <w:rPr>
              <w:rtl/>
              <w:lang w:bidi="fa-IR"/>
            </w:rPr>
          </w:rPrChange>
        </w:rPr>
        <w:t xml:space="preserve"> </w:t>
      </w:r>
      <w:r w:rsidRPr="00C86746">
        <w:rPr>
          <w:rFonts w:hint="eastAsia"/>
          <w:u w:val="single"/>
          <w:rtl/>
          <w:lang w:bidi="fa-IR"/>
          <w:rPrChange w:id="71" w:author="Microsoft account" w:date="2025-09-16T11:10:00Z">
            <w:rPr>
              <w:rFonts w:hint="eastAsia"/>
              <w:rtl/>
              <w:lang w:bidi="fa-IR"/>
            </w:rPr>
          </w:rPrChange>
        </w:rPr>
        <w:t>خودتون</w:t>
      </w:r>
      <w:r w:rsidRPr="00C86746">
        <w:rPr>
          <w:u w:val="single"/>
          <w:rtl/>
          <w:lang w:bidi="fa-IR"/>
          <w:rPrChange w:id="72" w:author="Microsoft account" w:date="2025-09-16T11:10:00Z">
            <w:rPr>
              <w:rtl/>
              <w:lang w:bidi="fa-IR"/>
            </w:rPr>
          </w:rPrChange>
        </w:rPr>
        <w:t xml:space="preserve"> </w:t>
      </w:r>
      <w:r w:rsidRPr="00C86746">
        <w:rPr>
          <w:rFonts w:hint="eastAsia"/>
          <w:u w:val="single"/>
          <w:rtl/>
          <w:lang w:bidi="fa-IR"/>
          <w:rPrChange w:id="73" w:author="Microsoft account" w:date="2025-09-16T11:10:00Z">
            <w:rPr>
              <w:rFonts w:hint="eastAsia"/>
              <w:rtl/>
              <w:lang w:bidi="fa-IR"/>
            </w:rPr>
          </w:rPrChange>
        </w:rPr>
        <w:t>از</w:t>
      </w:r>
      <w:r w:rsidRPr="00C86746">
        <w:rPr>
          <w:u w:val="single"/>
          <w:rtl/>
          <w:lang w:bidi="fa-IR"/>
          <w:rPrChange w:id="74" w:author="Microsoft account" w:date="2025-09-16T11:10:00Z">
            <w:rPr>
              <w:rtl/>
              <w:lang w:bidi="fa-IR"/>
            </w:rPr>
          </w:rPrChange>
        </w:rPr>
        <w:t xml:space="preserve"> </w:t>
      </w:r>
      <w:r w:rsidRPr="00C86746">
        <w:rPr>
          <w:rFonts w:hint="eastAsia"/>
          <w:u w:val="single"/>
          <w:rtl/>
          <w:lang w:bidi="fa-IR"/>
          <w:rPrChange w:id="75" w:author="Microsoft account" w:date="2025-09-16T11:10:00Z">
            <w:rPr>
              <w:rFonts w:hint="eastAsia"/>
              <w:rtl/>
              <w:lang w:bidi="fa-IR"/>
            </w:rPr>
          </w:rPrChange>
        </w:rPr>
        <w:t>مشکل</w:t>
      </w:r>
      <w:r w:rsidRPr="00C86746">
        <w:rPr>
          <w:u w:val="single"/>
          <w:rtl/>
          <w:lang w:bidi="fa-IR"/>
          <w:rPrChange w:id="76" w:author="Microsoft account" w:date="2025-09-16T11:10:00Z">
            <w:rPr>
              <w:rtl/>
              <w:lang w:bidi="fa-IR"/>
            </w:rPr>
          </w:rPrChange>
        </w:rPr>
        <w:t xml:space="preserve"> </w:t>
      </w:r>
      <w:r w:rsidRPr="00C86746">
        <w:rPr>
          <w:rFonts w:hint="eastAsia"/>
          <w:u w:val="single"/>
          <w:rtl/>
          <w:lang w:bidi="fa-IR"/>
          <w:rPrChange w:id="77" w:author="Microsoft account" w:date="2025-09-16T11:10:00Z">
            <w:rPr>
              <w:rFonts w:hint="eastAsia"/>
              <w:rtl/>
              <w:lang w:bidi="fa-IR"/>
            </w:rPr>
          </w:rPrChange>
        </w:rPr>
        <w:t>خبر</w:t>
      </w:r>
      <w:r w:rsidRPr="00C86746">
        <w:rPr>
          <w:u w:val="single"/>
          <w:rtl/>
          <w:lang w:bidi="fa-IR"/>
          <w:rPrChange w:id="78" w:author="Microsoft account" w:date="2025-09-16T11:10:00Z">
            <w:rPr>
              <w:rtl/>
              <w:lang w:bidi="fa-IR"/>
            </w:rPr>
          </w:rPrChange>
        </w:rPr>
        <w:t xml:space="preserve"> </w:t>
      </w:r>
      <w:r w:rsidRPr="00C86746">
        <w:rPr>
          <w:rFonts w:hint="eastAsia"/>
          <w:u w:val="single"/>
          <w:rtl/>
          <w:lang w:bidi="fa-IR"/>
          <w:rPrChange w:id="79" w:author="Microsoft account" w:date="2025-09-16T11:10:00Z">
            <w:rPr>
              <w:rFonts w:hint="eastAsia"/>
              <w:rtl/>
              <w:lang w:bidi="fa-IR"/>
            </w:rPr>
          </w:rPrChange>
        </w:rPr>
        <w:t>ندار</w:t>
      </w:r>
      <w:r w:rsidRPr="00C86746">
        <w:rPr>
          <w:rFonts w:hint="cs"/>
          <w:u w:val="single"/>
          <w:rtl/>
          <w:lang w:bidi="fa-IR"/>
          <w:rPrChange w:id="80" w:author="Microsoft account" w:date="2025-09-16T11:10:00Z">
            <w:rPr>
              <w:rFonts w:hint="cs"/>
              <w:rtl/>
              <w:lang w:bidi="fa-IR"/>
            </w:rPr>
          </w:rPrChange>
        </w:rPr>
        <w:t>ی</w:t>
      </w:r>
      <w:r w:rsidRPr="00C86746">
        <w:rPr>
          <w:rFonts w:hint="eastAsia"/>
          <w:u w:val="single"/>
          <w:rtl/>
          <w:lang w:bidi="fa-IR"/>
          <w:rPrChange w:id="81" w:author="Microsoft account" w:date="2025-09-16T11:10:00Z">
            <w:rPr>
              <w:rFonts w:hint="eastAsia"/>
              <w:rtl/>
              <w:lang w:bidi="fa-IR"/>
            </w:rPr>
          </w:rPrChange>
        </w:rPr>
        <w:t>د</w:t>
      </w:r>
      <w:r w:rsidRPr="00C86746">
        <w:rPr>
          <w:u w:val="single"/>
          <w:rtl/>
          <w:lang w:bidi="fa-IR"/>
          <w:rPrChange w:id="82" w:author="Microsoft account" w:date="2025-09-16T11:10:00Z">
            <w:rPr>
              <w:rtl/>
              <w:lang w:bidi="fa-IR"/>
            </w:rPr>
          </w:rPrChange>
        </w:rPr>
        <w:t xml:space="preserve"> </w:t>
      </w:r>
      <w:r w:rsidRPr="00C86746">
        <w:rPr>
          <w:rFonts w:hint="eastAsia"/>
          <w:u w:val="single"/>
          <w:rtl/>
          <w:lang w:bidi="fa-IR"/>
          <w:rPrChange w:id="83" w:author="Microsoft account" w:date="2025-09-16T11:10:00Z">
            <w:rPr>
              <w:rFonts w:hint="eastAsia"/>
              <w:rtl/>
              <w:lang w:bidi="fa-IR"/>
            </w:rPr>
          </w:rPrChange>
        </w:rPr>
        <w:t>بتون</w:t>
      </w:r>
      <w:r w:rsidRPr="00C86746">
        <w:rPr>
          <w:rFonts w:hint="cs"/>
          <w:u w:val="single"/>
          <w:rtl/>
          <w:lang w:bidi="fa-IR"/>
          <w:rPrChange w:id="84" w:author="Microsoft account" w:date="2025-09-16T11:10:00Z">
            <w:rPr>
              <w:rFonts w:hint="cs"/>
              <w:rtl/>
              <w:lang w:bidi="fa-IR"/>
            </w:rPr>
          </w:rPrChange>
        </w:rPr>
        <w:t>ی</w:t>
      </w:r>
      <w:r w:rsidRPr="00C86746">
        <w:rPr>
          <w:rFonts w:hint="eastAsia"/>
          <w:u w:val="single"/>
          <w:rtl/>
          <w:lang w:bidi="fa-IR"/>
          <w:rPrChange w:id="85" w:author="Microsoft account" w:date="2025-09-16T11:10:00Z">
            <w:rPr>
              <w:rFonts w:hint="eastAsia"/>
              <w:rtl/>
              <w:lang w:bidi="fa-IR"/>
            </w:rPr>
          </w:rPrChange>
        </w:rPr>
        <w:t>د</w:t>
      </w:r>
      <w:r w:rsidRPr="00C86746">
        <w:rPr>
          <w:u w:val="single"/>
          <w:rtl/>
          <w:lang w:bidi="fa-IR"/>
          <w:rPrChange w:id="86" w:author="Microsoft account" w:date="2025-09-16T11:10:00Z">
            <w:rPr>
              <w:rtl/>
              <w:lang w:bidi="fa-IR"/>
            </w:rPr>
          </w:rPrChange>
        </w:rPr>
        <w:t xml:space="preserve"> </w:t>
      </w:r>
      <w:r w:rsidRPr="00C86746">
        <w:rPr>
          <w:rFonts w:hint="eastAsia"/>
          <w:u w:val="single"/>
          <w:rtl/>
          <w:lang w:bidi="fa-IR"/>
          <w:rPrChange w:id="87" w:author="Microsoft account" w:date="2025-09-16T11:10:00Z">
            <w:rPr>
              <w:rFonts w:hint="eastAsia"/>
              <w:rtl/>
              <w:lang w:bidi="fa-IR"/>
            </w:rPr>
          </w:rPrChange>
        </w:rPr>
        <w:t>حلش</w:t>
      </w:r>
      <w:r w:rsidRPr="00C86746">
        <w:rPr>
          <w:u w:val="single"/>
          <w:rtl/>
          <w:lang w:bidi="fa-IR"/>
          <w:rPrChange w:id="88" w:author="Microsoft account" w:date="2025-09-16T11:10:00Z">
            <w:rPr>
              <w:rtl/>
              <w:lang w:bidi="fa-IR"/>
            </w:rPr>
          </w:rPrChange>
        </w:rPr>
        <w:t xml:space="preserve"> </w:t>
      </w:r>
      <w:r w:rsidRPr="00C86746">
        <w:rPr>
          <w:rFonts w:hint="eastAsia"/>
          <w:u w:val="single"/>
          <w:rtl/>
          <w:lang w:bidi="fa-IR"/>
          <w:rPrChange w:id="89" w:author="Microsoft account" w:date="2025-09-16T11:10:00Z">
            <w:rPr>
              <w:rFonts w:hint="eastAsia"/>
              <w:rtl/>
              <w:lang w:bidi="fa-IR"/>
            </w:rPr>
          </w:rPrChange>
        </w:rPr>
        <w:t>کن</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92" w:author="Microsoft account" w:date="2025-09-16T11:10:00Z">
            <w:rPr>
              <w:rtl/>
              <w:lang w:bidi="fa-IR"/>
            </w:rPr>
          </w:rPrChange>
        </w:rPr>
        <w:t>مشکل</w:t>
      </w:r>
      <w:r w:rsidRPr="00C86746">
        <w:rPr>
          <w:rFonts w:hint="cs"/>
          <w:u w:val="single"/>
          <w:rtl/>
          <w:lang w:bidi="fa-IR"/>
          <w:rPrChange w:id="93" w:author="Microsoft account" w:date="2025-09-16T11:10:00Z">
            <w:rPr>
              <w:rFonts w:hint="cs"/>
              <w:rtl/>
              <w:lang w:bidi="fa-IR"/>
            </w:rPr>
          </w:rPrChange>
        </w:rPr>
        <w:t>ی</w:t>
      </w:r>
      <w:r w:rsidRPr="00C86746">
        <w:rPr>
          <w:u w:val="single"/>
          <w:rtl/>
          <w:lang w:bidi="fa-IR"/>
          <w:rPrChange w:id="94" w:author="Microsoft account" w:date="2025-09-16T11:10:00Z">
            <w:rPr>
              <w:rtl/>
              <w:lang w:bidi="fa-IR"/>
            </w:rPr>
          </w:rPrChange>
        </w:rPr>
        <w:t xml:space="preserve"> رو م</w:t>
      </w:r>
      <w:r w:rsidRPr="00C86746">
        <w:rPr>
          <w:rFonts w:hint="cs"/>
          <w:u w:val="single"/>
          <w:rtl/>
          <w:lang w:bidi="fa-IR"/>
          <w:rPrChange w:id="95" w:author="Microsoft account" w:date="2025-09-16T11:10:00Z">
            <w:rPr>
              <w:rFonts w:hint="cs"/>
              <w:rtl/>
              <w:lang w:bidi="fa-IR"/>
            </w:rPr>
          </w:rPrChange>
        </w:rPr>
        <w:t>ی</w:t>
      </w:r>
      <w:r w:rsidRPr="00C86746">
        <w:rPr>
          <w:rFonts w:hint="eastAsia"/>
          <w:u w:val="single"/>
          <w:rtl/>
          <w:lang w:bidi="fa-IR"/>
          <w:rPrChange w:id="96" w:author="Microsoft account" w:date="2025-09-16T11:10:00Z">
            <w:rPr>
              <w:rFonts w:hint="eastAsia"/>
              <w:rtl/>
              <w:lang w:bidi="fa-IR"/>
            </w:rPr>
          </w:rPrChange>
        </w:rPr>
        <w:t>شه</w:t>
      </w:r>
      <w:r w:rsidRPr="00C86746">
        <w:rPr>
          <w:u w:val="single"/>
          <w:rtl/>
          <w:lang w:bidi="fa-IR"/>
          <w:rPrChange w:id="97" w:author="Microsoft account" w:date="2025-09-16T11:10:00Z">
            <w:rPr>
              <w:rtl/>
              <w:lang w:bidi="fa-IR"/>
            </w:rPr>
          </w:rPrChange>
        </w:rPr>
        <w:t xml:space="preserve"> </w:t>
      </w:r>
      <w:r w:rsidRPr="00C86746">
        <w:rPr>
          <w:rFonts w:hint="eastAsia"/>
          <w:u w:val="single"/>
          <w:rtl/>
          <w:lang w:bidi="fa-IR"/>
          <w:rPrChange w:id="98" w:author="Microsoft account" w:date="2025-09-16T11:10:00Z">
            <w:rPr>
              <w:rFonts w:hint="eastAsia"/>
              <w:rtl/>
              <w:lang w:bidi="fa-IR"/>
            </w:rPr>
          </w:rPrChange>
        </w:rPr>
        <w:t>حل</w:t>
      </w:r>
      <w:r w:rsidRPr="00C86746">
        <w:rPr>
          <w:u w:val="single"/>
          <w:rtl/>
          <w:lang w:bidi="fa-IR"/>
          <w:rPrChange w:id="99" w:author="Microsoft account" w:date="2025-09-16T11:10:00Z">
            <w:rPr>
              <w:rtl/>
              <w:lang w:bidi="fa-IR"/>
            </w:rPr>
          </w:rPrChange>
        </w:rPr>
        <w:t xml:space="preserve"> </w:t>
      </w:r>
      <w:r w:rsidRPr="00C86746">
        <w:rPr>
          <w:rFonts w:hint="eastAsia"/>
          <w:u w:val="single"/>
          <w:rtl/>
          <w:lang w:bidi="fa-IR"/>
          <w:rPrChange w:id="100" w:author="Microsoft account" w:date="2025-09-16T11:10:00Z">
            <w:rPr>
              <w:rFonts w:hint="eastAsia"/>
              <w:rtl/>
              <w:lang w:bidi="fa-IR"/>
            </w:rPr>
          </w:rPrChange>
        </w:rPr>
        <w:t>کرد</w:t>
      </w:r>
      <w:r w:rsidRPr="00C86746">
        <w:rPr>
          <w:u w:val="single"/>
          <w:rtl/>
          <w:lang w:bidi="fa-IR"/>
          <w:rPrChange w:id="101" w:author="Microsoft account" w:date="2025-09-16T11:10:00Z">
            <w:rPr>
              <w:rtl/>
              <w:lang w:bidi="fa-IR"/>
            </w:rPr>
          </w:rPrChange>
        </w:rPr>
        <w:t xml:space="preserve"> </w:t>
      </w:r>
      <w:r w:rsidRPr="00C86746">
        <w:rPr>
          <w:rFonts w:hint="eastAsia"/>
          <w:u w:val="single"/>
          <w:rtl/>
          <w:lang w:bidi="fa-IR"/>
          <w:rPrChange w:id="102" w:author="Microsoft account" w:date="2025-09-16T11:10:00Z">
            <w:rPr>
              <w:rFonts w:hint="eastAsia"/>
              <w:rtl/>
              <w:lang w:bidi="fa-IR"/>
            </w:rPr>
          </w:rPrChange>
        </w:rPr>
        <w:t>که</w:t>
      </w:r>
      <w:r w:rsidRPr="00C86746">
        <w:rPr>
          <w:u w:val="single"/>
          <w:rtl/>
          <w:lang w:bidi="fa-IR"/>
          <w:rPrChange w:id="103" w:author="Microsoft account" w:date="2025-09-16T11:10:00Z">
            <w:rPr>
              <w:rtl/>
              <w:lang w:bidi="fa-IR"/>
            </w:rPr>
          </w:rPrChange>
        </w:rPr>
        <w:t xml:space="preserve"> </w:t>
      </w:r>
      <w:r w:rsidRPr="00C86746">
        <w:rPr>
          <w:rFonts w:hint="eastAsia"/>
          <w:u w:val="single"/>
          <w:rtl/>
          <w:lang w:bidi="fa-IR"/>
          <w:rPrChange w:id="104" w:author="Microsoft account" w:date="2025-09-16T11:10:00Z">
            <w:rPr>
              <w:rFonts w:hint="eastAsia"/>
              <w:rtl/>
              <w:lang w:bidi="fa-IR"/>
            </w:rPr>
          </w:rPrChange>
        </w:rPr>
        <w:t>بشه</w:t>
      </w:r>
      <w:r w:rsidRPr="00C86746">
        <w:rPr>
          <w:u w:val="single"/>
          <w:rtl/>
          <w:lang w:bidi="fa-IR"/>
          <w:rPrChange w:id="105" w:author="Microsoft account" w:date="2025-09-16T11:10:00Z">
            <w:rPr>
              <w:rtl/>
              <w:lang w:bidi="fa-IR"/>
            </w:rPr>
          </w:rPrChange>
        </w:rPr>
        <w:t xml:space="preserve"> </w:t>
      </w:r>
      <w:r w:rsidRPr="00C86746">
        <w:rPr>
          <w:rFonts w:hint="eastAsia"/>
          <w:u w:val="single"/>
          <w:rtl/>
          <w:lang w:bidi="fa-IR"/>
          <w:rPrChange w:id="106" w:author="Microsoft account" w:date="2025-09-16T11:10:00Z">
            <w:rPr>
              <w:rFonts w:hint="eastAsia"/>
              <w:rtl/>
              <w:lang w:bidi="fa-IR"/>
            </w:rPr>
          </w:rPrChange>
        </w:rPr>
        <w:t>از</w:t>
      </w:r>
      <w:r w:rsidRPr="00C86746">
        <w:rPr>
          <w:u w:val="single"/>
          <w:rtl/>
          <w:lang w:bidi="fa-IR"/>
          <w:rPrChange w:id="107" w:author="Microsoft account" w:date="2025-09-16T11:10:00Z">
            <w:rPr>
              <w:rtl/>
              <w:lang w:bidi="fa-IR"/>
            </w:rPr>
          </w:rPrChange>
        </w:rPr>
        <w:t xml:space="preserve"> </w:t>
      </w:r>
      <w:r w:rsidRPr="00C86746">
        <w:rPr>
          <w:rFonts w:hint="eastAsia"/>
          <w:u w:val="single"/>
          <w:rtl/>
          <w:lang w:bidi="fa-IR"/>
          <w:rPrChange w:id="108" w:author="Microsoft account" w:date="2025-09-16T11:10:00Z">
            <w:rPr>
              <w:rFonts w:hint="eastAsia"/>
              <w:rtl/>
              <w:lang w:bidi="fa-IR"/>
            </w:rPr>
          </w:rPrChange>
        </w:rPr>
        <w:t>دوباره</w:t>
      </w:r>
      <w:r w:rsidRPr="00C86746">
        <w:rPr>
          <w:u w:val="single"/>
          <w:rtl/>
          <w:lang w:bidi="fa-IR"/>
          <w:rPrChange w:id="109" w:author="Microsoft account" w:date="2025-09-16T11:10:00Z">
            <w:rPr>
              <w:rtl/>
              <w:lang w:bidi="fa-IR"/>
            </w:rPr>
          </w:rPrChange>
        </w:rPr>
        <w:t xml:space="preserve"> </w:t>
      </w:r>
      <w:r w:rsidRPr="00C86746">
        <w:rPr>
          <w:rFonts w:hint="eastAsia"/>
          <w:u w:val="single"/>
          <w:rtl/>
          <w:lang w:bidi="fa-IR"/>
          <w:rPrChange w:id="110" w:author="Microsoft account" w:date="2025-09-16T11:10:00Z">
            <w:rPr>
              <w:rFonts w:hint="eastAsia"/>
              <w:rtl/>
              <w:lang w:bidi="fa-IR"/>
            </w:rPr>
          </w:rPrChange>
        </w:rPr>
        <w:t>خلقش</w:t>
      </w:r>
      <w:r w:rsidRPr="00C86746">
        <w:rPr>
          <w:u w:val="single"/>
          <w:rtl/>
          <w:lang w:bidi="fa-IR"/>
          <w:rPrChange w:id="111" w:author="Microsoft account" w:date="2025-09-16T11:10:00Z">
            <w:rPr>
              <w:rtl/>
              <w:lang w:bidi="fa-IR"/>
            </w:rPr>
          </w:rPrChange>
        </w:rPr>
        <w:t xml:space="preserve"> </w:t>
      </w:r>
      <w:r w:rsidRPr="00C86746">
        <w:rPr>
          <w:rFonts w:hint="eastAsia"/>
          <w:u w:val="single"/>
          <w:rtl/>
          <w:lang w:bidi="fa-IR"/>
          <w:rPrChange w:id="112"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3"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14"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5" w:author="Microsoft account" w:date="2025-09-16T11:15:00Z">
        <w:r w:rsidR="00347D76">
          <w:rPr>
            <w:rFonts w:hint="cs"/>
            <w:sz w:val="18"/>
            <w:szCs w:val="18"/>
            <w:rtl/>
            <w:lang w:bidi="fa-IR"/>
          </w:rPr>
          <w:t>برای تست ها خیلی جوابه.</w:t>
        </w:r>
      </w:ins>
      <w:ins w:id="116"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7" w:name="I4030917"/>
      <w:r w:rsidRPr="00CB12CF">
        <w:rPr>
          <w:lang w:bidi="fa-IR"/>
        </w:rPr>
        <w:lastRenderedPageBreak/>
        <w:t>Day014</w:t>
      </w:r>
      <w:bookmarkEnd w:id="117"/>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8" w:name="I4030920"/>
      <w:r w:rsidRPr="00CB12CF">
        <w:rPr>
          <w:rtl/>
          <w:lang w:bidi="fa-IR"/>
        </w:rPr>
        <w:lastRenderedPageBreak/>
        <w:t>ادامه</w:t>
      </w:r>
      <w:bookmarkEnd w:id="118"/>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9" w:name="I4031011"/>
      <w:r w:rsidRPr="00CB12CF">
        <w:rPr>
          <w:rtl/>
          <w:lang w:bidi="fa-IR"/>
        </w:rPr>
        <w:lastRenderedPageBreak/>
        <w:t>ادامه</w:t>
      </w:r>
      <w:bookmarkEnd w:id="119"/>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2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21" w:name="I4031025"/>
      <w:r w:rsidRPr="00CB12CF">
        <w:rPr>
          <w:rtl/>
          <w:lang w:bidi="fa-IR"/>
        </w:rPr>
        <w:lastRenderedPageBreak/>
        <w:t>ادامه</w:t>
      </w:r>
      <w:bookmarkEnd w:id="121"/>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22" w:name="I4031026"/>
      <w:r w:rsidRPr="00CB12CF">
        <w:rPr>
          <w:rtl/>
          <w:lang w:bidi="fa-IR"/>
        </w:rPr>
        <w:lastRenderedPageBreak/>
        <w:t>ادامه</w:t>
      </w:r>
      <w:bookmarkEnd w:id="122"/>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23" w:name="I4031027"/>
      <w:r w:rsidRPr="00CB12CF">
        <w:rPr>
          <w:rtl/>
          <w:lang w:bidi="fa-IR"/>
        </w:rPr>
        <w:lastRenderedPageBreak/>
        <w:t>ادامه</w:t>
      </w:r>
      <w:bookmarkEnd w:id="123"/>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24" w:author="Microsoft account" w:date="2025-09-18T09:37:00Z">
            <w:rPr>
              <w:rtl/>
              <w:lang w:bidi="fa-IR"/>
            </w:rPr>
          </w:rPrChange>
        </w:rPr>
        <w:t xml:space="preserve">با گذاشتن </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ک</w:t>
      </w:r>
      <w:r w:rsidRPr="000C00BE">
        <w:rPr>
          <w:u w:val="single"/>
          <w:rtl/>
          <w:lang w:bidi="fa-IR"/>
          <w:rPrChange w:id="127" w:author="Microsoft account" w:date="2025-09-18T09:37:00Z">
            <w:rPr>
              <w:rtl/>
              <w:lang w:bidi="fa-IR"/>
            </w:rPr>
          </w:rPrChange>
        </w:rPr>
        <w:t xml:space="preserve"> * پشت اسمِ </w:t>
      </w:r>
      <w:r w:rsidRPr="000C00BE">
        <w:rPr>
          <w:u w:val="single"/>
          <w:lang w:bidi="fa-IR"/>
          <w:rPrChange w:id="128" w:author="Microsoft account" w:date="2025-09-18T09:37:00Z">
            <w:rPr>
              <w:lang w:bidi="fa-IR"/>
            </w:rPr>
          </w:rPrChange>
        </w:rPr>
        <w:t>list</w:t>
      </w:r>
      <w:r w:rsidRPr="000C00BE">
        <w:rPr>
          <w:u w:val="single"/>
          <w:rtl/>
          <w:lang w:bidi="fa-IR"/>
          <w:rPrChange w:id="129" w:author="Microsoft account" w:date="2025-09-18T09:37:00Z">
            <w:rPr>
              <w:rtl/>
              <w:lang w:bidi="fa-IR"/>
            </w:rPr>
          </w:rPrChange>
        </w:rPr>
        <w:t xml:space="preserve"> م</w:t>
      </w:r>
      <w:r w:rsidRPr="000C00BE">
        <w:rPr>
          <w:rFonts w:hint="cs"/>
          <w:u w:val="single"/>
          <w:rtl/>
          <w:lang w:bidi="fa-IR"/>
          <w:rPrChange w:id="130" w:author="Microsoft account" w:date="2025-09-18T09:37:00Z">
            <w:rPr>
              <w:rFonts w:hint="cs"/>
              <w:rtl/>
              <w:lang w:bidi="fa-IR"/>
            </w:rPr>
          </w:rPrChange>
        </w:rPr>
        <w:t>ی</w:t>
      </w:r>
      <w:r w:rsidRPr="000C00BE">
        <w:rPr>
          <w:rFonts w:hint="eastAsia"/>
          <w:u w:val="single"/>
          <w:rtl/>
          <w:lang w:bidi="fa-IR"/>
          <w:rPrChange w:id="131" w:author="Microsoft account" w:date="2025-09-18T09:37:00Z">
            <w:rPr>
              <w:rFonts w:hint="eastAsia"/>
              <w:rtl/>
              <w:lang w:bidi="fa-IR"/>
            </w:rPr>
          </w:rPrChange>
        </w:rPr>
        <w:t>تون</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م</w:t>
      </w:r>
      <w:r w:rsidRPr="000C00BE">
        <w:rPr>
          <w:u w:val="single"/>
          <w:rtl/>
          <w:lang w:bidi="fa-IR"/>
          <w:rPrChange w:id="134" w:author="Microsoft account" w:date="2025-09-18T09:37:00Z">
            <w:rPr>
              <w:rtl/>
              <w:lang w:bidi="fa-IR"/>
            </w:rPr>
          </w:rPrChange>
        </w:rPr>
        <w:t xml:space="preserve"> تمام</w:t>
      </w:r>
      <w:r w:rsidRPr="000C00BE">
        <w:rPr>
          <w:rFonts w:hint="cs"/>
          <w:u w:val="single"/>
          <w:rtl/>
          <w:lang w:bidi="fa-IR"/>
          <w:rPrChange w:id="135" w:author="Microsoft account" w:date="2025-09-18T09:37:00Z">
            <w:rPr>
              <w:rFonts w:hint="cs"/>
              <w:rtl/>
              <w:lang w:bidi="fa-IR"/>
            </w:rPr>
          </w:rPrChange>
        </w:rPr>
        <w:t>ی</w:t>
      </w:r>
      <w:r w:rsidRPr="000C00BE">
        <w:rPr>
          <w:u w:val="single"/>
          <w:rtl/>
          <w:lang w:bidi="fa-IR"/>
          <w:rPrChange w:id="136" w:author="Microsoft account" w:date="2025-09-18T09:37:00Z">
            <w:rPr>
              <w:rtl/>
              <w:lang w:bidi="fa-IR"/>
            </w:rPr>
          </w:rPrChange>
        </w:rPr>
        <w:t xml:space="preserve"> عناصرش رو پر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نت</w:t>
      </w:r>
      <w:r w:rsidRPr="000C00BE">
        <w:rPr>
          <w:u w:val="single"/>
          <w:rtl/>
          <w:lang w:bidi="fa-IR"/>
          <w:rPrChange w:id="139" w:author="Microsoft account" w:date="2025-09-18T09:37:00Z">
            <w:rPr>
              <w:rtl/>
              <w:lang w:bidi="fa-IR"/>
            </w:rPr>
          </w:rPrChange>
        </w:rPr>
        <w:t xml:space="preserve"> بگ</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ر</w:t>
      </w:r>
      <w:r w:rsidRPr="000C00BE">
        <w:rPr>
          <w:rFonts w:hint="cs"/>
          <w:u w:val="single"/>
          <w:rtl/>
          <w:lang w:bidi="fa-IR"/>
          <w:rPrChange w:id="142" w:author="Microsoft account" w:date="2025-09-18T09:37:00Z">
            <w:rPr>
              <w:rFonts w:hint="cs"/>
              <w:rtl/>
              <w:lang w:bidi="fa-IR"/>
            </w:rPr>
          </w:rPrChange>
        </w:rPr>
        <w:t>ی</w:t>
      </w:r>
      <w:r w:rsidRPr="000C00BE">
        <w:rPr>
          <w:rFonts w:hint="eastAsia"/>
          <w:u w:val="single"/>
          <w:rtl/>
          <w:lang w:bidi="fa-IR"/>
          <w:rPrChange w:id="14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44" w:author="Microsoft account" w:date="2025-09-18T09:37:00Z">
            <w:rPr>
              <w:rtl/>
              <w:lang w:bidi="fa-IR"/>
            </w:rPr>
          </w:rPrChange>
        </w:rPr>
        <w:t>انجام م</w:t>
      </w:r>
      <w:r w:rsidRPr="000C00BE">
        <w:rPr>
          <w:rFonts w:hint="cs"/>
          <w:u w:val="single"/>
          <w:rtl/>
          <w:lang w:bidi="fa-IR"/>
          <w:rPrChange w:id="145" w:author="Microsoft account" w:date="2025-09-18T09:37:00Z">
            <w:rPr>
              <w:rFonts w:hint="cs"/>
              <w:rtl/>
              <w:lang w:bidi="fa-IR"/>
            </w:rPr>
          </w:rPrChange>
        </w:rPr>
        <w:t>ی</w:t>
      </w:r>
      <w:r w:rsidRPr="000C00BE">
        <w:rPr>
          <w:rFonts w:hint="eastAsia"/>
          <w:u w:val="single"/>
          <w:rtl/>
          <w:lang w:bidi="fa-IR"/>
          <w:rPrChange w:id="146" w:author="Microsoft account" w:date="2025-09-18T09:37:00Z">
            <w:rPr>
              <w:rFonts w:hint="eastAsia"/>
              <w:rtl/>
              <w:lang w:bidi="fa-IR"/>
            </w:rPr>
          </w:rPrChange>
        </w:rPr>
        <w:t>ده</w:t>
      </w:r>
      <w:r w:rsidRPr="000C00BE">
        <w:rPr>
          <w:u w:val="single"/>
          <w:rtl/>
          <w:lang w:bidi="fa-IR"/>
          <w:rPrChange w:id="147" w:author="Microsoft account" w:date="2025-09-18T09:37:00Z">
            <w:rPr>
              <w:rtl/>
              <w:lang w:bidi="fa-IR"/>
            </w:rPr>
          </w:rPrChange>
        </w:rPr>
        <w:t xml:space="preserve"> ول</w:t>
      </w:r>
      <w:r w:rsidRPr="000C00BE">
        <w:rPr>
          <w:rFonts w:hint="cs"/>
          <w:u w:val="single"/>
          <w:rtl/>
          <w:lang w:bidi="fa-IR"/>
          <w:rPrChange w:id="148" w:author="Microsoft account" w:date="2025-09-18T09:37:00Z">
            <w:rPr>
              <w:rFonts w:hint="cs"/>
              <w:rtl/>
              <w:lang w:bidi="fa-IR"/>
            </w:rPr>
          </w:rPrChange>
        </w:rPr>
        <w:t>ی</w:t>
      </w:r>
      <w:r w:rsidRPr="000C00BE">
        <w:rPr>
          <w:u w:val="single"/>
          <w:rtl/>
          <w:lang w:bidi="fa-IR"/>
          <w:rPrChange w:id="149" w:author="Microsoft account" w:date="2025-09-18T09:37:00Z">
            <w:rPr>
              <w:rtl/>
              <w:lang w:bidi="fa-IR"/>
            </w:rPr>
          </w:rPrChange>
        </w:rPr>
        <w:t xml:space="preserve"> با </w:t>
      </w:r>
      <w:r w:rsidRPr="000C00BE">
        <w:rPr>
          <w:u w:val="single"/>
          <w:lang w:bidi="fa-IR"/>
          <w:rPrChange w:id="150" w:author="Microsoft account" w:date="2025-09-18T09:37:00Z">
            <w:rPr>
              <w:lang w:bidi="fa-IR"/>
            </w:rPr>
          </w:rPrChange>
        </w:rPr>
        <w:t>f-string</w:t>
      </w:r>
      <w:r w:rsidRPr="000C00BE">
        <w:rPr>
          <w:u w:val="single"/>
          <w:rtl/>
          <w:lang w:bidi="fa-IR"/>
          <w:rPrChange w:id="15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52"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153" w:author="Microsoft account" w:date="2025-09-18T09:42:00Z"/>
          <w:sz w:val="18"/>
          <w:szCs w:val="18"/>
          <w:rtl/>
          <w:lang w:bidi="fa-IR"/>
        </w:rPr>
        <w:pPrChange w:id="154" w:author="Microsoft account" w:date="2025-09-18T09:42:00Z">
          <w:pPr>
            <w:spacing w:line="276" w:lineRule="auto"/>
            <w:jc w:val="both"/>
          </w:pPr>
        </w:pPrChange>
      </w:pPr>
      <w:ins w:id="155"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156" w:author="Microsoft account" w:date="2025-09-18T09:42:00Z"/>
          <w:sz w:val="18"/>
          <w:szCs w:val="18"/>
          <w:rtl/>
          <w:lang w:bidi="fa-IR"/>
        </w:rPr>
        <w:pPrChange w:id="157" w:author="Microsoft account" w:date="2025-09-18T09:43:00Z">
          <w:pPr>
            <w:spacing w:line="276" w:lineRule="auto"/>
            <w:jc w:val="both"/>
          </w:pPr>
        </w:pPrChange>
      </w:pPr>
      <w:ins w:id="158" w:author="Microsoft account" w:date="2025-09-18T09:43:00Z">
        <w:r w:rsidRPr="004B77C0">
          <w:rPr>
            <w:noProof/>
            <w:sz w:val="18"/>
            <w:szCs w:val="18"/>
            <w:rPrChange w:id="159"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160" w:author="Microsoft account" w:date="2025-09-18T09:42:00Z">
          <w:pPr>
            <w:spacing w:line="276" w:lineRule="auto"/>
            <w:jc w:val="both"/>
          </w:pPr>
        </w:pPrChange>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61"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6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63"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64" w:author="Microsoft account" w:date="2025-09-19T13:37:00Z">
            <w:rPr>
              <w:rtl/>
              <w:lang w:bidi="fa-IR"/>
            </w:rPr>
          </w:rPrChange>
        </w:rPr>
        <w:t>چ</w:t>
      </w:r>
      <w:r w:rsidRPr="00041A02">
        <w:rPr>
          <w:rFonts w:hint="cs"/>
          <w:strike/>
          <w:rtl/>
          <w:lang w:bidi="fa-IR"/>
          <w:rPrChange w:id="165" w:author="Microsoft account" w:date="2025-09-19T13:37:00Z">
            <w:rPr>
              <w:rFonts w:hint="cs"/>
              <w:rtl/>
              <w:lang w:bidi="fa-IR"/>
            </w:rPr>
          </w:rPrChange>
        </w:rPr>
        <w:t>ی</w:t>
      </w:r>
      <w:r w:rsidRPr="00041A02">
        <w:rPr>
          <w:rFonts w:hint="eastAsia"/>
          <w:strike/>
          <w:rtl/>
          <w:lang w:bidi="fa-IR"/>
          <w:rPrChange w:id="166" w:author="Microsoft account" w:date="2025-09-19T13:37:00Z">
            <w:rPr>
              <w:rFonts w:hint="eastAsia"/>
              <w:rtl/>
              <w:lang w:bidi="fa-IR"/>
            </w:rPr>
          </w:rPrChange>
        </w:rPr>
        <w:t>ز</w:t>
      </w:r>
      <w:r w:rsidRPr="00041A02">
        <w:rPr>
          <w:rFonts w:hint="cs"/>
          <w:strike/>
          <w:rtl/>
          <w:lang w:bidi="fa-IR"/>
          <w:rPrChange w:id="167" w:author="Microsoft account" w:date="2025-09-19T13:37:00Z">
            <w:rPr>
              <w:rFonts w:hint="cs"/>
              <w:rtl/>
              <w:lang w:bidi="fa-IR"/>
            </w:rPr>
          </w:rPrChange>
        </w:rPr>
        <w:t>ی</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ن</w:t>
      </w:r>
      <w:r w:rsidRPr="00041A02">
        <w:rPr>
          <w:rFonts w:hint="cs"/>
          <w:strike/>
          <w:rtl/>
          <w:lang w:bidi="fa-IR"/>
          <w:rPrChange w:id="170" w:author="Microsoft account" w:date="2025-09-19T13:37:00Z">
            <w:rPr>
              <w:rFonts w:hint="cs"/>
              <w:rtl/>
              <w:lang w:bidi="fa-IR"/>
            </w:rPr>
          </w:rPrChange>
        </w:rPr>
        <w:t>ی</w:t>
      </w:r>
      <w:r w:rsidRPr="00041A02">
        <w:rPr>
          <w:rFonts w:hint="eastAsia"/>
          <w:strike/>
          <w:rtl/>
          <w:lang w:bidi="fa-IR"/>
          <w:rPrChange w:id="171" w:author="Microsoft account" w:date="2025-09-19T13:37:00Z">
            <w:rPr>
              <w:rFonts w:hint="eastAsia"/>
              <w:rtl/>
              <w:lang w:bidi="fa-IR"/>
            </w:rPr>
          </w:rPrChange>
        </w:rPr>
        <w:t>ست</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که</w:t>
      </w:r>
      <w:r w:rsidRPr="00041A02">
        <w:rPr>
          <w:strike/>
          <w:rtl/>
          <w:lang w:bidi="fa-IR"/>
          <w:rPrChange w:id="174" w:author="Microsoft account" w:date="2025-09-19T13:37:00Z">
            <w:rPr>
              <w:rtl/>
              <w:lang w:bidi="fa-IR"/>
            </w:rPr>
          </w:rPrChange>
        </w:rPr>
        <w:t xml:space="preserve"> </w:t>
      </w:r>
      <w:r w:rsidRPr="00041A02">
        <w:rPr>
          <w:rFonts w:hint="eastAsia"/>
          <w:strike/>
          <w:rtl/>
          <w:lang w:bidi="fa-IR"/>
          <w:rPrChange w:id="175" w:author="Microsoft account" w:date="2025-09-19T13:37:00Z">
            <w:rPr>
              <w:rFonts w:hint="eastAsia"/>
              <w:rtl/>
              <w:lang w:bidi="fa-IR"/>
            </w:rPr>
          </w:rPrChange>
        </w:rPr>
        <w:t>امروزه</w:t>
      </w:r>
      <w:r w:rsidRPr="00041A02">
        <w:rPr>
          <w:strike/>
          <w:rtl/>
          <w:lang w:bidi="fa-IR"/>
          <w:rPrChange w:id="176" w:author="Microsoft account" w:date="2025-09-19T13:37:00Z">
            <w:rPr>
              <w:rtl/>
              <w:lang w:bidi="fa-IR"/>
            </w:rPr>
          </w:rPrChange>
        </w:rPr>
        <w:t xml:space="preserve"> </w:t>
      </w:r>
      <w:r w:rsidRPr="00041A02">
        <w:rPr>
          <w:rFonts w:hint="eastAsia"/>
          <w:strike/>
          <w:rtl/>
          <w:lang w:bidi="fa-IR"/>
          <w:rPrChange w:id="177" w:author="Microsoft account" w:date="2025-09-19T13:37:00Z">
            <w:rPr>
              <w:rFonts w:hint="eastAsia"/>
              <w:rtl/>
              <w:lang w:bidi="fa-IR"/>
            </w:rPr>
          </w:rPrChange>
        </w:rPr>
        <w:t>روز</w:t>
      </w:r>
      <w:r w:rsidRPr="00041A02">
        <w:rPr>
          <w:strike/>
          <w:rtl/>
          <w:lang w:bidi="fa-IR"/>
          <w:rPrChange w:id="178" w:author="Microsoft account" w:date="2025-09-19T13:37:00Z">
            <w:rPr>
              <w:rtl/>
              <w:lang w:bidi="fa-IR"/>
            </w:rPr>
          </w:rPrChange>
        </w:rPr>
        <w:t xml:space="preserve"> </w:t>
      </w:r>
      <w:r w:rsidRPr="00041A02">
        <w:rPr>
          <w:rFonts w:hint="eastAsia"/>
          <w:strike/>
          <w:rtl/>
          <w:lang w:bidi="fa-IR"/>
          <w:rPrChange w:id="179" w:author="Microsoft account" w:date="2025-09-19T13:37:00Z">
            <w:rPr>
              <w:rFonts w:hint="eastAsia"/>
              <w:rtl/>
              <w:lang w:bidi="fa-IR"/>
            </w:rPr>
          </w:rPrChange>
        </w:rPr>
        <w:t>استفاده</w:t>
      </w:r>
      <w:r w:rsidRPr="00041A02">
        <w:rPr>
          <w:strike/>
          <w:rtl/>
          <w:lang w:bidi="fa-IR"/>
          <w:rPrChange w:id="180" w:author="Microsoft account" w:date="2025-09-19T13:37:00Z">
            <w:rPr>
              <w:rtl/>
              <w:lang w:bidi="fa-IR"/>
            </w:rPr>
          </w:rPrChange>
        </w:rPr>
        <w:t xml:space="preserve"> </w:t>
      </w:r>
      <w:r w:rsidRPr="00041A02">
        <w:rPr>
          <w:rFonts w:hint="eastAsia"/>
          <w:strike/>
          <w:rtl/>
          <w:lang w:bidi="fa-IR"/>
          <w:rPrChange w:id="181" w:author="Microsoft account" w:date="2025-09-19T13:37:00Z">
            <w:rPr>
              <w:rFonts w:hint="eastAsia"/>
              <w:rtl/>
              <w:lang w:bidi="fa-IR"/>
            </w:rPr>
          </w:rPrChange>
        </w:rPr>
        <w:t>بشه</w:t>
      </w:r>
      <w:r w:rsidRPr="00041A02">
        <w:rPr>
          <w:strike/>
          <w:rtl/>
          <w:lang w:bidi="fa-IR"/>
          <w:rPrChange w:id="182" w:author="Microsoft account" w:date="2025-09-19T13:37:00Z">
            <w:rPr>
              <w:rtl/>
              <w:lang w:bidi="fa-IR"/>
            </w:rPr>
          </w:rPrChange>
        </w:rPr>
        <w:t>.</w:t>
      </w:r>
      <w:ins w:id="183"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84"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85"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186" w:author="Microsoft account" w:date="2025-09-19T13:40: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87"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88"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9" w:author="Microsoft account" w:date="2025-09-19T13:40:00Z">
        <w:r w:rsidR="00531E00">
          <w:rPr>
            <w:sz w:val="18"/>
            <w:szCs w:val="18"/>
            <w:lang w:bidi="fa-IR"/>
          </w:rPr>
          <w:t xml:space="preserve"> </w:t>
        </w:r>
      </w:ins>
      <w:ins w:id="190"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91" w:author="Microsoft account" w:date="2025-09-19T13:40:00Z">
        <w:r w:rsidR="00531E00">
          <w:rPr>
            <w:rFonts w:hint="cs"/>
            <w:rtl/>
            <w:lang w:bidi="fa-IR"/>
          </w:rPr>
          <w:t>(</w:t>
        </w:r>
      </w:ins>
      <w:ins w:id="19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93"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9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95"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196" w:author="Microsoft account" w:date="2025-09-20T13:08: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98" w:name="I4031028"/>
      <w:r w:rsidRPr="00CB12CF">
        <w:rPr>
          <w:rtl/>
          <w:lang w:bidi="fa-IR"/>
        </w:rPr>
        <w:lastRenderedPageBreak/>
        <w:t>ادامه</w:t>
      </w:r>
      <w:bookmarkEnd w:id="19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D07F8D"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99" w:author="Microsoft account" w:date="2025-09-20T13:12:00Z">
            <m:r>
              <w:rPr>
                <w:rFonts w:ascii="Cambria Math" w:hAnsi="Cambria Math"/>
              </w:rPr>
              <m:t xml:space="preserve"> </m:t>
            </m:r>
          </w:ins>
          <m:r>
            <w:rPr>
              <w:rFonts w:ascii="Cambria Math" w:hAnsi="Cambria Math"/>
            </w:rPr>
            <m:t>install</m:t>
          </m:r>
          <w:ins w:id="20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20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202" w:name="I4031029"/>
      <w:r w:rsidRPr="00CB12CF">
        <w:rPr>
          <w:rtl/>
          <w:lang w:bidi="fa-IR"/>
        </w:rPr>
        <w:lastRenderedPageBreak/>
        <w:t>ادامه</w:t>
      </w:r>
      <w:bookmarkEnd w:id="20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203" w:author="Microsoft account" w:date="2025-09-21T11:16:00Z">
            <w:rPr>
              <w:lang w:bidi="fa-IR"/>
            </w:rPr>
          </w:rPrChange>
        </w:rPr>
        <w:t>camelCase</w:t>
      </w:r>
      <w:r w:rsidRPr="001A714E">
        <w:rPr>
          <w:u w:val="single"/>
          <w:rtl/>
          <w:lang w:bidi="fa-IR"/>
          <w:rPrChange w:id="204" w:author="Microsoft account" w:date="2025-09-21T11:16:00Z">
            <w:rPr>
              <w:rtl/>
              <w:lang w:bidi="fa-IR"/>
            </w:rPr>
          </w:rPrChange>
        </w:rPr>
        <w:t xml:space="preserve"> استفاده نم</w:t>
      </w:r>
      <w:r w:rsidRPr="001A714E">
        <w:rPr>
          <w:rFonts w:hint="cs"/>
          <w:u w:val="single"/>
          <w:rtl/>
          <w:lang w:bidi="fa-IR"/>
          <w:rPrChange w:id="205" w:author="Microsoft account" w:date="2025-09-21T11:16:00Z">
            <w:rPr>
              <w:rFonts w:hint="cs"/>
              <w:rtl/>
              <w:lang w:bidi="fa-IR"/>
            </w:rPr>
          </w:rPrChange>
        </w:rPr>
        <w:t>ی</w:t>
      </w:r>
      <w:r w:rsidRPr="001A714E">
        <w:rPr>
          <w:rFonts w:hint="eastAsia"/>
          <w:u w:val="single"/>
          <w:rtl/>
          <w:lang w:bidi="fa-IR"/>
          <w:rPrChange w:id="206" w:author="Microsoft account" w:date="2025-09-21T11:16:00Z">
            <w:rPr>
              <w:rFonts w:hint="eastAsia"/>
              <w:rtl/>
              <w:lang w:bidi="fa-IR"/>
            </w:rPr>
          </w:rPrChange>
        </w:rPr>
        <w:t>کنن</w:t>
      </w:r>
      <w:r w:rsidRPr="001A714E">
        <w:rPr>
          <w:u w:val="single"/>
          <w:rtl/>
          <w:lang w:bidi="fa-IR"/>
          <w:rPrChange w:id="207" w:author="Microsoft account" w:date="2025-09-21T11:16:00Z">
            <w:rPr>
              <w:rtl/>
              <w:lang w:bidi="fa-IR"/>
            </w:rPr>
          </w:rPrChange>
        </w:rPr>
        <w:t xml:space="preserve"> از </w:t>
      </w:r>
      <w:r w:rsidRPr="001A714E">
        <w:rPr>
          <w:u w:val="single"/>
          <w:lang w:bidi="fa-IR"/>
          <w:rPrChange w:id="208" w:author="Microsoft account" w:date="2025-09-21T11:16:00Z">
            <w:rPr>
              <w:lang w:bidi="fa-IR"/>
            </w:rPr>
          </w:rPrChange>
        </w:rPr>
        <w:t>PascalCase</w:t>
      </w:r>
      <w:r w:rsidRPr="001A714E">
        <w:rPr>
          <w:u w:val="single"/>
          <w:rtl/>
          <w:lang w:bidi="fa-IR"/>
          <w:rPrChange w:id="209" w:author="Microsoft account" w:date="2025-09-21T11:16:00Z">
            <w:rPr>
              <w:rtl/>
              <w:lang w:bidi="fa-IR"/>
            </w:rPr>
          </w:rPrChange>
        </w:rPr>
        <w:t xml:space="preserve"> استفاده م</w:t>
      </w:r>
      <w:r w:rsidRPr="001A714E">
        <w:rPr>
          <w:rFonts w:hint="cs"/>
          <w:u w:val="single"/>
          <w:rtl/>
          <w:lang w:bidi="fa-IR"/>
          <w:rPrChange w:id="210" w:author="Microsoft account" w:date="2025-09-21T11:16:00Z">
            <w:rPr>
              <w:rFonts w:hint="cs"/>
              <w:rtl/>
              <w:lang w:bidi="fa-IR"/>
            </w:rPr>
          </w:rPrChange>
        </w:rPr>
        <w:t>ی</w:t>
      </w:r>
      <w:r w:rsidRPr="001A714E">
        <w:rPr>
          <w:rFonts w:hint="eastAsia"/>
          <w:u w:val="single"/>
          <w:rtl/>
          <w:lang w:bidi="fa-IR"/>
          <w:rPrChange w:id="211" w:author="Microsoft account" w:date="2025-09-21T11:16:00Z">
            <w:rPr>
              <w:rFonts w:hint="eastAsia"/>
              <w:rtl/>
              <w:lang w:bidi="fa-IR"/>
            </w:rPr>
          </w:rPrChange>
        </w:rPr>
        <w:t>کنن</w:t>
      </w:r>
      <w:r w:rsidRPr="001A714E">
        <w:rPr>
          <w:u w:val="single"/>
          <w:rtl/>
          <w:lang w:bidi="fa-IR"/>
          <w:rPrChange w:id="21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1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1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16" w:author="Microsoft account" w:date="2025-09-21T11:21:00Z">
        <w:r w:rsidR="00D448F6">
          <w:rPr>
            <w:rFonts w:hint="cs"/>
            <w:rtl/>
            <w:lang w:bidi="fa-IR"/>
          </w:rPr>
          <w:t>(</w:t>
        </w:r>
      </w:ins>
    </w:p>
    <w:p w14:paraId="571C50A8" w14:textId="3283388A" w:rsidR="00D448F6" w:rsidRDefault="00D448F6">
      <w:pPr>
        <w:spacing w:line="276" w:lineRule="auto"/>
        <w:jc w:val="both"/>
        <w:rPr>
          <w:ins w:id="217" w:author="Microsoft account" w:date="2025-09-21T11:21:00Z"/>
          <w:sz w:val="18"/>
          <w:szCs w:val="18"/>
          <w:rtl/>
          <w:lang w:bidi="fa-IR"/>
        </w:rPr>
        <w:pPrChange w:id="218" w:author="Microsoft account" w:date="2025-09-21T11:21:00Z">
          <w:pPr>
            <w:spacing w:line="276" w:lineRule="auto"/>
            <w:jc w:val="both"/>
          </w:pPr>
        </w:pPrChange>
      </w:pPr>
      <w:ins w:id="219"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20" w:author="Microsoft account" w:date="2025-09-21T11:21:00Z"/>
          <w:sz w:val="18"/>
          <w:szCs w:val="18"/>
          <w:rtl/>
          <w:lang w:bidi="fa-IR"/>
          <w:rPrChange w:id="221" w:author="Microsoft account" w:date="2025-09-21T11:21:00Z">
            <w:rPr>
              <w:ins w:id="222" w:author="Microsoft account" w:date="2025-09-21T11:21:00Z"/>
              <w:rtl/>
              <w:lang w:bidi="fa-IR"/>
            </w:rPr>
          </w:rPrChange>
        </w:rPr>
        <w:pPrChange w:id="223" w:author="Microsoft account" w:date="2025-09-21T11:21:00Z">
          <w:pPr>
            <w:spacing w:line="276" w:lineRule="auto"/>
            <w:jc w:val="both"/>
          </w:pPr>
        </w:pPrChange>
      </w:pPr>
      <w:ins w:id="224" w:author="Microsoft account" w:date="2025-09-21T11:21:00Z">
        <w:r w:rsidRPr="00D448F6">
          <w:rPr>
            <w:noProof/>
            <w:sz w:val="18"/>
            <w:szCs w:val="18"/>
            <w:rPrChange w:id="225"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226" w:author="Microsoft account" w:date="2025-09-21T11:21:00Z">
          <w:pPr>
            <w:spacing w:line="276" w:lineRule="auto"/>
            <w:jc w:val="both"/>
          </w:pPr>
        </w:pPrChange>
      </w:pPr>
      <w:ins w:id="227"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28" w:author="Microsoft account" w:date="2025-09-21T11:27:00Z">
            <w:rPr>
              <w:rFonts w:hint="cs"/>
              <w:rtl/>
              <w:lang w:bidi="fa-IR"/>
            </w:rPr>
          </w:rPrChange>
        </w:rPr>
        <w:t>ی</w:t>
      </w:r>
      <w:r w:rsidRPr="00D448F6">
        <w:rPr>
          <w:rFonts w:hint="eastAsia"/>
          <w:u w:val="single"/>
          <w:rtl/>
          <w:lang w:bidi="fa-IR"/>
          <w:rPrChange w:id="229" w:author="Microsoft account" w:date="2025-09-21T11:27:00Z">
            <w:rPr>
              <w:rFonts w:hint="eastAsia"/>
              <w:rtl/>
              <w:lang w:bidi="fa-IR"/>
            </w:rPr>
          </w:rPrChange>
        </w:rPr>
        <w:t>جورا</w:t>
      </w:r>
      <w:r w:rsidRPr="00D448F6">
        <w:rPr>
          <w:rFonts w:hint="cs"/>
          <w:u w:val="single"/>
          <w:rtl/>
          <w:lang w:bidi="fa-IR"/>
          <w:rPrChange w:id="230" w:author="Microsoft account" w:date="2025-09-21T11:27:00Z">
            <w:rPr>
              <w:rFonts w:hint="cs"/>
              <w:rtl/>
              <w:lang w:bidi="fa-IR"/>
            </w:rPr>
          </w:rPrChange>
        </w:rPr>
        <w:t>یی</w:t>
      </w:r>
      <w:r w:rsidRPr="00D448F6">
        <w:rPr>
          <w:u w:val="single"/>
          <w:rtl/>
          <w:lang w:bidi="fa-IR"/>
          <w:rPrChange w:id="231" w:author="Microsoft account" w:date="2025-09-21T11:27:00Z">
            <w:rPr>
              <w:rtl/>
              <w:lang w:bidi="fa-IR"/>
            </w:rPr>
          </w:rPrChange>
        </w:rPr>
        <w:t xml:space="preserve"> </w:t>
      </w:r>
      <w:r w:rsidRPr="00D448F6">
        <w:rPr>
          <w:rFonts w:hint="eastAsia"/>
          <w:u w:val="single"/>
          <w:rtl/>
          <w:lang w:bidi="fa-IR"/>
          <w:rPrChange w:id="232" w:author="Microsoft account" w:date="2025-09-21T11:27:00Z">
            <w:rPr>
              <w:rFonts w:hint="eastAsia"/>
              <w:rtl/>
              <w:lang w:bidi="fa-IR"/>
            </w:rPr>
          </w:rPrChange>
        </w:rPr>
        <w:t>اون</w:t>
      </w:r>
      <w:r w:rsidRPr="00D448F6">
        <w:rPr>
          <w:u w:val="single"/>
          <w:rtl/>
          <w:lang w:bidi="fa-IR"/>
          <w:rPrChange w:id="233" w:author="Microsoft account" w:date="2025-09-21T11:27:00Z">
            <w:rPr>
              <w:rtl/>
              <w:lang w:bidi="fa-IR"/>
            </w:rPr>
          </w:rPrChange>
        </w:rPr>
        <w:t xml:space="preserve"> </w:t>
      </w:r>
      <w:r w:rsidRPr="00D448F6">
        <w:rPr>
          <w:rFonts w:hint="eastAsia"/>
          <w:u w:val="single"/>
          <w:rtl/>
          <w:lang w:bidi="fa-IR"/>
          <w:rPrChange w:id="234" w:author="Microsoft account" w:date="2025-09-21T11:27:00Z">
            <w:rPr>
              <w:rFonts w:hint="eastAsia"/>
              <w:rtl/>
              <w:lang w:bidi="fa-IR"/>
            </w:rPr>
          </w:rPrChange>
        </w:rPr>
        <w:t>اطلاعات</w:t>
      </w:r>
      <w:r w:rsidRPr="00D448F6">
        <w:rPr>
          <w:u w:val="single"/>
          <w:rtl/>
          <w:lang w:bidi="fa-IR"/>
          <w:rPrChange w:id="235" w:author="Microsoft account" w:date="2025-09-21T11:27:00Z">
            <w:rPr>
              <w:rtl/>
              <w:lang w:bidi="fa-IR"/>
            </w:rPr>
          </w:rPrChange>
        </w:rPr>
        <w:t xml:space="preserve"> </w:t>
      </w:r>
      <w:r w:rsidRPr="00D448F6">
        <w:rPr>
          <w:rFonts w:hint="eastAsia"/>
          <w:u w:val="single"/>
          <w:rtl/>
          <w:lang w:bidi="fa-IR"/>
          <w:rPrChange w:id="236" w:author="Microsoft account" w:date="2025-09-21T11:27:00Z">
            <w:rPr>
              <w:rFonts w:hint="eastAsia"/>
              <w:rtl/>
              <w:lang w:bidi="fa-IR"/>
            </w:rPr>
          </w:rPrChange>
        </w:rPr>
        <w:t>پ</w:t>
      </w:r>
      <w:r w:rsidRPr="00D448F6">
        <w:rPr>
          <w:rFonts w:hint="cs"/>
          <w:u w:val="single"/>
          <w:rtl/>
          <w:lang w:bidi="fa-IR"/>
          <w:rPrChange w:id="237" w:author="Microsoft account" w:date="2025-09-21T11:27:00Z">
            <w:rPr>
              <w:rFonts w:hint="cs"/>
              <w:rtl/>
              <w:lang w:bidi="fa-IR"/>
            </w:rPr>
          </w:rPrChange>
        </w:rPr>
        <w:t>ی</w:t>
      </w:r>
      <w:r w:rsidRPr="00D448F6">
        <w:rPr>
          <w:rFonts w:hint="eastAsia"/>
          <w:u w:val="single"/>
          <w:rtl/>
          <w:lang w:bidi="fa-IR"/>
          <w:rPrChange w:id="238" w:author="Microsoft account" w:date="2025-09-21T11:27:00Z">
            <w:rPr>
              <w:rFonts w:hint="eastAsia"/>
              <w:rtl/>
              <w:lang w:bidi="fa-IR"/>
            </w:rPr>
          </w:rPrChange>
        </w:rPr>
        <w:t>ش</w:t>
      </w:r>
      <w:r w:rsidRPr="00D448F6">
        <w:rPr>
          <w:u w:val="single"/>
          <w:rtl/>
          <w:lang w:bidi="fa-IR"/>
          <w:rPrChange w:id="239" w:author="Microsoft account" w:date="2025-09-21T11:27:00Z">
            <w:rPr>
              <w:rtl/>
              <w:lang w:bidi="fa-IR"/>
            </w:rPr>
          </w:rPrChange>
        </w:rPr>
        <w:t xml:space="preserve"> </w:t>
      </w:r>
      <w:r w:rsidRPr="00D448F6">
        <w:rPr>
          <w:rFonts w:hint="eastAsia"/>
          <w:u w:val="single"/>
          <w:rtl/>
          <w:lang w:bidi="fa-IR"/>
          <w:rPrChange w:id="240" w:author="Microsoft account" w:date="2025-09-21T11:27:00Z">
            <w:rPr>
              <w:rFonts w:hint="eastAsia"/>
              <w:rtl/>
              <w:lang w:bidi="fa-IR"/>
            </w:rPr>
          </w:rPrChange>
        </w:rPr>
        <w:t>ن</w:t>
      </w:r>
      <w:r w:rsidRPr="00D448F6">
        <w:rPr>
          <w:rFonts w:hint="cs"/>
          <w:u w:val="single"/>
          <w:rtl/>
          <w:lang w:bidi="fa-IR"/>
          <w:rPrChange w:id="241" w:author="Microsoft account" w:date="2025-09-21T11:27:00Z">
            <w:rPr>
              <w:rFonts w:hint="cs"/>
              <w:rtl/>
              <w:lang w:bidi="fa-IR"/>
            </w:rPr>
          </w:rPrChange>
        </w:rPr>
        <w:t>ی</w:t>
      </w:r>
      <w:r w:rsidRPr="00D448F6">
        <w:rPr>
          <w:rFonts w:hint="eastAsia"/>
          <w:u w:val="single"/>
          <w:rtl/>
          <w:lang w:bidi="fa-IR"/>
          <w:rPrChange w:id="24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43" w:name="I4031030"/>
      <w:r w:rsidRPr="00CB12CF">
        <w:rPr>
          <w:rtl/>
          <w:lang w:bidi="fa-IR"/>
        </w:rPr>
        <w:lastRenderedPageBreak/>
        <w:t>ادامه</w:t>
      </w:r>
      <w:bookmarkEnd w:id="243"/>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44" w:name="I4031101"/>
      <w:r w:rsidRPr="00CB12CF">
        <w:rPr>
          <w:rtl/>
          <w:lang w:bidi="fa-IR"/>
        </w:rPr>
        <w:lastRenderedPageBreak/>
        <w:t>ادامه</w:t>
      </w:r>
      <w:bookmarkEnd w:id="244"/>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pPr>
        <w:spacing w:line="276" w:lineRule="auto"/>
        <w:jc w:val="both"/>
        <w:rPr>
          <w:ins w:id="245" w:author="Microsoft account" w:date="2025-09-22T09:53:00Z"/>
        </w:rPr>
        <w:pPrChange w:id="246" w:author="Microsoft account" w:date="2025-09-22T09:53: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247" w:author="Microsoft account" w:date="2025-09-22T09:53:00Z">
          <w:pPr>
            <w:spacing w:line="276" w:lineRule="auto"/>
            <w:jc w:val="both"/>
          </w:pPr>
        </w:pPrChange>
      </w:pPr>
      <w:ins w:id="24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4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50"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51"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52" w:author="Microsoft account" w:date="2025-09-22T10:02:00Z">
        <w:r w:rsidR="00AE1AF7">
          <w:rPr>
            <w:sz w:val="18"/>
            <w:szCs w:val="18"/>
            <w:lang w:bidi="fa-IR"/>
          </w:rPr>
          <w:t>JSON</w:t>
        </w:r>
      </w:ins>
      <w:ins w:id="253"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54"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55"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56"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257" w:author="Microsoft account" w:date="2025-09-23T10:29:00Z">
          <w:pPr>
            <w:spacing w:line="276" w:lineRule="auto"/>
            <w:jc w:val="both"/>
          </w:pPr>
        </w:pPrChange>
      </w:pPr>
      <m:oMathPara>
        <m:oMathParaPr>
          <m:jc m:val="center"/>
        </m:oMathParaPr>
        <m:oMath>
          <m:r>
            <w:rPr>
              <w:rFonts w:ascii="Cambria Math" w:hAnsi="Cambria Math"/>
            </w:rPr>
            <m:t>import</m:t>
          </m:r>
          <w:ins w:id="258" w:author="Microsoft account" w:date="2025-09-23T10:28:00Z">
            <m:r>
              <w:rPr>
                <w:rFonts w:ascii="Cambria Math" w:hAnsi="Cambria Math"/>
              </w:rPr>
              <m:t xml:space="preserve"> </m:t>
            </m:r>
          </w:ins>
          <m:r>
            <w:rPr>
              <w:rFonts w:ascii="Cambria Math" w:hAnsi="Cambria Math"/>
            </w:rPr>
            <m:t>Module</m:t>
          </m:r>
          <w:ins w:id="259" w:author="Microsoft account" w:date="2025-09-23T10:29:00Z">
            <m:r>
              <w:rPr>
                <w:rFonts w:ascii="Cambria Math" w:hAnsi="Cambria Math"/>
              </w:rPr>
              <m:t xml:space="preserve"> </m:t>
            </m:r>
          </w:ins>
          <m:r>
            <w:rPr>
              <w:rFonts w:ascii="Cambria Math" w:hAnsi="Cambria Math"/>
            </w:rPr>
            <m:t>Name</m:t>
          </m:r>
          <w:ins w:id="260" w:author="Microsoft account" w:date="2025-09-23T10:29:00Z">
            <m:r>
              <w:rPr>
                <w:rFonts w:ascii="Cambria Math" w:hAnsi="Cambria Math"/>
              </w:rPr>
              <m:t xml:space="preserve"> </m:t>
            </m:r>
          </w:ins>
          <m:r>
            <w:rPr>
              <w:rFonts w:ascii="Cambria Math" w:hAnsi="Cambria Math"/>
            </w:rPr>
            <m:t>as</m:t>
          </m:r>
          <w:ins w:id="261" w:author="Microsoft account" w:date="2025-09-23T10:29:00Z">
            <m:r>
              <w:rPr>
                <w:rFonts w:ascii="Cambria Math" w:hAnsi="Cambria Math"/>
              </w:rPr>
              <m:t xml:space="preserve"> </m:t>
            </m:r>
          </w:ins>
          <m:r>
            <w:rPr>
              <w:rFonts w:ascii="Cambria Math" w:hAnsi="Cambria Math"/>
            </w:rPr>
            <m:t>ever</m:t>
          </m:r>
          <w:ins w:id="262" w:author="Microsoft account" w:date="2025-09-23T10:29:00Z">
            <m:r>
              <w:rPr>
                <w:rFonts w:ascii="Cambria Math" w:hAnsi="Cambria Math"/>
              </w:rPr>
              <m:t>yName</m:t>
            </m:r>
          </w:ins>
          <m:sSub>
            <m:sSubPr>
              <m:ctrlPr>
                <w:del w:id="263" w:author="Microsoft account" w:date="2025-09-23T10:29:00Z">
                  <w:rPr>
                    <w:rFonts w:ascii="Cambria Math" w:hAnsi="Cambria Math"/>
                  </w:rPr>
                </w:del>
              </m:ctrlPr>
            </m:sSubPr>
            <m:e>
              <w:del w:id="264" w:author="Microsoft account" w:date="2025-09-23T10:29:00Z">
                <m:r>
                  <w:rPr>
                    <w:rFonts w:ascii="Cambria Math" w:hAnsi="Cambria Math"/>
                  </w:rPr>
                  <m:t>y</m:t>
                </m:r>
              </w:del>
            </m:e>
            <m:sub>
              <w:del w:id="265"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68"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69" w:name="I4031102"/>
      <w:r w:rsidRPr="00CB12CF">
        <w:rPr>
          <w:rtl/>
          <w:lang w:bidi="fa-IR"/>
        </w:rPr>
        <w:lastRenderedPageBreak/>
        <w:t>ادامه</w:t>
      </w:r>
      <w:bookmarkEnd w:id="269"/>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70" w:name="I4031103"/>
      <w:r w:rsidRPr="00CB12CF">
        <w:rPr>
          <w:rtl/>
          <w:lang w:bidi="fa-IR"/>
        </w:rPr>
        <w:lastRenderedPageBreak/>
        <w:t>ادامه</w:t>
      </w:r>
      <w:bookmarkEnd w:id="270"/>
    </w:p>
    <w:p w14:paraId="08C423C6" w14:textId="77777777" w:rsidR="00776D6D" w:rsidRDefault="00CB12CF" w:rsidP="00A07812">
      <w:pPr>
        <w:spacing w:line="276" w:lineRule="auto"/>
        <w:jc w:val="both"/>
        <w:rPr>
          <w:ins w:id="271"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272" w:author="Microsoft account" w:date="2025-09-23T10:37:00Z"/>
          <w:sz w:val="18"/>
          <w:szCs w:val="18"/>
          <w:rtl/>
          <w:lang w:bidi="fa-IR"/>
        </w:rPr>
        <w:pPrChange w:id="273" w:author="Microsoft account" w:date="2025-09-23T10:37:00Z">
          <w:pPr>
            <w:spacing w:line="276" w:lineRule="auto"/>
            <w:jc w:val="both"/>
          </w:pPr>
        </w:pPrChange>
      </w:pPr>
      <w:ins w:id="274"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75" w:author="Microsoft account" w:date="2025-09-23T10:37:00Z"/>
          <w:sz w:val="18"/>
          <w:szCs w:val="18"/>
          <w:rtl/>
          <w:lang w:bidi="fa-IR"/>
        </w:rPr>
        <w:pPrChange w:id="276" w:author="Microsoft account" w:date="2025-09-23T10:37:00Z">
          <w:pPr>
            <w:spacing w:line="276" w:lineRule="auto"/>
            <w:jc w:val="both"/>
          </w:pPr>
        </w:pPrChange>
      </w:pPr>
      <w:ins w:id="277" w:author="Microsoft account" w:date="2025-09-23T10:37:00Z">
        <w:r w:rsidRPr="00110369">
          <w:rPr>
            <w:noProof/>
            <w:sz w:val="18"/>
            <w:szCs w:val="18"/>
            <w:rPrChange w:id="278"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79" w:author="Microsoft account" w:date="2025-09-23T10:37:00Z"/>
          <w:sz w:val="18"/>
          <w:szCs w:val="18"/>
          <w:rtl/>
          <w:lang w:bidi="fa-IR"/>
        </w:rPr>
        <w:pPrChange w:id="280" w:author="Microsoft account" w:date="2025-09-23T10:37:00Z">
          <w:pPr>
            <w:spacing w:line="276" w:lineRule="auto"/>
            <w:jc w:val="both"/>
          </w:pPr>
        </w:pPrChange>
      </w:pPr>
      <w:ins w:id="281" w:author="Microsoft account" w:date="2025-09-23T10:38:00Z">
        <w:r w:rsidRPr="00110369">
          <w:rPr>
            <w:noProof/>
            <w:sz w:val="18"/>
            <w:szCs w:val="18"/>
            <w:rPrChange w:id="282"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283" w:author="Microsoft account" w:date="2025-09-23T10:37:00Z">
          <w:pPr>
            <w:spacing w:line="276" w:lineRule="auto"/>
            <w:jc w:val="both"/>
          </w:pPr>
        </w:pPrChange>
      </w:pPr>
      <w:ins w:id="284"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85" w:name="I4031104"/>
      <w:r w:rsidRPr="00CB12CF">
        <w:rPr>
          <w:rtl/>
          <w:lang w:bidi="fa-IR"/>
        </w:rPr>
        <w:lastRenderedPageBreak/>
        <w:t>ادامه</w:t>
      </w:r>
      <w:bookmarkEnd w:id="285"/>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86" w:name="I4031105"/>
      <w:r w:rsidRPr="00CB12CF">
        <w:rPr>
          <w:rtl/>
          <w:lang w:bidi="fa-IR"/>
        </w:rPr>
        <w:lastRenderedPageBreak/>
        <w:t>ادامه</w:t>
      </w:r>
      <w:bookmarkEnd w:id="286"/>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87" w:name="I4031108"/>
      <w:r w:rsidRPr="00CB12CF">
        <w:rPr>
          <w:rtl/>
          <w:lang w:bidi="fa-IR"/>
        </w:rPr>
        <w:lastRenderedPageBreak/>
        <w:t>ادامه</w:t>
      </w:r>
      <w:bookmarkEnd w:id="287"/>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88" w:author="Microsoft account" w:date="2025-09-24T09:58:00Z">
            <w:rPr>
              <w:rtl/>
              <w:lang w:bidi="fa-IR"/>
            </w:rPr>
          </w:rPrChange>
        </w:rPr>
        <w:t>با</w:t>
      </w:r>
      <w:r w:rsidRPr="0064329B">
        <w:rPr>
          <w:rFonts w:hint="cs"/>
          <w:u w:val="single"/>
          <w:rtl/>
          <w:lang w:bidi="fa-IR"/>
          <w:rPrChange w:id="289" w:author="Microsoft account" w:date="2025-09-24T09:58:00Z">
            <w:rPr>
              <w:rFonts w:hint="cs"/>
              <w:rtl/>
              <w:lang w:bidi="fa-IR"/>
            </w:rPr>
          </w:rPrChange>
        </w:rPr>
        <w:t>ی</w:t>
      </w:r>
      <w:r w:rsidRPr="0064329B">
        <w:rPr>
          <w:rFonts w:hint="eastAsia"/>
          <w:u w:val="single"/>
          <w:rtl/>
          <w:lang w:bidi="fa-IR"/>
          <w:rPrChange w:id="290" w:author="Microsoft account" w:date="2025-09-24T09:58:00Z">
            <w:rPr>
              <w:rFonts w:hint="eastAsia"/>
              <w:rtl/>
              <w:lang w:bidi="fa-IR"/>
            </w:rPr>
          </w:rPrChange>
        </w:rPr>
        <w:t>د</w:t>
      </w:r>
      <w:r w:rsidRPr="0064329B">
        <w:rPr>
          <w:u w:val="single"/>
          <w:rtl/>
          <w:lang w:bidi="fa-IR"/>
          <w:rPrChange w:id="291" w:author="Microsoft account" w:date="2025-09-24T09:58:00Z">
            <w:rPr>
              <w:rtl/>
              <w:lang w:bidi="fa-IR"/>
            </w:rPr>
          </w:rPrChange>
        </w:rPr>
        <w:t xml:space="preserve"> </w:t>
      </w:r>
      <w:r w:rsidRPr="0064329B">
        <w:rPr>
          <w:rFonts w:hint="eastAsia"/>
          <w:u w:val="single"/>
          <w:rtl/>
          <w:lang w:bidi="fa-IR"/>
          <w:rPrChange w:id="292" w:author="Microsoft account" w:date="2025-09-24T09:58:00Z">
            <w:rPr>
              <w:rFonts w:hint="eastAsia"/>
              <w:rtl/>
              <w:lang w:bidi="fa-IR"/>
            </w:rPr>
          </w:rPrChange>
        </w:rPr>
        <w:t>حواسمون</w:t>
      </w:r>
      <w:r w:rsidRPr="0064329B">
        <w:rPr>
          <w:u w:val="single"/>
          <w:rtl/>
          <w:lang w:bidi="fa-IR"/>
          <w:rPrChange w:id="293" w:author="Microsoft account" w:date="2025-09-24T09:58:00Z">
            <w:rPr>
              <w:rtl/>
              <w:lang w:bidi="fa-IR"/>
            </w:rPr>
          </w:rPrChange>
        </w:rPr>
        <w:t xml:space="preserve"> </w:t>
      </w:r>
      <w:r w:rsidRPr="0064329B">
        <w:rPr>
          <w:rFonts w:hint="eastAsia"/>
          <w:u w:val="single"/>
          <w:rtl/>
          <w:lang w:bidi="fa-IR"/>
          <w:rPrChange w:id="294" w:author="Microsoft account" w:date="2025-09-24T09:58:00Z">
            <w:rPr>
              <w:rFonts w:hint="eastAsia"/>
              <w:rtl/>
              <w:lang w:bidi="fa-IR"/>
            </w:rPr>
          </w:rPrChange>
        </w:rPr>
        <w:t>باشه</w:t>
      </w:r>
      <w:r w:rsidRPr="0064329B">
        <w:rPr>
          <w:u w:val="single"/>
          <w:rtl/>
          <w:lang w:bidi="fa-IR"/>
          <w:rPrChange w:id="295" w:author="Microsoft account" w:date="2025-09-24T09:58:00Z">
            <w:rPr>
              <w:rtl/>
              <w:lang w:bidi="fa-IR"/>
            </w:rPr>
          </w:rPrChange>
        </w:rPr>
        <w:t xml:space="preserve"> </w:t>
      </w:r>
      <w:r w:rsidRPr="0064329B">
        <w:rPr>
          <w:rFonts w:hint="eastAsia"/>
          <w:u w:val="single"/>
          <w:rtl/>
          <w:lang w:bidi="fa-IR"/>
          <w:rPrChange w:id="296" w:author="Microsoft account" w:date="2025-09-24T09:58:00Z">
            <w:rPr>
              <w:rFonts w:hint="eastAsia"/>
              <w:rtl/>
              <w:lang w:bidi="fa-IR"/>
            </w:rPr>
          </w:rPrChange>
        </w:rPr>
        <w:t>که</w:t>
      </w:r>
      <w:r w:rsidRPr="0064329B">
        <w:rPr>
          <w:u w:val="single"/>
          <w:rtl/>
          <w:lang w:bidi="fa-IR"/>
          <w:rPrChange w:id="297" w:author="Microsoft account" w:date="2025-09-24T09:58:00Z">
            <w:rPr>
              <w:rtl/>
              <w:lang w:bidi="fa-IR"/>
            </w:rPr>
          </w:rPrChange>
        </w:rPr>
        <w:t xml:space="preserve"> </w:t>
      </w:r>
      <w:r w:rsidRPr="0064329B">
        <w:rPr>
          <w:rFonts w:hint="eastAsia"/>
          <w:u w:val="single"/>
          <w:rtl/>
          <w:lang w:bidi="fa-IR"/>
          <w:rPrChange w:id="298" w:author="Microsoft account" w:date="2025-09-24T09:58:00Z">
            <w:rPr>
              <w:rFonts w:hint="eastAsia"/>
              <w:rtl/>
              <w:lang w:bidi="fa-IR"/>
            </w:rPr>
          </w:rPrChange>
        </w:rPr>
        <w:t>پرانتز</w:t>
      </w:r>
      <w:r w:rsidRPr="0064329B">
        <w:rPr>
          <w:u w:val="single"/>
          <w:rtl/>
          <w:lang w:bidi="fa-IR"/>
          <w:rPrChange w:id="299" w:author="Microsoft account" w:date="2025-09-24T09:58:00Z">
            <w:rPr>
              <w:rtl/>
              <w:lang w:bidi="fa-IR"/>
            </w:rPr>
          </w:rPrChange>
        </w:rPr>
        <w:t xml:space="preserve"> </w:t>
      </w:r>
      <w:r w:rsidRPr="0064329B">
        <w:rPr>
          <w:rFonts w:hint="eastAsia"/>
          <w:u w:val="single"/>
          <w:rtl/>
          <w:lang w:bidi="fa-IR"/>
          <w:rPrChange w:id="300" w:author="Microsoft account" w:date="2025-09-24T09:58:00Z">
            <w:rPr>
              <w:rFonts w:hint="eastAsia"/>
              <w:rtl/>
              <w:lang w:bidi="fa-IR"/>
            </w:rPr>
          </w:rPrChange>
        </w:rPr>
        <w:t>نزار</w:t>
      </w:r>
      <w:r w:rsidRPr="0064329B">
        <w:rPr>
          <w:rFonts w:hint="cs"/>
          <w:u w:val="single"/>
          <w:rtl/>
          <w:lang w:bidi="fa-IR"/>
          <w:rPrChange w:id="301" w:author="Microsoft account" w:date="2025-09-24T09:58:00Z">
            <w:rPr>
              <w:rFonts w:hint="cs"/>
              <w:rtl/>
              <w:lang w:bidi="fa-IR"/>
            </w:rPr>
          </w:rPrChange>
        </w:rPr>
        <w:t>ی</w:t>
      </w:r>
      <w:r w:rsidRPr="0064329B">
        <w:rPr>
          <w:rFonts w:hint="eastAsia"/>
          <w:u w:val="single"/>
          <w:rtl/>
          <w:lang w:bidi="fa-IR"/>
          <w:rPrChange w:id="302" w:author="Microsoft account" w:date="2025-09-24T09:58:00Z">
            <w:rPr>
              <w:rFonts w:hint="eastAsia"/>
              <w:rtl/>
              <w:lang w:bidi="fa-IR"/>
            </w:rPr>
          </w:rPrChange>
        </w:rPr>
        <w:t>م</w:t>
      </w:r>
      <w:r w:rsidRPr="0064329B">
        <w:rPr>
          <w:u w:val="single"/>
          <w:rtl/>
          <w:lang w:bidi="fa-IR"/>
          <w:rPrChange w:id="303" w:author="Microsoft account" w:date="2025-09-24T09:58:00Z">
            <w:rPr>
              <w:rtl/>
              <w:lang w:bidi="fa-IR"/>
            </w:rPr>
          </w:rPrChange>
        </w:rPr>
        <w:t xml:space="preserve"> </w:t>
      </w:r>
      <w:r w:rsidRPr="0064329B">
        <w:rPr>
          <w:rFonts w:hint="eastAsia"/>
          <w:u w:val="single"/>
          <w:rtl/>
          <w:lang w:bidi="fa-IR"/>
          <w:rPrChange w:id="304"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305" w:name="I4031109"/>
      <w:r w:rsidRPr="00CB12CF">
        <w:rPr>
          <w:rtl/>
          <w:lang w:bidi="fa-IR"/>
        </w:rPr>
        <w:lastRenderedPageBreak/>
        <w:t>ادامه</w:t>
      </w:r>
      <w:bookmarkEnd w:id="305"/>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306" w:name="I4031110"/>
      <w:r w:rsidRPr="00CB12CF">
        <w:rPr>
          <w:rtl/>
          <w:lang w:bidi="fa-IR"/>
        </w:rPr>
        <w:lastRenderedPageBreak/>
        <w:t>ادامه</w:t>
      </w:r>
      <w:bookmarkEnd w:id="306"/>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30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308" w:author="Microsoft account" w:date="2025-09-24T10:04:00Z">
        <w:r w:rsidR="00F337E4">
          <w:rPr>
            <w:rFonts w:hint="cs"/>
            <w:sz w:val="18"/>
            <w:szCs w:val="18"/>
            <w:rtl/>
            <w:lang w:bidi="fa-IR"/>
          </w:rPr>
          <w:t xml:space="preserve"> فقط فکر کنم راه های پیاده سازیمون متفاوت بودن.</w:t>
        </w:r>
      </w:ins>
      <w:ins w:id="309"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310" w:name="I4031113"/>
      <w:r w:rsidRPr="00CB12CF">
        <w:rPr>
          <w:rtl/>
          <w:lang w:bidi="fa-IR"/>
        </w:rPr>
        <w:lastRenderedPageBreak/>
        <w:t>ادامه</w:t>
      </w:r>
      <w:bookmarkEnd w:id="310"/>
    </w:p>
    <w:p w14:paraId="0137A959" w14:textId="77777777" w:rsidR="00776D6D" w:rsidRDefault="00CB12CF" w:rsidP="00A07812">
      <w:pPr>
        <w:spacing w:line="276" w:lineRule="auto"/>
        <w:jc w:val="both"/>
        <w:rPr>
          <w:ins w:id="311"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312" w:author="Microsoft account" w:date="2025-09-24T10:06:00Z"/>
          <w:sz w:val="18"/>
          <w:szCs w:val="18"/>
          <w:rtl/>
          <w:lang w:bidi="fa-IR"/>
        </w:rPr>
        <w:pPrChange w:id="313" w:author="Microsoft account" w:date="2025-09-24T10:06:00Z">
          <w:pPr>
            <w:spacing w:line="276" w:lineRule="auto"/>
            <w:jc w:val="both"/>
          </w:pPr>
        </w:pPrChange>
      </w:pPr>
      <w:ins w:id="314" w:author="Microsoft account" w:date="2025-09-24T10:06:00Z">
        <w:r>
          <w:rPr>
            <w:rFonts w:hint="cs"/>
            <w:rtl/>
            <w:lang w:bidi="fa-IR"/>
          </w:rPr>
          <w:t>(</w:t>
        </w:r>
      </w:ins>
    </w:p>
    <w:p w14:paraId="2FA7649E" w14:textId="1D95BA1E" w:rsidR="00F26E73" w:rsidRDefault="00F26E73">
      <w:pPr>
        <w:spacing w:line="276" w:lineRule="auto"/>
        <w:jc w:val="both"/>
        <w:rPr>
          <w:ins w:id="315" w:author="Microsoft account" w:date="2025-09-24T10:06:00Z"/>
          <w:sz w:val="18"/>
          <w:szCs w:val="18"/>
          <w:rtl/>
          <w:lang w:bidi="fa-IR"/>
        </w:rPr>
        <w:pPrChange w:id="316" w:author="Microsoft account" w:date="2025-09-24T10:06:00Z">
          <w:pPr>
            <w:spacing w:line="276" w:lineRule="auto"/>
            <w:jc w:val="both"/>
          </w:pPr>
        </w:pPrChange>
      </w:pPr>
      <w:ins w:id="317"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318" w:author="Microsoft account" w:date="2025-09-24T10:06:00Z"/>
          <w:sz w:val="18"/>
          <w:szCs w:val="18"/>
          <w:rtl/>
          <w:lang w:bidi="fa-IR"/>
        </w:rPr>
        <w:pPrChange w:id="319" w:author="Microsoft account" w:date="2025-09-24T10:07:00Z">
          <w:pPr>
            <w:spacing w:line="276" w:lineRule="auto"/>
            <w:jc w:val="both"/>
          </w:pPr>
        </w:pPrChange>
      </w:pPr>
      <w:ins w:id="320" w:author="Microsoft account" w:date="2025-09-24T10:06:00Z">
        <w:r w:rsidRPr="00F26E73">
          <w:rPr>
            <w:noProof/>
            <w:sz w:val="18"/>
            <w:szCs w:val="18"/>
            <w:rPrChange w:id="321"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322" w:author="Microsoft account" w:date="2025-09-24T10:06:00Z">
          <w:pPr>
            <w:spacing w:line="276" w:lineRule="auto"/>
            <w:jc w:val="both"/>
          </w:pPr>
        </w:pPrChange>
      </w:pPr>
      <w:ins w:id="32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24" w:name="I4031115"/>
      <w:r w:rsidRPr="00CB12CF">
        <w:rPr>
          <w:rtl/>
          <w:lang w:bidi="fa-IR"/>
        </w:rPr>
        <w:lastRenderedPageBreak/>
        <w:t>ادامه</w:t>
      </w:r>
      <w:bookmarkEnd w:id="32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2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2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327" w:author="Microsoft account" w:date="2025-09-25T10:29: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28" w:name="I4031117"/>
      <w:r w:rsidRPr="00CB12CF">
        <w:rPr>
          <w:rtl/>
          <w:lang w:bidi="fa-IR"/>
        </w:rPr>
        <w:lastRenderedPageBreak/>
        <w:t>ادامه</w:t>
      </w:r>
      <w:bookmarkEnd w:id="328"/>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29" w:name="I4031120"/>
      <w:r w:rsidRPr="00CB12CF">
        <w:rPr>
          <w:rtl/>
          <w:lang w:bidi="fa-IR"/>
        </w:rPr>
        <w:lastRenderedPageBreak/>
        <w:t>ادامه</w:t>
      </w:r>
      <w:bookmarkEnd w:id="329"/>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30" w:name="I4031122"/>
      <w:r w:rsidRPr="00CB12CF">
        <w:rPr>
          <w:rtl/>
          <w:lang w:bidi="fa-IR"/>
        </w:rPr>
        <w:lastRenderedPageBreak/>
        <w:t>ادامه</w:t>
      </w:r>
      <w:bookmarkEnd w:id="330"/>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31" w:name="I4031205"/>
      <w:r w:rsidRPr="00CB12CF">
        <w:rPr>
          <w:rtl/>
        </w:rPr>
        <w:lastRenderedPageBreak/>
        <w:t>ادامه</w:t>
      </w:r>
      <w:bookmarkEnd w:id="331"/>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32"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33"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34" w:name="I4031207"/>
      <w:r w:rsidRPr="00CB12CF">
        <w:rPr>
          <w:rtl/>
        </w:rPr>
        <w:lastRenderedPageBreak/>
        <w:t>ادامه</w:t>
      </w:r>
      <w:bookmarkEnd w:id="334"/>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3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36" w:author="Microsoft account" w:date="2025-09-26T11:37:00Z"/>
          <w:rtl/>
        </w:rPr>
        <w:pPrChange w:id="337"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3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3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340" w:author="Microsoft account" w:date="2025-09-26T11:37:00Z"/>
        </w:rPr>
        <w:pPrChange w:id="341" w:author="Microsoft account" w:date="2025-09-26T11:37:00Z">
          <w:pPr>
            <w:spacing w:line="276" w:lineRule="auto"/>
            <w:jc w:val="both"/>
          </w:pPr>
        </w:pPrChange>
      </w:pPr>
    </w:p>
    <w:p w14:paraId="16315D89" w14:textId="77777777" w:rsidR="00776D6D" w:rsidRPr="00CB12CF" w:rsidRDefault="00CB12CF">
      <w:pPr>
        <w:spacing w:line="276" w:lineRule="auto"/>
        <w:jc w:val="both"/>
        <w:pPrChange w:id="342" w:author="Microsoft account" w:date="2025-09-26T11:37:00Z">
          <w:pPr>
            <w:spacing w:line="276" w:lineRule="auto"/>
            <w:jc w:val="both"/>
          </w:pPr>
        </w:pPrChange>
      </w:pPr>
      <w:bookmarkStart w:id="343" w:name="I4031208"/>
      <w:r w:rsidRPr="00CB12CF">
        <w:rPr>
          <w:rtl/>
        </w:rPr>
        <w:t>ادامه</w:t>
      </w:r>
      <w:bookmarkEnd w:id="343"/>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44" w:name="I4031212"/>
      <w:r w:rsidRPr="00CB12CF">
        <w:rPr>
          <w:rtl/>
        </w:rPr>
        <w:lastRenderedPageBreak/>
        <w:t>ادامه</w:t>
      </w:r>
      <w:bookmarkEnd w:id="344"/>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45" w:name="I4031214"/>
      <w:r w:rsidRPr="00CB12CF">
        <w:rPr>
          <w:rtl/>
        </w:rPr>
        <w:lastRenderedPageBreak/>
        <w:t>ادامه</w:t>
      </w:r>
      <w:bookmarkEnd w:id="345"/>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46" w:name="I4031215"/>
      <w:r w:rsidRPr="00CB12CF">
        <w:rPr>
          <w:rtl/>
        </w:rPr>
        <w:lastRenderedPageBreak/>
        <w:t>ادامه</w:t>
      </w:r>
      <w:bookmarkEnd w:id="346"/>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47" w:name="I4031218"/>
      <w:r w:rsidRPr="00CB12CF">
        <w:rPr>
          <w:rtl/>
        </w:rPr>
        <w:lastRenderedPageBreak/>
        <w:t>ادامه</w:t>
      </w:r>
      <w:bookmarkEnd w:id="347"/>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48" w:author="Microsoft account" w:date="2025-09-27T09:35:00Z">
            <w:rPr>
              <w:rtl/>
            </w:rPr>
          </w:rPrChange>
        </w:rPr>
        <w:t>لازم به ذکره که تغ</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رات</w:t>
      </w:r>
      <w:r w:rsidRPr="00904712">
        <w:rPr>
          <w:rFonts w:hint="cs"/>
          <w:strike/>
          <w:rtl/>
          <w:rPrChange w:id="351" w:author="Microsoft account" w:date="2025-09-27T09:35:00Z">
            <w:rPr>
              <w:rFonts w:hint="cs"/>
              <w:rtl/>
            </w:rPr>
          </w:rPrChange>
        </w:rPr>
        <w:t>ی</w:t>
      </w:r>
      <w:r w:rsidRPr="00904712">
        <w:rPr>
          <w:strike/>
          <w:rtl/>
          <w:rPrChange w:id="352" w:author="Microsoft account" w:date="2025-09-27T09:35:00Z">
            <w:rPr>
              <w:rtl/>
            </w:rPr>
          </w:rPrChange>
        </w:rPr>
        <w:t xml:space="preserve"> که با د</w:t>
      </w:r>
      <w:r w:rsidRPr="00904712">
        <w:rPr>
          <w:rFonts w:hint="cs"/>
          <w:strike/>
          <w:rtl/>
          <w:rPrChange w:id="353" w:author="Microsoft account" w:date="2025-09-27T09:35:00Z">
            <w:rPr>
              <w:rFonts w:hint="cs"/>
              <w:rtl/>
            </w:rPr>
          </w:rPrChange>
        </w:rPr>
        <w:t>ی</w:t>
      </w:r>
      <w:r w:rsidRPr="00904712">
        <w:rPr>
          <w:rFonts w:hint="eastAsia"/>
          <w:strike/>
          <w:rtl/>
          <w:rPrChange w:id="354" w:author="Microsoft account" w:date="2025-09-27T09:35:00Z">
            <w:rPr>
              <w:rFonts w:hint="eastAsia"/>
              <w:rtl/>
            </w:rPr>
          </w:rPrChange>
        </w:rPr>
        <w:t>دن</w:t>
      </w:r>
      <w:r w:rsidRPr="00904712">
        <w:rPr>
          <w:strike/>
          <w:rtl/>
          <w:rPrChange w:id="355" w:author="Microsoft account" w:date="2025-09-27T09:35:00Z">
            <w:rPr>
              <w:rtl/>
            </w:rPr>
          </w:rPrChange>
        </w:rPr>
        <w:t xml:space="preserve"> </w:t>
      </w:r>
      <w:r w:rsidRPr="00904712">
        <w:rPr>
          <w:strike/>
          <w:rPrChange w:id="356" w:author="Microsoft account" w:date="2025-09-27T09:35:00Z">
            <w:rPr/>
          </w:rPrChange>
        </w:rPr>
        <w:t>course</w:t>
      </w:r>
      <w:r w:rsidRPr="00904712">
        <w:rPr>
          <w:strike/>
          <w:rtl/>
          <w:rPrChange w:id="357" w:author="Microsoft account" w:date="2025-09-27T09:35:00Z">
            <w:rPr>
              <w:rtl/>
            </w:rPr>
          </w:rPrChange>
        </w:rPr>
        <w:t xml:space="preserve"> بهشون م</w:t>
      </w:r>
      <w:r w:rsidRPr="00904712">
        <w:rPr>
          <w:rFonts w:hint="cs"/>
          <w:strike/>
          <w:rtl/>
          <w:rPrChange w:id="358" w:author="Microsoft account" w:date="2025-09-27T09:35:00Z">
            <w:rPr>
              <w:rFonts w:hint="cs"/>
              <w:rtl/>
            </w:rPr>
          </w:rPrChange>
        </w:rPr>
        <w:t>ی</w:t>
      </w:r>
      <w:r w:rsidRPr="00904712">
        <w:rPr>
          <w:rFonts w:hint="eastAsia"/>
          <w:strike/>
          <w:rtl/>
          <w:rPrChange w:id="359" w:author="Microsoft account" w:date="2025-09-27T09:35:00Z">
            <w:rPr>
              <w:rFonts w:hint="eastAsia"/>
              <w:rtl/>
            </w:rPr>
          </w:rPrChange>
        </w:rPr>
        <w:t>رس</w:t>
      </w:r>
      <w:r w:rsidRPr="00904712">
        <w:rPr>
          <w:rFonts w:hint="cs"/>
          <w:strike/>
          <w:rtl/>
          <w:rPrChange w:id="360" w:author="Microsoft account" w:date="2025-09-27T09:35:00Z">
            <w:rPr>
              <w:rFonts w:hint="cs"/>
              <w:rtl/>
            </w:rPr>
          </w:rPrChange>
        </w:rPr>
        <w:t>ی</w:t>
      </w:r>
      <w:r w:rsidRPr="00904712">
        <w:rPr>
          <w:rFonts w:hint="eastAsia"/>
          <w:strike/>
          <w:rtl/>
          <w:rPrChange w:id="361" w:author="Microsoft account" w:date="2025-09-27T09:35:00Z">
            <w:rPr>
              <w:rFonts w:hint="eastAsia"/>
              <w:rtl/>
            </w:rPr>
          </w:rPrChange>
        </w:rPr>
        <w:t>م</w:t>
      </w:r>
      <w:r w:rsidRPr="00904712">
        <w:rPr>
          <w:strike/>
          <w:rtl/>
          <w:rPrChange w:id="362" w:author="Microsoft account" w:date="2025-09-27T09:35:00Z">
            <w:rPr>
              <w:rtl/>
            </w:rPr>
          </w:rPrChange>
        </w:rPr>
        <w:t xml:space="preserve"> رو تو</w:t>
      </w:r>
      <w:r w:rsidRPr="00904712">
        <w:rPr>
          <w:rFonts w:hint="cs"/>
          <w:strike/>
          <w:rtl/>
          <w:rPrChange w:id="363" w:author="Microsoft account" w:date="2025-09-27T09:35:00Z">
            <w:rPr>
              <w:rFonts w:hint="cs"/>
              <w:rtl/>
            </w:rPr>
          </w:rPrChange>
        </w:rPr>
        <w:t>ی</w:t>
      </w:r>
      <w:r w:rsidRPr="00904712">
        <w:rPr>
          <w:strike/>
          <w:rtl/>
          <w:rPrChange w:id="364" w:author="Microsoft account" w:date="2025-09-27T09:35:00Z">
            <w:rPr>
              <w:rtl/>
            </w:rPr>
          </w:rPrChange>
        </w:rPr>
        <w:t xml:space="preserve"> </w:t>
      </w:r>
      <w:r w:rsidRPr="00904712">
        <w:rPr>
          <w:strike/>
          <w:rPrChange w:id="365" w:author="Microsoft account" w:date="2025-09-27T09:35:00Z">
            <w:rPr/>
          </w:rPrChange>
        </w:rPr>
        <w:t>branch = course_way</w:t>
      </w:r>
      <w:r w:rsidRPr="00904712">
        <w:rPr>
          <w:strike/>
          <w:rtl/>
          <w:rPrChange w:id="366" w:author="Microsoft account" w:date="2025-09-27T09:35:00Z">
            <w:rPr>
              <w:rtl/>
            </w:rPr>
          </w:rPrChange>
        </w:rPr>
        <w:t xml:space="preserve"> تغ</w:t>
      </w:r>
      <w:r w:rsidRPr="00904712">
        <w:rPr>
          <w:rFonts w:hint="cs"/>
          <w:strike/>
          <w:rtl/>
          <w:rPrChange w:id="367" w:author="Microsoft account" w:date="2025-09-27T09:35:00Z">
            <w:rPr>
              <w:rFonts w:hint="cs"/>
              <w:rtl/>
            </w:rPr>
          </w:rPrChange>
        </w:rPr>
        <w:t>ی</w:t>
      </w:r>
      <w:r w:rsidRPr="00904712">
        <w:rPr>
          <w:rFonts w:hint="eastAsia"/>
          <w:strike/>
          <w:rtl/>
          <w:rPrChange w:id="368" w:author="Microsoft account" w:date="2025-09-27T09:35:00Z">
            <w:rPr>
              <w:rFonts w:hint="eastAsia"/>
              <w:rtl/>
            </w:rPr>
          </w:rPrChange>
        </w:rPr>
        <w:t>ر</w:t>
      </w:r>
      <w:r w:rsidRPr="00904712">
        <w:rPr>
          <w:strike/>
          <w:rtl/>
          <w:rPrChange w:id="369" w:author="Microsoft account" w:date="2025-09-27T09:35:00Z">
            <w:rPr>
              <w:rtl/>
            </w:rPr>
          </w:rPrChange>
        </w:rPr>
        <w:t xml:space="preserve"> م</w:t>
      </w:r>
      <w:r w:rsidRPr="00904712">
        <w:rPr>
          <w:rFonts w:hint="cs"/>
          <w:strike/>
          <w:rtl/>
          <w:rPrChange w:id="370" w:author="Microsoft account" w:date="2025-09-27T09:35:00Z">
            <w:rPr>
              <w:rFonts w:hint="cs"/>
              <w:rtl/>
            </w:rPr>
          </w:rPrChange>
        </w:rPr>
        <w:t>ی</w:t>
      </w:r>
      <w:r w:rsidRPr="00904712">
        <w:rPr>
          <w:rFonts w:hint="eastAsia"/>
          <w:strike/>
          <w:rtl/>
          <w:rPrChange w:id="371" w:author="Microsoft account" w:date="2025-09-27T09:35:00Z">
            <w:rPr>
              <w:rFonts w:hint="eastAsia"/>
              <w:rtl/>
            </w:rPr>
          </w:rPrChange>
        </w:rPr>
        <w:t>د</w:t>
      </w:r>
      <w:r w:rsidRPr="00904712">
        <w:rPr>
          <w:rFonts w:hint="cs"/>
          <w:strike/>
          <w:rtl/>
          <w:rPrChange w:id="372" w:author="Microsoft account" w:date="2025-09-27T09:35:00Z">
            <w:rPr>
              <w:rFonts w:hint="cs"/>
              <w:rtl/>
            </w:rPr>
          </w:rPrChange>
        </w:rPr>
        <w:t>ی</w:t>
      </w:r>
      <w:r w:rsidRPr="00904712">
        <w:rPr>
          <w:rFonts w:hint="eastAsia"/>
          <w:strike/>
          <w:rtl/>
          <w:rPrChange w:id="373" w:author="Microsoft account" w:date="2025-09-27T09:35:00Z">
            <w:rPr>
              <w:rFonts w:hint="eastAsia"/>
              <w:rtl/>
            </w:rPr>
          </w:rPrChange>
        </w:rPr>
        <w:t>م</w:t>
      </w:r>
      <w:r w:rsidRPr="00904712">
        <w:rPr>
          <w:strike/>
          <w:rtl/>
          <w:rPrChange w:id="374" w:author="Microsoft account" w:date="2025-09-27T09:35:00Z">
            <w:rPr>
              <w:rtl/>
            </w:rPr>
          </w:rPrChange>
        </w:rPr>
        <w:t xml:space="preserve"> و در انتها </w:t>
      </w:r>
      <w:r w:rsidRPr="00904712">
        <w:rPr>
          <w:strike/>
          <w:rPrChange w:id="375" w:author="Microsoft account" w:date="2025-09-27T09:35:00Z">
            <w:rPr/>
          </w:rPrChange>
        </w:rPr>
        <w:t>push</w:t>
      </w:r>
      <w:r w:rsidRPr="00904712">
        <w:rPr>
          <w:strike/>
          <w:rtl/>
          <w:rPrChange w:id="376" w:author="Microsoft account" w:date="2025-09-27T09:35:00Z">
            <w:rPr>
              <w:rtl/>
            </w:rPr>
          </w:rPrChange>
        </w:rPr>
        <w:t xml:space="preserve"> م</w:t>
      </w:r>
      <w:r w:rsidRPr="00904712">
        <w:rPr>
          <w:rFonts w:hint="cs"/>
          <w:strike/>
          <w:rtl/>
          <w:rPrChange w:id="377" w:author="Microsoft account" w:date="2025-09-27T09:35:00Z">
            <w:rPr>
              <w:rFonts w:hint="cs"/>
              <w:rtl/>
            </w:rPr>
          </w:rPrChange>
        </w:rPr>
        <w:t>ی</w:t>
      </w:r>
      <w:r w:rsidRPr="00904712">
        <w:rPr>
          <w:rFonts w:hint="eastAsia"/>
          <w:strike/>
          <w:rtl/>
          <w:rPrChange w:id="378" w:author="Microsoft account" w:date="2025-09-27T09:35:00Z">
            <w:rPr>
              <w:rFonts w:hint="eastAsia"/>
              <w:rtl/>
            </w:rPr>
          </w:rPrChange>
        </w:rPr>
        <w:t>کن</w:t>
      </w:r>
      <w:r w:rsidRPr="00904712">
        <w:rPr>
          <w:rFonts w:hint="cs"/>
          <w:strike/>
          <w:rtl/>
          <w:rPrChange w:id="379" w:author="Microsoft account" w:date="2025-09-27T09:35:00Z">
            <w:rPr>
              <w:rFonts w:hint="cs"/>
              <w:rtl/>
            </w:rPr>
          </w:rPrChange>
        </w:rPr>
        <w:t>ی</w:t>
      </w:r>
      <w:r w:rsidRPr="00904712">
        <w:rPr>
          <w:rFonts w:hint="eastAsia"/>
          <w:strike/>
          <w:rtl/>
          <w:rPrChange w:id="380" w:author="Microsoft account" w:date="2025-09-27T09:35:00Z">
            <w:rPr>
              <w:rFonts w:hint="eastAsia"/>
              <w:rtl/>
            </w:rPr>
          </w:rPrChange>
        </w:rPr>
        <w:t>م</w:t>
      </w:r>
      <w:r w:rsidRPr="00904712">
        <w:rPr>
          <w:strike/>
          <w:rtl/>
          <w:rPrChange w:id="381"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84"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8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86" w:name="I4031226"/>
      <w:r w:rsidRPr="00CB12CF">
        <w:rPr>
          <w:rtl/>
        </w:rPr>
        <w:lastRenderedPageBreak/>
        <w:t>ادامه</w:t>
      </w:r>
      <w:bookmarkEnd w:id="386"/>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87" w:name="I4040115"/>
      <w:r w:rsidRPr="00CB12CF">
        <w:rPr>
          <w:rtl/>
        </w:rPr>
        <w:lastRenderedPageBreak/>
        <w:t>ادامه</w:t>
      </w:r>
      <w:bookmarkEnd w:id="387"/>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88" w:name="I4040401"/>
      <w:r w:rsidRPr="00CB12CF">
        <w:rPr>
          <w:rtl/>
        </w:rPr>
        <w:lastRenderedPageBreak/>
        <w:t>ادامه</w:t>
      </w:r>
    </w:p>
    <w:bookmarkEnd w:id="388"/>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89"/>
      <w:r>
        <w:rPr>
          <w:rFonts w:hint="cs"/>
          <w:rtl/>
          <w:lang w:bidi="fa-IR"/>
        </w:rPr>
        <w:t>بعد ا</w:t>
      </w:r>
      <w:r w:rsidR="00190BFF">
        <w:rPr>
          <w:rFonts w:hint="cs"/>
          <w:rtl/>
          <w:lang w:bidi="fa-IR"/>
        </w:rPr>
        <w:t>ز یه وقفه خیلی طولانی اینجاییم</w:t>
      </w:r>
      <w:commentRangeEnd w:id="389"/>
      <w:r w:rsidR="00E769DC">
        <w:rPr>
          <w:rStyle w:val="CommentReference"/>
        </w:rPr>
        <w:commentReference w:id="389"/>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90"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91"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92" w:name="I4040401_2"/>
      <w:r w:rsidRPr="00CB12CF">
        <w:rPr>
          <w:rtl/>
        </w:rPr>
        <w:lastRenderedPageBreak/>
        <w:t>ادامه</w:t>
      </w:r>
    </w:p>
    <w:bookmarkEnd w:id="392"/>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93"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94"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95"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96"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97"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98"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400" w:author="Microsoft account" w:date="2025-09-30T09:05:00Z"/>
          <w:sz w:val="18"/>
          <w:szCs w:val="18"/>
          <w:rtl/>
          <w:lang w:bidi="fa-IR"/>
        </w:rPr>
        <w:pPrChange w:id="401" w:author="Microsoft account" w:date="2025-09-30T09:05:00Z">
          <w:pPr>
            <w:spacing w:after="0" w:line="276" w:lineRule="auto"/>
            <w:jc w:val="both"/>
          </w:pPr>
        </w:pPrChange>
      </w:pPr>
      <w:ins w:id="402" w:author="Microsoft account" w:date="2025-09-30T09:05:00Z">
        <w:r w:rsidRPr="00DC37EC">
          <w:rPr>
            <w:noProof/>
            <w:sz w:val="18"/>
            <w:szCs w:val="18"/>
            <w:rPrChange w:id="4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404" w:author="Microsoft account" w:date="2025-09-30T09:06:00Z"/>
          <w:sz w:val="18"/>
          <w:szCs w:val="18"/>
          <w:rtl/>
          <w:lang w:bidi="fa-IR"/>
        </w:rPr>
        <w:pPrChange w:id="405" w:author="Microsoft account" w:date="2025-09-30T09:05:00Z">
          <w:pPr>
            <w:spacing w:after="0" w:line="276" w:lineRule="auto"/>
            <w:jc w:val="both"/>
          </w:pPr>
        </w:pPrChange>
      </w:pPr>
      <w:ins w:id="406" w:author="Microsoft account" w:date="2025-09-30T09:06:00Z">
        <w:r w:rsidRPr="00DC37EC">
          <w:rPr>
            <w:noProof/>
            <w:sz w:val="18"/>
            <w:szCs w:val="18"/>
            <w:rPrChange w:id="4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408" w:author="Microsoft account" w:date="2025-09-30T09:05:00Z"/>
          <w:sz w:val="18"/>
          <w:szCs w:val="18"/>
          <w:rtl/>
          <w:lang w:bidi="fa-IR"/>
        </w:rPr>
        <w:pPrChange w:id="409" w:author="Microsoft account" w:date="2025-09-30T09:06:00Z">
          <w:pPr>
            <w:spacing w:after="0" w:line="276" w:lineRule="auto"/>
            <w:jc w:val="both"/>
          </w:pPr>
        </w:pPrChange>
      </w:pPr>
      <w:ins w:id="4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411" w:author="Microsoft account" w:date="2025-09-30T09:05:00Z">
          <w:pPr>
            <w:spacing w:after="0" w:line="276" w:lineRule="auto"/>
            <w:jc w:val="both"/>
          </w:pPr>
        </w:pPrChange>
      </w:pPr>
      <w:ins w:id="412"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41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414"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414"/>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415"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416"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417"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418" w:name="I4040403_2"/>
      <w:r w:rsidRPr="00CB12CF">
        <w:rPr>
          <w:rtl/>
          <w:lang w:bidi="fa-IR"/>
        </w:rPr>
        <w:lastRenderedPageBreak/>
        <w:t>ادامه</w:t>
      </w:r>
    </w:p>
    <w:bookmarkEnd w:id="418"/>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pPr>
        <w:spacing w:after="0" w:line="276" w:lineRule="auto"/>
        <w:jc w:val="both"/>
        <w:rPr>
          <w:rtl/>
          <w:lang w:bidi="fa-IR"/>
        </w:rPr>
        <w:pPrChange w:id="419" w:author="Microsoft account" w:date="2025-10-02T09:26:00Z">
          <w:pPr>
            <w:spacing w:after="0" w:line="276" w:lineRule="auto"/>
            <w:jc w:val="both"/>
          </w:pPr>
        </w:pPrChange>
      </w:pPr>
      <w:r>
        <w:rPr>
          <w:rFonts w:hint="cs"/>
          <w:rtl/>
          <w:lang w:bidi="fa-IR"/>
        </w:rPr>
        <w:t xml:space="preserve">قراره یه بازی بنویسیم که نقشه رو بزاره جلوت، </w:t>
      </w:r>
      <w:del w:id="420" w:author="Microsoft account" w:date="2025-10-02T09:26:00Z">
        <w:r w:rsidDel="00B53A7D">
          <w:rPr>
            <w:rFonts w:hint="cs"/>
            <w:rtl/>
            <w:lang w:bidi="fa-IR"/>
          </w:rPr>
          <w:delText xml:space="preserve">مرد </w:delText>
        </w:r>
      </w:del>
      <w:ins w:id="42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422" w:author="Microsoft account" w:date="2025-10-03T10:37:00Z">
          <w:pPr>
            <w:spacing w:after="0" w:line="276" w:lineRule="auto"/>
          </w:pPr>
        </w:pPrChange>
      </w:pPr>
      <w:del w:id="42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424"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rPr>
          <w:ins w:id="425" w:author="Microsoft account" w:date="2025-10-03T10:44:00Z"/>
          <w:rtl/>
          <w:lang w:bidi="fa-IR"/>
        </w:rPr>
        <w:pPrChange w:id="426" w:author="Microsoft account" w:date="2025-10-03T10:44:00Z">
          <w:pPr>
            <w:spacing w:after="0" w:line="276" w:lineRule="auto"/>
          </w:pPr>
        </w:pPrChange>
      </w:pPr>
    </w:p>
    <w:p w14:paraId="6DABEC54" w14:textId="77777777" w:rsidR="0076463F" w:rsidRDefault="0076463F">
      <w:pPr>
        <w:spacing w:after="0" w:line="276" w:lineRule="auto"/>
        <w:rPr>
          <w:ins w:id="427" w:author="Microsoft account" w:date="2025-10-03T10:44:00Z"/>
          <w:sz w:val="18"/>
          <w:szCs w:val="18"/>
          <w:lang w:bidi="fa-IR"/>
        </w:rPr>
        <w:pPrChange w:id="428" w:author="Microsoft account" w:date="2025-10-03T10:44:00Z">
          <w:pPr>
            <w:spacing w:after="0" w:line="276" w:lineRule="auto"/>
          </w:pPr>
        </w:pPrChange>
      </w:pPr>
      <w:ins w:id="429" w:author="Microsoft account" w:date="2025-10-03T10:44:00Z">
        <w:r>
          <w:rPr>
            <w:rFonts w:hint="cs"/>
            <w:rtl/>
            <w:lang w:bidi="fa-IR"/>
          </w:rPr>
          <w:t>(</w:t>
        </w:r>
      </w:ins>
    </w:p>
    <w:p w14:paraId="5AFEE50A" w14:textId="2B0687DC" w:rsidR="0076463F" w:rsidRDefault="0076463F">
      <w:pPr>
        <w:spacing w:after="0" w:line="276" w:lineRule="auto"/>
        <w:rPr>
          <w:ins w:id="430" w:author="Microsoft account" w:date="2025-10-03T10:44:00Z"/>
          <w:sz w:val="18"/>
          <w:szCs w:val="18"/>
          <w:rtl/>
          <w:lang w:bidi="fa-IR"/>
        </w:rPr>
        <w:pPrChange w:id="431" w:author="Microsoft account" w:date="2025-10-03T10:44:00Z">
          <w:pPr>
            <w:spacing w:after="0" w:line="276" w:lineRule="auto"/>
          </w:pPr>
        </w:pPrChange>
      </w:pPr>
      <w:ins w:id="43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33" w:author="Microsoft account" w:date="2025-10-03T10:44:00Z"/>
          <w:sz w:val="18"/>
          <w:szCs w:val="18"/>
          <w:rtl/>
          <w:lang w:bidi="fa-IR"/>
        </w:rPr>
        <w:pPrChange w:id="434" w:author="Microsoft account" w:date="2025-10-03T10:44:00Z">
          <w:pPr>
            <w:spacing w:after="0" w:line="276" w:lineRule="auto"/>
          </w:pPr>
        </w:pPrChange>
      </w:pPr>
      <w:ins w:id="435" w:author="Microsoft account" w:date="2025-10-03T10:44:00Z">
        <w:r w:rsidRPr="0076463F">
          <w:rPr>
            <w:noProof/>
            <w:sz w:val="18"/>
            <w:szCs w:val="18"/>
            <w:rPrChange w:id="43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37" w:author="Microsoft account" w:date="2025-10-03T10:46:00Z"/>
          <w:sz w:val="18"/>
          <w:szCs w:val="18"/>
          <w:rtl/>
          <w:lang w:bidi="fa-IR"/>
        </w:rPr>
        <w:pPrChange w:id="438" w:author="Microsoft account" w:date="2025-10-03T10:44:00Z">
          <w:pPr>
            <w:spacing w:after="0" w:line="276" w:lineRule="auto"/>
          </w:pPr>
        </w:pPrChange>
      </w:pPr>
      <w:ins w:id="439" w:author="Microsoft account" w:date="2025-10-03T10:44:00Z">
        <w:r w:rsidRPr="00374F57">
          <w:rPr>
            <w:noProof/>
            <w:sz w:val="18"/>
            <w:szCs w:val="18"/>
            <w:rPrChange w:id="44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41" w:author="Microsoft account" w:date="2025-10-03T10:44:00Z"/>
          <w:sz w:val="18"/>
          <w:szCs w:val="18"/>
          <w:rtl/>
          <w:lang w:bidi="fa-IR"/>
        </w:rPr>
        <w:pPrChange w:id="442" w:author="Microsoft account" w:date="2025-10-03T10:46:00Z">
          <w:pPr>
            <w:spacing w:after="0" w:line="276" w:lineRule="auto"/>
          </w:pPr>
        </w:pPrChange>
      </w:pPr>
      <w:ins w:id="443" w:author="Microsoft account" w:date="2025-10-03T10:46:00Z">
        <w:r w:rsidRPr="00374F57">
          <w:rPr>
            <w:noProof/>
            <w:sz w:val="18"/>
            <w:szCs w:val="18"/>
            <w:rPrChange w:id="44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rPr>
          <w:rtl/>
          <w:lang w:bidi="fa-IR"/>
        </w:rPr>
        <w:pPrChange w:id="445" w:author="Microsoft account" w:date="2025-10-03T10:44:00Z">
          <w:pPr>
            <w:spacing w:after="0" w:line="276" w:lineRule="auto"/>
          </w:pPr>
        </w:pPrChange>
      </w:pPr>
      <w:ins w:id="446"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pPr>
        <w:spacing w:after="0" w:line="276" w:lineRule="auto"/>
        <w:rPr>
          <w:rtl/>
          <w:lang w:bidi="fa-IR"/>
        </w:rPr>
        <w:pPrChange w:id="447" w:author="Microsoft account" w:date="2025-09-20T14:24: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48" w:author="Microsoft account" w:date="2025-09-20T14:24:00Z">
        <w:r w:rsidR="0022301D" w:rsidDel="006130C1">
          <w:rPr>
            <w:rFonts w:hint="cs"/>
            <w:rtl/>
            <w:lang w:bidi="fa-IR"/>
          </w:rPr>
          <w:delText>(##</w:delText>
        </w:r>
      </w:del>
      <w:ins w:id="449"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50"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51"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52"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53"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54"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55"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56"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57" w:name="I4040618"/>
      <w:r>
        <w:rPr>
          <w:rFonts w:hint="cs"/>
          <w:rtl/>
          <w:lang w:bidi="fa-IR"/>
        </w:rPr>
        <w:lastRenderedPageBreak/>
        <w:t>ادامه</w:t>
      </w:r>
      <w:bookmarkEnd w:id="457"/>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458" w:author="Microsoft account" w:date="2025-10-05T09:51: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59"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60" w:name="I4040619"/>
      <w:r>
        <w:rPr>
          <w:rFonts w:hint="cs"/>
          <w:rtl/>
          <w:lang w:bidi="fa-IR"/>
        </w:rPr>
        <w:lastRenderedPageBreak/>
        <w:t>ادامه</w:t>
      </w:r>
    </w:p>
    <w:bookmarkEnd w:id="460"/>
    <w:p w14:paraId="45AE09A5" w14:textId="3A0F3E97" w:rsidR="00D97444" w:rsidRDefault="00E551F2" w:rsidP="00E551F2">
      <w:pPr>
        <w:spacing w:after="0" w:line="276" w:lineRule="auto"/>
        <w:jc w:val="both"/>
        <w:rPr>
          <w:ins w:id="461"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62" w:author="Microsoft account" w:date="2025-09-10T09:37:00Z"/>
          <w:rtl/>
          <w:lang w:bidi="fa-IR"/>
        </w:rPr>
      </w:pPr>
      <w:ins w:id="463"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464" w:author="Microsoft account" w:date="2025-09-10T09:38:00Z"/>
          <w:rtl/>
          <w:lang w:bidi="fa-IR"/>
        </w:rPr>
        <w:pPrChange w:id="465" w:author="Microsoft account" w:date="2025-09-10T09:37:00Z">
          <w:pPr>
            <w:spacing w:after="0" w:line="276" w:lineRule="auto"/>
            <w:jc w:val="both"/>
          </w:pPr>
        </w:pPrChange>
      </w:pPr>
      <w:ins w:id="466"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67" w:author="Microsoft account" w:date="2025-09-10T09:38:00Z">
        <w:r>
          <w:rPr>
            <w:rFonts w:hint="cs"/>
            <w:rtl/>
            <w:lang w:bidi="fa-IR"/>
          </w:rPr>
          <w:t xml:space="preserve"> </w:t>
        </w:r>
      </w:ins>
    </w:p>
    <w:p w14:paraId="6C30CF63" w14:textId="77777777" w:rsidR="00E551F2" w:rsidRDefault="00E551F2">
      <w:pPr>
        <w:spacing w:after="0" w:line="276" w:lineRule="auto"/>
        <w:jc w:val="both"/>
        <w:rPr>
          <w:ins w:id="468" w:author="Microsoft account" w:date="2025-09-10T09:38:00Z"/>
          <w:rtl/>
          <w:lang w:bidi="fa-IR"/>
        </w:rPr>
        <w:pPrChange w:id="469" w:author="Microsoft account" w:date="2025-09-10T09:38:00Z">
          <w:pPr>
            <w:spacing w:after="0" w:line="276" w:lineRule="auto"/>
            <w:jc w:val="both"/>
          </w:pPr>
        </w:pPrChange>
      </w:pPr>
    </w:p>
    <w:p w14:paraId="252B8EBE" w14:textId="53ED3F66" w:rsidR="00E551F2" w:rsidRDefault="00E551F2">
      <w:pPr>
        <w:spacing w:after="0" w:line="276" w:lineRule="auto"/>
        <w:jc w:val="both"/>
        <w:rPr>
          <w:ins w:id="470" w:author="Microsoft account" w:date="2025-09-10T09:40:00Z"/>
          <w:rtl/>
          <w:lang w:bidi="fa-IR"/>
        </w:rPr>
        <w:pPrChange w:id="471" w:author="Microsoft account" w:date="2025-09-10T09:40:00Z">
          <w:pPr>
            <w:spacing w:after="0" w:line="276" w:lineRule="auto"/>
            <w:jc w:val="both"/>
          </w:pPr>
        </w:pPrChange>
      </w:pPr>
      <w:ins w:id="472" w:author="Microsoft account" w:date="2025-09-10T09:38:00Z">
        <w:r>
          <w:rPr>
            <w:rFonts w:hint="cs"/>
            <w:rtl/>
            <w:lang w:bidi="fa-IR"/>
          </w:rPr>
          <w:t>-</w:t>
        </w:r>
      </w:ins>
      <w:ins w:id="473"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74"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475" w:author="Microsoft account" w:date="2025-09-10T09:40:00Z"/>
          <w:rtl/>
          <w:lang w:bidi="fa-IR"/>
        </w:rPr>
        <w:pPrChange w:id="476" w:author="Microsoft account" w:date="2025-09-10T09:40:00Z">
          <w:pPr>
            <w:spacing w:after="0" w:line="276" w:lineRule="auto"/>
            <w:jc w:val="both"/>
          </w:pPr>
        </w:pPrChange>
      </w:pPr>
    </w:p>
    <w:p w14:paraId="31DD959A" w14:textId="6080234C" w:rsidR="00E551F2" w:rsidRDefault="00E551F2">
      <w:pPr>
        <w:spacing w:after="0" w:line="276" w:lineRule="auto"/>
        <w:jc w:val="both"/>
        <w:rPr>
          <w:ins w:id="477" w:author="Microsoft account" w:date="2025-09-10T10:12:00Z"/>
          <w:lang w:bidi="fa-IR"/>
        </w:rPr>
        <w:pPrChange w:id="478" w:author="Microsoft account" w:date="2025-09-10T09:40:00Z">
          <w:pPr>
            <w:spacing w:after="0" w:line="276" w:lineRule="auto"/>
            <w:jc w:val="both"/>
          </w:pPr>
        </w:pPrChange>
      </w:pPr>
      <w:ins w:id="47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8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8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482" w:author="Microsoft account" w:date="2025-09-10T10:12:00Z"/>
          <w:lang w:bidi="fa-IR"/>
        </w:rPr>
        <w:pPrChange w:id="483" w:author="Microsoft account" w:date="2025-09-10T10:12:00Z">
          <w:pPr>
            <w:spacing w:after="0" w:line="276" w:lineRule="auto"/>
            <w:jc w:val="both"/>
          </w:pPr>
        </w:pPrChange>
      </w:pPr>
    </w:p>
    <w:p w14:paraId="2A024721" w14:textId="77777777" w:rsidR="00186BA3" w:rsidRDefault="00296D20">
      <w:pPr>
        <w:spacing w:after="0" w:line="276" w:lineRule="auto"/>
        <w:jc w:val="both"/>
        <w:rPr>
          <w:ins w:id="484" w:author="Microsoft account" w:date="2025-09-11T09:52:00Z"/>
          <w:rtl/>
          <w:lang w:bidi="fa-IR"/>
        </w:rPr>
        <w:pPrChange w:id="485" w:author="Microsoft account" w:date="2025-09-10T10:12:00Z">
          <w:pPr>
            <w:spacing w:after="0" w:line="276" w:lineRule="auto"/>
            <w:jc w:val="both"/>
          </w:pPr>
        </w:pPrChange>
      </w:pPr>
      <w:ins w:id="486"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87"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88" w:author="Microsoft account" w:date="2025-09-11T09:47:00Z">
        <w:r w:rsidR="008C0462">
          <w:rPr>
            <w:rFonts w:hint="cs"/>
            <w:sz w:val="18"/>
            <w:szCs w:val="18"/>
            <w:rtl/>
            <w:lang w:bidi="fa-IR"/>
          </w:rPr>
          <w:t xml:space="preserve"> هست</w:t>
        </w:r>
      </w:ins>
      <w:ins w:id="489" w:author="Microsoft account" w:date="2025-09-11T09:46:00Z">
        <w:r w:rsidR="009326D3">
          <w:rPr>
            <w:rFonts w:hint="cs"/>
            <w:rtl/>
            <w:lang w:bidi="fa-IR"/>
          </w:rPr>
          <w:t>)</w:t>
        </w:r>
      </w:ins>
      <w:ins w:id="490" w:author="Microsoft account" w:date="2025-09-10T10:12:00Z">
        <w:r>
          <w:rPr>
            <w:rFonts w:hint="cs"/>
            <w:rtl/>
            <w:lang w:bidi="fa-IR"/>
          </w:rPr>
          <w:t xml:space="preserve"> و ارور میگیرم. که </w:t>
        </w:r>
      </w:ins>
      <w:ins w:id="491"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92"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93" w:author="Microsoft account" w:date="2025-09-11T09:53:00Z"/>
          <w:sz w:val="18"/>
          <w:szCs w:val="18"/>
          <w:rtl/>
          <w:lang w:bidi="fa-IR"/>
          <w:rPrChange w:id="494" w:author="Microsoft account" w:date="2025-09-11T09:54:00Z">
            <w:rPr>
              <w:ins w:id="495" w:author="Microsoft account" w:date="2025-09-11T09:53:00Z"/>
              <w:rtl/>
              <w:lang w:bidi="fa-IR"/>
            </w:rPr>
          </w:rPrChange>
        </w:rPr>
        <w:pPrChange w:id="496" w:author="Microsoft account" w:date="2025-09-11T09:55:00Z">
          <w:pPr>
            <w:spacing w:after="0" w:line="276" w:lineRule="auto"/>
          </w:pPr>
        </w:pPrChange>
      </w:pPr>
      <w:ins w:id="497" w:author="Microsoft account" w:date="2025-09-11T09:53:00Z">
        <w:r w:rsidRPr="00186BA3">
          <w:rPr>
            <w:sz w:val="18"/>
            <w:szCs w:val="18"/>
            <w:lang w:bidi="fa-IR"/>
            <w:rPrChange w:id="498" w:author="Microsoft account" w:date="2025-09-11T09:54:00Z">
              <w:rPr>
                <w:lang w:bidi="fa-IR"/>
              </w:rPr>
            </w:rPrChange>
          </w:rPr>
          <w:t xml:space="preserve">NaN </w:t>
        </w:r>
        <w:r w:rsidRPr="00186BA3">
          <w:rPr>
            <w:sz w:val="18"/>
            <w:szCs w:val="18"/>
            <w:rtl/>
            <w:lang w:bidi="fa-IR"/>
            <w:rPrChange w:id="499" w:author="Microsoft account" w:date="2025-09-11T09:54:00Z">
              <w:rPr>
                <w:rtl/>
                <w:lang w:bidi="fa-IR"/>
              </w:rPr>
            </w:rPrChange>
          </w:rPr>
          <w:t>مخفف</w:t>
        </w:r>
        <w:r w:rsidRPr="00186BA3">
          <w:rPr>
            <w:sz w:val="18"/>
            <w:szCs w:val="18"/>
            <w:lang w:bidi="fa-IR"/>
            <w:rPrChange w:id="500" w:author="Microsoft account" w:date="2025-09-11T09:54:00Z">
              <w:rPr>
                <w:lang w:bidi="fa-IR"/>
              </w:rPr>
            </w:rPrChange>
          </w:rPr>
          <w:t xml:space="preserve"> Not a Number </w:t>
        </w:r>
        <w:r w:rsidRPr="00186BA3">
          <w:rPr>
            <w:sz w:val="18"/>
            <w:szCs w:val="18"/>
            <w:rtl/>
            <w:lang w:bidi="fa-IR"/>
            <w:rPrChange w:id="501" w:author="Microsoft account" w:date="2025-09-11T09:54:00Z">
              <w:rPr>
                <w:rtl/>
                <w:lang w:bidi="fa-IR"/>
              </w:rPr>
            </w:rPrChange>
          </w:rPr>
          <w:t>هست و نشون‌دهنده‌</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داده‌</w:t>
        </w:r>
        <w:r w:rsidRPr="00186BA3">
          <w:rPr>
            <w:rFonts w:hint="cs"/>
            <w:sz w:val="18"/>
            <w:szCs w:val="18"/>
            <w:rtl/>
            <w:lang w:bidi="fa-IR"/>
            <w:rPrChange w:id="504" w:author="Microsoft account" w:date="2025-09-11T09:54:00Z">
              <w:rPr>
                <w:rFonts w:hint="cs"/>
                <w:rtl/>
                <w:lang w:bidi="fa-IR"/>
              </w:rPr>
            </w:rPrChange>
          </w:rPr>
          <w:t>ی</w:t>
        </w:r>
        <w:r w:rsidRPr="00186BA3">
          <w:rPr>
            <w:sz w:val="18"/>
            <w:szCs w:val="18"/>
            <w:rtl/>
            <w:lang w:bidi="fa-IR"/>
            <w:rPrChange w:id="505" w:author="Microsoft account" w:date="2025-09-11T09:54:00Z">
              <w:rPr>
                <w:rtl/>
                <w:lang w:bidi="fa-IR"/>
              </w:rPr>
            </w:rPrChange>
          </w:rPr>
          <w:t xml:space="preserve"> ناموجود </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w:t>
        </w:r>
        <w:r w:rsidRPr="00186BA3">
          <w:rPr>
            <w:sz w:val="18"/>
            <w:szCs w:val="18"/>
            <w:rtl/>
            <w:lang w:bidi="fa-IR"/>
            <w:rPrChange w:id="508" w:author="Microsoft account" w:date="2025-09-11T09:54:00Z">
              <w:rPr>
                <w:rtl/>
                <w:lang w:bidi="fa-IR"/>
              </w:rPr>
            </w:rPrChange>
          </w:rPr>
          <w:t xml:space="preserve"> </w:t>
        </w:r>
        <w:r w:rsidRPr="00186BA3">
          <w:rPr>
            <w:rFonts w:hint="eastAsia"/>
            <w:sz w:val="18"/>
            <w:szCs w:val="18"/>
            <w:rtl/>
            <w:lang w:bidi="fa-IR"/>
            <w:rPrChange w:id="509" w:author="Microsoft account" w:date="2025-09-11T09:54:00Z">
              <w:rPr>
                <w:rFonts w:hint="eastAsia"/>
                <w:rtl/>
                <w:lang w:bidi="fa-IR"/>
              </w:rPr>
            </w:rPrChange>
          </w:rPr>
          <w:t>نامعتبر</w:t>
        </w:r>
        <w:r w:rsidRPr="00186BA3">
          <w:rPr>
            <w:sz w:val="18"/>
            <w:szCs w:val="18"/>
            <w:rtl/>
            <w:lang w:bidi="fa-IR"/>
            <w:rPrChange w:id="510" w:author="Microsoft account" w:date="2025-09-11T09:54:00Z">
              <w:rPr>
                <w:rtl/>
                <w:lang w:bidi="fa-IR"/>
              </w:rPr>
            </w:rPrChange>
          </w:rPr>
          <w:t xml:space="preserve"> </w:t>
        </w:r>
        <w:r w:rsidRPr="00186BA3">
          <w:rPr>
            <w:rFonts w:hint="eastAsia"/>
            <w:sz w:val="18"/>
            <w:szCs w:val="18"/>
            <w:rtl/>
            <w:lang w:bidi="fa-IR"/>
            <w:rPrChange w:id="511" w:author="Microsoft account" w:date="2025-09-11T09:54:00Z">
              <w:rPr>
                <w:rFonts w:hint="eastAsia"/>
                <w:rtl/>
                <w:lang w:bidi="fa-IR"/>
              </w:rPr>
            </w:rPrChange>
          </w:rPr>
          <w:t>عدد</w:t>
        </w:r>
        <w:r w:rsidRPr="00186BA3">
          <w:rPr>
            <w:rFonts w:hint="cs"/>
            <w:sz w:val="18"/>
            <w:szCs w:val="18"/>
            <w:rtl/>
            <w:lang w:bidi="fa-IR"/>
            <w:rPrChange w:id="512" w:author="Microsoft account" w:date="2025-09-11T09:54:00Z">
              <w:rPr>
                <w:rFonts w:hint="cs"/>
                <w:rtl/>
                <w:lang w:bidi="fa-IR"/>
              </w:rPr>
            </w:rPrChange>
          </w:rPr>
          <w:t>ی</w:t>
        </w:r>
        <w:r w:rsidRPr="00186BA3">
          <w:rPr>
            <w:rFonts w:hint="eastAsia"/>
            <w:sz w:val="18"/>
            <w:szCs w:val="18"/>
            <w:rtl/>
            <w:lang w:bidi="fa-IR"/>
            <w:rPrChange w:id="513" w:author="Microsoft account" w:date="2025-09-11T09:54:00Z">
              <w:rPr>
                <w:rFonts w:hint="eastAsia"/>
                <w:rtl/>
                <w:lang w:bidi="fa-IR"/>
              </w:rPr>
            </w:rPrChange>
          </w:rPr>
          <w:t>ه</w:t>
        </w:r>
        <w:r w:rsidRPr="00186BA3">
          <w:rPr>
            <w:sz w:val="18"/>
            <w:szCs w:val="18"/>
            <w:lang w:bidi="fa-IR"/>
            <w:rPrChange w:id="514" w:author="Microsoft account" w:date="2025-09-11T09:54:00Z">
              <w:rPr>
                <w:lang w:bidi="fa-IR"/>
              </w:rPr>
            </w:rPrChange>
          </w:rPr>
          <w:t>.</w:t>
        </w:r>
      </w:ins>
    </w:p>
    <w:p w14:paraId="37F734D1" w14:textId="570B3B5E" w:rsidR="00186BA3" w:rsidRPr="00186BA3" w:rsidRDefault="00186BA3">
      <w:pPr>
        <w:spacing w:after="0" w:line="276" w:lineRule="auto"/>
        <w:ind w:left="720"/>
        <w:rPr>
          <w:ins w:id="515" w:author="Microsoft account" w:date="2025-09-11T09:53:00Z"/>
          <w:sz w:val="18"/>
          <w:szCs w:val="18"/>
          <w:rtl/>
          <w:lang w:bidi="fa-IR"/>
          <w:rPrChange w:id="516" w:author="Microsoft account" w:date="2025-09-11T09:54:00Z">
            <w:rPr>
              <w:ins w:id="517" w:author="Microsoft account" w:date="2025-09-11T09:53:00Z"/>
              <w:rtl/>
              <w:lang w:bidi="fa-IR"/>
            </w:rPr>
          </w:rPrChange>
        </w:rPr>
        <w:pPrChange w:id="518" w:author="Microsoft account" w:date="2025-09-11T09:55:00Z">
          <w:pPr>
            <w:spacing w:after="0" w:line="276" w:lineRule="auto"/>
            <w:jc w:val="both"/>
          </w:pPr>
        </w:pPrChange>
      </w:pPr>
      <w:ins w:id="519" w:author="Microsoft account" w:date="2025-09-11T09:53:00Z">
        <w:r w:rsidRPr="00186BA3">
          <w:rPr>
            <w:sz w:val="18"/>
            <w:szCs w:val="18"/>
            <w:rtl/>
            <w:lang w:bidi="fa-IR"/>
            <w:rPrChange w:id="520" w:author="Microsoft account" w:date="2025-09-11T09:54:00Z">
              <w:rPr>
                <w:rtl/>
                <w:lang w:bidi="fa-IR"/>
              </w:rPr>
            </w:rPrChange>
          </w:rPr>
          <w:t>تو</w:t>
        </w:r>
        <w:r w:rsidRPr="00186BA3">
          <w:rPr>
            <w:rFonts w:hint="cs"/>
            <w:sz w:val="18"/>
            <w:szCs w:val="18"/>
            <w:rtl/>
            <w:lang w:bidi="fa-IR"/>
            <w:rPrChange w:id="521" w:author="Microsoft account" w:date="2025-09-11T09:54:00Z">
              <w:rPr>
                <w:rFonts w:hint="cs"/>
                <w:rtl/>
                <w:lang w:bidi="fa-IR"/>
              </w:rPr>
            </w:rPrChange>
          </w:rPr>
          <w:t>ی</w:t>
        </w:r>
        <w:r w:rsidRPr="00186BA3">
          <w:rPr>
            <w:sz w:val="18"/>
            <w:szCs w:val="18"/>
            <w:rtl/>
            <w:lang w:bidi="fa-IR"/>
            <w:rPrChange w:id="522" w:author="Microsoft account" w:date="2025-09-11T09:54:00Z">
              <w:rPr>
                <w:rtl/>
                <w:lang w:bidi="fa-IR"/>
              </w:rPr>
            </w:rPrChange>
          </w:rPr>
          <w:t xml:space="preserve"> پا</w:t>
        </w:r>
        <w:r w:rsidRPr="00186BA3">
          <w:rPr>
            <w:rFonts w:hint="cs"/>
            <w:sz w:val="18"/>
            <w:szCs w:val="18"/>
            <w:rtl/>
            <w:lang w:bidi="fa-IR"/>
            <w:rPrChange w:id="523" w:author="Microsoft account" w:date="2025-09-11T09:54:00Z">
              <w:rPr>
                <w:rFonts w:hint="cs"/>
                <w:rtl/>
                <w:lang w:bidi="fa-IR"/>
              </w:rPr>
            </w:rPrChange>
          </w:rPr>
          <w:t>ی</w:t>
        </w:r>
        <w:r w:rsidRPr="00186BA3">
          <w:rPr>
            <w:rFonts w:hint="eastAsia"/>
            <w:sz w:val="18"/>
            <w:szCs w:val="18"/>
            <w:rtl/>
            <w:lang w:bidi="fa-IR"/>
            <w:rPrChange w:id="524" w:author="Microsoft account" w:date="2025-09-11T09:54:00Z">
              <w:rPr>
                <w:rFonts w:hint="eastAsia"/>
                <w:rtl/>
                <w:lang w:bidi="fa-IR"/>
              </w:rPr>
            </w:rPrChange>
          </w:rPr>
          <w:t>تون</w:t>
        </w:r>
        <w:r w:rsidRPr="00186BA3">
          <w:rPr>
            <w:sz w:val="18"/>
            <w:szCs w:val="18"/>
            <w:rtl/>
            <w:lang w:bidi="fa-IR"/>
            <w:rPrChange w:id="525" w:author="Microsoft account" w:date="2025-09-11T09:54:00Z">
              <w:rPr>
                <w:rtl/>
                <w:lang w:bidi="fa-IR"/>
              </w:rPr>
            </w:rPrChange>
          </w:rPr>
          <w:t xml:space="preserve"> (مثلاً در </w:t>
        </w:r>
        <w:r w:rsidRPr="00186BA3">
          <w:rPr>
            <w:sz w:val="18"/>
            <w:szCs w:val="18"/>
            <w:lang w:bidi="fa-IR"/>
            <w:rPrChange w:id="526" w:author="Microsoft account" w:date="2025-09-11T09:54:00Z">
              <w:rPr>
                <w:lang w:bidi="fa-IR"/>
              </w:rPr>
            </w:rPrChange>
          </w:rPr>
          <w:t>pandas</w:t>
        </w:r>
        <w:r w:rsidRPr="00186BA3">
          <w:rPr>
            <w:sz w:val="18"/>
            <w:szCs w:val="18"/>
            <w:rtl/>
            <w:lang w:bidi="fa-IR"/>
            <w:rPrChange w:id="527" w:author="Microsoft account" w:date="2025-09-11T09:54:00Z">
              <w:rPr>
                <w:rtl/>
                <w:lang w:bidi="fa-IR"/>
              </w:rPr>
            </w:rPrChange>
          </w:rPr>
          <w:t xml:space="preserve"> </w:t>
        </w:r>
        <w:r w:rsidRPr="00186BA3">
          <w:rPr>
            <w:rFonts w:hint="cs"/>
            <w:sz w:val="18"/>
            <w:szCs w:val="18"/>
            <w:rtl/>
            <w:lang w:bidi="fa-IR"/>
            <w:rPrChange w:id="528" w:author="Microsoft account" w:date="2025-09-11T09:54:00Z">
              <w:rPr>
                <w:rFonts w:hint="cs"/>
                <w:rtl/>
                <w:lang w:bidi="fa-IR"/>
              </w:rPr>
            </w:rPrChange>
          </w:rPr>
          <w:t>ی</w:t>
        </w:r>
        <w:r w:rsidRPr="00186BA3">
          <w:rPr>
            <w:rFonts w:hint="eastAsia"/>
            <w:sz w:val="18"/>
            <w:szCs w:val="18"/>
            <w:rtl/>
            <w:lang w:bidi="fa-IR"/>
            <w:rPrChange w:id="529" w:author="Microsoft account" w:date="2025-09-11T09:54:00Z">
              <w:rPr>
                <w:rFonts w:hint="eastAsia"/>
                <w:rtl/>
                <w:lang w:bidi="fa-IR"/>
              </w:rPr>
            </w:rPrChange>
          </w:rPr>
          <w:t>ا</w:t>
        </w:r>
        <w:r w:rsidRPr="00186BA3">
          <w:rPr>
            <w:sz w:val="18"/>
            <w:szCs w:val="18"/>
            <w:rtl/>
            <w:lang w:bidi="fa-IR"/>
            <w:rPrChange w:id="530" w:author="Microsoft account" w:date="2025-09-11T09:54:00Z">
              <w:rPr>
                <w:rtl/>
                <w:lang w:bidi="fa-IR"/>
              </w:rPr>
            </w:rPrChange>
          </w:rPr>
          <w:t xml:space="preserve"> </w:t>
        </w:r>
        <w:r w:rsidRPr="00186BA3">
          <w:rPr>
            <w:sz w:val="18"/>
            <w:szCs w:val="18"/>
            <w:lang w:bidi="fa-IR"/>
            <w:rPrChange w:id="531" w:author="Microsoft account" w:date="2025-09-11T09:54:00Z">
              <w:rPr>
                <w:lang w:bidi="fa-IR"/>
              </w:rPr>
            </w:rPrChange>
          </w:rPr>
          <w:t>numpy</w:t>
        </w:r>
        <w:r w:rsidRPr="00186BA3">
          <w:rPr>
            <w:sz w:val="18"/>
            <w:szCs w:val="18"/>
            <w:rtl/>
            <w:lang w:bidi="fa-IR"/>
            <w:rPrChange w:id="532" w:author="Microsoft account" w:date="2025-09-11T09:54:00Z">
              <w:rPr>
                <w:rtl/>
                <w:lang w:bidi="fa-IR"/>
              </w:rPr>
            </w:rPrChange>
          </w:rPr>
          <w:t>) معمولاً وقت</w:t>
        </w:r>
        <w:r w:rsidRPr="00186BA3">
          <w:rPr>
            <w:rFonts w:hint="cs"/>
            <w:sz w:val="18"/>
            <w:szCs w:val="18"/>
            <w:rtl/>
            <w:lang w:bidi="fa-IR"/>
            <w:rPrChange w:id="533" w:author="Microsoft account" w:date="2025-09-11T09:54:00Z">
              <w:rPr>
                <w:rFonts w:hint="cs"/>
                <w:rtl/>
                <w:lang w:bidi="fa-IR"/>
              </w:rPr>
            </w:rPrChange>
          </w:rPr>
          <w:t>ی</w:t>
        </w:r>
        <w:r w:rsidRPr="00186BA3">
          <w:rPr>
            <w:sz w:val="18"/>
            <w:szCs w:val="18"/>
            <w:rtl/>
            <w:lang w:bidi="fa-IR"/>
            <w:rPrChange w:id="534" w:author="Microsoft account" w:date="2025-09-11T09:54:00Z">
              <w:rPr>
                <w:rtl/>
                <w:lang w:bidi="fa-IR"/>
              </w:rPr>
            </w:rPrChange>
          </w:rPr>
          <w:t xml:space="preserve"> داده‌ا</w:t>
        </w:r>
        <w:r w:rsidRPr="00186BA3">
          <w:rPr>
            <w:rFonts w:hint="cs"/>
            <w:sz w:val="18"/>
            <w:szCs w:val="18"/>
            <w:rtl/>
            <w:lang w:bidi="fa-IR"/>
            <w:rPrChange w:id="535" w:author="Microsoft account" w:date="2025-09-11T09:54:00Z">
              <w:rPr>
                <w:rFonts w:hint="cs"/>
                <w:rtl/>
                <w:lang w:bidi="fa-IR"/>
              </w:rPr>
            </w:rPrChange>
          </w:rPr>
          <w:t>ی</w:t>
        </w:r>
        <w:r w:rsidRPr="00186BA3">
          <w:rPr>
            <w:sz w:val="18"/>
            <w:szCs w:val="18"/>
            <w:rtl/>
            <w:lang w:bidi="fa-IR"/>
            <w:rPrChange w:id="536" w:author="Microsoft account" w:date="2025-09-11T09:54:00Z">
              <w:rPr>
                <w:rtl/>
                <w:lang w:bidi="fa-IR"/>
              </w:rPr>
            </w:rPrChange>
          </w:rPr>
          <w:t xml:space="preserve"> وجود نداره </w:t>
        </w:r>
        <w:r w:rsidRPr="00186BA3">
          <w:rPr>
            <w:rFonts w:hint="cs"/>
            <w:sz w:val="18"/>
            <w:szCs w:val="18"/>
            <w:rtl/>
            <w:lang w:bidi="fa-IR"/>
            <w:rPrChange w:id="537" w:author="Microsoft account" w:date="2025-09-11T09:54:00Z">
              <w:rPr>
                <w:rFonts w:hint="cs"/>
                <w:rtl/>
                <w:lang w:bidi="fa-IR"/>
              </w:rPr>
            </w:rPrChange>
          </w:rPr>
          <w:t>ی</w:t>
        </w:r>
        <w:r w:rsidRPr="00186BA3">
          <w:rPr>
            <w:rFonts w:hint="eastAsia"/>
            <w:sz w:val="18"/>
            <w:szCs w:val="18"/>
            <w:rtl/>
            <w:lang w:bidi="fa-IR"/>
            <w:rPrChange w:id="538" w:author="Microsoft account" w:date="2025-09-11T09:54:00Z">
              <w:rPr>
                <w:rFonts w:hint="eastAsia"/>
                <w:rtl/>
                <w:lang w:bidi="fa-IR"/>
              </w:rPr>
            </w:rPrChange>
          </w:rPr>
          <w:t>ا</w:t>
        </w:r>
        <w:r w:rsidRPr="00186BA3">
          <w:rPr>
            <w:sz w:val="18"/>
            <w:szCs w:val="18"/>
            <w:rtl/>
            <w:lang w:bidi="fa-IR"/>
            <w:rPrChange w:id="539" w:author="Microsoft account" w:date="2025-09-11T09:54:00Z">
              <w:rPr>
                <w:rtl/>
                <w:lang w:bidi="fa-IR"/>
              </w:rPr>
            </w:rPrChange>
          </w:rPr>
          <w:t xml:space="preserve"> مقدارش مشخص ن</w:t>
        </w:r>
        <w:r w:rsidRPr="00186BA3">
          <w:rPr>
            <w:rFonts w:hint="cs"/>
            <w:sz w:val="18"/>
            <w:szCs w:val="18"/>
            <w:rtl/>
            <w:lang w:bidi="fa-IR"/>
            <w:rPrChange w:id="540" w:author="Microsoft account" w:date="2025-09-11T09:54:00Z">
              <w:rPr>
                <w:rFonts w:hint="cs"/>
                <w:rtl/>
                <w:lang w:bidi="fa-IR"/>
              </w:rPr>
            </w:rPrChange>
          </w:rPr>
          <w:t>ی</w:t>
        </w:r>
        <w:r w:rsidRPr="00186BA3">
          <w:rPr>
            <w:rFonts w:hint="eastAsia"/>
            <w:sz w:val="18"/>
            <w:szCs w:val="18"/>
            <w:rtl/>
            <w:lang w:bidi="fa-IR"/>
            <w:rPrChange w:id="541" w:author="Microsoft account" w:date="2025-09-11T09:54:00Z">
              <w:rPr>
                <w:rFonts w:hint="eastAsia"/>
                <w:rtl/>
                <w:lang w:bidi="fa-IR"/>
              </w:rPr>
            </w:rPrChange>
          </w:rPr>
          <w:t>ست،</w:t>
        </w:r>
        <w:r w:rsidRPr="00186BA3">
          <w:rPr>
            <w:sz w:val="18"/>
            <w:szCs w:val="18"/>
            <w:rtl/>
            <w:lang w:bidi="fa-IR"/>
            <w:rPrChange w:id="542" w:author="Microsoft account" w:date="2025-09-11T09:54:00Z">
              <w:rPr>
                <w:rtl/>
                <w:lang w:bidi="fa-IR"/>
              </w:rPr>
            </w:rPrChange>
          </w:rPr>
          <w:t xml:space="preserve"> به جا</w:t>
        </w:r>
        <w:r w:rsidRPr="00186BA3">
          <w:rPr>
            <w:rFonts w:hint="cs"/>
            <w:sz w:val="18"/>
            <w:szCs w:val="18"/>
            <w:rtl/>
            <w:lang w:bidi="fa-IR"/>
            <w:rPrChange w:id="543" w:author="Microsoft account" w:date="2025-09-11T09:54:00Z">
              <w:rPr>
                <w:rFonts w:hint="cs"/>
                <w:rtl/>
                <w:lang w:bidi="fa-IR"/>
              </w:rPr>
            </w:rPrChange>
          </w:rPr>
          <w:t>ی</w:t>
        </w:r>
        <w:r w:rsidRPr="00186BA3">
          <w:rPr>
            <w:sz w:val="18"/>
            <w:szCs w:val="18"/>
            <w:rtl/>
            <w:lang w:bidi="fa-IR"/>
            <w:rPrChange w:id="544" w:author="Microsoft account" w:date="2025-09-11T09:54:00Z">
              <w:rPr>
                <w:rtl/>
                <w:lang w:bidi="fa-IR"/>
              </w:rPr>
            </w:rPrChange>
          </w:rPr>
          <w:t xml:space="preserve"> اون </w:t>
        </w:r>
        <w:r w:rsidRPr="00186BA3">
          <w:rPr>
            <w:sz w:val="18"/>
            <w:szCs w:val="18"/>
            <w:lang w:bidi="fa-IR"/>
            <w:rPrChange w:id="545" w:author="Microsoft account" w:date="2025-09-11T09:54:00Z">
              <w:rPr>
                <w:lang w:bidi="fa-IR"/>
              </w:rPr>
            </w:rPrChange>
          </w:rPr>
          <w:t>NaN</w:t>
        </w:r>
        <w:r w:rsidRPr="00186BA3">
          <w:rPr>
            <w:sz w:val="18"/>
            <w:szCs w:val="18"/>
            <w:rtl/>
            <w:lang w:bidi="fa-IR"/>
            <w:rPrChange w:id="546" w:author="Microsoft account" w:date="2025-09-11T09:54:00Z">
              <w:rPr>
                <w:rtl/>
                <w:lang w:bidi="fa-IR"/>
              </w:rPr>
            </w:rPrChange>
          </w:rPr>
          <w:t xml:space="preserve"> م</w:t>
        </w:r>
        <w:r w:rsidRPr="00186BA3">
          <w:rPr>
            <w:rFonts w:hint="cs"/>
            <w:sz w:val="18"/>
            <w:szCs w:val="18"/>
            <w:rtl/>
            <w:lang w:bidi="fa-IR"/>
            <w:rPrChange w:id="547" w:author="Microsoft account" w:date="2025-09-11T09:54:00Z">
              <w:rPr>
                <w:rFonts w:hint="cs"/>
                <w:rtl/>
                <w:lang w:bidi="fa-IR"/>
              </w:rPr>
            </w:rPrChange>
          </w:rPr>
          <w:t>ی</w:t>
        </w:r>
        <w:r w:rsidRPr="00186BA3">
          <w:rPr>
            <w:rFonts w:hint="eastAsia"/>
            <w:sz w:val="18"/>
            <w:szCs w:val="18"/>
            <w:rtl/>
            <w:lang w:bidi="fa-IR"/>
            <w:rPrChange w:id="548" w:author="Microsoft account" w:date="2025-09-11T09:54:00Z">
              <w:rPr>
                <w:rFonts w:hint="eastAsia"/>
                <w:rtl/>
                <w:lang w:bidi="fa-IR"/>
              </w:rPr>
            </w:rPrChange>
          </w:rPr>
          <w:t>اد</w:t>
        </w:r>
        <w:r w:rsidRPr="00186BA3">
          <w:rPr>
            <w:sz w:val="18"/>
            <w:szCs w:val="18"/>
            <w:rtl/>
            <w:lang w:bidi="fa-IR"/>
            <w:rPrChange w:id="549" w:author="Microsoft account" w:date="2025-09-11T09:54:00Z">
              <w:rPr>
                <w:rtl/>
                <w:lang w:bidi="fa-IR"/>
              </w:rPr>
            </w:rPrChange>
          </w:rPr>
          <w:t>.</w:t>
        </w:r>
      </w:ins>
    </w:p>
    <w:p w14:paraId="4A1E5700" w14:textId="77777777" w:rsidR="00186BA3" w:rsidRPr="00186BA3" w:rsidRDefault="00186BA3">
      <w:pPr>
        <w:spacing w:after="0" w:line="276" w:lineRule="auto"/>
        <w:ind w:left="720"/>
        <w:rPr>
          <w:ins w:id="550" w:author="Microsoft account" w:date="2025-09-11T09:53:00Z"/>
          <w:sz w:val="18"/>
          <w:szCs w:val="18"/>
          <w:rtl/>
          <w:lang w:bidi="fa-IR"/>
          <w:rPrChange w:id="551" w:author="Microsoft account" w:date="2025-09-11T09:54:00Z">
            <w:rPr>
              <w:ins w:id="552" w:author="Microsoft account" w:date="2025-09-11T09:53:00Z"/>
              <w:rtl/>
              <w:lang w:bidi="fa-IR"/>
            </w:rPr>
          </w:rPrChange>
        </w:rPr>
        <w:pPrChange w:id="553" w:author="Microsoft account" w:date="2025-09-11T09:55:00Z">
          <w:pPr>
            <w:spacing w:after="0" w:line="276" w:lineRule="auto"/>
          </w:pPr>
        </w:pPrChange>
      </w:pPr>
      <w:ins w:id="554" w:author="Microsoft account" w:date="2025-09-11T09:53:00Z">
        <w:r w:rsidRPr="00186BA3">
          <w:rPr>
            <w:sz w:val="18"/>
            <w:szCs w:val="18"/>
            <w:rtl/>
            <w:lang w:bidi="fa-IR"/>
            <w:rPrChange w:id="555" w:author="Microsoft account" w:date="2025-09-11T09:54:00Z">
              <w:rPr>
                <w:rtl/>
                <w:lang w:bidi="fa-IR"/>
              </w:rPr>
            </w:rPrChange>
          </w:rPr>
          <w:t>خودت هم م</w:t>
        </w:r>
        <w:r w:rsidRPr="00186BA3">
          <w:rPr>
            <w:rFonts w:hint="cs"/>
            <w:sz w:val="18"/>
            <w:szCs w:val="18"/>
            <w:rtl/>
            <w:lang w:bidi="fa-IR"/>
            <w:rPrChange w:id="556" w:author="Microsoft account" w:date="2025-09-11T09:54:00Z">
              <w:rPr>
                <w:rFonts w:hint="cs"/>
                <w:rtl/>
                <w:lang w:bidi="fa-IR"/>
              </w:rPr>
            </w:rPrChange>
          </w:rPr>
          <w:t>ی‌</w:t>
        </w:r>
        <w:r w:rsidRPr="00186BA3">
          <w:rPr>
            <w:rFonts w:hint="eastAsia"/>
            <w:sz w:val="18"/>
            <w:szCs w:val="18"/>
            <w:rtl/>
            <w:lang w:bidi="fa-IR"/>
            <w:rPrChange w:id="557" w:author="Microsoft account" w:date="2025-09-11T09:54:00Z">
              <w:rPr>
                <w:rFonts w:hint="eastAsia"/>
                <w:rtl/>
                <w:lang w:bidi="fa-IR"/>
              </w:rPr>
            </w:rPrChange>
          </w:rPr>
          <w:t>تون</w:t>
        </w:r>
        <w:r w:rsidRPr="00186BA3">
          <w:rPr>
            <w:rFonts w:hint="cs"/>
            <w:sz w:val="18"/>
            <w:szCs w:val="18"/>
            <w:rtl/>
            <w:lang w:bidi="fa-IR"/>
            <w:rPrChange w:id="558" w:author="Microsoft account" w:date="2025-09-11T09:54:00Z">
              <w:rPr>
                <w:rFonts w:hint="cs"/>
                <w:rtl/>
                <w:lang w:bidi="fa-IR"/>
              </w:rPr>
            </w:rPrChange>
          </w:rPr>
          <w:t>ی</w:t>
        </w:r>
        <w:r w:rsidRPr="00186BA3">
          <w:rPr>
            <w:sz w:val="18"/>
            <w:szCs w:val="18"/>
            <w:rtl/>
            <w:lang w:bidi="fa-IR"/>
            <w:rPrChange w:id="559" w:author="Microsoft account" w:date="2025-09-11T09:54:00Z">
              <w:rPr>
                <w:rtl/>
                <w:lang w:bidi="fa-IR"/>
              </w:rPr>
            </w:rPrChange>
          </w:rPr>
          <w:t xml:space="preserve"> </w:t>
        </w:r>
        <w:r w:rsidRPr="00186BA3">
          <w:rPr>
            <w:rFonts w:hint="eastAsia"/>
            <w:sz w:val="18"/>
            <w:szCs w:val="18"/>
            <w:rtl/>
            <w:lang w:bidi="fa-IR"/>
            <w:rPrChange w:id="560" w:author="Microsoft account" w:date="2025-09-11T09:54:00Z">
              <w:rPr>
                <w:rFonts w:hint="eastAsia"/>
                <w:rtl/>
                <w:lang w:bidi="fa-IR"/>
              </w:rPr>
            </w:rPrChange>
          </w:rPr>
          <w:t>تو</w:t>
        </w:r>
        <w:r w:rsidRPr="00186BA3">
          <w:rPr>
            <w:rFonts w:hint="cs"/>
            <w:sz w:val="18"/>
            <w:szCs w:val="18"/>
            <w:rtl/>
            <w:lang w:bidi="fa-IR"/>
            <w:rPrChange w:id="561" w:author="Microsoft account" w:date="2025-09-11T09:54:00Z">
              <w:rPr>
                <w:rFonts w:hint="cs"/>
                <w:rtl/>
                <w:lang w:bidi="fa-IR"/>
              </w:rPr>
            </w:rPrChange>
          </w:rPr>
          <w:t>ی</w:t>
        </w:r>
        <w:r w:rsidRPr="00186BA3">
          <w:rPr>
            <w:sz w:val="18"/>
            <w:szCs w:val="18"/>
            <w:rtl/>
            <w:lang w:bidi="fa-IR"/>
            <w:rPrChange w:id="562" w:author="Microsoft account" w:date="2025-09-11T09:54:00Z">
              <w:rPr>
                <w:rtl/>
                <w:lang w:bidi="fa-IR"/>
              </w:rPr>
            </w:rPrChange>
          </w:rPr>
          <w:t xml:space="preserve"> </w:t>
        </w:r>
        <w:r w:rsidRPr="00186BA3">
          <w:rPr>
            <w:rFonts w:hint="eastAsia"/>
            <w:sz w:val="18"/>
            <w:szCs w:val="18"/>
            <w:rtl/>
            <w:lang w:bidi="fa-IR"/>
            <w:rPrChange w:id="563" w:author="Microsoft account" w:date="2025-09-11T09:54:00Z">
              <w:rPr>
                <w:rFonts w:hint="eastAsia"/>
                <w:rtl/>
                <w:lang w:bidi="fa-IR"/>
              </w:rPr>
            </w:rPrChange>
          </w:rPr>
          <w:t>برنامه</w:t>
        </w:r>
        <w:r w:rsidRPr="00186BA3">
          <w:rPr>
            <w:sz w:val="18"/>
            <w:szCs w:val="18"/>
            <w:rtl/>
            <w:lang w:bidi="fa-IR"/>
            <w:rPrChange w:id="564" w:author="Microsoft account" w:date="2025-09-11T09:54:00Z">
              <w:rPr>
                <w:rtl/>
                <w:lang w:bidi="fa-IR"/>
              </w:rPr>
            </w:rPrChange>
          </w:rPr>
          <w:t xml:space="preserve"> </w:t>
        </w:r>
        <w:r w:rsidRPr="00186BA3">
          <w:rPr>
            <w:rFonts w:hint="eastAsia"/>
            <w:sz w:val="18"/>
            <w:szCs w:val="18"/>
            <w:rtl/>
            <w:lang w:bidi="fa-IR"/>
            <w:rPrChange w:id="565" w:author="Microsoft account" w:date="2025-09-11T09:54:00Z">
              <w:rPr>
                <w:rFonts w:hint="eastAsia"/>
                <w:rtl/>
                <w:lang w:bidi="fa-IR"/>
              </w:rPr>
            </w:rPrChange>
          </w:rPr>
          <w:t>مقدار</w:t>
        </w:r>
        <w:r w:rsidRPr="00186BA3">
          <w:rPr>
            <w:sz w:val="18"/>
            <w:szCs w:val="18"/>
            <w:lang w:bidi="fa-IR"/>
            <w:rPrChange w:id="566" w:author="Microsoft account" w:date="2025-09-11T09:54:00Z">
              <w:rPr>
                <w:lang w:bidi="fa-IR"/>
              </w:rPr>
            </w:rPrChange>
          </w:rPr>
          <w:t xml:space="preserve"> NaN </w:t>
        </w:r>
        <w:r w:rsidRPr="00186BA3">
          <w:rPr>
            <w:sz w:val="18"/>
            <w:szCs w:val="18"/>
            <w:rtl/>
            <w:lang w:bidi="fa-IR"/>
            <w:rPrChange w:id="567" w:author="Microsoft account" w:date="2025-09-11T09:54:00Z">
              <w:rPr>
                <w:rtl/>
                <w:lang w:bidi="fa-IR"/>
              </w:rPr>
            </w:rPrChange>
          </w:rPr>
          <w:t>رو بساز</w:t>
        </w:r>
        <w:r w:rsidRPr="00186BA3">
          <w:rPr>
            <w:rFonts w:hint="cs"/>
            <w:sz w:val="18"/>
            <w:szCs w:val="18"/>
            <w:rtl/>
            <w:lang w:bidi="fa-IR"/>
            <w:rPrChange w:id="568" w:author="Microsoft account" w:date="2025-09-11T09:54:00Z">
              <w:rPr>
                <w:rFonts w:hint="cs"/>
                <w:rtl/>
                <w:lang w:bidi="fa-IR"/>
              </w:rPr>
            </w:rPrChange>
          </w:rPr>
          <w:t>ی</w:t>
        </w:r>
        <w:r w:rsidRPr="00186BA3">
          <w:rPr>
            <w:sz w:val="18"/>
            <w:szCs w:val="18"/>
            <w:lang w:bidi="fa-IR"/>
            <w:rPrChange w:id="569" w:author="Microsoft account" w:date="2025-09-11T09:54:00Z">
              <w:rPr>
                <w:lang w:bidi="fa-IR"/>
              </w:rPr>
            </w:rPrChange>
          </w:rPr>
          <w:t>.</w:t>
        </w:r>
      </w:ins>
    </w:p>
    <w:p w14:paraId="08FC8926" w14:textId="77777777" w:rsidR="00186BA3" w:rsidRPr="00186BA3" w:rsidRDefault="00186BA3">
      <w:pPr>
        <w:spacing w:after="0" w:line="276" w:lineRule="auto"/>
        <w:ind w:left="720"/>
        <w:rPr>
          <w:ins w:id="570" w:author="Microsoft account" w:date="2025-09-11T09:53:00Z"/>
          <w:sz w:val="18"/>
          <w:szCs w:val="18"/>
          <w:rtl/>
          <w:lang w:bidi="fa-IR"/>
          <w:rPrChange w:id="571" w:author="Microsoft account" w:date="2025-09-11T09:54:00Z">
            <w:rPr>
              <w:ins w:id="572" w:author="Microsoft account" w:date="2025-09-11T09:53:00Z"/>
              <w:rtl/>
              <w:lang w:bidi="fa-IR"/>
            </w:rPr>
          </w:rPrChange>
        </w:rPr>
        <w:pPrChange w:id="573"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74" w:author="Microsoft account" w:date="2025-09-11T09:53:00Z"/>
          <w:sz w:val="18"/>
          <w:szCs w:val="18"/>
          <w:rtl/>
          <w:lang w:bidi="fa-IR"/>
          <w:rPrChange w:id="575" w:author="Microsoft account" w:date="2025-09-11T09:54:00Z">
            <w:rPr>
              <w:ins w:id="576" w:author="Microsoft account" w:date="2025-09-11T09:53:00Z"/>
              <w:rtl/>
              <w:lang w:bidi="fa-IR"/>
            </w:rPr>
          </w:rPrChange>
        </w:rPr>
        <w:pPrChange w:id="577" w:author="Microsoft account" w:date="2025-09-11T09:55:00Z">
          <w:pPr>
            <w:spacing w:after="0" w:line="276" w:lineRule="auto"/>
            <w:jc w:val="both"/>
          </w:pPr>
        </w:pPrChange>
      </w:pPr>
      <w:ins w:id="578" w:author="Microsoft account" w:date="2025-09-11T09:53:00Z">
        <w:r w:rsidRPr="00186BA3">
          <w:rPr>
            <w:sz w:val="18"/>
            <w:szCs w:val="18"/>
            <w:rtl/>
            <w:lang w:bidi="fa-IR"/>
            <w:rPrChange w:id="579"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80" w:author="Microsoft account" w:date="2025-09-11T09:53:00Z"/>
          <w:sz w:val="18"/>
          <w:szCs w:val="18"/>
          <w:lang w:bidi="fa-IR"/>
          <w:rPrChange w:id="581" w:author="Microsoft account" w:date="2025-09-11T09:54:00Z">
            <w:rPr>
              <w:ins w:id="582" w:author="Microsoft account" w:date="2025-09-11T09:53:00Z"/>
              <w:lang w:bidi="fa-IR"/>
            </w:rPr>
          </w:rPrChange>
        </w:rPr>
        <w:pPrChange w:id="583" w:author="Microsoft account" w:date="2025-09-11T09:55:00Z">
          <w:pPr>
            <w:spacing w:after="0" w:line="276" w:lineRule="auto"/>
            <w:jc w:val="both"/>
          </w:pPr>
        </w:pPrChange>
      </w:pPr>
      <w:ins w:id="584" w:author="Microsoft account" w:date="2025-09-11T09:53:00Z">
        <w:r w:rsidRPr="00186BA3">
          <w:rPr>
            <w:sz w:val="18"/>
            <w:szCs w:val="18"/>
            <w:lang w:bidi="fa-IR"/>
            <w:rPrChange w:id="585"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86" w:author="Microsoft account" w:date="2025-09-11T09:53:00Z"/>
          <w:sz w:val="18"/>
          <w:szCs w:val="18"/>
          <w:lang w:bidi="fa-IR"/>
          <w:rPrChange w:id="587" w:author="Microsoft account" w:date="2025-09-11T09:54:00Z">
            <w:rPr>
              <w:ins w:id="588" w:author="Microsoft account" w:date="2025-09-11T09:53:00Z"/>
              <w:lang w:bidi="fa-IR"/>
            </w:rPr>
          </w:rPrChange>
        </w:rPr>
        <w:pPrChange w:id="589" w:author="Microsoft account" w:date="2025-09-11T09:55:00Z">
          <w:pPr>
            <w:spacing w:after="0" w:line="276" w:lineRule="auto"/>
            <w:jc w:val="both"/>
          </w:pPr>
        </w:pPrChange>
      </w:pPr>
      <w:ins w:id="590" w:author="Microsoft account" w:date="2025-09-11T09:53:00Z">
        <w:r w:rsidRPr="00186BA3">
          <w:rPr>
            <w:sz w:val="18"/>
            <w:szCs w:val="18"/>
            <w:lang w:bidi="fa-IR"/>
            <w:rPrChange w:id="591"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92" w:author="Microsoft account" w:date="2025-09-11T09:53:00Z"/>
          <w:sz w:val="18"/>
          <w:szCs w:val="18"/>
          <w:lang w:bidi="fa-IR"/>
          <w:rPrChange w:id="593" w:author="Microsoft account" w:date="2025-09-11T09:54:00Z">
            <w:rPr>
              <w:ins w:id="594" w:author="Microsoft account" w:date="2025-09-11T09:53:00Z"/>
              <w:lang w:bidi="fa-IR"/>
            </w:rPr>
          </w:rPrChange>
        </w:rPr>
        <w:pPrChange w:id="595"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96" w:author="Microsoft account" w:date="2025-09-11T09:53:00Z"/>
          <w:sz w:val="18"/>
          <w:szCs w:val="18"/>
          <w:lang w:bidi="fa-IR"/>
          <w:rPrChange w:id="597" w:author="Microsoft account" w:date="2025-09-11T09:54:00Z">
            <w:rPr>
              <w:ins w:id="598" w:author="Microsoft account" w:date="2025-09-11T09:53:00Z"/>
              <w:lang w:bidi="fa-IR"/>
            </w:rPr>
          </w:rPrChange>
        </w:rPr>
        <w:pPrChange w:id="599" w:author="Microsoft account" w:date="2025-09-11T09:55:00Z">
          <w:pPr>
            <w:spacing w:after="0" w:line="276" w:lineRule="auto"/>
            <w:jc w:val="both"/>
          </w:pPr>
        </w:pPrChange>
      </w:pPr>
      <w:ins w:id="600" w:author="Microsoft account" w:date="2025-09-11T09:53:00Z">
        <w:r w:rsidRPr="00186BA3">
          <w:rPr>
            <w:sz w:val="18"/>
            <w:szCs w:val="18"/>
            <w:lang w:bidi="fa-IR"/>
            <w:rPrChange w:id="601" w:author="Microsoft account" w:date="2025-09-11T09:54:00Z">
              <w:rPr>
                <w:lang w:bidi="fa-IR"/>
              </w:rPr>
            </w:rPrChange>
          </w:rPr>
          <w:t>x = math.nan</w:t>
        </w:r>
        <w:r w:rsidRPr="00186BA3">
          <w:rPr>
            <w:sz w:val="18"/>
            <w:szCs w:val="18"/>
            <w:rtl/>
            <w:lang w:bidi="fa-IR"/>
            <w:rPrChange w:id="602" w:author="Microsoft account" w:date="2025-09-11T09:54:00Z">
              <w:rPr>
                <w:rtl/>
                <w:lang w:bidi="fa-IR"/>
              </w:rPr>
            </w:rPrChange>
          </w:rPr>
          <w:t xml:space="preserve">   # با ماژول </w:t>
        </w:r>
        <w:r w:rsidRPr="00186BA3">
          <w:rPr>
            <w:sz w:val="18"/>
            <w:szCs w:val="18"/>
            <w:lang w:bidi="fa-IR"/>
            <w:rPrChange w:id="603"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604" w:author="Microsoft account" w:date="2025-09-11T09:53:00Z"/>
          <w:sz w:val="18"/>
          <w:szCs w:val="18"/>
          <w:lang w:bidi="fa-IR"/>
          <w:rPrChange w:id="605" w:author="Microsoft account" w:date="2025-09-11T09:54:00Z">
            <w:rPr>
              <w:ins w:id="606" w:author="Microsoft account" w:date="2025-09-11T09:53:00Z"/>
              <w:lang w:bidi="fa-IR"/>
            </w:rPr>
          </w:rPrChange>
        </w:rPr>
        <w:pPrChange w:id="607" w:author="Microsoft account" w:date="2025-09-11T09:55:00Z">
          <w:pPr>
            <w:spacing w:after="0" w:line="276" w:lineRule="auto"/>
            <w:jc w:val="both"/>
          </w:pPr>
        </w:pPrChange>
      </w:pPr>
      <w:ins w:id="608" w:author="Microsoft account" w:date="2025-09-11T09:53:00Z">
        <w:r w:rsidRPr="00186BA3">
          <w:rPr>
            <w:sz w:val="18"/>
            <w:szCs w:val="18"/>
            <w:lang w:bidi="fa-IR"/>
            <w:rPrChange w:id="609" w:author="Microsoft account" w:date="2025-09-11T09:54:00Z">
              <w:rPr>
                <w:lang w:bidi="fa-IR"/>
              </w:rPr>
            </w:rPrChange>
          </w:rPr>
          <w:t>y = np.nan</w:t>
        </w:r>
        <w:r w:rsidRPr="00186BA3">
          <w:rPr>
            <w:sz w:val="18"/>
            <w:szCs w:val="18"/>
            <w:rtl/>
            <w:lang w:bidi="fa-IR"/>
            <w:rPrChange w:id="610" w:author="Microsoft account" w:date="2025-09-11T09:54:00Z">
              <w:rPr>
                <w:rtl/>
                <w:lang w:bidi="fa-IR"/>
              </w:rPr>
            </w:rPrChange>
          </w:rPr>
          <w:t xml:space="preserve">     # با ماژول </w:t>
        </w:r>
        <w:r w:rsidRPr="00186BA3">
          <w:rPr>
            <w:sz w:val="18"/>
            <w:szCs w:val="18"/>
            <w:lang w:bidi="fa-IR"/>
            <w:rPrChange w:id="611"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612" w:author="Microsoft account" w:date="2025-09-11T09:53:00Z"/>
          <w:sz w:val="18"/>
          <w:szCs w:val="18"/>
          <w:lang w:bidi="fa-IR"/>
          <w:rPrChange w:id="613" w:author="Microsoft account" w:date="2025-09-11T09:54:00Z">
            <w:rPr>
              <w:ins w:id="614" w:author="Microsoft account" w:date="2025-09-11T09:53:00Z"/>
              <w:lang w:bidi="fa-IR"/>
            </w:rPr>
          </w:rPrChange>
        </w:rPr>
        <w:pPrChange w:id="615"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616" w:author="Microsoft account" w:date="2025-09-11T09:52:00Z"/>
          <w:sz w:val="18"/>
          <w:szCs w:val="18"/>
          <w:rtl/>
          <w:lang w:bidi="fa-IR"/>
          <w:rPrChange w:id="617" w:author="Microsoft account" w:date="2025-09-11T09:54:00Z">
            <w:rPr>
              <w:ins w:id="618" w:author="Microsoft account" w:date="2025-09-11T09:52:00Z"/>
              <w:rtl/>
              <w:lang w:bidi="fa-IR"/>
            </w:rPr>
          </w:rPrChange>
        </w:rPr>
        <w:pPrChange w:id="619" w:author="Microsoft account" w:date="2025-09-11T09:55:00Z">
          <w:pPr>
            <w:spacing w:after="0" w:line="276" w:lineRule="auto"/>
            <w:jc w:val="both"/>
          </w:pPr>
        </w:pPrChange>
      </w:pPr>
      <w:ins w:id="620" w:author="Microsoft account" w:date="2025-09-11T09:53:00Z">
        <w:r w:rsidRPr="00186BA3">
          <w:rPr>
            <w:sz w:val="18"/>
            <w:szCs w:val="18"/>
            <w:lang w:bidi="fa-IR"/>
            <w:rPrChange w:id="621" w:author="Microsoft account" w:date="2025-09-11T09:54:00Z">
              <w:rPr>
                <w:lang w:bidi="fa-IR"/>
              </w:rPr>
            </w:rPrChange>
          </w:rPr>
          <w:t>print(x, y)</w:t>
        </w:r>
        <w:r w:rsidRPr="00186BA3">
          <w:rPr>
            <w:sz w:val="18"/>
            <w:szCs w:val="18"/>
            <w:rtl/>
            <w:lang w:bidi="fa-IR"/>
            <w:rPrChange w:id="622" w:author="Microsoft account" w:date="2025-09-11T09:54:00Z">
              <w:rPr>
                <w:rtl/>
                <w:lang w:bidi="fa-IR"/>
              </w:rPr>
            </w:rPrChange>
          </w:rPr>
          <w:t xml:space="preserve">    # هردو </w:t>
        </w:r>
        <w:r w:rsidRPr="00186BA3">
          <w:rPr>
            <w:sz w:val="18"/>
            <w:szCs w:val="18"/>
            <w:lang w:bidi="fa-IR"/>
            <w:rPrChange w:id="623" w:author="Microsoft account" w:date="2025-09-11T09:54:00Z">
              <w:rPr>
                <w:lang w:bidi="fa-IR"/>
              </w:rPr>
            </w:rPrChange>
          </w:rPr>
          <w:t>NaN</w:t>
        </w:r>
        <w:r w:rsidRPr="00186BA3">
          <w:rPr>
            <w:sz w:val="18"/>
            <w:szCs w:val="18"/>
            <w:rtl/>
            <w:lang w:bidi="fa-IR"/>
            <w:rPrChange w:id="624" w:author="Microsoft account" w:date="2025-09-11T09:54:00Z">
              <w:rPr>
                <w:rtl/>
                <w:lang w:bidi="fa-IR"/>
              </w:rPr>
            </w:rPrChange>
          </w:rPr>
          <w:t xml:space="preserve"> نشون م</w:t>
        </w:r>
        <w:r w:rsidRPr="00186BA3">
          <w:rPr>
            <w:rFonts w:hint="cs"/>
            <w:sz w:val="18"/>
            <w:szCs w:val="18"/>
            <w:rtl/>
            <w:lang w:bidi="fa-IR"/>
            <w:rPrChange w:id="625" w:author="Microsoft account" w:date="2025-09-11T09:54:00Z">
              <w:rPr>
                <w:rFonts w:hint="cs"/>
                <w:rtl/>
                <w:lang w:bidi="fa-IR"/>
              </w:rPr>
            </w:rPrChange>
          </w:rPr>
          <w:t>ی</w:t>
        </w:r>
        <w:r w:rsidRPr="00186BA3">
          <w:rPr>
            <w:rFonts w:hint="eastAsia"/>
            <w:sz w:val="18"/>
            <w:szCs w:val="18"/>
            <w:rtl/>
            <w:lang w:bidi="fa-IR"/>
            <w:rPrChange w:id="626"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627" w:author="Microsoft account" w:date="2025-09-11T09:55:00Z"/>
          <w:sz w:val="18"/>
          <w:szCs w:val="18"/>
          <w:rtl/>
          <w:lang w:bidi="fa-IR"/>
          <w:rPrChange w:id="628" w:author="Microsoft account" w:date="2025-09-11T09:56:00Z">
            <w:rPr>
              <w:ins w:id="629" w:author="Microsoft account" w:date="2025-09-11T09:55:00Z"/>
              <w:rtl/>
              <w:lang w:bidi="fa-IR"/>
            </w:rPr>
          </w:rPrChange>
        </w:rPr>
        <w:pPrChange w:id="630" w:author="Microsoft account" w:date="2025-09-11T09:52:00Z">
          <w:pPr>
            <w:spacing w:after="0" w:line="276" w:lineRule="auto"/>
            <w:jc w:val="both"/>
          </w:pPr>
        </w:pPrChange>
      </w:pPr>
      <w:ins w:id="631" w:author="Microsoft account" w:date="2025-09-11T09:56:00Z">
        <w:r w:rsidRPr="002B0B06">
          <w:rPr>
            <w:sz w:val="18"/>
            <w:szCs w:val="18"/>
            <w:rtl/>
            <w:lang w:bidi="fa-IR"/>
            <w:rPrChange w:id="632" w:author="Microsoft account" w:date="2025-09-11T09:56:00Z">
              <w:rPr>
                <w:rtl/>
                <w:lang w:bidi="fa-IR"/>
              </w:rPr>
            </w:rPrChange>
          </w:rPr>
          <w:t>دل</w:t>
        </w:r>
        <w:r w:rsidRPr="002B0B06">
          <w:rPr>
            <w:rFonts w:hint="cs"/>
            <w:sz w:val="18"/>
            <w:szCs w:val="18"/>
            <w:rtl/>
            <w:lang w:bidi="fa-IR"/>
            <w:rPrChange w:id="633" w:author="Microsoft account" w:date="2025-09-11T09:56:00Z">
              <w:rPr>
                <w:rFonts w:hint="cs"/>
                <w:rtl/>
                <w:lang w:bidi="fa-IR"/>
              </w:rPr>
            </w:rPrChange>
          </w:rPr>
          <w:t>ی</w:t>
        </w:r>
        <w:r w:rsidRPr="002B0B06">
          <w:rPr>
            <w:rFonts w:hint="eastAsia"/>
            <w:sz w:val="18"/>
            <w:szCs w:val="18"/>
            <w:rtl/>
            <w:lang w:bidi="fa-IR"/>
            <w:rPrChange w:id="634" w:author="Microsoft account" w:date="2025-09-11T09:56:00Z">
              <w:rPr>
                <w:rFonts w:hint="eastAsia"/>
                <w:rtl/>
                <w:lang w:bidi="fa-IR"/>
              </w:rPr>
            </w:rPrChange>
          </w:rPr>
          <w:t>لش</w:t>
        </w:r>
        <w:r w:rsidRPr="002B0B06">
          <w:rPr>
            <w:sz w:val="18"/>
            <w:szCs w:val="18"/>
            <w:rtl/>
            <w:lang w:bidi="fa-IR"/>
            <w:rPrChange w:id="635" w:author="Microsoft account" w:date="2025-09-11T09:56:00Z">
              <w:rPr>
                <w:rtl/>
                <w:lang w:bidi="fa-IR"/>
              </w:rPr>
            </w:rPrChange>
          </w:rPr>
          <w:t xml:space="preserve"> ا</w:t>
        </w:r>
        <w:r w:rsidRPr="002B0B06">
          <w:rPr>
            <w:rFonts w:hint="cs"/>
            <w:sz w:val="18"/>
            <w:szCs w:val="18"/>
            <w:rtl/>
            <w:lang w:bidi="fa-IR"/>
            <w:rPrChange w:id="636" w:author="Microsoft account" w:date="2025-09-11T09:56:00Z">
              <w:rPr>
                <w:rFonts w:hint="cs"/>
                <w:rtl/>
                <w:lang w:bidi="fa-IR"/>
              </w:rPr>
            </w:rPrChange>
          </w:rPr>
          <w:t>ی</w:t>
        </w:r>
        <w:r w:rsidRPr="002B0B06">
          <w:rPr>
            <w:rFonts w:hint="eastAsia"/>
            <w:sz w:val="18"/>
            <w:szCs w:val="18"/>
            <w:rtl/>
            <w:lang w:bidi="fa-IR"/>
            <w:rPrChange w:id="637" w:author="Microsoft account" w:date="2025-09-11T09:56:00Z">
              <w:rPr>
                <w:rFonts w:hint="eastAsia"/>
                <w:rtl/>
                <w:lang w:bidi="fa-IR"/>
              </w:rPr>
            </w:rPrChange>
          </w:rPr>
          <w:t>نه</w:t>
        </w:r>
        <w:r w:rsidRPr="002B0B06">
          <w:rPr>
            <w:sz w:val="18"/>
            <w:szCs w:val="18"/>
            <w:rtl/>
            <w:lang w:bidi="fa-IR"/>
            <w:rPrChange w:id="638" w:author="Microsoft account" w:date="2025-09-11T09:56:00Z">
              <w:rPr>
                <w:rtl/>
                <w:lang w:bidi="fa-IR"/>
              </w:rPr>
            </w:rPrChange>
          </w:rPr>
          <w:t xml:space="preserve"> که تو</w:t>
        </w:r>
        <w:r w:rsidRPr="002B0B06">
          <w:rPr>
            <w:rFonts w:hint="cs"/>
            <w:sz w:val="18"/>
            <w:szCs w:val="18"/>
            <w:rtl/>
            <w:lang w:bidi="fa-IR"/>
            <w:rPrChange w:id="639" w:author="Microsoft account" w:date="2025-09-11T09:56:00Z">
              <w:rPr>
                <w:rFonts w:hint="cs"/>
                <w:rtl/>
                <w:lang w:bidi="fa-IR"/>
              </w:rPr>
            </w:rPrChange>
          </w:rPr>
          <w:t>ی</w:t>
        </w:r>
        <w:r w:rsidRPr="002B0B06">
          <w:rPr>
            <w:sz w:val="18"/>
            <w:szCs w:val="18"/>
            <w:rtl/>
            <w:lang w:bidi="fa-IR"/>
            <w:rPrChange w:id="640" w:author="Microsoft account" w:date="2025-09-11T09:56:00Z">
              <w:rPr>
                <w:rtl/>
                <w:lang w:bidi="fa-IR"/>
              </w:rPr>
            </w:rPrChange>
          </w:rPr>
          <w:t xml:space="preserve"> استاندارد </w:t>
        </w:r>
        <w:r w:rsidRPr="002B0B06">
          <w:rPr>
            <w:sz w:val="18"/>
            <w:szCs w:val="18"/>
            <w:lang w:bidi="fa-IR"/>
            <w:rPrChange w:id="641" w:author="Microsoft account" w:date="2025-09-11T09:56:00Z">
              <w:rPr>
                <w:lang w:bidi="fa-IR"/>
              </w:rPr>
            </w:rPrChange>
          </w:rPr>
          <w:t>IEEE 754</w:t>
        </w:r>
        <w:r w:rsidRPr="002B0B06">
          <w:rPr>
            <w:sz w:val="18"/>
            <w:szCs w:val="18"/>
            <w:rtl/>
            <w:lang w:bidi="fa-IR"/>
            <w:rPrChange w:id="642" w:author="Microsoft account" w:date="2025-09-11T09:56:00Z">
              <w:rPr>
                <w:rtl/>
                <w:lang w:bidi="fa-IR"/>
              </w:rPr>
            </w:rPrChange>
          </w:rPr>
          <w:t xml:space="preserve"> (که مبنا</w:t>
        </w:r>
        <w:r w:rsidRPr="002B0B06">
          <w:rPr>
            <w:rFonts w:hint="cs"/>
            <w:sz w:val="18"/>
            <w:szCs w:val="18"/>
            <w:rtl/>
            <w:lang w:bidi="fa-IR"/>
            <w:rPrChange w:id="643" w:author="Microsoft account" w:date="2025-09-11T09:56:00Z">
              <w:rPr>
                <w:rFonts w:hint="cs"/>
                <w:rtl/>
                <w:lang w:bidi="fa-IR"/>
              </w:rPr>
            </w:rPrChange>
          </w:rPr>
          <w:t>ی</w:t>
        </w:r>
        <w:r w:rsidRPr="002B0B06">
          <w:rPr>
            <w:sz w:val="18"/>
            <w:szCs w:val="18"/>
            <w:rtl/>
            <w:lang w:bidi="fa-IR"/>
            <w:rPrChange w:id="644" w:author="Microsoft account" w:date="2025-09-11T09:56:00Z">
              <w:rPr>
                <w:rtl/>
                <w:lang w:bidi="fa-IR"/>
              </w:rPr>
            </w:rPrChange>
          </w:rPr>
          <w:t xml:space="preserve"> ذخ</w:t>
        </w:r>
        <w:r w:rsidRPr="002B0B06">
          <w:rPr>
            <w:rFonts w:hint="cs"/>
            <w:sz w:val="18"/>
            <w:szCs w:val="18"/>
            <w:rtl/>
            <w:lang w:bidi="fa-IR"/>
            <w:rPrChange w:id="645" w:author="Microsoft account" w:date="2025-09-11T09:56:00Z">
              <w:rPr>
                <w:rFonts w:hint="cs"/>
                <w:rtl/>
                <w:lang w:bidi="fa-IR"/>
              </w:rPr>
            </w:rPrChange>
          </w:rPr>
          <w:t>ی</w:t>
        </w:r>
        <w:r w:rsidRPr="002B0B06">
          <w:rPr>
            <w:rFonts w:hint="eastAsia"/>
            <w:sz w:val="18"/>
            <w:szCs w:val="18"/>
            <w:rtl/>
            <w:lang w:bidi="fa-IR"/>
            <w:rPrChange w:id="646" w:author="Microsoft account" w:date="2025-09-11T09:56:00Z">
              <w:rPr>
                <w:rFonts w:hint="eastAsia"/>
                <w:rtl/>
                <w:lang w:bidi="fa-IR"/>
              </w:rPr>
            </w:rPrChange>
          </w:rPr>
          <w:t>ره‌ساز</w:t>
        </w:r>
        <w:r w:rsidRPr="002B0B06">
          <w:rPr>
            <w:rFonts w:hint="cs"/>
            <w:sz w:val="18"/>
            <w:szCs w:val="18"/>
            <w:rtl/>
            <w:lang w:bidi="fa-IR"/>
            <w:rPrChange w:id="647" w:author="Microsoft account" w:date="2025-09-11T09:56:00Z">
              <w:rPr>
                <w:rFonts w:hint="cs"/>
                <w:rtl/>
                <w:lang w:bidi="fa-IR"/>
              </w:rPr>
            </w:rPrChange>
          </w:rPr>
          <w:t>ی</w:t>
        </w:r>
        <w:r w:rsidRPr="002B0B06">
          <w:rPr>
            <w:sz w:val="18"/>
            <w:szCs w:val="18"/>
            <w:rtl/>
            <w:lang w:bidi="fa-IR"/>
            <w:rPrChange w:id="648" w:author="Microsoft account" w:date="2025-09-11T09:56:00Z">
              <w:rPr>
                <w:rtl/>
                <w:lang w:bidi="fa-IR"/>
              </w:rPr>
            </w:rPrChange>
          </w:rPr>
          <w:t xml:space="preserve"> اعداد اعشار</w:t>
        </w:r>
        <w:r w:rsidRPr="002B0B06">
          <w:rPr>
            <w:rFonts w:hint="cs"/>
            <w:sz w:val="18"/>
            <w:szCs w:val="18"/>
            <w:rtl/>
            <w:lang w:bidi="fa-IR"/>
            <w:rPrChange w:id="649" w:author="Microsoft account" w:date="2025-09-11T09:56:00Z">
              <w:rPr>
                <w:rFonts w:hint="cs"/>
                <w:rtl/>
                <w:lang w:bidi="fa-IR"/>
              </w:rPr>
            </w:rPrChange>
          </w:rPr>
          <w:t>ی</w:t>
        </w:r>
        <w:r w:rsidRPr="002B0B06">
          <w:rPr>
            <w:sz w:val="18"/>
            <w:szCs w:val="18"/>
            <w:rtl/>
            <w:lang w:bidi="fa-IR"/>
            <w:rPrChange w:id="650" w:author="Microsoft account" w:date="2025-09-11T09:56:00Z">
              <w:rPr>
                <w:rtl/>
                <w:lang w:bidi="fa-IR"/>
              </w:rPr>
            </w:rPrChange>
          </w:rPr>
          <w:t xml:space="preserve"> در کامپ</w:t>
        </w:r>
        <w:r w:rsidRPr="002B0B06">
          <w:rPr>
            <w:rFonts w:hint="cs"/>
            <w:sz w:val="18"/>
            <w:szCs w:val="18"/>
            <w:rtl/>
            <w:lang w:bidi="fa-IR"/>
            <w:rPrChange w:id="651" w:author="Microsoft account" w:date="2025-09-11T09:56:00Z">
              <w:rPr>
                <w:rFonts w:hint="cs"/>
                <w:rtl/>
                <w:lang w:bidi="fa-IR"/>
              </w:rPr>
            </w:rPrChange>
          </w:rPr>
          <w:t>ی</w:t>
        </w:r>
        <w:r w:rsidRPr="002B0B06">
          <w:rPr>
            <w:rFonts w:hint="eastAsia"/>
            <w:sz w:val="18"/>
            <w:szCs w:val="18"/>
            <w:rtl/>
            <w:lang w:bidi="fa-IR"/>
            <w:rPrChange w:id="652" w:author="Microsoft account" w:date="2025-09-11T09:56:00Z">
              <w:rPr>
                <w:rFonts w:hint="eastAsia"/>
                <w:rtl/>
                <w:lang w:bidi="fa-IR"/>
              </w:rPr>
            </w:rPrChange>
          </w:rPr>
          <w:t>وتره</w:t>
        </w:r>
        <w:r w:rsidRPr="002B0B06">
          <w:rPr>
            <w:sz w:val="18"/>
            <w:szCs w:val="18"/>
            <w:rtl/>
            <w:lang w:bidi="fa-IR"/>
            <w:rPrChange w:id="653" w:author="Microsoft account" w:date="2025-09-11T09:56:00Z">
              <w:rPr>
                <w:rtl/>
                <w:lang w:bidi="fa-IR"/>
              </w:rPr>
            </w:rPrChange>
          </w:rPr>
          <w:t xml:space="preserve">)، مقدار </w:t>
        </w:r>
        <w:r w:rsidRPr="002B0B06">
          <w:rPr>
            <w:sz w:val="18"/>
            <w:szCs w:val="18"/>
            <w:lang w:bidi="fa-IR"/>
            <w:rPrChange w:id="654" w:author="Microsoft account" w:date="2025-09-11T09:56:00Z">
              <w:rPr>
                <w:lang w:bidi="fa-IR"/>
              </w:rPr>
            </w:rPrChange>
          </w:rPr>
          <w:t>NaN</w:t>
        </w:r>
        <w:r w:rsidRPr="002B0B06">
          <w:rPr>
            <w:sz w:val="18"/>
            <w:szCs w:val="18"/>
            <w:rtl/>
            <w:lang w:bidi="fa-IR"/>
            <w:rPrChange w:id="655" w:author="Microsoft account" w:date="2025-09-11T09:56:00Z">
              <w:rPr>
                <w:rtl/>
                <w:lang w:bidi="fa-IR"/>
              </w:rPr>
            </w:rPrChange>
          </w:rPr>
          <w:t xml:space="preserve"> به عنوان </w:t>
        </w:r>
        <w:r w:rsidRPr="002B0B06">
          <w:rPr>
            <w:rFonts w:hint="cs"/>
            <w:sz w:val="18"/>
            <w:szCs w:val="18"/>
            <w:rtl/>
            <w:lang w:bidi="fa-IR"/>
            <w:rPrChange w:id="656" w:author="Microsoft account" w:date="2025-09-11T09:56:00Z">
              <w:rPr>
                <w:rFonts w:hint="cs"/>
                <w:rtl/>
                <w:lang w:bidi="fa-IR"/>
              </w:rPr>
            </w:rPrChange>
          </w:rPr>
          <w:t>ی</w:t>
        </w:r>
        <w:r w:rsidRPr="002B0B06">
          <w:rPr>
            <w:rFonts w:hint="eastAsia"/>
            <w:sz w:val="18"/>
            <w:szCs w:val="18"/>
            <w:rtl/>
            <w:lang w:bidi="fa-IR"/>
            <w:rPrChange w:id="657" w:author="Microsoft account" w:date="2025-09-11T09:56:00Z">
              <w:rPr>
                <w:rFonts w:hint="eastAsia"/>
                <w:rtl/>
                <w:lang w:bidi="fa-IR"/>
              </w:rPr>
            </w:rPrChange>
          </w:rPr>
          <w:t>ک</w:t>
        </w:r>
        <w:r w:rsidRPr="002B0B06">
          <w:rPr>
            <w:sz w:val="18"/>
            <w:szCs w:val="18"/>
            <w:rtl/>
            <w:lang w:bidi="fa-IR"/>
            <w:rPrChange w:id="658" w:author="Microsoft account" w:date="2025-09-11T09:56:00Z">
              <w:rPr>
                <w:rtl/>
                <w:lang w:bidi="fa-IR"/>
              </w:rPr>
            </w:rPrChange>
          </w:rPr>
          <w:t xml:space="preserve"> مقدار خاص از نوع </w:t>
        </w:r>
        <w:r w:rsidRPr="002B0B06">
          <w:rPr>
            <w:sz w:val="18"/>
            <w:szCs w:val="18"/>
            <w:lang w:bidi="fa-IR"/>
            <w:rPrChange w:id="659" w:author="Microsoft account" w:date="2025-09-11T09:56:00Z">
              <w:rPr>
                <w:lang w:bidi="fa-IR"/>
              </w:rPr>
            </w:rPrChange>
          </w:rPr>
          <w:t>float</w:t>
        </w:r>
        <w:r w:rsidRPr="002B0B06">
          <w:rPr>
            <w:sz w:val="18"/>
            <w:szCs w:val="18"/>
            <w:rtl/>
            <w:lang w:bidi="fa-IR"/>
            <w:rPrChange w:id="660" w:author="Microsoft account" w:date="2025-09-11T09:56:00Z">
              <w:rPr>
                <w:rtl/>
                <w:lang w:bidi="fa-IR"/>
              </w:rPr>
            </w:rPrChange>
          </w:rPr>
          <w:t xml:space="preserve"> تعر</w:t>
        </w:r>
        <w:r w:rsidRPr="002B0B06">
          <w:rPr>
            <w:rFonts w:hint="cs"/>
            <w:sz w:val="18"/>
            <w:szCs w:val="18"/>
            <w:rtl/>
            <w:lang w:bidi="fa-IR"/>
            <w:rPrChange w:id="661" w:author="Microsoft account" w:date="2025-09-11T09:56:00Z">
              <w:rPr>
                <w:rFonts w:hint="cs"/>
                <w:rtl/>
                <w:lang w:bidi="fa-IR"/>
              </w:rPr>
            </w:rPrChange>
          </w:rPr>
          <w:t>ی</w:t>
        </w:r>
        <w:r w:rsidRPr="002B0B06">
          <w:rPr>
            <w:rFonts w:hint="eastAsia"/>
            <w:sz w:val="18"/>
            <w:szCs w:val="18"/>
            <w:rtl/>
            <w:lang w:bidi="fa-IR"/>
            <w:rPrChange w:id="662" w:author="Microsoft account" w:date="2025-09-11T09:56:00Z">
              <w:rPr>
                <w:rFonts w:hint="eastAsia"/>
                <w:rtl/>
                <w:lang w:bidi="fa-IR"/>
              </w:rPr>
            </w:rPrChange>
          </w:rPr>
          <w:t>ف</w:t>
        </w:r>
        <w:r w:rsidRPr="002B0B06">
          <w:rPr>
            <w:sz w:val="18"/>
            <w:szCs w:val="18"/>
            <w:rtl/>
            <w:lang w:bidi="fa-IR"/>
            <w:rPrChange w:id="663"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664" w:author="Microsoft account" w:date="2025-09-10T10:13:00Z"/>
          <w:rtl/>
          <w:lang w:bidi="fa-IR"/>
        </w:rPr>
        <w:pPrChange w:id="665" w:author="Microsoft account" w:date="2025-09-11T09:55:00Z">
          <w:pPr>
            <w:spacing w:after="0" w:line="276" w:lineRule="auto"/>
            <w:jc w:val="both"/>
          </w:pPr>
        </w:pPrChange>
      </w:pPr>
      <w:ins w:id="666" w:author="Microsoft account" w:date="2025-09-11T09:52:00Z">
        <w:r>
          <w:rPr>
            <w:rFonts w:hint="cs"/>
            <w:rtl/>
            <w:lang w:bidi="fa-IR"/>
          </w:rPr>
          <w:t>)</w:t>
        </w:r>
      </w:ins>
    </w:p>
    <w:p w14:paraId="4436BC26" w14:textId="77777777" w:rsidR="00296D20" w:rsidRDefault="00296D20">
      <w:pPr>
        <w:spacing w:after="0" w:line="276" w:lineRule="auto"/>
        <w:jc w:val="both"/>
        <w:rPr>
          <w:ins w:id="667" w:author="Microsoft account" w:date="2025-09-10T10:13:00Z"/>
          <w:rtl/>
          <w:lang w:bidi="fa-IR"/>
        </w:rPr>
        <w:pPrChange w:id="668" w:author="Microsoft account" w:date="2025-09-10T10:13:00Z">
          <w:pPr>
            <w:spacing w:after="0" w:line="276" w:lineRule="auto"/>
            <w:jc w:val="both"/>
          </w:pPr>
        </w:pPrChange>
      </w:pPr>
    </w:p>
    <w:p w14:paraId="6DF33EFB" w14:textId="79858070" w:rsidR="00296D20" w:rsidRDefault="00296D20">
      <w:pPr>
        <w:spacing w:after="0" w:line="276" w:lineRule="auto"/>
        <w:jc w:val="both"/>
        <w:rPr>
          <w:ins w:id="669" w:author="Microsoft account" w:date="2025-09-10T10:37:00Z"/>
          <w:rtl/>
          <w:lang w:bidi="fa-IR"/>
        </w:rPr>
        <w:pPrChange w:id="670" w:author="Microsoft account" w:date="2025-09-10T10:13:00Z">
          <w:pPr>
            <w:spacing w:after="0" w:line="276" w:lineRule="auto"/>
            <w:jc w:val="both"/>
          </w:pPr>
        </w:pPrChange>
      </w:pPr>
      <w:ins w:id="671" w:author="Microsoft account" w:date="2025-09-10T10:13:00Z">
        <w:r>
          <w:rPr>
            <w:rFonts w:hint="cs"/>
            <w:rtl/>
            <w:lang w:bidi="fa-IR"/>
          </w:rPr>
          <w:t>-</w:t>
        </w:r>
      </w:ins>
      <w:ins w:id="67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73" w:author="Microsoft account" w:date="2025-09-10T10:36:00Z">
        <w:r w:rsidR="00EB4239">
          <w:rPr>
            <w:lang w:bidi="fa-IR"/>
          </w:rPr>
          <w:t>c</w:t>
        </w:r>
      </w:ins>
      <w:ins w:id="674" w:author="Microsoft account" w:date="2025-09-11T09:56:00Z">
        <w:r w:rsidR="002B0B06">
          <w:rPr>
            <w:lang w:bidi="fa-IR"/>
          </w:rPr>
          <w:t>o</w:t>
        </w:r>
      </w:ins>
      <w:ins w:id="67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677" w:author="Microsoft account" w:date="2025-09-10T10:37:00Z"/>
          <w:rtl/>
          <w:lang w:bidi="fa-IR"/>
        </w:rPr>
        <w:pPrChange w:id="678" w:author="Microsoft account" w:date="2025-09-10T10:37:00Z">
          <w:pPr>
            <w:spacing w:after="0" w:line="276" w:lineRule="auto"/>
            <w:jc w:val="both"/>
          </w:pPr>
        </w:pPrChange>
      </w:pPr>
    </w:p>
    <w:p w14:paraId="569E315F" w14:textId="6FC38F1C" w:rsidR="00EB4239" w:rsidRDefault="00EB4239">
      <w:pPr>
        <w:spacing w:after="0" w:line="276" w:lineRule="auto"/>
        <w:jc w:val="both"/>
        <w:rPr>
          <w:ins w:id="679" w:author="Microsoft account" w:date="2025-09-10T11:33:00Z"/>
          <w:rtl/>
          <w:lang w:bidi="fa-IR"/>
        </w:rPr>
        <w:pPrChange w:id="680" w:author="Microsoft account" w:date="2025-09-10T10:37:00Z">
          <w:pPr>
            <w:spacing w:after="0" w:line="276" w:lineRule="auto"/>
            <w:jc w:val="both"/>
          </w:pPr>
        </w:pPrChange>
      </w:pPr>
      <w:ins w:id="681" w:author="Microsoft account" w:date="2025-09-10T10:37:00Z">
        <w:r>
          <w:rPr>
            <w:rFonts w:hint="cs"/>
            <w:rtl/>
            <w:lang w:bidi="fa-IR"/>
          </w:rPr>
          <w:t>-</w:t>
        </w:r>
      </w:ins>
      <w:ins w:id="68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8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8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685" w:author="Microsoft account" w:date="2025-09-10T11:34:00Z"/>
          <w:rtl/>
          <w:lang w:bidi="fa-IR"/>
        </w:rPr>
        <w:pPrChange w:id="686" w:author="Microsoft account" w:date="2025-09-10T11:33:00Z">
          <w:pPr>
            <w:spacing w:after="0" w:line="276" w:lineRule="auto"/>
            <w:jc w:val="both"/>
          </w:pPr>
        </w:pPrChange>
      </w:pPr>
      <w:ins w:id="687" w:author="Microsoft account" w:date="2025-09-10T11:34:00Z">
        <w:r w:rsidRPr="003153E9">
          <w:rPr>
            <w:noProof/>
            <w:rPrChange w:id="6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689" w:author="Microsoft account" w:date="2025-09-10T11:34:00Z"/>
          <w:rtl/>
          <w:lang w:bidi="fa-IR"/>
        </w:rPr>
        <w:pPrChange w:id="690" w:author="Microsoft account" w:date="2025-09-10T11:34:00Z">
          <w:pPr>
            <w:spacing w:after="0" w:line="276" w:lineRule="auto"/>
            <w:jc w:val="both"/>
          </w:pPr>
        </w:pPrChange>
      </w:pPr>
      <w:ins w:id="69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692" w:author="Microsoft account" w:date="2025-09-10T11:34:00Z"/>
          <w:rtl/>
          <w:lang w:bidi="fa-IR"/>
        </w:rPr>
        <w:pPrChange w:id="693" w:author="Microsoft account" w:date="2025-09-10T11:34:00Z">
          <w:pPr>
            <w:spacing w:after="0" w:line="276" w:lineRule="auto"/>
            <w:jc w:val="both"/>
          </w:pPr>
        </w:pPrChange>
      </w:pPr>
    </w:p>
    <w:p w14:paraId="3D7CCA5D" w14:textId="2B1356C6" w:rsidR="003153E9" w:rsidRDefault="003153E9">
      <w:pPr>
        <w:spacing w:after="0" w:line="276" w:lineRule="auto"/>
        <w:jc w:val="both"/>
        <w:rPr>
          <w:ins w:id="694" w:author="Microsoft account" w:date="2025-09-10T11:37:00Z"/>
          <w:rtl/>
          <w:lang w:bidi="fa-IR"/>
        </w:rPr>
        <w:pPrChange w:id="695" w:author="Microsoft account" w:date="2025-09-10T11:34:00Z">
          <w:pPr>
            <w:spacing w:after="0" w:line="276" w:lineRule="auto"/>
            <w:jc w:val="both"/>
          </w:pPr>
        </w:pPrChange>
      </w:pPr>
      <w:ins w:id="696" w:author="Microsoft account" w:date="2025-09-10T11:34:00Z">
        <w:r>
          <w:rPr>
            <w:rFonts w:hint="cs"/>
            <w:rtl/>
            <w:lang w:bidi="fa-IR"/>
          </w:rPr>
          <w:t>-</w:t>
        </w:r>
      </w:ins>
      <w:ins w:id="697"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98"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99"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700"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701" w:author="Microsoft account" w:date="2025-09-10T11:37:00Z">
          <w:pPr>
            <w:spacing w:after="0" w:line="276" w:lineRule="auto"/>
            <w:jc w:val="both"/>
          </w:pPr>
        </w:pPrChange>
      </w:pPr>
      <w:ins w:id="702"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703" w:author="Microsoft account" w:date="2025-09-12T12:20:00Z"/>
          <w:rtl/>
          <w:lang w:bidi="fa-IR"/>
        </w:rPr>
        <w:pPrChange w:id="704" w:author="Microsoft account" w:date="2025-09-12T12:19:00Z">
          <w:pPr>
            <w:spacing w:after="0" w:line="240" w:lineRule="auto"/>
          </w:pPr>
        </w:pPrChange>
      </w:pPr>
      <w:bookmarkStart w:id="705" w:name="I4040621"/>
      <w:ins w:id="706" w:author="Microsoft account" w:date="2025-09-11T09:58:00Z">
        <w:r>
          <w:rPr>
            <w:rFonts w:hint="cs"/>
            <w:rtl/>
            <w:lang w:bidi="fa-IR"/>
          </w:rPr>
          <w:lastRenderedPageBreak/>
          <w:t>ادامه</w:t>
        </w:r>
      </w:ins>
      <w:bookmarkEnd w:id="705"/>
    </w:p>
    <w:p w14:paraId="71F0C576" w14:textId="77777777" w:rsidR="00594F6D" w:rsidRDefault="00594F6D">
      <w:pPr>
        <w:spacing w:after="0" w:line="276" w:lineRule="auto"/>
        <w:jc w:val="both"/>
        <w:rPr>
          <w:ins w:id="707" w:author="Microsoft account" w:date="2025-09-12T12:19:00Z"/>
          <w:rtl/>
          <w:lang w:bidi="fa-IR"/>
        </w:rPr>
        <w:pPrChange w:id="708" w:author="Microsoft account" w:date="2025-09-12T12:20:00Z">
          <w:pPr>
            <w:spacing w:after="0" w:line="240" w:lineRule="auto"/>
          </w:pPr>
        </w:pPrChange>
      </w:pPr>
    </w:p>
    <w:p w14:paraId="1E84161F" w14:textId="77777777" w:rsidR="0064197E" w:rsidRDefault="00594F6D">
      <w:pPr>
        <w:spacing w:after="0" w:line="276" w:lineRule="auto"/>
        <w:jc w:val="both"/>
        <w:rPr>
          <w:ins w:id="709" w:author="Microsoft account" w:date="2025-09-13T11:18:00Z"/>
          <w:rtl/>
          <w:lang w:bidi="fa-IR"/>
        </w:rPr>
        <w:pPrChange w:id="710" w:author="Microsoft account" w:date="2025-09-12T12:19:00Z">
          <w:pPr>
            <w:spacing w:after="0" w:line="240" w:lineRule="auto"/>
          </w:pPr>
        </w:pPrChange>
      </w:pPr>
      <w:ins w:id="71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71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713" w:author="Microsoft account" w:date="2025-09-16T11:25:00Z"/>
          <w:lang w:bidi="fa-IR"/>
        </w:rPr>
        <w:pPrChange w:id="714" w:author="Microsoft account" w:date="2025-09-13T11:18:00Z">
          <w:pPr>
            <w:spacing w:after="0" w:line="240" w:lineRule="auto"/>
          </w:pPr>
        </w:pPrChange>
      </w:pPr>
      <w:ins w:id="715" w:author="Microsoft account" w:date="2025-09-13T11:18:00Z">
        <w:r w:rsidRPr="0064197E">
          <w:rPr>
            <w:noProof/>
            <w:rPrChange w:id="7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7"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718" w:author="Microsoft account" w:date="2025-09-16T11:36:00Z"/>
          <w:sz w:val="18"/>
          <w:szCs w:val="18"/>
          <w:lang w:bidi="fa-IR"/>
        </w:rPr>
        <w:pPrChange w:id="719" w:author="Microsoft account" w:date="2025-09-16T11:25:00Z">
          <w:pPr>
            <w:spacing w:after="0" w:line="240" w:lineRule="auto"/>
          </w:pPr>
        </w:pPrChange>
      </w:pPr>
      <w:ins w:id="720"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721" w:author="Microsoft account" w:date="2025-09-16T11:36:00Z"/>
          <w:sz w:val="18"/>
          <w:szCs w:val="18"/>
          <w:rtl/>
          <w:lang w:bidi="fa-IR"/>
        </w:rPr>
        <w:pPrChange w:id="722" w:author="Microsoft account" w:date="2025-09-16T11:36:00Z">
          <w:pPr>
            <w:spacing w:after="0" w:line="240" w:lineRule="auto"/>
          </w:pPr>
        </w:pPrChange>
      </w:pPr>
      <w:ins w:id="723"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724" w:author="Microsoft account" w:date="2025-09-16T11:37:00Z"/>
          <w:sz w:val="18"/>
          <w:szCs w:val="18"/>
          <w:rtl/>
          <w:lang w:bidi="fa-IR"/>
        </w:rPr>
        <w:pPrChange w:id="725" w:author="Microsoft account" w:date="2025-09-16T11:37:00Z">
          <w:pPr>
            <w:spacing w:after="0" w:line="240" w:lineRule="auto"/>
          </w:pPr>
        </w:pPrChange>
      </w:pPr>
      <w:ins w:id="726" w:author="Microsoft account" w:date="2025-09-16T11:37:00Z">
        <w:r w:rsidRPr="00C61F73">
          <w:rPr>
            <w:noProof/>
            <w:sz w:val="18"/>
            <w:szCs w:val="18"/>
            <w:rPrChange w:id="7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728" w:author="Microsoft account" w:date="2025-09-16T11:36:00Z"/>
          <w:sz w:val="18"/>
          <w:szCs w:val="18"/>
          <w:rtl/>
          <w:lang w:bidi="fa-IR"/>
        </w:rPr>
        <w:pPrChange w:id="729" w:author="Microsoft account" w:date="2025-09-16T11:37:00Z">
          <w:pPr>
            <w:spacing w:after="0" w:line="240" w:lineRule="auto"/>
          </w:pPr>
        </w:pPrChange>
      </w:pPr>
      <w:ins w:id="730"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731"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732"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733"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734"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735" w:author="Microsoft account" w:date="2025-09-12T12:20:00Z"/>
          <w:rtl/>
          <w:lang w:bidi="fa-IR"/>
        </w:rPr>
        <w:pPrChange w:id="736" w:author="Microsoft account" w:date="2025-09-16T11:36:00Z">
          <w:pPr>
            <w:spacing w:after="0" w:line="240" w:lineRule="auto"/>
          </w:pPr>
        </w:pPrChange>
      </w:pPr>
      <w:ins w:id="737" w:author="Microsoft account" w:date="2025-09-16T11:25:00Z">
        <w:r>
          <w:rPr>
            <w:rFonts w:hint="cs"/>
            <w:rtl/>
            <w:lang w:bidi="fa-IR"/>
          </w:rPr>
          <w:t>)</w:t>
        </w:r>
      </w:ins>
    </w:p>
    <w:p w14:paraId="59D8979B" w14:textId="77777777" w:rsidR="00594F6D" w:rsidRDefault="00594F6D">
      <w:pPr>
        <w:spacing w:after="0" w:line="276" w:lineRule="auto"/>
        <w:jc w:val="both"/>
        <w:rPr>
          <w:ins w:id="738" w:author="Microsoft account" w:date="2025-09-12T12:20:00Z"/>
          <w:rtl/>
          <w:lang w:bidi="fa-IR"/>
        </w:rPr>
        <w:pPrChange w:id="739" w:author="Microsoft account" w:date="2025-09-12T12:20:00Z">
          <w:pPr>
            <w:spacing w:after="0" w:line="240" w:lineRule="auto"/>
          </w:pPr>
        </w:pPrChange>
      </w:pPr>
    </w:p>
    <w:p w14:paraId="6B3738BF" w14:textId="1DD62BFD" w:rsidR="00E27A66" w:rsidRDefault="00E27A66">
      <w:pPr>
        <w:spacing w:after="0" w:line="276" w:lineRule="auto"/>
        <w:rPr>
          <w:ins w:id="740" w:author="Microsoft account" w:date="2025-09-12T12:21:00Z"/>
          <w:rtl/>
          <w:lang w:bidi="fa-IR"/>
        </w:rPr>
        <w:pPrChange w:id="741" w:author="Microsoft account" w:date="2025-09-12T12:22:00Z">
          <w:pPr>
            <w:spacing w:after="0" w:line="240" w:lineRule="auto"/>
          </w:pPr>
        </w:pPrChange>
      </w:pPr>
      <w:ins w:id="742"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743"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744" w:author="Microsoft account" w:date="2025-09-12T12:21:00Z"/>
          <w:sz w:val="18"/>
          <w:szCs w:val="18"/>
          <w:rtl/>
          <w:lang w:bidi="fa-IR"/>
          <w:rPrChange w:id="745" w:author="Microsoft account" w:date="2025-09-12T12:22:00Z">
            <w:rPr>
              <w:ins w:id="746" w:author="Microsoft account" w:date="2025-09-12T12:21:00Z"/>
              <w:rtl/>
              <w:lang w:bidi="fa-IR"/>
            </w:rPr>
          </w:rPrChange>
        </w:rPr>
        <w:pPrChange w:id="747" w:author="Microsoft account" w:date="2025-09-12T12:22:00Z">
          <w:pPr>
            <w:spacing w:after="0" w:line="276" w:lineRule="auto"/>
          </w:pPr>
        </w:pPrChange>
      </w:pPr>
      <w:ins w:id="748" w:author="Microsoft account" w:date="2025-09-12T12:21:00Z">
        <w:r w:rsidRPr="00E27A66">
          <w:rPr>
            <w:sz w:val="18"/>
            <w:szCs w:val="18"/>
            <w:lang w:bidi="fa-IR"/>
            <w:rPrChange w:id="749" w:author="Microsoft account" w:date="2025-09-12T12:22:00Z">
              <w:rPr>
                <w:lang w:bidi="fa-IR"/>
              </w:rPr>
            </w:rPrChange>
          </w:rPr>
          <w:t>NumPy</w:t>
        </w:r>
      </w:ins>
      <w:ins w:id="750" w:author="Microsoft account" w:date="2025-09-12T12:22:00Z">
        <w:r w:rsidRPr="00E27A66">
          <w:rPr>
            <w:sz w:val="18"/>
            <w:szCs w:val="18"/>
            <w:rtl/>
            <w:lang w:bidi="fa-IR"/>
            <w:rPrChange w:id="751" w:author="Microsoft account" w:date="2025-09-12T12:22:00Z">
              <w:rPr>
                <w:rtl/>
                <w:lang w:bidi="fa-IR"/>
              </w:rPr>
            </w:rPrChange>
          </w:rPr>
          <w:t xml:space="preserve"> </w:t>
        </w:r>
      </w:ins>
      <w:ins w:id="752" w:author="Microsoft account" w:date="2025-09-12T12:21:00Z">
        <w:r w:rsidRPr="00E27A66">
          <w:rPr>
            <w:sz w:val="18"/>
            <w:szCs w:val="18"/>
            <w:lang w:bidi="fa-IR"/>
            <w:rPrChange w:id="753" w:author="Microsoft account" w:date="2025-09-12T12:22:00Z">
              <w:rPr>
                <w:lang w:bidi="fa-IR"/>
              </w:rPr>
            </w:rPrChange>
          </w:rPr>
          <w:t xml:space="preserve"> </w:t>
        </w:r>
        <w:r w:rsidRPr="00E27A66">
          <w:rPr>
            <w:sz w:val="18"/>
            <w:szCs w:val="18"/>
            <w:rtl/>
            <w:lang w:bidi="fa-IR"/>
            <w:rPrChange w:id="754" w:author="Microsoft account" w:date="2025-09-12T12:22:00Z">
              <w:rPr>
                <w:rtl/>
                <w:lang w:bidi="fa-IR"/>
              </w:rPr>
            </w:rPrChange>
          </w:rPr>
          <w:t>کتابخونه‌</w:t>
        </w:r>
        <w:r w:rsidRPr="00E27A66">
          <w:rPr>
            <w:rFonts w:hint="cs"/>
            <w:sz w:val="18"/>
            <w:szCs w:val="18"/>
            <w:rtl/>
            <w:lang w:bidi="fa-IR"/>
            <w:rPrChange w:id="755" w:author="Microsoft account" w:date="2025-09-12T12:22:00Z">
              <w:rPr>
                <w:rFonts w:hint="cs"/>
                <w:rtl/>
                <w:lang w:bidi="fa-IR"/>
              </w:rPr>
            </w:rPrChange>
          </w:rPr>
          <w:t>ی</w:t>
        </w:r>
        <w:r w:rsidRPr="00E27A66">
          <w:rPr>
            <w:sz w:val="18"/>
            <w:szCs w:val="18"/>
            <w:rtl/>
            <w:lang w:bidi="fa-IR"/>
            <w:rPrChange w:id="756" w:author="Microsoft account" w:date="2025-09-12T12:22:00Z">
              <w:rPr>
                <w:rtl/>
                <w:lang w:bidi="fa-IR"/>
              </w:rPr>
            </w:rPrChange>
          </w:rPr>
          <w:t xml:space="preserve"> اصل</w:t>
        </w:r>
        <w:r w:rsidRPr="00E27A66">
          <w:rPr>
            <w:rFonts w:hint="cs"/>
            <w:sz w:val="18"/>
            <w:szCs w:val="18"/>
            <w:rtl/>
            <w:lang w:bidi="fa-IR"/>
            <w:rPrChange w:id="757" w:author="Microsoft account" w:date="2025-09-12T12:22:00Z">
              <w:rPr>
                <w:rFonts w:hint="cs"/>
                <w:rtl/>
                <w:lang w:bidi="fa-IR"/>
              </w:rPr>
            </w:rPrChange>
          </w:rPr>
          <w:t>ی</w:t>
        </w:r>
        <w:r w:rsidRPr="00E27A66">
          <w:rPr>
            <w:sz w:val="18"/>
            <w:szCs w:val="18"/>
            <w:rtl/>
            <w:lang w:bidi="fa-IR"/>
            <w:rPrChange w:id="758" w:author="Microsoft account" w:date="2025-09-12T12:22:00Z">
              <w:rPr>
                <w:rtl/>
                <w:lang w:bidi="fa-IR"/>
              </w:rPr>
            </w:rPrChange>
          </w:rPr>
          <w:t xml:space="preserve"> پا</w:t>
        </w:r>
        <w:r w:rsidRPr="00E27A66">
          <w:rPr>
            <w:rFonts w:hint="cs"/>
            <w:sz w:val="18"/>
            <w:szCs w:val="18"/>
            <w:rtl/>
            <w:lang w:bidi="fa-IR"/>
            <w:rPrChange w:id="759" w:author="Microsoft account" w:date="2025-09-12T12:22:00Z">
              <w:rPr>
                <w:rFonts w:hint="cs"/>
                <w:rtl/>
                <w:lang w:bidi="fa-IR"/>
              </w:rPr>
            </w:rPrChange>
          </w:rPr>
          <w:t>ی</w:t>
        </w:r>
        <w:r w:rsidRPr="00E27A66">
          <w:rPr>
            <w:rFonts w:hint="eastAsia"/>
            <w:sz w:val="18"/>
            <w:szCs w:val="18"/>
            <w:rtl/>
            <w:lang w:bidi="fa-IR"/>
            <w:rPrChange w:id="760" w:author="Microsoft account" w:date="2025-09-12T12:22:00Z">
              <w:rPr>
                <w:rFonts w:hint="eastAsia"/>
                <w:rtl/>
                <w:lang w:bidi="fa-IR"/>
              </w:rPr>
            </w:rPrChange>
          </w:rPr>
          <w:t>تون</w:t>
        </w:r>
        <w:r w:rsidRPr="00E27A66">
          <w:rPr>
            <w:sz w:val="18"/>
            <w:szCs w:val="18"/>
            <w:rtl/>
            <w:lang w:bidi="fa-IR"/>
            <w:rPrChange w:id="761" w:author="Microsoft account" w:date="2025-09-12T12:22:00Z">
              <w:rPr>
                <w:rtl/>
                <w:lang w:bidi="fa-IR"/>
              </w:rPr>
            </w:rPrChange>
          </w:rPr>
          <w:t xml:space="preserve"> </w:t>
        </w:r>
        <w:r w:rsidRPr="00E27A66">
          <w:rPr>
            <w:rFonts w:hint="eastAsia"/>
            <w:sz w:val="18"/>
            <w:szCs w:val="18"/>
            <w:rtl/>
            <w:lang w:bidi="fa-IR"/>
            <w:rPrChange w:id="762" w:author="Microsoft account" w:date="2025-09-12T12:22:00Z">
              <w:rPr>
                <w:rFonts w:hint="eastAsia"/>
                <w:rtl/>
                <w:lang w:bidi="fa-IR"/>
              </w:rPr>
            </w:rPrChange>
          </w:rPr>
          <w:t>برا</w:t>
        </w:r>
        <w:r w:rsidRPr="00E27A66">
          <w:rPr>
            <w:rFonts w:hint="cs"/>
            <w:sz w:val="18"/>
            <w:szCs w:val="18"/>
            <w:rtl/>
            <w:lang w:bidi="fa-IR"/>
            <w:rPrChange w:id="763" w:author="Microsoft account" w:date="2025-09-12T12:22:00Z">
              <w:rPr>
                <w:rFonts w:hint="cs"/>
                <w:rtl/>
                <w:lang w:bidi="fa-IR"/>
              </w:rPr>
            </w:rPrChange>
          </w:rPr>
          <w:t>ی</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کار</w:t>
        </w:r>
        <w:r w:rsidRPr="00E27A66">
          <w:rPr>
            <w:sz w:val="18"/>
            <w:szCs w:val="18"/>
            <w:rtl/>
            <w:lang w:bidi="fa-IR"/>
            <w:rPrChange w:id="766" w:author="Microsoft account" w:date="2025-09-12T12:22:00Z">
              <w:rPr>
                <w:rtl/>
                <w:lang w:bidi="fa-IR"/>
              </w:rPr>
            </w:rPrChange>
          </w:rPr>
          <w:t xml:space="preserve"> </w:t>
        </w:r>
        <w:r w:rsidRPr="00E27A66">
          <w:rPr>
            <w:rFonts w:hint="eastAsia"/>
            <w:sz w:val="18"/>
            <w:szCs w:val="18"/>
            <w:rtl/>
            <w:lang w:bidi="fa-IR"/>
            <w:rPrChange w:id="767" w:author="Microsoft account" w:date="2025-09-12T12:22:00Z">
              <w:rPr>
                <w:rFonts w:hint="eastAsia"/>
                <w:rtl/>
                <w:lang w:bidi="fa-IR"/>
              </w:rPr>
            </w:rPrChange>
          </w:rPr>
          <w:t>با</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آرا</w:t>
        </w:r>
        <w:r w:rsidRPr="00E27A66">
          <w:rPr>
            <w:rFonts w:hint="cs"/>
            <w:sz w:val="18"/>
            <w:szCs w:val="18"/>
            <w:rtl/>
            <w:lang w:bidi="fa-IR"/>
            <w:rPrChange w:id="770" w:author="Microsoft account" w:date="2025-09-12T12:22:00Z">
              <w:rPr>
                <w:rFonts w:hint="cs"/>
                <w:rtl/>
                <w:lang w:bidi="fa-IR"/>
              </w:rPr>
            </w:rPrChange>
          </w:rPr>
          <w:t>ی</w:t>
        </w:r>
        <w:r w:rsidRPr="00E27A66">
          <w:rPr>
            <w:rFonts w:hint="eastAsia"/>
            <w:sz w:val="18"/>
            <w:szCs w:val="18"/>
            <w:rtl/>
            <w:lang w:bidi="fa-IR"/>
            <w:rPrChange w:id="771" w:author="Microsoft account" w:date="2025-09-12T12:22:00Z">
              <w:rPr>
                <w:rFonts w:hint="eastAsia"/>
                <w:rtl/>
                <w:lang w:bidi="fa-IR"/>
              </w:rPr>
            </w:rPrChange>
          </w:rPr>
          <w:t>ه‌ها</w:t>
        </w:r>
        <w:r w:rsidRPr="00E27A66">
          <w:rPr>
            <w:sz w:val="18"/>
            <w:szCs w:val="18"/>
            <w:rtl/>
            <w:lang w:bidi="fa-IR"/>
            <w:rPrChange w:id="772" w:author="Microsoft account" w:date="2025-09-12T12:22:00Z">
              <w:rPr>
                <w:rtl/>
                <w:lang w:bidi="fa-IR"/>
              </w:rPr>
            </w:rPrChange>
          </w:rPr>
          <w:t xml:space="preserve"> </w:t>
        </w:r>
        <w:r w:rsidRPr="00E27A66">
          <w:rPr>
            <w:rFonts w:hint="eastAsia"/>
            <w:sz w:val="18"/>
            <w:szCs w:val="18"/>
            <w:rtl/>
            <w:lang w:bidi="fa-IR"/>
            <w:rPrChange w:id="773" w:author="Microsoft account" w:date="2025-09-12T12:22:00Z">
              <w:rPr>
                <w:rFonts w:hint="eastAsia"/>
                <w:rtl/>
                <w:lang w:bidi="fa-IR"/>
              </w:rPr>
            </w:rPrChange>
          </w:rPr>
          <w:t>و</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ماتر</w:t>
        </w:r>
        <w:r w:rsidRPr="00E27A66">
          <w:rPr>
            <w:rFonts w:hint="cs"/>
            <w:sz w:val="18"/>
            <w:szCs w:val="18"/>
            <w:rtl/>
            <w:lang w:bidi="fa-IR"/>
            <w:rPrChange w:id="776" w:author="Microsoft account" w:date="2025-09-12T12:22:00Z">
              <w:rPr>
                <w:rFonts w:hint="cs"/>
                <w:rtl/>
                <w:lang w:bidi="fa-IR"/>
              </w:rPr>
            </w:rPrChange>
          </w:rPr>
          <w:t>ی</w:t>
        </w:r>
        <w:r w:rsidRPr="00E27A66">
          <w:rPr>
            <w:rFonts w:hint="eastAsia"/>
            <w:sz w:val="18"/>
            <w:szCs w:val="18"/>
            <w:rtl/>
            <w:lang w:bidi="fa-IR"/>
            <w:rPrChange w:id="777" w:author="Microsoft account" w:date="2025-09-12T12:22:00Z">
              <w:rPr>
                <w:rFonts w:hint="eastAsia"/>
                <w:rtl/>
                <w:lang w:bidi="fa-IR"/>
              </w:rPr>
            </w:rPrChange>
          </w:rPr>
          <w:t>س‌هاست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و</w:t>
        </w:r>
        <w:r w:rsidRPr="00E27A66">
          <w:rPr>
            <w:sz w:val="18"/>
            <w:szCs w:val="18"/>
            <w:rtl/>
            <w:lang w:bidi="fa-IR"/>
            <w:rPrChange w:id="780" w:author="Microsoft account" w:date="2025-09-12T12:22:00Z">
              <w:rPr>
                <w:rtl/>
                <w:lang w:bidi="fa-IR"/>
              </w:rPr>
            </w:rPrChange>
          </w:rPr>
          <w:t xml:space="preserve"> </w:t>
        </w:r>
        <w:r w:rsidRPr="00E27A66">
          <w:rPr>
            <w:rFonts w:hint="eastAsia"/>
            <w:sz w:val="18"/>
            <w:szCs w:val="18"/>
            <w:rtl/>
            <w:lang w:bidi="fa-IR"/>
            <w:rPrChange w:id="781" w:author="Microsoft account" w:date="2025-09-12T12:22:00Z">
              <w:rPr>
                <w:rFonts w:hint="eastAsia"/>
                <w:rtl/>
                <w:lang w:bidi="fa-IR"/>
              </w:rPr>
            </w:rPrChange>
          </w:rPr>
          <w:t>پردازش</w:t>
        </w:r>
        <w:r w:rsidRPr="00E27A66">
          <w:rPr>
            <w:sz w:val="18"/>
            <w:szCs w:val="18"/>
            <w:rtl/>
            <w:lang w:bidi="fa-IR"/>
            <w:rPrChange w:id="782" w:author="Microsoft account" w:date="2025-09-12T12:22:00Z">
              <w:rPr>
                <w:rtl/>
                <w:lang w:bidi="fa-IR"/>
              </w:rPr>
            </w:rPrChange>
          </w:rPr>
          <w:t xml:space="preserve"> </w:t>
        </w:r>
        <w:r w:rsidRPr="00E27A66">
          <w:rPr>
            <w:rFonts w:hint="eastAsia"/>
            <w:sz w:val="18"/>
            <w:szCs w:val="18"/>
            <w:rtl/>
            <w:lang w:bidi="fa-IR"/>
            <w:rPrChange w:id="783" w:author="Microsoft account" w:date="2025-09-12T12:22:00Z">
              <w:rPr>
                <w:rFonts w:hint="eastAsia"/>
                <w:rtl/>
                <w:lang w:bidi="fa-IR"/>
              </w:rPr>
            </w:rPrChange>
          </w:rPr>
          <w:t>داده‌ها</w:t>
        </w:r>
        <w:r w:rsidRPr="00E27A66">
          <w:rPr>
            <w:rFonts w:hint="cs"/>
            <w:sz w:val="18"/>
            <w:szCs w:val="18"/>
            <w:rtl/>
            <w:lang w:bidi="fa-IR"/>
            <w:rPrChange w:id="784" w:author="Microsoft account" w:date="2025-09-12T12:22:00Z">
              <w:rPr>
                <w:rFonts w:hint="cs"/>
                <w:rtl/>
                <w:lang w:bidi="fa-IR"/>
              </w:rPr>
            </w:rPrChange>
          </w:rPr>
          <w:t>ی</w:t>
        </w:r>
        <w:r w:rsidRPr="00E27A66">
          <w:rPr>
            <w:sz w:val="18"/>
            <w:szCs w:val="18"/>
            <w:rtl/>
            <w:lang w:bidi="fa-IR"/>
            <w:rPrChange w:id="785" w:author="Microsoft account" w:date="2025-09-12T12:22:00Z">
              <w:rPr>
                <w:rtl/>
                <w:lang w:bidi="fa-IR"/>
              </w:rPr>
            </w:rPrChange>
          </w:rPr>
          <w:t xml:space="preserve"> </w:t>
        </w:r>
        <w:r w:rsidRPr="00E27A66">
          <w:rPr>
            <w:rFonts w:hint="eastAsia"/>
            <w:sz w:val="18"/>
            <w:szCs w:val="18"/>
            <w:rtl/>
            <w:lang w:bidi="fa-IR"/>
            <w:rPrChange w:id="786" w:author="Microsoft account" w:date="2025-09-12T12:22:00Z">
              <w:rPr>
                <w:rFonts w:hint="eastAsia"/>
                <w:rtl/>
                <w:lang w:bidi="fa-IR"/>
              </w:rPr>
            </w:rPrChange>
          </w:rPr>
          <w:t>عدد</w:t>
        </w:r>
        <w:r w:rsidRPr="00E27A66">
          <w:rPr>
            <w:rFonts w:hint="cs"/>
            <w:sz w:val="18"/>
            <w:szCs w:val="18"/>
            <w:rtl/>
            <w:lang w:bidi="fa-IR"/>
            <w:rPrChange w:id="787" w:author="Microsoft account" w:date="2025-09-12T12:22:00Z">
              <w:rPr>
                <w:rFonts w:hint="cs"/>
                <w:rtl/>
                <w:lang w:bidi="fa-IR"/>
              </w:rPr>
            </w:rPrChange>
          </w:rPr>
          <w:t>ی</w:t>
        </w:r>
        <w:r w:rsidRPr="00E27A66">
          <w:rPr>
            <w:sz w:val="18"/>
            <w:szCs w:val="18"/>
            <w:rtl/>
            <w:lang w:bidi="fa-IR"/>
            <w:rPrChange w:id="788" w:author="Microsoft account" w:date="2025-09-12T12:22:00Z">
              <w:rPr>
                <w:rtl/>
                <w:lang w:bidi="fa-IR"/>
              </w:rPr>
            </w:rPrChange>
          </w:rPr>
          <w:t xml:space="preserve"> </w:t>
        </w:r>
        <w:r w:rsidRPr="00E27A66">
          <w:rPr>
            <w:rFonts w:hint="eastAsia"/>
            <w:sz w:val="18"/>
            <w:szCs w:val="18"/>
            <w:rtl/>
            <w:lang w:bidi="fa-IR"/>
            <w:rPrChange w:id="789" w:author="Microsoft account" w:date="2025-09-12T12:22:00Z">
              <w:rPr>
                <w:rFonts w:hint="eastAsia"/>
                <w:rtl/>
                <w:lang w:bidi="fa-IR"/>
              </w:rPr>
            </w:rPrChange>
          </w:rPr>
          <w:t>رو</w:t>
        </w:r>
        <w:r w:rsidRPr="00E27A66">
          <w:rPr>
            <w:sz w:val="18"/>
            <w:szCs w:val="18"/>
            <w:rtl/>
            <w:lang w:bidi="fa-IR"/>
            <w:rPrChange w:id="790" w:author="Microsoft account" w:date="2025-09-12T12:22:00Z">
              <w:rPr>
                <w:rtl/>
                <w:lang w:bidi="fa-IR"/>
              </w:rPr>
            </w:rPrChange>
          </w:rPr>
          <w:t xml:space="preserve"> </w:t>
        </w:r>
        <w:r w:rsidRPr="00E27A66">
          <w:rPr>
            <w:rFonts w:hint="eastAsia"/>
            <w:sz w:val="18"/>
            <w:szCs w:val="18"/>
            <w:rtl/>
            <w:lang w:bidi="fa-IR"/>
            <w:rPrChange w:id="791" w:author="Microsoft account" w:date="2025-09-12T12:22:00Z">
              <w:rPr>
                <w:rFonts w:hint="eastAsia"/>
                <w:rtl/>
                <w:lang w:bidi="fa-IR"/>
              </w:rPr>
            </w:rPrChange>
          </w:rPr>
          <w:t>خ</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ل</w:t>
        </w:r>
        <w:r w:rsidRPr="00E27A66">
          <w:rPr>
            <w:rFonts w:hint="cs"/>
            <w:sz w:val="18"/>
            <w:szCs w:val="18"/>
            <w:rtl/>
            <w:lang w:bidi="fa-IR"/>
            <w:rPrChange w:id="794" w:author="Microsoft account" w:date="2025-09-12T12:22:00Z">
              <w:rPr>
                <w:rFonts w:hint="cs"/>
                <w:rtl/>
                <w:lang w:bidi="fa-IR"/>
              </w:rPr>
            </w:rPrChange>
          </w:rPr>
          <w:t>ی</w:t>
        </w:r>
        <w:r w:rsidRPr="00E27A66">
          <w:rPr>
            <w:sz w:val="18"/>
            <w:szCs w:val="18"/>
            <w:rtl/>
            <w:lang w:bidi="fa-IR"/>
            <w:rPrChange w:id="795" w:author="Microsoft account" w:date="2025-09-12T12:22:00Z">
              <w:rPr>
                <w:rtl/>
                <w:lang w:bidi="fa-IR"/>
              </w:rPr>
            </w:rPrChange>
          </w:rPr>
          <w:t xml:space="preserve"> </w:t>
        </w:r>
        <w:r w:rsidRPr="00E27A66">
          <w:rPr>
            <w:rFonts w:hint="eastAsia"/>
            <w:sz w:val="18"/>
            <w:szCs w:val="18"/>
            <w:rtl/>
            <w:lang w:bidi="fa-IR"/>
            <w:rPrChange w:id="796" w:author="Microsoft account" w:date="2025-09-12T12:22:00Z">
              <w:rPr>
                <w:rFonts w:hint="eastAsia"/>
                <w:rtl/>
                <w:lang w:bidi="fa-IR"/>
              </w:rPr>
            </w:rPrChange>
          </w:rPr>
          <w:t>سر</w:t>
        </w:r>
        <w:r w:rsidRPr="00E27A66">
          <w:rPr>
            <w:rFonts w:hint="cs"/>
            <w:sz w:val="18"/>
            <w:szCs w:val="18"/>
            <w:rtl/>
            <w:lang w:bidi="fa-IR"/>
            <w:rPrChange w:id="797" w:author="Microsoft account" w:date="2025-09-12T12:22:00Z">
              <w:rPr>
                <w:rFonts w:hint="cs"/>
                <w:rtl/>
                <w:lang w:bidi="fa-IR"/>
              </w:rPr>
            </w:rPrChange>
          </w:rPr>
          <w:t>ی</w:t>
        </w:r>
        <w:r w:rsidRPr="00E27A66">
          <w:rPr>
            <w:rFonts w:hint="eastAsia"/>
            <w:sz w:val="18"/>
            <w:szCs w:val="18"/>
            <w:rtl/>
            <w:lang w:bidi="fa-IR"/>
            <w:rPrChange w:id="798" w:author="Microsoft account" w:date="2025-09-12T12:22:00Z">
              <w:rPr>
                <w:rFonts w:hint="eastAsia"/>
                <w:rtl/>
                <w:lang w:bidi="fa-IR"/>
              </w:rPr>
            </w:rPrChange>
          </w:rPr>
          <w:t>ع</w:t>
        </w:r>
        <w:r w:rsidRPr="00E27A66">
          <w:rPr>
            <w:sz w:val="18"/>
            <w:szCs w:val="18"/>
            <w:rtl/>
            <w:lang w:bidi="fa-IR"/>
            <w:rPrChange w:id="799" w:author="Microsoft account" w:date="2025-09-12T12:22:00Z">
              <w:rPr>
                <w:rtl/>
                <w:lang w:bidi="fa-IR"/>
              </w:rPr>
            </w:rPrChange>
          </w:rPr>
          <w:t xml:space="preserve"> </w:t>
        </w:r>
        <w:r w:rsidRPr="00E27A66">
          <w:rPr>
            <w:rFonts w:hint="eastAsia"/>
            <w:sz w:val="18"/>
            <w:szCs w:val="18"/>
            <w:rtl/>
            <w:lang w:bidi="fa-IR"/>
            <w:rPrChange w:id="800" w:author="Microsoft account" w:date="2025-09-12T12:22:00Z">
              <w:rPr>
                <w:rFonts w:hint="eastAsia"/>
                <w:rtl/>
                <w:lang w:bidi="fa-IR"/>
              </w:rPr>
            </w:rPrChange>
          </w:rPr>
          <w:t>م</w:t>
        </w:r>
        <w:r w:rsidRPr="00E27A66">
          <w:rPr>
            <w:rFonts w:hint="cs"/>
            <w:sz w:val="18"/>
            <w:szCs w:val="18"/>
            <w:rtl/>
            <w:lang w:bidi="fa-IR"/>
            <w:rPrChange w:id="801" w:author="Microsoft account" w:date="2025-09-12T12:22:00Z">
              <w:rPr>
                <w:rFonts w:hint="cs"/>
                <w:rtl/>
                <w:lang w:bidi="fa-IR"/>
              </w:rPr>
            </w:rPrChange>
          </w:rPr>
          <w:t>ی‌</w:t>
        </w:r>
        <w:r w:rsidRPr="00E27A66">
          <w:rPr>
            <w:rFonts w:hint="eastAsia"/>
            <w:sz w:val="18"/>
            <w:szCs w:val="18"/>
            <w:rtl/>
            <w:lang w:bidi="fa-IR"/>
            <w:rPrChange w:id="802" w:author="Microsoft account" w:date="2025-09-12T12:22:00Z">
              <w:rPr>
                <w:rFonts w:hint="eastAsia"/>
                <w:rtl/>
                <w:lang w:bidi="fa-IR"/>
              </w:rPr>
            </w:rPrChange>
          </w:rPr>
          <w:t>کنه</w:t>
        </w:r>
        <w:r w:rsidRPr="00E27A66">
          <w:rPr>
            <w:sz w:val="18"/>
            <w:szCs w:val="18"/>
            <w:lang w:bidi="fa-IR"/>
            <w:rPrChange w:id="803" w:author="Microsoft account" w:date="2025-09-12T12:22:00Z">
              <w:rPr>
                <w:lang w:bidi="fa-IR"/>
              </w:rPr>
            </w:rPrChange>
          </w:rPr>
          <w:t>.</w:t>
        </w:r>
      </w:ins>
    </w:p>
    <w:p w14:paraId="3EF2EB53" w14:textId="28C33347" w:rsidR="00E27A66" w:rsidRPr="00E27A66" w:rsidRDefault="00E27A66">
      <w:pPr>
        <w:spacing w:after="0" w:line="276" w:lineRule="auto"/>
        <w:ind w:left="720"/>
        <w:rPr>
          <w:ins w:id="804" w:author="Microsoft account" w:date="2025-09-12T12:21:00Z"/>
          <w:sz w:val="18"/>
          <w:szCs w:val="18"/>
          <w:rtl/>
          <w:lang w:bidi="fa-IR"/>
          <w:rPrChange w:id="805" w:author="Microsoft account" w:date="2025-09-12T12:22:00Z">
            <w:rPr>
              <w:ins w:id="806" w:author="Microsoft account" w:date="2025-09-12T12:21:00Z"/>
              <w:rtl/>
              <w:lang w:bidi="fa-IR"/>
            </w:rPr>
          </w:rPrChange>
        </w:rPr>
        <w:pPrChange w:id="807" w:author="Microsoft account" w:date="2025-09-12T12:22:00Z">
          <w:pPr>
            <w:spacing w:after="0" w:line="276" w:lineRule="auto"/>
          </w:pPr>
        </w:pPrChange>
      </w:pPr>
      <w:ins w:id="808" w:author="Microsoft account" w:date="2025-09-12T12:21:00Z">
        <w:r w:rsidRPr="00E27A66">
          <w:rPr>
            <w:sz w:val="18"/>
            <w:szCs w:val="18"/>
            <w:rtl/>
            <w:lang w:bidi="fa-IR"/>
            <w:rPrChange w:id="809" w:author="Microsoft account" w:date="2025-09-12T12:22:00Z">
              <w:rPr>
                <w:rtl/>
                <w:lang w:bidi="fa-IR"/>
              </w:rPr>
            </w:rPrChange>
          </w:rPr>
          <w:t>توابع ز</w:t>
        </w:r>
        <w:r w:rsidRPr="00E27A66">
          <w:rPr>
            <w:rFonts w:hint="cs"/>
            <w:sz w:val="18"/>
            <w:szCs w:val="18"/>
            <w:rtl/>
            <w:lang w:bidi="fa-IR"/>
            <w:rPrChange w:id="810" w:author="Microsoft account" w:date="2025-09-12T12:22:00Z">
              <w:rPr>
                <w:rFonts w:hint="cs"/>
                <w:rtl/>
                <w:lang w:bidi="fa-IR"/>
              </w:rPr>
            </w:rPrChange>
          </w:rPr>
          <w:t>ی</w:t>
        </w:r>
        <w:r w:rsidRPr="00E27A66">
          <w:rPr>
            <w:rFonts w:hint="eastAsia"/>
            <w:sz w:val="18"/>
            <w:szCs w:val="18"/>
            <w:rtl/>
            <w:lang w:bidi="fa-IR"/>
            <w:rPrChange w:id="811" w:author="Microsoft account" w:date="2025-09-12T12:22:00Z">
              <w:rPr>
                <w:rFonts w:hint="eastAsia"/>
                <w:rtl/>
                <w:lang w:bidi="fa-IR"/>
              </w:rPr>
            </w:rPrChange>
          </w:rPr>
          <w:t>اد</w:t>
        </w:r>
        <w:r w:rsidRPr="00E27A66">
          <w:rPr>
            <w:rFonts w:hint="cs"/>
            <w:sz w:val="18"/>
            <w:szCs w:val="18"/>
            <w:rtl/>
            <w:lang w:bidi="fa-IR"/>
            <w:rPrChange w:id="812" w:author="Microsoft account" w:date="2025-09-12T12:22:00Z">
              <w:rPr>
                <w:rFonts w:hint="cs"/>
                <w:rtl/>
                <w:lang w:bidi="fa-IR"/>
              </w:rPr>
            </w:rPrChange>
          </w:rPr>
          <w:t>ی</w:t>
        </w:r>
        <w:r w:rsidRPr="00E27A66">
          <w:rPr>
            <w:sz w:val="18"/>
            <w:szCs w:val="18"/>
            <w:rtl/>
            <w:lang w:bidi="fa-IR"/>
            <w:rPrChange w:id="813" w:author="Microsoft account" w:date="2025-09-12T12:22:00Z">
              <w:rPr>
                <w:rtl/>
                <w:lang w:bidi="fa-IR"/>
              </w:rPr>
            </w:rPrChange>
          </w:rPr>
          <w:t xml:space="preserve"> </w:t>
        </w:r>
        <w:r w:rsidRPr="00E27A66">
          <w:rPr>
            <w:rFonts w:hint="eastAsia"/>
            <w:sz w:val="18"/>
            <w:szCs w:val="18"/>
            <w:rtl/>
            <w:lang w:bidi="fa-IR"/>
            <w:rPrChange w:id="814" w:author="Microsoft account" w:date="2025-09-12T12:22:00Z">
              <w:rPr>
                <w:rFonts w:hint="eastAsia"/>
                <w:rtl/>
                <w:lang w:bidi="fa-IR"/>
              </w:rPr>
            </w:rPrChange>
          </w:rPr>
          <w:t>برا</w:t>
        </w:r>
        <w:r w:rsidRPr="00E27A66">
          <w:rPr>
            <w:rFonts w:hint="cs"/>
            <w:sz w:val="18"/>
            <w:szCs w:val="18"/>
            <w:rtl/>
            <w:lang w:bidi="fa-IR"/>
            <w:rPrChange w:id="815" w:author="Microsoft account" w:date="2025-09-12T12:22:00Z">
              <w:rPr>
                <w:rFonts w:hint="cs"/>
                <w:rtl/>
                <w:lang w:bidi="fa-IR"/>
              </w:rPr>
            </w:rPrChange>
          </w:rPr>
          <w:t>ی</w:t>
        </w:r>
        <w:r w:rsidRPr="00E27A66">
          <w:rPr>
            <w:sz w:val="18"/>
            <w:szCs w:val="18"/>
            <w:rtl/>
            <w:lang w:bidi="fa-IR"/>
            <w:rPrChange w:id="816" w:author="Microsoft account" w:date="2025-09-12T12:22:00Z">
              <w:rPr>
                <w:rtl/>
                <w:lang w:bidi="fa-IR"/>
              </w:rPr>
            </w:rPrChange>
          </w:rPr>
          <w:t xml:space="preserve"> </w:t>
        </w:r>
        <w:r w:rsidRPr="00E27A66">
          <w:rPr>
            <w:rFonts w:hint="eastAsia"/>
            <w:sz w:val="18"/>
            <w:szCs w:val="18"/>
            <w:rtl/>
            <w:lang w:bidi="fa-IR"/>
            <w:rPrChange w:id="817" w:author="Microsoft account" w:date="2025-09-12T12:22:00Z">
              <w:rPr>
                <w:rFonts w:hint="eastAsia"/>
                <w:rtl/>
                <w:lang w:bidi="fa-IR"/>
              </w:rPr>
            </w:rPrChange>
          </w:rPr>
          <w:t>جبر</w:t>
        </w:r>
        <w:r w:rsidRPr="00E27A66">
          <w:rPr>
            <w:sz w:val="18"/>
            <w:szCs w:val="18"/>
            <w:rtl/>
            <w:lang w:bidi="fa-IR"/>
            <w:rPrChange w:id="818" w:author="Microsoft account" w:date="2025-09-12T12:22:00Z">
              <w:rPr>
                <w:rtl/>
                <w:lang w:bidi="fa-IR"/>
              </w:rPr>
            </w:rPrChange>
          </w:rPr>
          <w:t xml:space="preserve"> </w:t>
        </w:r>
        <w:r w:rsidRPr="00E27A66">
          <w:rPr>
            <w:rFonts w:hint="eastAsia"/>
            <w:sz w:val="18"/>
            <w:szCs w:val="18"/>
            <w:rtl/>
            <w:lang w:bidi="fa-IR"/>
            <w:rPrChange w:id="819" w:author="Microsoft account" w:date="2025-09-12T12:22:00Z">
              <w:rPr>
                <w:rFonts w:hint="eastAsia"/>
                <w:rtl/>
                <w:lang w:bidi="fa-IR"/>
              </w:rPr>
            </w:rPrChange>
          </w:rPr>
          <w:t>خط</w:t>
        </w:r>
        <w:r w:rsidRPr="00E27A66">
          <w:rPr>
            <w:rFonts w:hint="cs"/>
            <w:sz w:val="18"/>
            <w:szCs w:val="18"/>
            <w:rtl/>
            <w:lang w:bidi="fa-IR"/>
            <w:rPrChange w:id="820" w:author="Microsoft account" w:date="2025-09-12T12:22:00Z">
              <w:rPr>
                <w:rFonts w:hint="cs"/>
                <w:rtl/>
                <w:lang w:bidi="fa-IR"/>
              </w:rPr>
            </w:rPrChange>
          </w:rPr>
          <w:t>ی</w:t>
        </w:r>
        <w:r w:rsidRPr="00E27A66">
          <w:rPr>
            <w:rFonts w:hint="eastAsia"/>
            <w:sz w:val="18"/>
            <w:szCs w:val="18"/>
            <w:rtl/>
            <w:lang w:bidi="fa-IR"/>
            <w:rPrChange w:id="821" w:author="Microsoft account" w:date="2025-09-12T12:22:00Z">
              <w:rPr>
                <w:rFonts w:hint="eastAsia"/>
                <w:rtl/>
                <w:lang w:bidi="fa-IR"/>
              </w:rPr>
            </w:rPrChange>
          </w:rPr>
          <w:t>،</w:t>
        </w:r>
        <w:r w:rsidRPr="00E27A66">
          <w:rPr>
            <w:sz w:val="18"/>
            <w:szCs w:val="18"/>
            <w:rtl/>
            <w:lang w:bidi="fa-IR"/>
            <w:rPrChange w:id="822" w:author="Microsoft account" w:date="2025-09-12T12:22:00Z">
              <w:rPr>
                <w:rtl/>
                <w:lang w:bidi="fa-IR"/>
              </w:rPr>
            </w:rPrChange>
          </w:rPr>
          <w:t xml:space="preserve"> </w:t>
        </w:r>
        <w:r w:rsidRPr="00E27A66">
          <w:rPr>
            <w:rFonts w:hint="eastAsia"/>
            <w:sz w:val="18"/>
            <w:szCs w:val="18"/>
            <w:rtl/>
            <w:lang w:bidi="fa-IR"/>
            <w:rPrChange w:id="823" w:author="Microsoft account" w:date="2025-09-12T12:22:00Z">
              <w:rPr>
                <w:rFonts w:hint="eastAsia"/>
                <w:rtl/>
                <w:lang w:bidi="fa-IR"/>
              </w:rPr>
            </w:rPrChange>
          </w:rPr>
          <w:t>آمار،</w:t>
        </w:r>
        <w:r w:rsidRPr="00E27A66">
          <w:rPr>
            <w:sz w:val="18"/>
            <w:szCs w:val="18"/>
            <w:rtl/>
            <w:lang w:bidi="fa-IR"/>
            <w:rPrChange w:id="824" w:author="Microsoft account" w:date="2025-09-12T12:22:00Z">
              <w:rPr>
                <w:rtl/>
                <w:lang w:bidi="fa-IR"/>
              </w:rPr>
            </w:rPrChange>
          </w:rPr>
          <w:t xml:space="preserve"> </w:t>
        </w:r>
        <w:r w:rsidRPr="00E27A66">
          <w:rPr>
            <w:rFonts w:hint="eastAsia"/>
            <w:sz w:val="18"/>
            <w:szCs w:val="18"/>
            <w:rtl/>
            <w:lang w:bidi="fa-IR"/>
            <w:rPrChange w:id="825" w:author="Microsoft account" w:date="2025-09-12T12:22:00Z">
              <w:rPr>
                <w:rFonts w:hint="eastAsia"/>
                <w:rtl/>
                <w:lang w:bidi="fa-IR"/>
              </w:rPr>
            </w:rPrChange>
          </w:rPr>
          <w:t>تبد</w:t>
        </w:r>
        <w:r w:rsidRPr="00E27A66">
          <w:rPr>
            <w:rFonts w:hint="cs"/>
            <w:sz w:val="18"/>
            <w:szCs w:val="18"/>
            <w:rtl/>
            <w:lang w:bidi="fa-IR"/>
            <w:rPrChange w:id="826" w:author="Microsoft account" w:date="2025-09-12T12:22:00Z">
              <w:rPr>
                <w:rFonts w:hint="cs"/>
                <w:rtl/>
                <w:lang w:bidi="fa-IR"/>
              </w:rPr>
            </w:rPrChange>
          </w:rPr>
          <w:t>ی</w:t>
        </w:r>
        <w:r w:rsidRPr="00E27A66">
          <w:rPr>
            <w:rFonts w:hint="eastAsia"/>
            <w:sz w:val="18"/>
            <w:szCs w:val="18"/>
            <w:rtl/>
            <w:lang w:bidi="fa-IR"/>
            <w:rPrChange w:id="827" w:author="Microsoft account" w:date="2025-09-12T12:22:00Z">
              <w:rPr>
                <w:rFonts w:hint="eastAsia"/>
                <w:rtl/>
                <w:lang w:bidi="fa-IR"/>
              </w:rPr>
            </w:rPrChange>
          </w:rPr>
          <w:t>ل‌ها</w:t>
        </w:r>
        <w:r w:rsidRPr="00E27A66">
          <w:rPr>
            <w:sz w:val="18"/>
            <w:szCs w:val="18"/>
            <w:rtl/>
            <w:lang w:bidi="fa-IR"/>
            <w:rPrChange w:id="828" w:author="Microsoft account" w:date="2025-09-12T12:22:00Z">
              <w:rPr>
                <w:rtl/>
                <w:lang w:bidi="fa-IR"/>
              </w:rPr>
            </w:rPrChange>
          </w:rPr>
          <w:t xml:space="preserve"> </w:t>
        </w:r>
        <w:r w:rsidRPr="00E27A66">
          <w:rPr>
            <w:rFonts w:hint="eastAsia"/>
            <w:sz w:val="18"/>
            <w:szCs w:val="18"/>
            <w:rtl/>
            <w:lang w:bidi="fa-IR"/>
            <w:rPrChange w:id="829" w:author="Microsoft account" w:date="2025-09-12T12:22:00Z">
              <w:rPr>
                <w:rFonts w:hint="eastAsia"/>
                <w:rtl/>
                <w:lang w:bidi="fa-IR"/>
              </w:rPr>
            </w:rPrChange>
          </w:rPr>
          <w:t>و</w:t>
        </w:r>
        <w:r w:rsidRPr="00E27A66">
          <w:rPr>
            <w:sz w:val="18"/>
            <w:szCs w:val="18"/>
            <w:rtl/>
            <w:lang w:bidi="fa-IR"/>
            <w:rPrChange w:id="830" w:author="Microsoft account" w:date="2025-09-12T12:22:00Z">
              <w:rPr>
                <w:rtl/>
                <w:lang w:bidi="fa-IR"/>
              </w:rPr>
            </w:rPrChange>
          </w:rPr>
          <w:t xml:space="preserve"> </w:t>
        </w:r>
        <w:r w:rsidRPr="00E27A66">
          <w:rPr>
            <w:rFonts w:hint="eastAsia"/>
            <w:sz w:val="18"/>
            <w:szCs w:val="18"/>
            <w:rtl/>
            <w:lang w:bidi="fa-IR"/>
            <w:rPrChange w:id="831" w:author="Microsoft account" w:date="2025-09-12T12:22:00Z">
              <w:rPr>
                <w:rFonts w:hint="eastAsia"/>
                <w:rtl/>
                <w:lang w:bidi="fa-IR"/>
              </w:rPr>
            </w:rPrChange>
          </w:rPr>
          <w:t>محاسبات</w:t>
        </w:r>
        <w:r w:rsidRPr="00E27A66">
          <w:rPr>
            <w:sz w:val="18"/>
            <w:szCs w:val="18"/>
            <w:rtl/>
            <w:lang w:bidi="fa-IR"/>
            <w:rPrChange w:id="832" w:author="Microsoft account" w:date="2025-09-12T12:22:00Z">
              <w:rPr>
                <w:rtl/>
                <w:lang w:bidi="fa-IR"/>
              </w:rPr>
            </w:rPrChange>
          </w:rPr>
          <w:t xml:space="preserve"> </w:t>
        </w:r>
        <w:r w:rsidRPr="00E27A66">
          <w:rPr>
            <w:rFonts w:hint="eastAsia"/>
            <w:sz w:val="18"/>
            <w:szCs w:val="18"/>
            <w:rtl/>
            <w:lang w:bidi="fa-IR"/>
            <w:rPrChange w:id="833" w:author="Microsoft account" w:date="2025-09-12T12:22:00Z">
              <w:rPr>
                <w:rFonts w:hint="eastAsia"/>
                <w:rtl/>
                <w:lang w:bidi="fa-IR"/>
              </w:rPr>
            </w:rPrChange>
          </w:rPr>
          <w:t>ر</w:t>
        </w:r>
        <w:r w:rsidRPr="00E27A66">
          <w:rPr>
            <w:rFonts w:hint="cs"/>
            <w:sz w:val="18"/>
            <w:szCs w:val="18"/>
            <w:rtl/>
            <w:lang w:bidi="fa-IR"/>
            <w:rPrChange w:id="834" w:author="Microsoft account" w:date="2025-09-12T12:22:00Z">
              <w:rPr>
                <w:rFonts w:hint="cs"/>
                <w:rtl/>
                <w:lang w:bidi="fa-IR"/>
              </w:rPr>
            </w:rPrChange>
          </w:rPr>
          <w:t>ی</w:t>
        </w:r>
        <w:r w:rsidRPr="00E27A66">
          <w:rPr>
            <w:rFonts w:hint="eastAsia"/>
            <w:sz w:val="18"/>
            <w:szCs w:val="18"/>
            <w:rtl/>
            <w:lang w:bidi="fa-IR"/>
            <w:rPrChange w:id="835" w:author="Microsoft account" w:date="2025-09-12T12:22:00Z">
              <w:rPr>
                <w:rFonts w:hint="eastAsia"/>
                <w:rtl/>
                <w:lang w:bidi="fa-IR"/>
              </w:rPr>
            </w:rPrChange>
          </w:rPr>
          <w:t>اض</w:t>
        </w:r>
        <w:r w:rsidRPr="00E27A66">
          <w:rPr>
            <w:rFonts w:hint="cs"/>
            <w:sz w:val="18"/>
            <w:szCs w:val="18"/>
            <w:rtl/>
            <w:lang w:bidi="fa-IR"/>
            <w:rPrChange w:id="836" w:author="Microsoft account" w:date="2025-09-12T12:22:00Z">
              <w:rPr>
                <w:rFonts w:hint="cs"/>
                <w:rtl/>
                <w:lang w:bidi="fa-IR"/>
              </w:rPr>
            </w:rPrChange>
          </w:rPr>
          <w:t>ی</w:t>
        </w:r>
        <w:r w:rsidRPr="00E27A66">
          <w:rPr>
            <w:sz w:val="18"/>
            <w:szCs w:val="18"/>
            <w:rtl/>
            <w:lang w:bidi="fa-IR"/>
            <w:rPrChange w:id="837" w:author="Microsoft account" w:date="2025-09-12T12:22:00Z">
              <w:rPr>
                <w:rtl/>
                <w:lang w:bidi="fa-IR"/>
              </w:rPr>
            </w:rPrChange>
          </w:rPr>
          <w:t xml:space="preserve"> </w:t>
        </w:r>
        <w:r w:rsidRPr="00E27A66">
          <w:rPr>
            <w:rFonts w:hint="eastAsia"/>
            <w:sz w:val="18"/>
            <w:szCs w:val="18"/>
            <w:rtl/>
            <w:lang w:bidi="fa-IR"/>
            <w:rPrChange w:id="838" w:author="Microsoft account" w:date="2025-09-12T12:22:00Z">
              <w:rPr>
                <w:rFonts w:hint="eastAsia"/>
                <w:rtl/>
                <w:lang w:bidi="fa-IR"/>
              </w:rPr>
            </w:rPrChange>
          </w:rPr>
          <w:t>داره</w:t>
        </w:r>
        <w:r w:rsidRPr="00E27A66">
          <w:rPr>
            <w:sz w:val="18"/>
            <w:szCs w:val="18"/>
            <w:lang w:bidi="fa-IR"/>
            <w:rPrChange w:id="839" w:author="Microsoft account" w:date="2025-09-12T12:22:00Z">
              <w:rPr>
                <w:lang w:bidi="fa-IR"/>
              </w:rPr>
            </w:rPrChange>
          </w:rPr>
          <w:t>.</w:t>
        </w:r>
      </w:ins>
    </w:p>
    <w:p w14:paraId="003C214D" w14:textId="083A9391" w:rsidR="00E27A66" w:rsidRPr="00E27A66" w:rsidRDefault="00E27A66">
      <w:pPr>
        <w:spacing w:after="0" w:line="276" w:lineRule="auto"/>
        <w:ind w:left="720"/>
        <w:rPr>
          <w:ins w:id="840" w:author="Microsoft account" w:date="2025-09-12T12:21:00Z"/>
          <w:sz w:val="18"/>
          <w:szCs w:val="18"/>
          <w:rtl/>
          <w:lang w:bidi="fa-IR"/>
          <w:rPrChange w:id="841" w:author="Microsoft account" w:date="2025-09-12T12:22:00Z">
            <w:rPr>
              <w:ins w:id="842" w:author="Microsoft account" w:date="2025-09-12T12:21:00Z"/>
              <w:rtl/>
              <w:lang w:bidi="fa-IR"/>
            </w:rPr>
          </w:rPrChange>
        </w:rPr>
        <w:pPrChange w:id="843" w:author="Microsoft account" w:date="2025-09-12T12:22:00Z">
          <w:pPr>
            <w:spacing w:after="0" w:line="240" w:lineRule="auto"/>
          </w:pPr>
        </w:pPrChange>
      </w:pPr>
      <w:ins w:id="844" w:author="Microsoft account" w:date="2025-09-12T12:21:00Z">
        <w:r w:rsidRPr="00E27A66">
          <w:rPr>
            <w:sz w:val="18"/>
            <w:szCs w:val="18"/>
            <w:rtl/>
            <w:lang w:bidi="fa-IR"/>
            <w:rPrChange w:id="845" w:author="Microsoft account" w:date="2025-09-12T12:22:00Z">
              <w:rPr>
                <w:rtl/>
                <w:lang w:bidi="fa-IR"/>
              </w:rPr>
            </w:rPrChange>
          </w:rPr>
          <w:t>تقر</w:t>
        </w:r>
        <w:r w:rsidRPr="00E27A66">
          <w:rPr>
            <w:rFonts w:hint="cs"/>
            <w:sz w:val="18"/>
            <w:szCs w:val="18"/>
            <w:rtl/>
            <w:lang w:bidi="fa-IR"/>
            <w:rPrChange w:id="846" w:author="Microsoft account" w:date="2025-09-12T12:22:00Z">
              <w:rPr>
                <w:rFonts w:hint="cs"/>
                <w:rtl/>
                <w:lang w:bidi="fa-IR"/>
              </w:rPr>
            </w:rPrChange>
          </w:rPr>
          <w:t>ی</w:t>
        </w:r>
        <w:r w:rsidRPr="00E27A66">
          <w:rPr>
            <w:rFonts w:hint="eastAsia"/>
            <w:sz w:val="18"/>
            <w:szCs w:val="18"/>
            <w:rtl/>
            <w:lang w:bidi="fa-IR"/>
            <w:rPrChange w:id="847" w:author="Microsoft account" w:date="2025-09-12T12:22:00Z">
              <w:rPr>
                <w:rFonts w:hint="eastAsia"/>
                <w:rtl/>
                <w:lang w:bidi="fa-IR"/>
              </w:rPr>
            </w:rPrChange>
          </w:rPr>
          <w:t>باً</w:t>
        </w:r>
        <w:r w:rsidRPr="00E27A66">
          <w:rPr>
            <w:sz w:val="18"/>
            <w:szCs w:val="18"/>
            <w:rtl/>
            <w:lang w:bidi="fa-IR"/>
            <w:rPrChange w:id="848" w:author="Microsoft account" w:date="2025-09-12T12:22:00Z">
              <w:rPr>
                <w:rtl/>
                <w:lang w:bidi="fa-IR"/>
              </w:rPr>
            </w:rPrChange>
          </w:rPr>
          <w:t xml:space="preserve"> پا</w:t>
        </w:r>
        <w:r w:rsidRPr="00E27A66">
          <w:rPr>
            <w:rFonts w:hint="cs"/>
            <w:sz w:val="18"/>
            <w:szCs w:val="18"/>
            <w:rtl/>
            <w:lang w:bidi="fa-IR"/>
            <w:rPrChange w:id="849" w:author="Microsoft account" w:date="2025-09-12T12:22:00Z">
              <w:rPr>
                <w:rFonts w:hint="cs"/>
                <w:rtl/>
                <w:lang w:bidi="fa-IR"/>
              </w:rPr>
            </w:rPrChange>
          </w:rPr>
          <w:t>ی</w:t>
        </w:r>
        <w:r w:rsidRPr="00E27A66">
          <w:rPr>
            <w:rFonts w:hint="eastAsia"/>
            <w:sz w:val="18"/>
            <w:szCs w:val="18"/>
            <w:rtl/>
            <w:lang w:bidi="fa-IR"/>
            <w:rPrChange w:id="850" w:author="Microsoft account" w:date="2025-09-12T12:22:00Z">
              <w:rPr>
                <w:rFonts w:hint="eastAsia"/>
                <w:rtl/>
                <w:lang w:bidi="fa-IR"/>
              </w:rPr>
            </w:rPrChange>
          </w:rPr>
          <w:t>ه‌</w:t>
        </w:r>
        <w:r w:rsidRPr="00E27A66">
          <w:rPr>
            <w:rFonts w:hint="cs"/>
            <w:sz w:val="18"/>
            <w:szCs w:val="18"/>
            <w:rtl/>
            <w:lang w:bidi="fa-IR"/>
            <w:rPrChange w:id="851" w:author="Microsoft account" w:date="2025-09-12T12:22:00Z">
              <w:rPr>
                <w:rFonts w:hint="cs"/>
                <w:rtl/>
                <w:lang w:bidi="fa-IR"/>
              </w:rPr>
            </w:rPrChange>
          </w:rPr>
          <w:t>ی</w:t>
        </w:r>
        <w:r w:rsidRPr="00E27A66">
          <w:rPr>
            <w:sz w:val="18"/>
            <w:szCs w:val="18"/>
            <w:rtl/>
            <w:lang w:bidi="fa-IR"/>
            <w:rPrChange w:id="852" w:author="Microsoft account" w:date="2025-09-12T12:22:00Z">
              <w:rPr>
                <w:rtl/>
                <w:lang w:bidi="fa-IR"/>
              </w:rPr>
            </w:rPrChange>
          </w:rPr>
          <w:t xml:space="preserve"> خ</w:t>
        </w:r>
        <w:r w:rsidRPr="00E27A66">
          <w:rPr>
            <w:rFonts w:hint="cs"/>
            <w:sz w:val="18"/>
            <w:szCs w:val="18"/>
            <w:rtl/>
            <w:lang w:bidi="fa-IR"/>
            <w:rPrChange w:id="853" w:author="Microsoft account" w:date="2025-09-12T12:22:00Z">
              <w:rPr>
                <w:rFonts w:hint="cs"/>
                <w:rtl/>
                <w:lang w:bidi="fa-IR"/>
              </w:rPr>
            </w:rPrChange>
          </w:rPr>
          <w:t>ی</w:t>
        </w:r>
        <w:r w:rsidRPr="00E27A66">
          <w:rPr>
            <w:rFonts w:hint="eastAsia"/>
            <w:sz w:val="18"/>
            <w:szCs w:val="18"/>
            <w:rtl/>
            <w:lang w:bidi="fa-IR"/>
            <w:rPrChange w:id="854" w:author="Microsoft account" w:date="2025-09-12T12:22:00Z">
              <w:rPr>
                <w:rFonts w:hint="eastAsia"/>
                <w:rtl/>
                <w:lang w:bidi="fa-IR"/>
              </w:rPr>
            </w:rPrChange>
          </w:rPr>
          <w:t>ل</w:t>
        </w:r>
        <w:r w:rsidRPr="00E27A66">
          <w:rPr>
            <w:rFonts w:hint="cs"/>
            <w:sz w:val="18"/>
            <w:szCs w:val="18"/>
            <w:rtl/>
            <w:lang w:bidi="fa-IR"/>
            <w:rPrChange w:id="855" w:author="Microsoft account" w:date="2025-09-12T12:22:00Z">
              <w:rPr>
                <w:rFonts w:hint="cs"/>
                <w:rtl/>
                <w:lang w:bidi="fa-IR"/>
              </w:rPr>
            </w:rPrChange>
          </w:rPr>
          <w:t>ی</w:t>
        </w:r>
        <w:r w:rsidRPr="00E27A66">
          <w:rPr>
            <w:sz w:val="18"/>
            <w:szCs w:val="18"/>
            <w:rtl/>
            <w:lang w:bidi="fa-IR"/>
            <w:rPrChange w:id="856" w:author="Microsoft account" w:date="2025-09-12T12:22:00Z">
              <w:rPr>
                <w:rtl/>
                <w:lang w:bidi="fa-IR"/>
              </w:rPr>
            </w:rPrChange>
          </w:rPr>
          <w:t xml:space="preserve"> از کتابخونه‌ها</w:t>
        </w:r>
        <w:r w:rsidRPr="00E27A66">
          <w:rPr>
            <w:rFonts w:hint="cs"/>
            <w:sz w:val="18"/>
            <w:szCs w:val="18"/>
            <w:rtl/>
            <w:lang w:bidi="fa-IR"/>
            <w:rPrChange w:id="857" w:author="Microsoft account" w:date="2025-09-12T12:22:00Z">
              <w:rPr>
                <w:rFonts w:hint="cs"/>
                <w:rtl/>
                <w:lang w:bidi="fa-IR"/>
              </w:rPr>
            </w:rPrChange>
          </w:rPr>
          <w:t>ی</w:t>
        </w:r>
        <w:r w:rsidRPr="00E27A66">
          <w:rPr>
            <w:sz w:val="18"/>
            <w:szCs w:val="18"/>
            <w:rtl/>
            <w:lang w:bidi="fa-IR"/>
            <w:rPrChange w:id="858" w:author="Microsoft account" w:date="2025-09-12T12:22:00Z">
              <w:rPr>
                <w:rtl/>
                <w:lang w:bidi="fa-IR"/>
              </w:rPr>
            </w:rPrChange>
          </w:rPr>
          <w:t xml:space="preserve"> د</w:t>
        </w:r>
        <w:r w:rsidRPr="00E27A66">
          <w:rPr>
            <w:rFonts w:hint="cs"/>
            <w:sz w:val="18"/>
            <w:szCs w:val="18"/>
            <w:rtl/>
            <w:lang w:bidi="fa-IR"/>
            <w:rPrChange w:id="859" w:author="Microsoft account" w:date="2025-09-12T12:22:00Z">
              <w:rPr>
                <w:rFonts w:hint="cs"/>
                <w:rtl/>
                <w:lang w:bidi="fa-IR"/>
              </w:rPr>
            </w:rPrChange>
          </w:rPr>
          <w:t>ی</w:t>
        </w:r>
        <w:r w:rsidRPr="00E27A66">
          <w:rPr>
            <w:rFonts w:hint="eastAsia"/>
            <w:sz w:val="18"/>
            <w:szCs w:val="18"/>
            <w:rtl/>
            <w:lang w:bidi="fa-IR"/>
            <w:rPrChange w:id="860" w:author="Microsoft account" w:date="2025-09-12T12:22:00Z">
              <w:rPr>
                <w:rFonts w:hint="eastAsia"/>
                <w:rtl/>
                <w:lang w:bidi="fa-IR"/>
              </w:rPr>
            </w:rPrChange>
          </w:rPr>
          <w:t>گه</w:t>
        </w:r>
        <w:r w:rsidRPr="00E27A66">
          <w:rPr>
            <w:sz w:val="18"/>
            <w:szCs w:val="18"/>
            <w:rtl/>
            <w:lang w:bidi="fa-IR"/>
            <w:rPrChange w:id="861" w:author="Microsoft account" w:date="2025-09-12T12:22:00Z">
              <w:rPr>
                <w:rtl/>
                <w:lang w:bidi="fa-IR"/>
              </w:rPr>
            </w:rPrChange>
          </w:rPr>
          <w:t xml:space="preserve"> مثل </w:t>
        </w:r>
        <w:r w:rsidRPr="00E27A66">
          <w:rPr>
            <w:sz w:val="18"/>
            <w:szCs w:val="18"/>
            <w:lang w:bidi="fa-IR"/>
            <w:rPrChange w:id="862" w:author="Microsoft account" w:date="2025-09-12T12:22:00Z">
              <w:rPr>
                <w:lang w:bidi="fa-IR"/>
              </w:rPr>
            </w:rPrChange>
          </w:rPr>
          <w:t>pandas</w:t>
        </w:r>
        <w:r w:rsidRPr="00E27A66">
          <w:rPr>
            <w:sz w:val="18"/>
            <w:szCs w:val="18"/>
            <w:rtl/>
            <w:lang w:bidi="fa-IR"/>
            <w:rPrChange w:id="863" w:author="Microsoft account" w:date="2025-09-12T12:22:00Z">
              <w:rPr>
                <w:rtl/>
                <w:lang w:bidi="fa-IR"/>
              </w:rPr>
            </w:rPrChange>
          </w:rPr>
          <w:t xml:space="preserve">، </w:t>
        </w:r>
        <w:r w:rsidRPr="00E27A66">
          <w:rPr>
            <w:sz w:val="18"/>
            <w:szCs w:val="18"/>
            <w:lang w:bidi="fa-IR"/>
            <w:rPrChange w:id="864" w:author="Microsoft account" w:date="2025-09-12T12:22:00Z">
              <w:rPr>
                <w:lang w:bidi="fa-IR"/>
              </w:rPr>
            </w:rPrChange>
          </w:rPr>
          <w:t>scikit-learn</w:t>
        </w:r>
        <w:r w:rsidRPr="00E27A66">
          <w:rPr>
            <w:sz w:val="18"/>
            <w:szCs w:val="18"/>
            <w:rtl/>
            <w:lang w:bidi="fa-IR"/>
            <w:rPrChange w:id="865" w:author="Microsoft account" w:date="2025-09-12T12:22:00Z">
              <w:rPr>
                <w:rtl/>
                <w:lang w:bidi="fa-IR"/>
              </w:rPr>
            </w:rPrChange>
          </w:rPr>
          <w:t xml:space="preserve">، </w:t>
        </w:r>
        <w:r w:rsidRPr="00E27A66">
          <w:rPr>
            <w:sz w:val="18"/>
            <w:szCs w:val="18"/>
            <w:lang w:bidi="fa-IR"/>
            <w:rPrChange w:id="866" w:author="Microsoft account" w:date="2025-09-12T12:22:00Z">
              <w:rPr>
                <w:lang w:bidi="fa-IR"/>
              </w:rPr>
            </w:rPrChange>
          </w:rPr>
          <w:t>TensorFlow</w:t>
        </w:r>
        <w:r w:rsidRPr="00E27A66">
          <w:rPr>
            <w:sz w:val="18"/>
            <w:szCs w:val="18"/>
            <w:rtl/>
            <w:lang w:bidi="fa-IR"/>
            <w:rPrChange w:id="867"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68" w:author="Microsoft account" w:date="2025-09-12T12:21:00Z"/>
          <w:sz w:val="18"/>
          <w:szCs w:val="18"/>
          <w:rtl/>
          <w:lang w:bidi="fa-IR"/>
          <w:rPrChange w:id="869" w:author="Microsoft account" w:date="2025-09-12T12:22:00Z">
            <w:rPr>
              <w:ins w:id="870" w:author="Microsoft account" w:date="2025-09-12T12:21:00Z"/>
              <w:rtl/>
              <w:lang w:bidi="fa-IR"/>
            </w:rPr>
          </w:rPrChange>
        </w:rPr>
        <w:pPrChange w:id="871" w:author="Microsoft account" w:date="2025-09-12T12:22:00Z">
          <w:pPr>
            <w:spacing w:after="0" w:line="276" w:lineRule="auto"/>
          </w:pPr>
        </w:pPrChange>
      </w:pPr>
      <w:ins w:id="872" w:author="Microsoft account" w:date="2025-09-12T12:21:00Z">
        <w:r w:rsidRPr="00E27A66">
          <w:rPr>
            <w:sz w:val="18"/>
            <w:szCs w:val="18"/>
            <w:lang w:bidi="fa-IR"/>
            <w:rPrChange w:id="873" w:author="Microsoft account" w:date="2025-09-12T12:22:00Z">
              <w:rPr>
                <w:lang w:bidi="fa-IR"/>
              </w:rPr>
            </w:rPrChange>
          </w:rPr>
          <w:t xml:space="preserve">SciPy </w:t>
        </w:r>
        <w:r w:rsidRPr="00E27A66">
          <w:rPr>
            <w:sz w:val="18"/>
            <w:szCs w:val="18"/>
            <w:rtl/>
            <w:lang w:bidi="fa-IR"/>
            <w:rPrChange w:id="874" w:author="Microsoft account" w:date="2025-09-12T12:22:00Z">
              <w:rPr>
                <w:rtl/>
                <w:lang w:bidi="fa-IR"/>
              </w:rPr>
            </w:rPrChange>
          </w:rPr>
          <w:t>کتابخونه‌ا</w:t>
        </w:r>
        <w:r w:rsidRPr="00E27A66">
          <w:rPr>
            <w:rFonts w:hint="cs"/>
            <w:sz w:val="18"/>
            <w:szCs w:val="18"/>
            <w:rtl/>
            <w:lang w:bidi="fa-IR"/>
            <w:rPrChange w:id="875" w:author="Microsoft account" w:date="2025-09-12T12:22:00Z">
              <w:rPr>
                <w:rFonts w:hint="cs"/>
                <w:rtl/>
                <w:lang w:bidi="fa-IR"/>
              </w:rPr>
            </w:rPrChange>
          </w:rPr>
          <w:t>ی</w:t>
        </w:r>
        <w:r w:rsidRPr="00E27A66">
          <w:rPr>
            <w:sz w:val="18"/>
            <w:szCs w:val="18"/>
            <w:rtl/>
            <w:lang w:bidi="fa-IR"/>
            <w:rPrChange w:id="876" w:author="Microsoft account" w:date="2025-09-12T12:22:00Z">
              <w:rPr>
                <w:rtl/>
                <w:lang w:bidi="fa-IR"/>
              </w:rPr>
            </w:rPrChange>
          </w:rPr>
          <w:t xml:space="preserve"> ساخته‌شده رو</w:t>
        </w:r>
        <w:r w:rsidRPr="00E27A66">
          <w:rPr>
            <w:rFonts w:hint="cs"/>
            <w:sz w:val="18"/>
            <w:szCs w:val="18"/>
            <w:rtl/>
            <w:lang w:bidi="fa-IR"/>
            <w:rPrChange w:id="877" w:author="Microsoft account" w:date="2025-09-12T12:22:00Z">
              <w:rPr>
                <w:rFonts w:hint="cs"/>
                <w:rtl/>
                <w:lang w:bidi="fa-IR"/>
              </w:rPr>
            </w:rPrChange>
          </w:rPr>
          <w:t>ی</w:t>
        </w:r>
        <w:r w:rsidRPr="00E27A66">
          <w:rPr>
            <w:sz w:val="18"/>
            <w:szCs w:val="18"/>
            <w:lang w:bidi="fa-IR"/>
            <w:rPrChange w:id="878" w:author="Microsoft account" w:date="2025-09-12T12:22:00Z">
              <w:rPr>
                <w:lang w:bidi="fa-IR"/>
              </w:rPr>
            </w:rPrChange>
          </w:rPr>
          <w:t xml:space="preserve"> NumPy </w:t>
        </w:r>
        <w:r w:rsidRPr="00E27A66">
          <w:rPr>
            <w:sz w:val="18"/>
            <w:szCs w:val="18"/>
            <w:rtl/>
            <w:lang w:bidi="fa-IR"/>
            <w:rPrChange w:id="879" w:author="Microsoft account" w:date="2025-09-12T12:22:00Z">
              <w:rPr>
                <w:rtl/>
                <w:lang w:bidi="fa-IR"/>
              </w:rPr>
            </w:rPrChange>
          </w:rPr>
          <w:t>هست که ابزارها</w:t>
        </w:r>
        <w:r w:rsidRPr="00E27A66">
          <w:rPr>
            <w:rFonts w:hint="cs"/>
            <w:sz w:val="18"/>
            <w:szCs w:val="18"/>
            <w:rtl/>
            <w:lang w:bidi="fa-IR"/>
            <w:rPrChange w:id="880" w:author="Microsoft account" w:date="2025-09-12T12:22:00Z">
              <w:rPr>
                <w:rFonts w:hint="cs"/>
                <w:rtl/>
                <w:lang w:bidi="fa-IR"/>
              </w:rPr>
            </w:rPrChange>
          </w:rPr>
          <w:t>ی</w:t>
        </w:r>
        <w:r w:rsidRPr="00E27A66">
          <w:rPr>
            <w:sz w:val="18"/>
            <w:szCs w:val="18"/>
            <w:rtl/>
            <w:lang w:bidi="fa-IR"/>
            <w:rPrChange w:id="881" w:author="Microsoft account" w:date="2025-09-12T12:22:00Z">
              <w:rPr>
                <w:rtl/>
                <w:lang w:bidi="fa-IR"/>
              </w:rPr>
            </w:rPrChange>
          </w:rPr>
          <w:t xml:space="preserve"> پ</w:t>
        </w:r>
        <w:r w:rsidRPr="00E27A66">
          <w:rPr>
            <w:rFonts w:hint="cs"/>
            <w:sz w:val="18"/>
            <w:szCs w:val="18"/>
            <w:rtl/>
            <w:lang w:bidi="fa-IR"/>
            <w:rPrChange w:id="882" w:author="Microsoft account" w:date="2025-09-12T12:22:00Z">
              <w:rPr>
                <w:rFonts w:hint="cs"/>
                <w:rtl/>
                <w:lang w:bidi="fa-IR"/>
              </w:rPr>
            </w:rPrChange>
          </w:rPr>
          <w:t>ی</w:t>
        </w:r>
        <w:r w:rsidRPr="00E27A66">
          <w:rPr>
            <w:rFonts w:hint="eastAsia"/>
            <w:sz w:val="18"/>
            <w:szCs w:val="18"/>
            <w:rtl/>
            <w:lang w:bidi="fa-IR"/>
            <w:rPrChange w:id="883" w:author="Microsoft account" w:date="2025-09-12T12:22:00Z">
              <w:rPr>
                <w:rFonts w:hint="eastAsia"/>
                <w:rtl/>
                <w:lang w:bidi="fa-IR"/>
              </w:rPr>
            </w:rPrChange>
          </w:rPr>
          <w:t>شرفته‌تر</w:t>
        </w:r>
        <w:r w:rsidRPr="00E27A66">
          <w:rPr>
            <w:rFonts w:hint="cs"/>
            <w:sz w:val="18"/>
            <w:szCs w:val="18"/>
            <w:rtl/>
            <w:lang w:bidi="fa-IR"/>
            <w:rPrChange w:id="884" w:author="Microsoft account" w:date="2025-09-12T12:22:00Z">
              <w:rPr>
                <w:rFonts w:hint="cs"/>
                <w:rtl/>
                <w:lang w:bidi="fa-IR"/>
              </w:rPr>
            </w:rPrChange>
          </w:rPr>
          <w:t>ی</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برا</w:t>
        </w:r>
        <w:r w:rsidRPr="00E27A66">
          <w:rPr>
            <w:rFonts w:hint="cs"/>
            <w:sz w:val="18"/>
            <w:szCs w:val="18"/>
            <w:rtl/>
            <w:lang w:bidi="fa-IR"/>
            <w:rPrChange w:id="887" w:author="Microsoft account" w:date="2025-09-12T12:22:00Z">
              <w:rPr>
                <w:rFonts w:hint="cs"/>
                <w:rtl/>
                <w:lang w:bidi="fa-IR"/>
              </w:rPr>
            </w:rPrChange>
          </w:rPr>
          <w:t>ی</w:t>
        </w:r>
        <w:r w:rsidRPr="00E27A66">
          <w:rPr>
            <w:sz w:val="18"/>
            <w:szCs w:val="18"/>
            <w:rtl/>
            <w:lang w:bidi="fa-IR"/>
            <w:rPrChange w:id="888" w:author="Microsoft account" w:date="2025-09-12T12:22:00Z">
              <w:rPr>
                <w:rtl/>
                <w:lang w:bidi="fa-IR"/>
              </w:rPr>
            </w:rPrChange>
          </w:rPr>
          <w:t xml:space="preserve"> </w:t>
        </w:r>
        <w:r w:rsidRPr="00E27A66">
          <w:rPr>
            <w:rFonts w:hint="eastAsia"/>
            <w:sz w:val="18"/>
            <w:szCs w:val="18"/>
            <w:rtl/>
            <w:lang w:bidi="fa-IR"/>
            <w:rPrChange w:id="889" w:author="Microsoft account" w:date="2025-09-12T12:22:00Z">
              <w:rPr>
                <w:rFonts w:hint="eastAsia"/>
                <w:rtl/>
                <w:lang w:bidi="fa-IR"/>
              </w:rPr>
            </w:rPrChange>
          </w:rPr>
          <w:t>محاسبات</w:t>
        </w:r>
        <w:r w:rsidRPr="00E27A66">
          <w:rPr>
            <w:sz w:val="18"/>
            <w:szCs w:val="18"/>
            <w:rtl/>
            <w:lang w:bidi="fa-IR"/>
            <w:rPrChange w:id="890" w:author="Microsoft account" w:date="2025-09-12T12:22:00Z">
              <w:rPr>
                <w:rtl/>
                <w:lang w:bidi="fa-IR"/>
              </w:rPr>
            </w:rPrChange>
          </w:rPr>
          <w:t xml:space="preserve"> </w:t>
        </w:r>
        <w:r w:rsidRPr="00E27A66">
          <w:rPr>
            <w:rFonts w:hint="eastAsia"/>
            <w:sz w:val="18"/>
            <w:szCs w:val="18"/>
            <w:rtl/>
            <w:lang w:bidi="fa-IR"/>
            <w:rPrChange w:id="891" w:author="Microsoft account" w:date="2025-09-12T12:22:00Z">
              <w:rPr>
                <w:rFonts w:hint="eastAsia"/>
                <w:rtl/>
                <w:lang w:bidi="fa-IR"/>
              </w:rPr>
            </w:rPrChange>
          </w:rPr>
          <w:t>علم</w:t>
        </w:r>
        <w:r w:rsidRPr="00E27A66">
          <w:rPr>
            <w:rFonts w:hint="cs"/>
            <w:sz w:val="18"/>
            <w:szCs w:val="18"/>
            <w:rtl/>
            <w:lang w:bidi="fa-IR"/>
            <w:rPrChange w:id="892" w:author="Microsoft account" w:date="2025-09-12T12:22:00Z">
              <w:rPr>
                <w:rFonts w:hint="cs"/>
                <w:rtl/>
                <w:lang w:bidi="fa-IR"/>
              </w:rPr>
            </w:rPrChange>
          </w:rPr>
          <w:t>ی</w:t>
        </w:r>
        <w:r w:rsidRPr="00E27A66">
          <w:rPr>
            <w:sz w:val="18"/>
            <w:szCs w:val="18"/>
            <w:rtl/>
            <w:lang w:bidi="fa-IR"/>
            <w:rPrChange w:id="893" w:author="Microsoft account" w:date="2025-09-12T12:22:00Z">
              <w:rPr>
                <w:rtl/>
                <w:lang w:bidi="fa-IR"/>
              </w:rPr>
            </w:rPrChange>
          </w:rPr>
          <w:t xml:space="preserve"> </w:t>
        </w:r>
        <w:r w:rsidRPr="00E27A66">
          <w:rPr>
            <w:rFonts w:hint="eastAsia"/>
            <w:sz w:val="18"/>
            <w:szCs w:val="18"/>
            <w:rtl/>
            <w:lang w:bidi="fa-IR"/>
            <w:rPrChange w:id="894" w:author="Microsoft account" w:date="2025-09-12T12:22:00Z">
              <w:rPr>
                <w:rFonts w:hint="eastAsia"/>
                <w:rtl/>
                <w:lang w:bidi="fa-IR"/>
              </w:rPr>
            </w:rPrChange>
          </w:rPr>
          <w:t>و</w:t>
        </w:r>
        <w:r w:rsidRPr="00E27A66">
          <w:rPr>
            <w:sz w:val="18"/>
            <w:szCs w:val="18"/>
            <w:rtl/>
            <w:lang w:bidi="fa-IR"/>
            <w:rPrChange w:id="895" w:author="Microsoft account" w:date="2025-09-12T12:22:00Z">
              <w:rPr>
                <w:rtl/>
                <w:lang w:bidi="fa-IR"/>
              </w:rPr>
            </w:rPrChange>
          </w:rPr>
          <w:t xml:space="preserve"> </w:t>
        </w:r>
        <w:r w:rsidRPr="00E27A66">
          <w:rPr>
            <w:rFonts w:hint="eastAsia"/>
            <w:sz w:val="18"/>
            <w:szCs w:val="18"/>
            <w:rtl/>
            <w:lang w:bidi="fa-IR"/>
            <w:rPrChange w:id="896" w:author="Microsoft account" w:date="2025-09-12T12:22:00Z">
              <w:rPr>
                <w:rFonts w:hint="eastAsia"/>
                <w:rtl/>
                <w:lang w:bidi="fa-IR"/>
              </w:rPr>
            </w:rPrChange>
          </w:rPr>
          <w:t>مهندس</w:t>
        </w:r>
        <w:r w:rsidRPr="00E27A66">
          <w:rPr>
            <w:rFonts w:hint="cs"/>
            <w:sz w:val="18"/>
            <w:szCs w:val="18"/>
            <w:rtl/>
            <w:lang w:bidi="fa-IR"/>
            <w:rPrChange w:id="897" w:author="Microsoft account" w:date="2025-09-12T12:22:00Z">
              <w:rPr>
                <w:rFonts w:hint="cs"/>
                <w:rtl/>
                <w:lang w:bidi="fa-IR"/>
              </w:rPr>
            </w:rPrChange>
          </w:rPr>
          <w:t>ی</w:t>
        </w:r>
        <w:r w:rsidRPr="00E27A66">
          <w:rPr>
            <w:sz w:val="18"/>
            <w:szCs w:val="18"/>
            <w:rtl/>
            <w:lang w:bidi="fa-IR"/>
            <w:rPrChange w:id="898" w:author="Microsoft account" w:date="2025-09-12T12:22:00Z">
              <w:rPr>
                <w:rtl/>
                <w:lang w:bidi="fa-IR"/>
              </w:rPr>
            </w:rPrChange>
          </w:rPr>
          <w:t xml:space="preserve"> </w:t>
        </w:r>
        <w:r w:rsidRPr="00E27A66">
          <w:rPr>
            <w:rFonts w:hint="eastAsia"/>
            <w:sz w:val="18"/>
            <w:szCs w:val="18"/>
            <w:rtl/>
            <w:lang w:bidi="fa-IR"/>
            <w:rPrChange w:id="899" w:author="Microsoft account" w:date="2025-09-12T12:22:00Z">
              <w:rPr>
                <w:rFonts w:hint="eastAsia"/>
                <w:rtl/>
                <w:lang w:bidi="fa-IR"/>
              </w:rPr>
            </w:rPrChange>
          </w:rPr>
          <w:t>فراهم</w:t>
        </w:r>
        <w:r w:rsidRPr="00E27A66">
          <w:rPr>
            <w:sz w:val="18"/>
            <w:szCs w:val="18"/>
            <w:rtl/>
            <w:lang w:bidi="fa-IR"/>
            <w:rPrChange w:id="900" w:author="Microsoft account" w:date="2025-09-12T12:22:00Z">
              <w:rPr>
                <w:rtl/>
                <w:lang w:bidi="fa-IR"/>
              </w:rPr>
            </w:rPrChange>
          </w:rPr>
          <w:t xml:space="preserve"> </w:t>
        </w:r>
        <w:r w:rsidRPr="00E27A66">
          <w:rPr>
            <w:rFonts w:hint="eastAsia"/>
            <w:sz w:val="18"/>
            <w:szCs w:val="18"/>
            <w:rtl/>
            <w:lang w:bidi="fa-IR"/>
            <w:rPrChange w:id="901" w:author="Microsoft account" w:date="2025-09-12T12:22:00Z">
              <w:rPr>
                <w:rFonts w:hint="eastAsia"/>
                <w:rtl/>
                <w:lang w:bidi="fa-IR"/>
              </w:rPr>
            </w:rPrChange>
          </w:rPr>
          <w:t>م</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کنه</w:t>
        </w:r>
        <w:r w:rsidRPr="00E27A66">
          <w:rPr>
            <w:sz w:val="18"/>
            <w:szCs w:val="18"/>
            <w:lang w:bidi="fa-IR"/>
            <w:rPrChange w:id="904" w:author="Microsoft account" w:date="2025-09-12T12:22:00Z">
              <w:rPr>
                <w:lang w:bidi="fa-IR"/>
              </w:rPr>
            </w:rPrChange>
          </w:rPr>
          <w:t>.</w:t>
        </w:r>
      </w:ins>
    </w:p>
    <w:p w14:paraId="4F9785DC" w14:textId="19E08FA1" w:rsidR="00E27A66" w:rsidRPr="00E27A66" w:rsidRDefault="00E27A66">
      <w:pPr>
        <w:spacing w:after="0" w:line="276" w:lineRule="auto"/>
        <w:ind w:left="720"/>
        <w:rPr>
          <w:ins w:id="905" w:author="Microsoft account" w:date="2025-09-12T12:21:00Z"/>
          <w:sz w:val="18"/>
          <w:szCs w:val="18"/>
          <w:rtl/>
          <w:lang w:bidi="fa-IR"/>
          <w:rPrChange w:id="906" w:author="Microsoft account" w:date="2025-09-12T12:22:00Z">
            <w:rPr>
              <w:ins w:id="907" w:author="Microsoft account" w:date="2025-09-12T12:21:00Z"/>
              <w:rtl/>
              <w:lang w:bidi="fa-IR"/>
            </w:rPr>
          </w:rPrChange>
        </w:rPr>
        <w:pPrChange w:id="908" w:author="Microsoft account" w:date="2025-09-12T12:22:00Z">
          <w:pPr>
            <w:spacing w:after="0" w:line="276" w:lineRule="auto"/>
          </w:pPr>
        </w:pPrChange>
      </w:pPr>
      <w:ins w:id="909" w:author="Microsoft account" w:date="2025-09-12T12:21:00Z">
        <w:r w:rsidRPr="00E27A66">
          <w:rPr>
            <w:sz w:val="18"/>
            <w:szCs w:val="18"/>
            <w:rtl/>
            <w:lang w:bidi="fa-IR"/>
            <w:rPrChange w:id="910" w:author="Microsoft account" w:date="2025-09-12T12:22:00Z">
              <w:rPr>
                <w:rtl/>
                <w:lang w:bidi="fa-IR"/>
              </w:rPr>
            </w:rPrChange>
          </w:rPr>
          <w:t>شامل ماژول‌ها</w:t>
        </w:r>
        <w:r w:rsidRPr="00E27A66">
          <w:rPr>
            <w:rFonts w:hint="cs"/>
            <w:sz w:val="18"/>
            <w:szCs w:val="18"/>
            <w:rtl/>
            <w:lang w:bidi="fa-IR"/>
            <w:rPrChange w:id="911" w:author="Microsoft account" w:date="2025-09-12T12:22:00Z">
              <w:rPr>
                <w:rFonts w:hint="cs"/>
                <w:rtl/>
                <w:lang w:bidi="fa-IR"/>
              </w:rPr>
            </w:rPrChange>
          </w:rPr>
          <w:t>یی</w:t>
        </w:r>
        <w:r w:rsidRPr="00E27A66">
          <w:rPr>
            <w:sz w:val="18"/>
            <w:szCs w:val="18"/>
            <w:rtl/>
            <w:lang w:bidi="fa-IR"/>
            <w:rPrChange w:id="912" w:author="Microsoft account" w:date="2025-09-12T12:22:00Z">
              <w:rPr>
                <w:rtl/>
                <w:lang w:bidi="fa-IR"/>
              </w:rPr>
            </w:rPrChange>
          </w:rPr>
          <w:t xml:space="preserve"> برا</w:t>
        </w:r>
        <w:r w:rsidRPr="00E27A66">
          <w:rPr>
            <w:rFonts w:hint="cs"/>
            <w:sz w:val="18"/>
            <w:szCs w:val="18"/>
            <w:rtl/>
            <w:lang w:bidi="fa-IR"/>
            <w:rPrChange w:id="913" w:author="Microsoft account" w:date="2025-09-12T12:22:00Z">
              <w:rPr>
                <w:rFonts w:hint="cs"/>
                <w:rtl/>
                <w:lang w:bidi="fa-IR"/>
              </w:rPr>
            </w:rPrChange>
          </w:rPr>
          <w:t>ی</w:t>
        </w:r>
        <w:r w:rsidRPr="00E27A66">
          <w:rPr>
            <w:sz w:val="18"/>
            <w:szCs w:val="18"/>
            <w:rtl/>
            <w:lang w:bidi="fa-IR"/>
            <w:rPrChange w:id="914" w:author="Microsoft account" w:date="2025-09-12T12:22:00Z">
              <w:rPr>
                <w:rtl/>
                <w:lang w:bidi="fa-IR"/>
              </w:rPr>
            </w:rPrChange>
          </w:rPr>
          <w:t xml:space="preserve"> به</w:t>
        </w:r>
        <w:r w:rsidRPr="00E27A66">
          <w:rPr>
            <w:rFonts w:hint="cs"/>
            <w:sz w:val="18"/>
            <w:szCs w:val="18"/>
            <w:rtl/>
            <w:lang w:bidi="fa-IR"/>
            <w:rPrChange w:id="915" w:author="Microsoft account" w:date="2025-09-12T12:22:00Z">
              <w:rPr>
                <w:rFonts w:hint="cs"/>
                <w:rtl/>
                <w:lang w:bidi="fa-IR"/>
              </w:rPr>
            </w:rPrChange>
          </w:rPr>
          <w:t>ی</w:t>
        </w:r>
        <w:r w:rsidRPr="00E27A66">
          <w:rPr>
            <w:rFonts w:hint="eastAsia"/>
            <w:sz w:val="18"/>
            <w:szCs w:val="18"/>
            <w:rtl/>
            <w:lang w:bidi="fa-IR"/>
            <w:rPrChange w:id="916" w:author="Microsoft account" w:date="2025-09-12T12:22:00Z">
              <w:rPr>
                <w:rFonts w:hint="eastAsia"/>
                <w:rtl/>
                <w:lang w:bidi="fa-IR"/>
              </w:rPr>
            </w:rPrChange>
          </w:rPr>
          <w:t>نه‌ساز</w:t>
        </w:r>
        <w:r w:rsidRPr="00E27A66">
          <w:rPr>
            <w:rFonts w:hint="cs"/>
            <w:sz w:val="18"/>
            <w:szCs w:val="18"/>
            <w:rtl/>
            <w:lang w:bidi="fa-IR"/>
            <w:rPrChange w:id="917" w:author="Microsoft account" w:date="2025-09-12T12:22:00Z">
              <w:rPr>
                <w:rFonts w:hint="cs"/>
                <w:rtl/>
                <w:lang w:bidi="fa-IR"/>
              </w:rPr>
            </w:rPrChange>
          </w:rPr>
          <w:t>ی</w:t>
        </w:r>
        <w:r w:rsidRPr="00E27A66">
          <w:rPr>
            <w:rFonts w:hint="eastAsia"/>
            <w:sz w:val="18"/>
            <w:szCs w:val="18"/>
            <w:rtl/>
            <w:lang w:bidi="fa-IR"/>
            <w:rPrChange w:id="918" w:author="Microsoft account" w:date="2025-09-12T12:22:00Z">
              <w:rPr>
                <w:rFonts w:hint="eastAsia"/>
                <w:rtl/>
                <w:lang w:bidi="fa-IR"/>
              </w:rPr>
            </w:rPrChange>
          </w:rPr>
          <w:t>،</w:t>
        </w:r>
        <w:r w:rsidRPr="00E27A66">
          <w:rPr>
            <w:sz w:val="18"/>
            <w:szCs w:val="18"/>
            <w:rtl/>
            <w:lang w:bidi="fa-IR"/>
            <w:rPrChange w:id="919" w:author="Microsoft account" w:date="2025-09-12T12:22:00Z">
              <w:rPr>
                <w:rtl/>
                <w:lang w:bidi="fa-IR"/>
              </w:rPr>
            </w:rPrChange>
          </w:rPr>
          <w:t xml:space="preserve"> </w:t>
        </w:r>
        <w:r w:rsidRPr="00E27A66">
          <w:rPr>
            <w:rFonts w:hint="eastAsia"/>
            <w:sz w:val="18"/>
            <w:szCs w:val="18"/>
            <w:rtl/>
            <w:lang w:bidi="fa-IR"/>
            <w:rPrChange w:id="920" w:author="Microsoft account" w:date="2025-09-12T12:22:00Z">
              <w:rPr>
                <w:rFonts w:hint="eastAsia"/>
                <w:rtl/>
                <w:lang w:bidi="fa-IR"/>
              </w:rPr>
            </w:rPrChange>
          </w:rPr>
          <w:t>انتگرال‌گ</w:t>
        </w:r>
        <w:r w:rsidRPr="00E27A66">
          <w:rPr>
            <w:rFonts w:hint="cs"/>
            <w:sz w:val="18"/>
            <w:szCs w:val="18"/>
            <w:rtl/>
            <w:lang w:bidi="fa-IR"/>
            <w:rPrChange w:id="921" w:author="Microsoft account" w:date="2025-09-12T12:22:00Z">
              <w:rPr>
                <w:rFonts w:hint="cs"/>
                <w:rtl/>
                <w:lang w:bidi="fa-IR"/>
              </w:rPr>
            </w:rPrChange>
          </w:rPr>
          <w:t>ی</w:t>
        </w:r>
        <w:r w:rsidRPr="00E27A66">
          <w:rPr>
            <w:rFonts w:hint="eastAsia"/>
            <w:sz w:val="18"/>
            <w:szCs w:val="18"/>
            <w:rtl/>
            <w:lang w:bidi="fa-IR"/>
            <w:rPrChange w:id="922" w:author="Microsoft account" w:date="2025-09-12T12:22:00Z">
              <w:rPr>
                <w:rFonts w:hint="eastAsia"/>
                <w:rtl/>
                <w:lang w:bidi="fa-IR"/>
              </w:rPr>
            </w:rPrChange>
          </w:rPr>
          <w:t>ر</w:t>
        </w:r>
        <w:r w:rsidRPr="00E27A66">
          <w:rPr>
            <w:rFonts w:hint="cs"/>
            <w:sz w:val="18"/>
            <w:szCs w:val="18"/>
            <w:rtl/>
            <w:lang w:bidi="fa-IR"/>
            <w:rPrChange w:id="923" w:author="Microsoft account" w:date="2025-09-12T12:22:00Z">
              <w:rPr>
                <w:rFonts w:hint="cs"/>
                <w:rtl/>
                <w:lang w:bidi="fa-IR"/>
              </w:rPr>
            </w:rPrChange>
          </w:rPr>
          <w:t>ی</w:t>
        </w:r>
        <w:r w:rsidRPr="00E27A66">
          <w:rPr>
            <w:rFonts w:hint="eastAsia"/>
            <w:sz w:val="18"/>
            <w:szCs w:val="18"/>
            <w:rtl/>
            <w:lang w:bidi="fa-IR"/>
            <w:rPrChange w:id="924" w:author="Microsoft account" w:date="2025-09-12T12:22:00Z">
              <w:rPr>
                <w:rFonts w:hint="eastAsia"/>
                <w:rtl/>
                <w:lang w:bidi="fa-IR"/>
              </w:rPr>
            </w:rPrChange>
          </w:rPr>
          <w:t>،</w:t>
        </w:r>
        <w:r w:rsidRPr="00E27A66">
          <w:rPr>
            <w:sz w:val="18"/>
            <w:szCs w:val="18"/>
            <w:rtl/>
            <w:lang w:bidi="fa-IR"/>
            <w:rPrChange w:id="925" w:author="Microsoft account" w:date="2025-09-12T12:22:00Z">
              <w:rPr>
                <w:rtl/>
                <w:lang w:bidi="fa-IR"/>
              </w:rPr>
            </w:rPrChange>
          </w:rPr>
          <w:t xml:space="preserve"> </w:t>
        </w:r>
        <w:r w:rsidRPr="00E27A66">
          <w:rPr>
            <w:rFonts w:hint="eastAsia"/>
            <w:sz w:val="18"/>
            <w:szCs w:val="18"/>
            <w:rtl/>
            <w:lang w:bidi="fa-IR"/>
            <w:rPrChange w:id="926" w:author="Microsoft account" w:date="2025-09-12T12:22:00Z">
              <w:rPr>
                <w:rFonts w:hint="eastAsia"/>
                <w:rtl/>
                <w:lang w:bidi="fa-IR"/>
              </w:rPr>
            </w:rPrChange>
          </w:rPr>
          <w:t>معادلات</w:t>
        </w:r>
        <w:r w:rsidRPr="00E27A66">
          <w:rPr>
            <w:sz w:val="18"/>
            <w:szCs w:val="18"/>
            <w:rtl/>
            <w:lang w:bidi="fa-IR"/>
            <w:rPrChange w:id="927" w:author="Microsoft account" w:date="2025-09-12T12:22:00Z">
              <w:rPr>
                <w:rtl/>
                <w:lang w:bidi="fa-IR"/>
              </w:rPr>
            </w:rPrChange>
          </w:rPr>
          <w:t xml:space="preserve"> </w:t>
        </w:r>
        <w:r w:rsidRPr="00E27A66">
          <w:rPr>
            <w:rFonts w:hint="eastAsia"/>
            <w:sz w:val="18"/>
            <w:szCs w:val="18"/>
            <w:rtl/>
            <w:lang w:bidi="fa-IR"/>
            <w:rPrChange w:id="928" w:author="Microsoft account" w:date="2025-09-12T12:22:00Z">
              <w:rPr>
                <w:rFonts w:hint="eastAsia"/>
                <w:rtl/>
                <w:lang w:bidi="fa-IR"/>
              </w:rPr>
            </w:rPrChange>
          </w:rPr>
          <w:t>د</w:t>
        </w:r>
        <w:r w:rsidRPr="00E27A66">
          <w:rPr>
            <w:rFonts w:hint="cs"/>
            <w:sz w:val="18"/>
            <w:szCs w:val="18"/>
            <w:rtl/>
            <w:lang w:bidi="fa-IR"/>
            <w:rPrChange w:id="929" w:author="Microsoft account" w:date="2025-09-12T12:22:00Z">
              <w:rPr>
                <w:rFonts w:hint="cs"/>
                <w:rtl/>
                <w:lang w:bidi="fa-IR"/>
              </w:rPr>
            </w:rPrChange>
          </w:rPr>
          <w:t>ی</w:t>
        </w:r>
        <w:r w:rsidRPr="00E27A66">
          <w:rPr>
            <w:rFonts w:hint="eastAsia"/>
            <w:sz w:val="18"/>
            <w:szCs w:val="18"/>
            <w:rtl/>
            <w:lang w:bidi="fa-IR"/>
            <w:rPrChange w:id="930" w:author="Microsoft account" w:date="2025-09-12T12:22:00Z">
              <w:rPr>
                <w:rFonts w:hint="eastAsia"/>
                <w:rtl/>
                <w:lang w:bidi="fa-IR"/>
              </w:rPr>
            </w:rPrChange>
          </w:rPr>
          <w:t>فرانس</w:t>
        </w:r>
        <w:r w:rsidRPr="00E27A66">
          <w:rPr>
            <w:rFonts w:hint="cs"/>
            <w:sz w:val="18"/>
            <w:szCs w:val="18"/>
            <w:rtl/>
            <w:lang w:bidi="fa-IR"/>
            <w:rPrChange w:id="931" w:author="Microsoft account" w:date="2025-09-12T12:22:00Z">
              <w:rPr>
                <w:rFonts w:hint="cs"/>
                <w:rtl/>
                <w:lang w:bidi="fa-IR"/>
              </w:rPr>
            </w:rPrChange>
          </w:rPr>
          <w:t>ی</w:t>
        </w:r>
        <w:r w:rsidRPr="00E27A66">
          <w:rPr>
            <w:rFonts w:hint="eastAsia"/>
            <w:sz w:val="18"/>
            <w:szCs w:val="18"/>
            <w:rtl/>
            <w:lang w:bidi="fa-IR"/>
            <w:rPrChange w:id="932" w:author="Microsoft account" w:date="2025-09-12T12:22:00Z">
              <w:rPr>
                <w:rFonts w:hint="eastAsia"/>
                <w:rtl/>
                <w:lang w:bidi="fa-IR"/>
              </w:rPr>
            </w:rPrChange>
          </w:rPr>
          <w:t>ل،</w:t>
        </w:r>
        <w:r w:rsidRPr="00E27A66">
          <w:rPr>
            <w:sz w:val="18"/>
            <w:szCs w:val="18"/>
            <w:rtl/>
            <w:lang w:bidi="fa-IR"/>
            <w:rPrChange w:id="933" w:author="Microsoft account" w:date="2025-09-12T12:22:00Z">
              <w:rPr>
                <w:rtl/>
                <w:lang w:bidi="fa-IR"/>
              </w:rPr>
            </w:rPrChange>
          </w:rPr>
          <w:t xml:space="preserve"> </w:t>
        </w:r>
        <w:r w:rsidRPr="00E27A66">
          <w:rPr>
            <w:rFonts w:hint="eastAsia"/>
            <w:sz w:val="18"/>
            <w:szCs w:val="18"/>
            <w:rtl/>
            <w:lang w:bidi="fa-IR"/>
            <w:rPrChange w:id="934" w:author="Microsoft account" w:date="2025-09-12T12:22:00Z">
              <w:rPr>
                <w:rFonts w:hint="eastAsia"/>
                <w:rtl/>
                <w:lang w:bidi="fa-IR"/>
              </w:rPr>
            </w:rPrChange>
          </w:rPr>
          <w:t>آمار</w:t>
        </w:r>
        <w:r w:rsidRPr="00E27A66">
          <w:rPr>
            <w:sz w:val="18"/>
            <w:szCs w:val="18"/>
            <w:rtl/>
            <w:lang w:bidi="fa-IR"/>
            <w:rPrChange w:id="935" w:author="Microsoft account" w:date="2025-09-12T12:22:00Z">
              <w:rPr>
                <w:rtl/>
                <w:lang w:bidi="fa-IR"/>
              </w:rPr>
            </w:rPrChange>
          </w:rPr>
          <w:t xml:space="preserve"> </w:t>
        </w:r>
        <w:r w:rsidRPr="00E27A66">
          <w:rPr>
            <w:rFonts w:hint="eastAsia"/>
            <w:sz w:val="18"/>
            <w:szCs w:val="18"/>
            <w:rtl/>
            <w:lang w:bidi="fa-IR"/>
            <w:rPrChange w:id="936" w:author="Microsoft account" w:date="2025-09-12T12:22:00Z">
              <w:rPr>
                <w:rFonts w:hint="eastAsia"/>
                <w:rtl/>
                <w:lang w:bidi="fa-IR"/>
              </w:rPr>
            </w:rPrChange>
          </w:rPr>
          <w:t>و</w:t>
        </w:r>
        <w:r w:rsidRPr="00E27A66">
          <w:rPr>
            <w:sz w:val="18"/>
            <w:szCs w:val="18"/>
            <w:rtl/>
            <w:lang w:bidi="fa-IR"/>
            <w:rPrChange w:id="937" w:author="Microsoft account" w:date="2025-09-12T12:22:00Z">
              <w:rPr>
                <w:rtl/>
                <w:lang w:bidi="fa-IR"/>
              </w:rPr>
            </w:rPrChange>
          </w:rPr>
          <w:t xml:space="preserve"> </w:t>
        </w:r>
        <w:r w:rsidRPr="00E27A66">
          <w:rPr>
            <w:rFonts w:hint="eastAsia"/>
            <w:sz w:val="18"/>
            <w:szCs w:val="18"/>
            <w:rtl/>
            <w:lang w:bidi="fa-IR"/>
            <w:rPrChange w:id="938" w:author="Microsoft account" w:date="2025-09-12T12:22:00Z">
              <w:rPr>
                <w:rFonts w:hint="eastAsia"/>
                <w:rtl/>
                <w:lang w:bidi="fa-IR"/>
              </w:rPr>
            </w:rPrChange>
          </w:rPr>
          <w:t>پردازش</w:t>
        </w:r>
        <w:r w:rsidRPr="00E27A66">
          <w:rPr>
            <w:sz w:val="18"/>
            <w:szCs w:val="18"/>
            <w:rtl/>
            <w:lang w:bidi="fa-IR"/>
            <w:rPrChange w:id="939" w:author="Microsoft account" w:date="2025-09-12T12:22:00Z">
              <w:rPr>
                <w:rtl/>
                <w:lang w:bidi="fa-IR"/>
              </w:rPr>
            </w:rPrChange>
          </w:rPr>
          <w:t xml:space="preserve"> </w:t>
        </w:r>
        <w:r w:rsidRPr="00E27A66">
          <w:rPr>
            <w:rFonts w:hint="eastAsia"/>
            <w:sz w:val="18"/>
            <w:szCs w:val="18"/>
            <w:rtl/>
            <w:lang w:bidi="fa-IR"/>
            <w:rPrChange w:id="940" w:author="Microsoft account" w:date="2025-09-12T12:22:00Z">
              <w:rPr>
                <w:rFonts w:hint="eastAsia"/>
                <w:rtl/>
                <w:lang w:bidi="fa-IR"/>
              </w:rPr>
            </w:rPrChange>
          </w:rPr>
          <w:t>س</w:t>
        </w:r>
        <w:r w:rsidRPr="00E27A66">
          <w:rPr>
            <w:rFonts w:hint="cs"/>
            <w:sz w:val="18"/>
            <w:szCs w:val="18"/>
            <w:rtl/>
            <w:lang w:bidi="fa-IR"/>
            <w:rPrChange w:id="941" w:author="Microsoft account" w:date="2025-09-12T12:22:00Z">
              <w:rPr>
                <w:rFonts w:hint="cs"/>
                <w:rtl/>
                <w:lang w:bidi="fa-IR"/>
              </w:rPr>
            </w:rPrChange>
          </w:rPr>
          <w:t>ی</w:t>
        </w:r>
        <w:r w:rsidRPr="00E27A66">
          <w:rPr>
            <w:rFonts w:hint="eastAsia"/>
            <w:sz w:val="18"/>
            <w:szCs w:val="18"/>
            <w:rtl/>
            <w:lang w:bidi="fa-IR"/>
            <w:rPrChange w:id="942" w:author="Microsoft account" w:date="2025-09-12T12:22:00Z">
              <w:rPr>
                <w:rFonts w:hint="eastAsia"/>
                <w:rtl/>
                <w:lang w:bidi="fa-IR"/>
              </w:rPr>
            </w:rPrChange>
          </w:rPr>
          <w:t>گناله</w:t>
        </w:r>
        <w:r w:rsidRPr="00E27A66">
          <w:rPr>
            <w:sz w:val="18"/>
            <w:szCs w:val="18"/>
            <w:lang w:bidi="fa-IR"/>
            <w:rPrChange w:id="943" w:author="Microsoft account" w:date="2025-09-12T12:22:00Z">
              <w:rPr>
                <w:lang w:bidi="fa-IR"/>
              </w:rPr>
            </w:rPrChange>
          </w:rPr>
          <w:t>.</w:t>
        </w:r>
      </w:ins>
    </w:p>
    <w:p w14:paraId="4A3BCEEF" w14:textId="02F73160" w:rsidR="00E27A66" w:rsidRDefault="00E27A66">
      <w:pPr>
        <w:spacing w:after="0" w:line="276" w:lineRule="auto"/>
        <w:ind w:left="720"/>
        <w:rPr>
          <w:ins w:id="944" w:author="Microsoft account" w:date="2025-09-12T12:20:00Z"/>
          <w:rtl/>
          <w:lang w:bidi="fa-IR"/>
        </w:rPr>
        <w:pPrChange w:id="945" w:author="Microsoft account" w:date="2025-09-12T12:22:00Z">
          <w:pPr>
            <w:spacing w:after="0" w:line="240" w:lineRule="auto"/>
          </w:pPr>
        </w:pPrChange>
      </w:pPr>
      <w:ins w:id="946" w:author="Microsoft account" w:date="2025-09-12T12:21:00Z">
        <w:r w:rsidRPr="00E27A66">
          <w:rPr>
            <w:sz w:val="18"/>
            <w:szCs w:val="18"/>
            <w:rtl/>
            <w:lang w:bidi="fa-IR"/>
            <w:rPrChange w:id="947" w:author="Microsoft account" w:date="2025-09-12T12:22:00Z">
              <w:rPr>
                <w:rtl/>
                <w:lang w:bidi="fa-IR"/>
              </w:rPr>
            </w:rPrChange>
          </w:rPr>
          <w:t>وقت</w:t>
        </w:r>
        <w:r w:rsidRPr="00E27A66">
          <w:rPr>
            <w:rFonts w:hint="cs"/>
            <w:sz w:val="18"/>
            <w:szCs w:val="18"/>
            <w:rtl/>
            <w:lang w:bidi="fa-IR"/>
            <w:rPrChange w:id="948" w:author="Microsoft account" w:date="2025-09-12T12:22:00Z">
              <w:rPr>
                <w:rFonts w:hint="cs"/>
                <w:rtl/>
                <w:lang w:bidi="fa-IR"/>
              </w:rPr>
            </w:rPrChange>
          </w:rPr>
          <w:t>ی</w:t>
        </w:r>
        <w:r w:rsidRPr="00E27A66">
          <w:rPr>
            <w:sz w:val="18"/>
            <w:szCs w:val="18"/>
            <w:rtl/>
            <w:lang w:bidi="fa-IR"/>
            <w:rPrChange w:id="949" w:author="Microsoft account" w:date="2025-09-12T12:22:00Z">
              <w:rPr>
                <w:rtl/>
                <w:lang w:bidi="fa-IR"/>
              </w:rPr>
            </w:rPrChange>
          </w:rPr>
          <w:t xml:space="preserve"> </w:t>
        </w:r>
        <w:r w:rsidRPr="00E27A66">
          <w:rPr>
            <w:sz w:val="18"/>
            <w:szCs w:val="18"/>
            <w:lang w:bidi="fa-IR"/>
            <w:rPrChange w:id="950" w:author="Microsoft account" w:date="2025-09-12T12:22:00Z">
              <w:rPr>
                <w:lang w:bidi="fa-IR"/>
              </w:rPr>
            </w:rPrChange>
          </w:rPr>
          <w:t>NumPy</w:t>
        </w:r>
        <w:r w:rsidRPr="00E27A66">
          <w:rPr>
            <w:sz w:val="18"/>
            <w:szCs w:val="18"/>
            <w:rtl/>
            <w:lang w:bidi="fa-IR"/>
            <w:rPrChange w:id="951" w:author="Microsoft account" w:date="2025-09-12T12:22:00Z">
              <w:rPr>
                <w:rtl/>
                <w:lang w:bidi="fa-IR"/>
              </w:rPr>
            </w:rPrChange>
          </w:rPr>
          <w:t xml:space="preserve"> برا</w:t>
        </w:r>
        <w:r w:rsidRPr="00E27A66">
          <w:rPr>
            <w:rFonts w:hint="cs"/>
            <w:sz w:val="18"/>
            <w:szCs w:val="18"/>
            <w:rtl/>
            <w:lang w:bidi="fa-IR"/>
            <w:rPrChange w:id="952" w:author="Microsoft account" w:date="2025-09-12T12:22:00Z">
              <w:rPr>
                <w:rFonts w:hint="cs"/>
                <w:rtl/>
                <w:lang w:bidi="fa-IR"/>
              </w:rPr>
            </w:rPrChange>
          </w:rPr>
          <w:t>ی</w:t>
        </w:r>
        <w:r w:rsidRPr="00E27A66">
          <w:rPr>
            <w:sz w:val="18"/>
            <w:szCs w:val="18"/>
            <w:rtl/>
            <w:lang w:bidi="fa-IR"/>
            <w:rPrChange w:id="953" w:author="Microsoft account" w:date="2025-09-12T12:22:00Z">
              <w:rPr>
                <w:rtl/>
                <w:lang w:bidi="fa-IR"/>
              </w:rPr>
            </w:rPrChange>
          </w:rPr>
          <w:t xml:space="preserve"> کارها</w:t>
        </w:r>
        <w:r w:rsidRPr="00E27A66">
          <w:rPr>
            <w:rFonts w:hint="cs"/>
            <w:sz w:val="18"/>
            <w:szCs w:val="18"/>
            <w:rtl/>
            <w:lang w:bidi="fa-IR"/>
            <w:rPrChange w:id="954" w:author="Microsoft account" w:date="2025-09-12T12:22:00Z">
              <w:rPr>
                <w:rFonts w:hint="cs"/>
                <w:rtl/>
                <w:lang w:bidi="fa-IR"/>
              </w:rPr>
            </w:rPrChange>
          </w:rPr>
          <w:t>ی</w:t>
        </w:r>
        <w:r w:rsidRPr="00E27A66">
          <w:rPr>
            <w:sz w:val="18"/>
            <w:szCs w:val="18"/>
            <w:rtl/>
            <w:lang w:bidi="fa-IR"/>
            <w:rPrChange w:id="955" w:author="Microsoft account" w:date="2025-09-12T12:22:00Z">
              <w:rPr>
                <w:rtl/>
                <w:lang w:bidi="fa-IR"/>
              </w:rPr>
            </w:rPrChange>
          </w:rPr>
          <w:t xml:space="preserve"> پا</w:t>
        </w:r>
        <w:r w:rsidRPr="00E27A66">
          <w:rPr>
            <w:rFonts w:hint="cs"/>
            <w:sz w:val="18"/>
            <w:szCs w:val="18"/>
            <w:rtl/>
            <w:lang w:bidi="fa-IR"/>
            <w:rPrChange w:id="956" w:author="Microsoft account" w:date="2025-09-12T12:22:00Z">
              <w:rPr>
                <w:rFonts w:hint="cs"/>
                <w:rtl/>
                <w:lang w:bidi="fa-IR"/>
              </w:rPr>
            </w:rPrChange>
          </w:rPr>
          <w:t>ی</w:t>
        </w:r>
        <w:r w:rsidRPr="00E27A66">
          <w:rPr>
            <w:rFonts w:hint="eastAsia"/>
            <w:sz w:val="18"/>
            <w:szCs w:val="18"/>
            <w:rtl/>
            <w:lang w:bidi="fa-IR"/>
            <w:rPrChange w:id="957" w:author="Microsoft account" w:date="2025-09-12T12:22:00Z">
              <w:rPr>
                <w:rFonts w:hint="eastAsia"/>
                <w:rtl/>
                <w:lang w:bidi="fa-IR"/>
              </w:rPr>
            </w:rPrChange>
          </w:rPr>
          <w:t>ه</w:t>
        </w:r>
        <w:r w:rsidRPr="00E27A66">
          <w:rPr>
            <w:sz w:val="18"/>
            <w:szCs w:val="18"/>
            <w:rtl/>
            <w:lang w:bidi="fa-IR"/>
            <w:rPrChange w:id="958" w:author="Microsoft account" w:date="2025-09-12T12:22:00Z">
              <w:rPr>
                <w:rtl/>
                <w:lang w:bidi="fa-IR"/>
              </w:rPr>
            </w:rPrChange>
          </w:rPr>
          <w:t xml:space="preserve"> کاف</w:t>
        </w:r>
        <w:r w:rsidRPr="00E27A66">
          <w:rPr>
            <w:rFonts w:hint="cs"/>
            <w:sz w:val="18"/>
            <w:szCs w:val="18"/>
            <w:rtl/>
            <w:lang w:bidi="fa-IR"/>
            <w:rPrChange w:id="959" w:author="Microsoft account" w:date="2025-09-12T12:22:00Z">
              <w:rPr>
                <w:rFonts w:hint="cs"/>
                <w:rtl/>
                <w:lang w:bidi="fa-IR"/>
              </w:rPr>
            </w:rPrChange>
          </w:rPr>
          <w:t>ی</w:t>
        </w:r>
        <w:r w:rsidRPr="00E27A66">
          <w:rPr>
            <w:sz w:val="18"/>
            <w:szCs w:val="18"/>
            <w:rtl/>
            <w:lang w:bidi="fa-IR"/>
            <w:rPrChange w:id="960" w:author="Microsoft account" w:date="2025-09-12T12:22:00Z">
              <w:rPr>
                <w:rtl/>
                <w:lang w:bidi="fa-IR"/>
              </w:rPr>
            </w:rPrChange>
          </w:rPr>
          <w:t xml:space="preserve"> ن</w:t>
        </w:r>
        <w:r w:rsidRPr="00E27A66">
          <w:rPr>
            <w:rFonts w:hint="cs"/>
            <w:sz w:val="18"/>
            <w:szCs w:val="18"/>
            <w:rtl/>
            <w:lang w:bidi="fa-IR"/>
            <w:rPrChange w:id="961" w:author="Microsoft account" w:date="2025-09-12T12:22:00Z">
              <w:rPr>
                <w:rFonts w:hint="cs"/>
                <w:rtl/>
                <w:lang w:bidi="fa-IR"/>
              </w:rPr>
            </w:rPrChange>
          </w:rPr>
          <w:t>ی</w:t>
        </w:r>
        <w:r w:rsidRPr="00E27A66">
          <w:rPr>
            <w:rFonts w:hint="eastAsia"/>
            <w:sz w:val="18"/>
            <w:szCs w:val="18"/>
            <w:rtl/>
            <w:lang w:bidi="fa-IR"/>
            <w:rPrChange w:id="962" w:author="Microsoft account" w:date="2025-09-12T12:22:00Z">
              <w:rPr>
                <w:rFonts w:hint="eastAsia"/>
                <w:rtl/>
                <w:lang w:bidi="fa-IR"/>
              </w:rPr>
            </w:rPrChange>
          </w:rPr>
          <w:t>ست،</w:t>
        </w:r>
        <w:r w:rsidRPr="00E27A66">
          <w:rPr>
            <w:sz w:val="18"/>
            <w:szCs w:val="18"/>
            <w:rtl/>
            <w:lang w:bidi="fa-IR"/>
            <w:rPrChange w:id="963" w:author="Microsoft account" w:date="2025-09-12T12:22:00Z">
              <w:rPr>
                <w:rtl/>
                <w:lang w:bidi="fa-IR"/>
              </w:rPr>
            </w:rPrChange>
          </w:rPr>
          <w:t xml:space="preserve"> </w:t>
        </w:r>
        <w:r w:rsidRPr="00E27A66">
          <w:rPr>
            <w:sz w:val="18"/>
            <w:szCs w:val="18"/>
            <w:lang w:bidi="fa-IR"/>
            <w:rPrChange w:id="964" w:author="Microsoft account" w:date="2025-09-12T12:22:00Z">
              <w:rPr>
                <w:lang w:bidi="fa-IR"/>
              </w:rPr>
            </w:rPrChange>
          </w:rPr>
          <w:t>SciPy</w:t>
        </w:r>
        <w:r w:rsidRPr="00E27A66">
          <w:rPr>
            <w:sz w:val="18"/>
            <w:szCs w:val="18"/>
            <w:rtl/>
            <w:lang w:bidi="fa-IR"/>
            <w:rPrChange w:id="965" w:author="Microsoft account" w:date="2025-09-12T12:22:00Z">
              <w:rPr>
                <w:rtl/>
                <w:lang w:bidi="fa-IR"/>
              </w:rPr>
            </w:rPrChange>
          </w:rPr>
          <w:t xml:space="preserve"> امکانات سطح بالاتر رو اضافه م</w:t>
        </w:r>
        <w:r w:rsidRPr="00E27A66">
          <w:rPr>
            <w:rFonts w:hint="cs"/>
            <w:sz w:val="18"/>
            <w:szCs w:val="18"/>
            <w:rtl/>
            <w:lang w:bidi="fa-IR"/>
            <w:rPrChange w:id="966" w:author="Microsoft account" w:date="2025-09-12T12:22:00Z">
              <w:rPr>
                <w:rFonts w:hint="cs"/>
                <w:rtl/>
                <w:lang w:bidi="fa-IR"/>
              </w:rPr>
            </w:rPrChange>
          </w:rPr>
          <w:t>ی‌</w:t>
        </w:r>
        <w:r w:rsidRPr="00E27A66">
          <w:rPr>
            <w:rFonts w:hint="eastAsia"/>
            <w:sz w:val="18"/>
            <w:szCs w:val="18"/>
            <w:rtl/>
            <w:lang w:bidi="fa-IR"/>
            <w:rPrChange w:id="967" w:author="Microsoft account" w:date="2025-09-12T12:22:00Z">
              <w:rPr>
                <w:rFonts w:hint="eastAsia"/>
                <w:rtl/>
                <w:lang w:bidi="fa-IR"/>
              </w:rPr>
            </w:rPrChange>
          </w:rPr>
          <w:t>کنه</w:t>
        </w:r>
        <w:r w:rsidRPr="00E27A66">
          <w:rPr>
            <w:sz w:val="18"/>
            <w:szCs w:val="18"/>
            <w:rtl/>
            <w:lang w:bidi="fa-IR"/>
            <w:rPrChange w:id="968" w:author="Microsoft account" w:date="2025-09-12T12:22:00Z">
              <w:rPr>
                <w:rtl/>
                <w:lang w:bidi="fa-IR"/>
              </w:rPr>
            </w:rPrChange>
          </w:rPr>
          <w:t>.</w:t>
        </w:r>
      </w:ins>
    </w:p>
    <w:p w14:paraId="4088F916" w14:textId="77777777" w:rsidR="00E27A66" w:rsidRDefault="00E27A66">
      <w:pPr>
        <w:spacing w:after="0" w:line="276" w:lineRule="auto"/>
        <w:jc w:val="both"/>
        <w:rPr>
          <w:ins w:id="969" w:author="Microsoft account" w:date="2025-09-12T12:19:00Z"/>
          <w:rtl/>
          <w:lang w:bidi="fa-IR"/>
        </w:rPr>
        <w:pPrChange w:id="970" w:author="Microsoft account" w:date="2025-09-12T12:20:00Z">
          <w:pPr>
            <w:spacing w:after="0" w:line="240" w:lineRule="auto"/>
          </w:pPr>
        </w:pPrChange>
      </w:pPr>
    </w:p>
    <w:p w14:paraId="119D442C" w14:textId="78D2DF17" w:rsidR="002B0B06" w:rsidRDefault="00AD5617">
      <w:pPr>
        <w:spacing w:after="0" w:line="240" w:lineRule="auto"/>
        <w:jc w:val="both"/>
        <w:rPr>
          <w:ins w:id="971" w:author="Microsoft account" w:date="2025-09-12T11:59:00Z"/>
          <w:rtl/>
          <w:lang w:bidi="fa-IR"/>
        </w:rPr>
        <w:pPrChange w:id="972" w:author="Microsoft account" w:date="2025-09-12T12:19:00Z">
          <w:pPr>
            <w:spacing w:after="0" w:line="240" w:lineRule="auto"/>
          </w:pPr>
        </w:pPrChange>
      </w:pPr>
      <w:ins w:id="973"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74"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75" w:author="Microsoft account" w:date="2025-09-12T11:56:00Z">
        <w:r>
          <w:rPr>
            <w:rFonts w:hint="cs"/>
            <w:rtl/>
            <w:lang w:bidi="fa-IR"/>
          </w:rPr>
          <w:t xml:space="preserve"> (مثلا "</w:t>
        </w:r>
      </w:ins>
      <w:ins w:id="976" w:author="Microsoft account" w:date="2025-09-12T11:57:00Z">
        <w:r w:rsidRPr="00AD5617">
          <w:rPr>
            <w:rtl/>
            <w:lang w:bidi="fa-IR"/>
          </w:rPr>
          <w:t>ي</w:t>
        </w:r>
        <w:r>
          <w:rPr>
            <w:rFonts w:hint="cs"/>
            <w:rtl/>
            <w:lang w:bidi="fa-IR"/>
          </w:rPr>
          <w:t>" یا "</w:t>
        </w:r>
      </w:ins>
      <w:ins w:id="977"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78"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79" w:author="Microsoft account" w:date="2025-09-12T11:59:00Z"/>
          <w:rtl/>
          <w:lang w:bidi="fa-IR"/>
        </w:rPr>
        <w:pPrChange w:id="980" w:author="Microsoft account" w:date="2025-09-12T11:59:00Z">
          <w:pPr>
            <w:spacing w:after="0" w:line="240" w:lineRule="auto"/>
          </w:pPr>
        </w:pPrChange>
      </w:pPr>
      <w:ins w:id="981" w:author="Microsoft account" w:date="2025-09-12T11:59:00Z">
        <w:r w:rsidRPr="00AD5617">
          <w:rPr>
            <w:noProof/>
            <w:rPrChange w:id="98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83" w:author="Microsoft account" w:date="2025-09-12T12:00:00Z"/>
          <w:sz w:val="18"/>
          <w:szCs w:val="18"/>
          <w:rtl/>
          <w:lang w:bidi="fa-IR"/>
          <w:rPrChange w:id="984" w:author="Microsoft account" w:date="2025-09-16T11:45:00Z">
            <w:rPr>
              <w:ins w:id="985" w:author="Microsoft account" w:date="2025-09-12T12:00:00Z"/>
              <w:rFonts w:ascii="Segoe UI Symbol" w:hAnsi="Segoe UI Symbol" w:cs="Times New Roman"/>
              <w:rtl/>
              <w:lang w:bidi="fa-IR"/>
            </w:rPr>
          </w:rPrChange>
        </w:rPr>
        <w:pPrChange w:id="986" w:author="Microsoft account" w:date="2025-09-16T11:45:00Z">
          <w:pPr>
            <w:spacing w:after="0" w:line="240" w:lineRule="auto"/>
          </w:pPr>
        </w:pPrChange>
      </w:pPr>
      <w:ins w:id="987"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88" w:author="Microsoft account" w:date="2025-09-12T12:00:00Z">
        <w:r w:rsidRPr="00AD5617">
          <w:rPr>
            <w:rFonts w:ascii="Segoe UI Symbol" w:hAnsi="Segoe UI Symbol" w:cs="Times New Roman"/>
            <w:lang w:bidi="fa-IR"/>
          </w:rPr>
          <w:sym w:font="Wingdings" w:char="F04A"/>
        </w:r>
      </w:ins>
      <w:ins w:id="989" w:author="Microsoft account" w:date="2025-09-16T11:43:00Z">
        <w:r w:rsidR="003916DE">
          <w:rPr>
            <w:rFonts w:ascii="Segoe UI Symbol" w:hAnsi="Segoe UI Symbol" w:cs="Times New Roman" w:hint="cs"/>
            <w:rtl/>
            <w:lang w:bidi="fa-IR"/>
          </w:rPr>
          <w:t xml:space="preserve"> (</w:t>
        </w:r>
      </w:ins>
      <w:ins w:id="990"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91"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92"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93" w:author="Microsoft account" w:date="2025-09-12T12:00:00Z"/>
          <w:rFonts w:ascii="Segoe UI Symbol" w:hAnsi="Segoe UI Symbol" w:cs="Times New Roman"/>
          <w:rtl/>
          <w:lang w:bidi="fa-IR"/>
        </w:rPr>
        <w:pPrChange w:id="994"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95" w:author="Microsoft account" w:date="2025-09-11T09:58:00Z"/>
          <w:lang w:bidi="fa-IR"/>
        </w:rPr>
        <w:pPrChange w:id="996" w:author="Microsoft account" w:date="2025-09-12T12:15:00Z">
          <w:pPr>
            <w:spacing w:after="0" w:line="240" w:lineRule="auto"/>
          </w:pPr>
        </w:pPrChange>
      </w:pPr>
      <w:ins w:id="997"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rPr>
          <w:ins w:id="998" w:author="Microsoft account" w:date="2025-09-11T09:58:00Z"/>
          <w:rtl/>
          <w:lang w:bidi="fa-IR"/>
        </w:rPr>
        <w:pPrChange w:id="999" w:author="Microsoft account" w:date="2025-09-11T09:59:00Z">
          <w:pPr>
            <w:spacing w:after="0" w:line="240" w:lineRule="auto"/>
          </w:pPr>
        </w:pPrChange>
      </w:pPr>
      <w:ins w:id="1000" w:author="Microsoft account" w:date="2025-09-11T09:58:00Z">
        <w:r>
          <w:rPr>
            <w:rtl/>
            <w:lang w:bidi="fa-IR"/>
          </w:rPr>
          <w:br w:type="page"/>
        </w:r>
      </w:ins>
    </w:p>
    <w:p w14:paraId="327E45EC" w14:textId="6F1D2AEC" w:rsidR="002B0B06" w:rsidRDefault="003C0C27">
      <w:pPr>
        <w:spacing w:after="0" w:line="240" w:lineRule="auto"/>
        <w:jc w:val="both"/>
        <w:rPr>
          <w:ins w:id="1001" w:author="Microsoft account" w:date="2025-09-11T09:58:00Z"/>
          <w:rtl/>
          <w:lang w:bidi="fa-IR"/>
        </w:rPr>
        <w:pPrChange w:id="1002" w:author="Microsoft account" w:date="2025-09-11T09:58:00Z">
          <w:pPr>
            <w:spacing w:after="0" w:line="240" w:lineRule="auto"/>
          </w:pPr>
        </w:pPrChange>
      </w:pPr>
      <w:bookmarkStart w:id="1003" w:name="I4040622"/>
      <w:ins w:id="1004" w:author="Microsoft account" w:date="2025-09-13T11:22:00Z">
        <w:r>
          <w:rPr>
            <w:rFonts w:hint="cs"/>
            <w:rtl/>
            <w:lang w:bidi="fa-IR"/>
          </w:rPr>
          <w:lastRenderedPageBreak/>
          <w:t>ادامه</w:t>
        </w:r>
      </w:ins>
    </w:p>
    <w:bookmarkEnd w:id="1003"/>
    <w:p w14:paraId="2A54CC41" w14:textId="189E8E19" w:rsidR="003C0C27" w:rsidRDefault="00C621F8">
      <w:pPr>
        <w:spacing w:after="0" w:line="240" w:lineRule="auto"/>
        <w:jc w:val="both"/>
        <w:rPr>
          <w:ins w:id="1005" w:author="Microsoft account" w:date="2025-09-13T11:52:00Z"/>
          <w:rtl/>
          <w:lang w:bidi="fa-IR"/>
        </w:rPr>
        <w:pPrChange w:id="1006" w:author="Microsoft account" w:date="2025-09-13T11:23:00Z">
          <w:pPr>
            <w:spacing w:after="0" w:line="240" w:lineRule="auto"/>
          </w:pPr>
        </w:pPrChange>
      </w:pPr>
      <w:ins w:id="1007"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008"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009" w:author="Microsoft account" w:date="2025-09-13T11:53:00Z">
        <w:r w:rsidR="003E07C5">
          <w:rPr>
            <w:lang w:bidi="fa-IR"/>
          </w:rPr>
          <w:t>()</w:t>
        </w:r>
      </w:ins>
      <w:ins w:id="1010"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011" w:author="Microsoft account" w:date="2025-09-16T11:45:00Z">
        <w:r w:rsidR="003916DE">
          <w:rPr>
            <w:rFonts w:hint="cs"/>
            <w:rtl/>
            <w:lang w:bidi="fa-IR"/>
          </w:rPr>
          <w:t>(</w:t>
        </w:r>
      </w:ins>
      <w:ins w:id="1012"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013" w:author="Microsoft account" w:date="2025-09-16T11:45:00Z">
        <w:r w:rsidR="003916DE">
          <w:rPr>
            <w:rFonts w:hint="cs"/>
            <w:rtl/>
            <w:lang w:bidi="fa-IR"/>
          </w:rPr>
          <w:t>)</w:t>
        </w:r>
      </w:ins>
    </w:p>
    <w:p w14:paraId="7293CA06" w14:textId="77777777" w:rsidR="00C621F8" w:rsidRDefault="00C621F8">
      <w:pPr>
        <w:spacing w:after="0" w:line="240" w:lineRule="auto"/>
        <w:jc w:val="both"/>
        <w:rPr>
          <w:ins w:id="1014" w:author="Microsoft account" w:date="2025-09-13T11:52:00Z"/>
          <w:rtl/>
          <w:lang w:bidi="fa-IR"/>
        </w:rPr>
        <w:pPrChange w:id="1015" w:author="Microsoft account" w:date="2025-09-13T11:52:00Z">
          <w:pPr>
            <w:spacing w:after="0" w:line="240" w:lineRule="auto"/>
          </w:pPr>
        </w:pPrChange>
      </w:pPr>
    </w:p>
    <w:p w14:paraId="48971C6A" w14:textId="4CF14FA3" w:rsidR="00C621F8" w:rsidRDefault="00C621F8">
      <w:pPr>
        <w:spacing w:after="0" w:line="240" w:lineRule="auto"/>
        <w:jc w:val="both"/>
        <w:rPr>
          <w:ins w:id="1016" w:author="Microsoft account" w:date="2025-09-13T12:37:00Z"/>
          <w:rtl/>
          <w:lang w:bidi="fa-IR"/>
        </w:rPr>
        <w:pPrChange w:id="1017" w:author="Microsoft account" w:date="2025-09-13T11:52:00Z">
          <w:pPr>
            <w:spacing w:after="0" w:line="240" w:lineRule="auto"/>
          </w:pPr>
        </w:pPrChange>
      </w:pPr>
      <w:ins w:id="1018" w:author="Microsoft account" w:date="2025-09-13T11:52:00Z">
        <w:r>
          <w:rPr>
            <w:rFonts w:hint="cs"/>
            <w:rtl/>
            <w:lang w:bidi="fa-IR"/>
          </w:rPr>
          <w:t>-</w:t>
        </w:r>
      </w:ins>
      <w:ins w:id="1019"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020" w:author="Microsoft account" w:date="2025-09-13T12:39:00Z"/>
          <w:rtl/>
          <w:lang w:bidi="fa-IR"/>
        </w:rPr>
        <w:pPrChange w:id="1021" w:author="Microsoft account" w:date="2025-09-13T12:37:00Z">
          <w:pPr>
            <w:spacing w:after="0" w:line="240" w:lineRule="auto"/>
          </w:pPr>
        </w:pPrChange>
      </w:pPr>
      <w:ins w:id="1022" w:author="Microsoft account" w:date="2025-09-13T12:39:00Z">
        <w:r w:rsidRPr="003B3A05">
          <w:rPr>
            <w:noProof/>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024" w:author="Microsoft account" w:date="2025-09-16T11:48:00Z"/>
          <w:lang w:bidi="fa-IR"/>
        </w:rPr>
        <w:pPrChange w:id="1025" w:author="Microsoft account" w:date="2025-09-13T12:39:00Z">
          <w:pPr>
            <w:spacing w:after="0" w:line="240" w:lineRule="auto"/>
          </w:pPr>
        </w:pPrChange>
      </w:pPr>
      <w:ins w:id="1026" w:author="Microsoft account" w:date="2025-09-13T12:39:00Z">
        <w:r w:rsidRPr="003B3A05">
          <w:rPr>
            <w:noProof/>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028" w:author="Microsoft account" w:date="2025-09-13T12:40:00Z"/>
          <w:rtl/>
          <w:lang w:bidi="fa-IR"/>
        </w:rPr>
        <w:pPrChange w:id="1029" w:author="Microsoft account" w:date="2025-09-16T11:48:00Z">
          <w:pPr>
            <w:spacing w:after="0" w:line="240" w:lineRule="auto"/>
          </w:pPr>
        </w:pPrChange>
      </w:pPr>
      <w:ins w:id="1030"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031"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032"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033" w:author="Microsoft account" w:date="2025-09-16T11:48:00Z">
        <w:r>
          <w:rPr>
            <w:rFonts w:hint="cs"/>
            <w:rtl/>
            <w:lang w:bidi="fa-IR"/>
          </w:rPr>
          <w:t>)</w:t>
        </w:r>
      </w:ins>
    </w:p>
    <w:p w14:paraId="7736A6C2" w14:textId="77777777" w:rsidR="003B3A05" w:rsidRDefault="003B3A05">
      <w:pPr>
        <w:spacing w:after="0" w:line="240" w:lineRule="auto"/>
        <w:jc w:val="both"/>
        <w:rPr>
          <w:ins w:id="1034" w:author="Microsoft account" w:date="2025-09-13T12:40:00Z"/>
          <w:rtl/>
          <w:lang w:bidi="fa-IR"/>
        </w:rPr>
        <w:pPrChange w:id="1035" w:author="Microsoft account" w:date="2025-09-13T12:40:00Z">
          <w:pPr>
            <w:spacing w:after="0" w:line="240" w:lineRule="auto"/>
          </w:pPr>
        </w:pPrChange>
      </w:pPr>
    </w:p>
    <w:p w14:paraId="0935A9C0" w14:textId="26FEAAE8" w:rsidR="003B3A05" w:rsidRDefault="003B3C3A">
      <w:pPr>
        <w:spacing w:after="0" w:line="240" w:lineRule="auto"/>
        <w:jc w:val="both"/>
        <w:rPr>
          <w:ins w:id="1036" w:author="Microsoft account" w:date="2025-09-13T11:23:00Z"/>
          <w:rtl/>
          <w:lang w:bidi="fa-IR"/>
        </w:rPr>
        <w:pPrChange w:id="1037" w:author="Microsoft account" w:date="2025-09-13T12:40:00Z">
          <w:pPr>
            <w:spacing w:after="0" w:line="240" w:lineRule="auto"/>
          </w:pPr>
        </w:pPrChange>
      </w:pPr>
      <w:ins w:id="1038"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039" w:author="Microsoft account" w:date="2025-09-13T11:23:00Z"/>
          <w:rtl/>
          <w:lang w:bidi="fa-IR"/>
        </w:rPr>
        <w:pPrChange w:id="1040" w:author="Microsoft account" w:date="2025-09-13T11:23:00Z">
          <w:pPr>
            <w:spacing w:after="0" w:line="240" w:lineRule="auto"/>
          </w:pPr>
        </w:pPrChange>
      </w:pPr>
      <w:ins w:id="1041" w:author="Microsoft account" w:date="2025-09-13T11:23:00Z">
        <w:r>
          <w:rPr>
            <w:rtl/>
            <w:lang w:bidi="fa-IR"/>
          </w:rPr>
          <w:br w:type="page"/>
        </w:r>
      </w:ins>
    </w:p>
    <w:p w14:paraId="4370436B" w14:textId="14E3A1C2" w:rsidR="002B0B06" w:rsidRDefault="008C17E4">
      <w:pPr>
        <w:spacing w:after="0" w:line="276" w:lineRule="auto"/>
        <w:jc w:val="both"/>
        <w:rPr>
          <w:ins w:id="1042" w:author="Microsoft account" w:date="2025-09-11T09:58:00Z"/>
          <w:rtl/>
          <w:lang w:bidi="fa-IR"/>
        </w:rPr>
        <w:pPrChange w:id="1043" w:author="Microsoft account" w:date="2025-09-11T09:58:00Z">
          <w:pPr>
            <w:spacing w:after="0" w:line="276" w:lineRule="auto"/>
            <w:jc w:val="both"/>
          </w:pPr>
        </w:pPrChange>
      </w:pPr>
      <w:bookmarkStart w:id="1044" w:name="I4040623"/>
      <w:ins w:id="1045" w:author="Microsoft account" w:date="2025-09-14T10:33:00Z">
        <w:r>
          <w:rPr>
            <w:rFonts w:hint="cs"/>
            <w:rtl/>
            <w:lang w:bidi="fa-IR"/>
          </w:rPr>
          <w:lastRenderedPageBreak/>
          <w:t>ادامه</w:t>
        </w:r>
      </w:ins>
    </w:p>
    <w:bookmarkEnd w:id="1044"/>
    <w:p w14:paraId="7BEB0CC6" w14:textId="75CA96C9" w:rsidR="002B0B06" w:rsidRDefault="00725257">
      <w:pPr>
        <w:spacing w:after="0" w:line="276" w:lineRule="auto"/>
        <w:jc w:val="both"/>
        <w:rPr>
          <w:ins w:id="1046" w:author="Microsoft account" w:date="2025-09-14T10:33:00Z"/>
          <w:rtl/>
          <w:lang w:bidi="fa-IR"/>
        </w:rPr>
        <w:pPrChange w:id="1047" w:author="Microsoft account" w:date="2025-09-11T09:58:00Z">
          <w:pPr>
            <w:spacing w:after="0" w:line="276" w:lineRule="auto"/>
            <w:jc w:val="both"/>
          </w:pPr>
        </w:pPrChange>
      </w:pPr>
      <w:ins w:id="104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049" w:author="Microsoft account" w:date="2025-09-14T10:34:00Z"/>
          <w:rtl/>
          <w:lang w:bidi="fa-IR"/>
        </w:rPr>
        <w:pPrChange w:id="1050" w:author="Microsoft account" w:date="2025-09-14T10:34:00Z">
          <w:pPr>
            <w:spacing w:after="0" w:line="276" w:lineRule="auto"/>
            <w:jc w:val="both"/>
          </w:pPr>
        </w:pPrChange>
      </w:pPr>
      <w:ins w:id="1051" w:author="Microsoft account" w:date="2025-09-14T10:34:00Z">
        <w:r w:rsidRPr="00725257">
          <w:rPr>
            <w:noProof/>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053" w:author="Microsoft account" w:date="2025-09-16T11:57:00Z"/>
          <w:rtl/>
          <w:lang w:bidi="fa-IR"/>
        </w:rPr>
        <w:pPrChange w:id="1054" w:author="Microsoft account" w:date="2025-09-14T10:34:00Z">
          <w:pPr>
            <w:spacing w:after="0" w:line="276" w:lineRule="auto"/>
            <w:jc w:val="both"/>
          </w:pPr>
        </w:pPrChange>
      </w:pPr>
      <w:ins w:id="1055"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056"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057"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058"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059"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060" w:author="Microsoft account" w:date="2025-10-07T10:49:00Z">
        <w:r w:rsidR="000E15FF">
          <w:rPr>
            <w:rFonts w:hint="cs"/>
            <w:rtl/>
            <w:lang w:bidi="fa-IR"/>
          </w:rPr>
          <w:t>)</w:t>
        </w:r>
      </w:ins>
    </w:p>
    <w:p w14:paraId="6300DB48" w14:textId="77777777" w:rsidR="00447AF9" w:rsidRDefault="00447AF9">
      <w:pPr>
        <w:spacing w:after="0" w:line="276" w:lineRule="auto"/>
        <w:jc w:val="both"/>
        <w:rPr>
          <w:ins w:id="1061" w:author="Microsoft account" w:date="2025-09-16T11:57:00Z"/>
          <w:rtl/>
          <w:lang w:bidi="fa-IR"/>
        </w:rPr>
        <w:pPrChange w:id="1062" w:author="Microsoft account" w:date="2025-09-16T11:57:00Z">
          <w:pPr>
            <w:spacing w:after="0" w:line="276" w:lineRule="auto"/>
            <w:jc w:val="both"/>
          </w:pPr>
        </w:pPrChange>
      </w:pPr>
    </w:p>
    <w:p w14:paraId="41EBB27D" w14:textId="77777777" w:rsidR="00447AF9" w:rsidRDefault="00447AF9">
      <w:pPr>
        <w:spacing w:after="0" w:line="276" w:lineRule="auto"/>
        <w:jc w:val="both"/>
        <w:rPr>
          <w:ins w:id="1063" w:author="Microsoft account" w:date="2025-09-16T11:58:00Z"/>
          <w:sz w:val="18"/>
          <w:szCs w:val="18"/>
          <w:rtl/>
          <w:lang w:bidi="fa-IR"/>
        </w:rPr>
        <w:pPrChange w:id="1064" w:author="Microsoft account" w:date="2025-09-16T11:57:00Z">
          <w:pPr>
            <w:spacing w:after="0" w:line="276" w:lineRule="auto"/>
            <w:jc w:val="both"/>
          </w:pPr>
        </w:pPrChange>
      </w:pPr>
      <w:ins w:id="1065"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066" w:author="Microsoft account" w:date="2025-09-16T11:58:00Z"/>
          <w:rtl/>
          <w:lang w:bidi="fa-IR"/>
        </w:rPr>
        <w:pPrChange w:id="1067" w:author="Microsoft account" w:date="2025-09-16T11:58:00Z">
          <w:pPr>
            <w:spacing w:after="0" w:line="276" w:lineRule="auto"/>
            <w:jc w:val="both"/>
          </w:pPr>
        </w:pPrChange>
      </w:pPr>
      <w:ins w:id="1068" w:author="Microsoft account" w:date="2025-09-16T11:58:00Z">
        <w:r w:rsidRPr="00447AF9">
          <w:rPr>
            <w:noProof/>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070" w:author="Microsoft account" w:date="2025-09-16T11:58:00Z"/>
          <w:rtl/>
          <w:lang w:bidi="fa-IR"/>
        </w:rPr>
        <w:pPrChange w:id="1071" w:author="Microsoft account" w:date="2025-09-16T11:58:00Z">
          <w:pPr>
            <w:spacing w:after="0" w:line="276" w:lineRule="auto"/>
            <w:jc w:val="both"/>
          </w:pPr>
        </w:pPrChange>
      </w:pPr>
      <w:ins w:id="1072" w:author="Microsoft account" w:date="2025-09-16T11:58:00Z">
        <w:r w:rsidRPr="00447AF9">
          <w:rPr>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074" w:author="Microsoft account" w:date="2025-09-14T10:35:00Z"/>
          <w:lang w:bidi="fa-IR"/>
        </w:rPr>
        <w:pPrChange w:id="1075" w:author="Microsoft account" w:date="2025-09-16T11:58:00Z">
          <w:pPr>
            <w:spacing w:after="0" w:line="276" w:lineRule="auto"/>
            <w:jc w:val="both"/>
          </w:pPr>
        </w:pPrChange>
      </w:pPr>
      <w:ins w:id="1076" w:author="Microsoft account" w:date="2025-09-16T11:58:00Z">
        <w:r>
          <w:rPr>
            <w:rFonts w:hint="cs"/>
            <w:rtl/>
            <w:lang w:bidi="fa-IR"/>
          </w:rPr>
          <w:t>)</w:t>
        </w:r>
      </w:ins>
    </w:p>
    <w:p w14:paraId="3B572F1C" w14:textId="77777777" w:rsidR="00725257" w:rsidRDefault="00725257">
      <w:pPr>
        <w:spacing w:after="0" w:line="276" w:lineRule="auto"/>
        <w:jc w:val="both"/>
        <w:rPr>
          <w:ins w:id="1077" w:author="Microsoft account" w:date="2025-09-14T10:35:00Z"/>
          <w:rtl/>
          <w:lang w:bidi="fa-IR"/>
        </w:rPr>
        <w:pPrChange w:id="1078" w:author="Microsoft account" w:date="2025-09-14T10:35:00Z">
          <w:pPr>
            <w:spacing w:after="0" w:line="276" w:lineRule="auto"/>
            <w:jc w:val="both"/>
          </w:pPr>
        </w:pPrChange>
      </w:pPr>
    </w:p>
    <w:p w14:paraId="7E27C804" w14:textId="2C804B2A" w:rsidR="00725257" w:rsidRDefault="00725257">
      <w:pPr>
        <w:spacing w:after="0" w:line="276" w:lineRule="auto"/>
        <w:jc w:val="both"/>
        <w:rPr>
          <w:ins w:id="1079" w:author="Microsoft account" w:date="2025-09-14T10:38:00Z"/>
          <w:rtl/>
          <w:lang w:bidi="fa-IR"/>
        </w:rPr>
        <w:pPrChange w:id="1080" w:author="Microsoft account" w:date="2025-09-14T10:35:00Z">
          <w:pPr>
            <w:spacing w:after="0" w:line="276" w:lineRule="auto"/>
            <w:jc w:val="both"/>
          </w:pPr>
        </w:pPrChange>
      </w:pPr>
      <w:ins w:id="1081" w:author="Microsoft account" w:date="2025-09-14T10:35:00Z">
        <w:r>
          <w:rPr>
            <w:rFonts w:hint="cs"/>
            <w:rtl/>
            <w:lang w:bidi="fa-IR"/>
          </w:rPr>
          <w:t>-</w:t>
        </w:r>
      </w:ins>
      <w:ins w:id="108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083" w:author="Microsoft account" w:date="2025-09-14T10:38:00Z"/>
          <w:rtl/>
          <w:lang w:bidi="fa-IR"/>
        </w:rPr>
        <w:pPrChange w:id="1084" w:author="Microsoft account" w:date="2025-09-14T10:38:00Z">
          <w:pPr>
            <w:spacing w:after="0" w:line="276" w:lineRule="auto"/>
            <w:jc w:val="both"/>
          </w:pPr>
        </w:pPrChange>
      </w:pPr>
      <w:ins w:id="1085" w:author="Microsoft account" w:date="2025-09-14T10:38:00Z">
        <w:r w:rsidRPr="00EF482D">
          <w:rPr>
            <w:noProof/>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087" w:author="Microsoft account" w:date="2025-09-16T12:08:00Z"/>
          <w:rtl/>
          <w:lang w:bidi="fa-IR"/>
        </w:rPr>
        <w:pPrChange w:id="1088" w:author="Microsoft account" w:date="2025-09-14T10:38:00Z">
          <w:pPr>
            <w:spacing w:after="0" w:line="276" w:lineRule="auto"/>
            <w:jc w:val="both"/>
          </w:pPr>
        </w:pPrChange>
      </w:pPr>
      <w:ins w:id="1089"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rPr>
          <w:ins w:id="1090" w:author="Microsoft account" w:date="2025-09-16T12:08:00Z"/>
          <w:rtl/>
          <w:lang w:bidi="fa-IR"/>
        </w:rPr>
        <w:pPrChange w:id="1091" w:author="Microsoft account" w:date="2025-09-16T12:08:00Z">
          <w:pPr>
            <w:spacing w:after="0" w:line="276" w:lineRule="auto"/>
          </w:pPr>
        </w:pPrChange>
      </w:pPr>
      <w:ins w:id="1092" w:author="Microsoft account" w:date="2025-09-16T12:08:00Z">
        <w:r>
          <w:rPr>
            <w:rFonts w:hint="cs"/>
            <w:rtl/>
            <w:lang w:bidi="fa-IR"/>
          </w:rPr>
          <w:t>(</w:t>
        </w:r>
      </w:ins>
    </w:p>
    <w:p w14:paraId="0535F93A" w14:textId="00B1B54F" w:rsidR="00A45AC1" w:rsidRPr="001A6E5F" w:rsidRDefault="00A45AC1">
      <w:pPr>
        <w:spacing w:after="0" w:line="276" w:lineRule="auto"/>
        <w:rPr>
          <w:ins w:id="1093" w:author="Microsoft account" w:date="2025-09-16T12:08:00Z"/>
          <w:sz w:val="18"/>
          <w:szCs w:val="18"/>
          <w:rtl/>
          <w:lang w:bidi="fa-IR"/>
          <w:rPrChange w:id="1094" w:author="Microsoft account" w:date="2025-09-16T12:09:00Z">
            <w:rPr>
              <w:ins w:id="1095" w:author="Microsoft account" w:date="2025-09-16T12:08:00Z"/>
              <w:rtl/>
              <w:lang w:bidi="fa-IR"/>
            </w:rPr>
          </w:rPrChange>
        </w:rPr>
        <w:pPrChange w:id="1096" w:author="Microsoft account" w:date="2025-09-16T12:08:00Z">
          <w:pPr>
            <w:spacing w:after="0" w:line="276" w:lineRule="auto"/>
          </w:pPr>
        </w:pPrChange>
      </w:pPr>
      <w:ins w:id="1097" w:author="Microsoft account" w:date="2025-09-16T12:08:00Z">
        <w:r>
          <w:rPr>
            <w:rFonts w:hint="cs"/>
            <w:rtl/>
            <w:lang w:bidi="fa-IR"/>
          </w:rPr>
          <w:t>-</w:t>
        </w:r>
        <w:r w:rsidRPr="001A6E5F">
          <w:rPr>
            <w:rFonts w:hint="eastAsia"/>
            <w:sz w:val="18"/>
            <w:szCs w:val="18"/>
            <w:rtl/>
            <w:lang w:bidi="fa-IR"/>
            <w:rPrChange w:id="1098" w:author="Microsoft account" w:date="2025-09-16T12:09:00Z">
              <w:rPr>
                <w:rFonts w:hint="eastAsia"/>
                <w:rtl/>
                <w:lang w:bidi="fa-IR"/>
              </w:rPr>
            </w:rPrChange>
          </w:rPr>
          <w:t>جمع</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بند</w:t>
        </w:r>
        <w:r w:rsidRPr="001A6E5F">
          <w:rPr>
            <w:rFonts w:hint="cs"/>
            <w:sz w:val="18"/>
            <w:szCs w:val="18"/>
            <w:rtl/>
            <w:lang w:bidi="fa-IR"/>
            <w:rPrChange w:id="1101" w:author="Microsoft account" w:date="2025-09-16T12:09:00Z">
              <w:rPr>
                <w:rFonts w:hint="cs"/>
                <w:rtl/>
                <w:lang w:bidi="fa-IR"/>
              </w:rPr>
            </w:rPrChange>
          </w:rPr>
          <w:t>ی</w:t>
        </w:r>
        <w:r w:rsidRPr="001A6E5F">
          <w:rPr>
            <w:sz w:val="18"/>
            <w:szCs w:val="18"/>
            <w:rtl/>
            <w:lang w:bidi="fa-IR"/>
            <w:rPrChange w:id="1102" w:author="Microsoft account" w:date="2025-09-16T12:09:00Z">
              <w:rPr>
                <w:rtl/>
                <w:lang w:bidi="fa-IR"/>
              </w:rPr>
            </w:rPrChange>
          </w:rPr>
          <w:t>:</w:t>
        </w:r>
      </w:ins>
    </w:p>
    <w:p w14:paraId="1ACC0F14" w14:textId="02A6C6AB" w:rsidR="00A45AC1" w:rsidRPr="001A6E5F" w:rsidRDefault="00A45AC1">
      <w:pPr>
        <w:spacing w:after="0" w:line="276" w:lineRule="auto"/>
        <w:rPr>
          <w:ins w:id="1103" w:author="Microsoft account" w:date="2025-09-16T12:08:00Z"/>
          <w:sz w:val="18"/>
          <w:szCs w:val="18"/>
          <w:rtl/>
          <w:lang w:bidi="fa-IR"/>
          <w:rPrChange w:id="1104" w:author="Microsoft account" w:date="2025-09-16T12:09:00Z">
            <w:rPr>
              <w:ins w:id="1105" w:author="Microsoft account" w:date="2025-09-16T12:08:00Z"/>
              <w:rtl/>
              <w:lang w:bidi="fa-IR"/>
            </w:rPr>
          </w:rPrChange>
        </w:rPr>
        <w:pPrChange w:id="1106" w:author="Microsoft account" w:date="2025-09-16T12:08:00Z">
          <w:pPr>
            <w:spacing w:after="0" w:line="276" w:lineRule="auto"/>
          </w:pPr>
        </w:pPrChange>
      </w:pPr>
      <w:ins w:id="1107" w:author="Microsoft account" w:date="2025-09-16T12:08:00Z">
        <w:r w:rsidRPr="001A6E5F">
          <w:rPr>
            <w:sz w:val="18"/>
            <w:szCs w:val="18"/>
            <w:rtl/>
            <w:lang w:bidi="fa-IR"/>
            <w:rPrChange w:id="1108" w:author="Microsoft account" w:date="2025-09-16T12:09:00Z">
              <w:rPr>
                <w:rtl/>
                <w:lang w:bidi="fa-IR"/>
              </w:rPr>
            </w:rPrChange>
          </w:rPr>
          <w:t>م</w:t>
        </w:r>
        <w:r w:rsidRPr="001A6E5F">
          <w:rPr>
            <w:rFonts w:hint="cs"/>
            <w:sz w:val="18"/>
            <w:szCs w:val="18"/>
            <w:rtl/>
            <w:lang w:bidi="fa-IR"/>
            <w:rPrChange w:id="1109" w:author="Microsoft account" w:date="2025-09-16T12:09:00Z">
              <w:rPr>
                <w:rFonts w:hint="cs"/>
                <w:rtl/>
                <w:lang w:bidi="fa-IR"/>
              </w:rPr>
            </w:rPrChange>
          </w:rPr>
          <w:t>ی</w:t>
        </w:r>
        <w:r w:rsidRPr="001A6E5F">
          <w:rPr>
            <w:rFonts w:hint="eastAsia"/>
            <w:sz w:val="18"/>
            <w:szCs w:val="18"/>
            <w:rtl/>
            <w:lang w:bidi="fa-IR"/>
            <w:rPrChange w:id="1110" w:author="Microsoft account" w:date="2025-09-16T12:09:00Z">
              <w:rPr>
                <w:rFonts w:hint="eastAsia"/>
                <w:rtl/>
                <w:lang w:bidi="fa-IR"/>
              </w:rPr>
            </w:rPrChange>
          </w:rPr>
          <w:t>شه</w:t>
        </w:r>
        <w:r w:rsidRPr="001A6E5F">
          <w:rPr>
            <w:sz w:val="18"/>
            <w:szCs w:val="18"/>
            <w:rtl/>
            <w:lang w:bidi="fa-IR"/>
            <w:rPrChange w:id="1111" w:author="Microsoft account" w:date="2025-09-16T12:09:00Z">
              <w:rPr>
                <w:rtl/>
                <w:lang w:bidi="fa-IR"/>
              </w:rPr>
            </w:rPrChange>
          </w:rPr>
          <w:t xml:space="preserve"> </w:t>
        </w:r>
        <w:r w:rsidRPr="001A6E5F">
          <w:rPr>
            <w:rFonts w:hint="eastAsia"/>
            <w:sz w:val="18"/>
            <w:szCs w:val="18"/>
            <w:rtl/>
            <w:lang w:bidi="fa-IR"/>
            <w:rPrChange w:id="1112" w:author="Microsoft account" w:date="2025-09-16T12:09:00Z">
              <w:rPr>
                <w:rFonts w:hint="eastAsia"/>
                <w:rtl/>
                <w:lang w:bidi="fa-IR"/>
              </w:rPr>
            </w:rPrChange>
          </w:rPr>
          <w:t>با</w:t>
        </w:r>
        <w:r w:rsidRPr="001A6E5F">
          <w:rPr>
            <w:sz w:val="18"/>
            <w:szCs w:val="18"/>
            <w:rtl/>
            <w:lang w:bidi="fa-IR"/>
            <w:rPrChange w:id="1113" w:author="Microsoft account" w:date="2025-09-16T12:09:00Z">
              <w:rPr>
                <w:rtl/>
                <w:lang w:bidi="fa-IR"/>
              </w:rPr>
            </w:rPrChange>
          </w:rPr>
          <w:t xml:space="preserve"> </w:t>
        </w:r>
        <w:r w:rsidRPr="001A6E5F">
          <w:rPr>
            <w:rFonts w:hint="eastAsia"/>
            <w:sz w:val="18"/>
            <w:szCs w:val="18"/>
            <w:rtl/>
            <w:lang w:bidi="fa-IR"/>
            <w:rPrChange w:id="1114" w:author="Microsoft account" w:date="2025-09-16T12:09:00Z">
              <w:rPr>
                <w:rFonts w:hint="eastAsia"/>
                <w:rtl/>
                <w:lang w:bidi="fa-IR"/>
              </w:rPr>
            </w:rPrChange>
          </w:rPr>
          <w:t>نوشتن</w:t>
        </w:r>
        <w:r w:rsidRPr="001A6E5F">
          <w:rPr>
            <w:sz w:val="18"/>
            <w:szCs w:val="18"/>
            <w:rtl/>
            <w:lang w:bidi="fa-IR"/>
            <w:rPrChange w:id="1115" w:author="Microsoft account" w:date="2025-09-16T12:09:00Z">
              <w:rPr>
                <w:rtl/>
                <w:lang w:bidi="fa-IR"/>
              </w:rPr>
            </w:rPrChange>
          </w:rPr>
          <w:t xml:space="preserve"> </w:t>
        </w:r>
        <w:r w:rsidRPr="001A6E5F">
          <w:rPr>
            <w:rFonts w:hint="eastAsia"/>
            <w:sz w:val="18"/>
            <w:szCs w:val="18"/>
            <w:rtl/>
            <w:lang w:bidi="fa-IR"/>
            <w:rPrChange w:id="1116" w:author="Microsoft account" w:date="2025-09-16T12:09:00Z">
              <w:rPr>
                <w:rFonts w:hint="eastAsia"/>
                <w:rtl/>
                <w:lang w:bidi="fa-IR"/>
              </w:rPr>
            </w:rPrChange>
          </w:rPr>
          <w:t>کد</w:t>
        </w:r>
        <w:r w:rsidRPr="001A6E5F">
          <w:rPr>
            <w:sz w:val="18"/>
            <w:szCs w:val="18"/>
            <w:lang w:bidi="fa-IR"/>
            <w:rPrChange w:id="1117" w:author="Microsoft account" w:date="2025-09-16T12:09:00Z">
              <w:rPr>
                <w:lang w:bidi="fa-IR"/>
              </w:rPr>
            </w:rPrChange>
          </w:rPr>
          <w:t xml:space="preserve"> C </w:t>
        </w:r>
        <w:r w:rsidRPr="001A6E5F">
          <w:rPr>
            <w:sz w:val="18"/>
            <w:szCs w:val="18"/>
            <w:rtl/>
            <w:lang w:bidi="fa-IR"/>
            <w:rPrChange w:id="1118" w:author="Microsoft account" w:date="2025-09-16T12:09:00Z">
              <w:rPr>
                <w:rtl/>
                <w:lang w:bidi="fa-IR"/>
              </w:rPr>
            </w:rPrChange>
          </w:rPr>
          <w:t xml:space="preserve">و ساخت </w:t>
        </w:r>
        <w:r w:rsidRPr="001A6E5F">
          <w:rPr>
            <w:rFonts w:hint="cs"/>
            <w:sz w:val="18"/>
            <w:szCs w:val="18"/>
            <w:rtl/>
            <w:lang w:bidi="fa-IR"/>
            <w:rPrChange w:id="1119" w:author="Microsoft account" w:date="2025-09-16T12:09:00Z">
              <w:rPr>
                <w:rFonts w:hint="cs"/>
                <w:rtl/>
                <w:lang w:bidi="fa-IR"/>
              </w:rPr>
            </w:rPrChange>
          </w:rPr>
          <w:t>ی</w:t>
        </w:r>
        <w:r w:rsidRPr="001A6E5F">
          <w:rPr>
            <w:rFonts w:hint="eastAsia"/>
            <w:sz w:val="18"/>
            <w:szCs w:val="18"/>
            <w:rtl/>
            <w:lang w:bidi="fa-IR"/>
            <w:rPrChange w:id="1120" w:author="Microsoft account" w:date="2025-09-16T12:09:00Z">
              <w:rPr>
                <w:rFonts w:hint="eastAsia"/>
                <w:rtl/>
                <w:lang w:bidi="fa-IR"/>
              </w:rPr>
            </w:rPrChange>
          </w:rPr>
          <w:t>ه</w:t>
        </w:r>
        <w:r w:rsidRPr="001A6E5F">
          <w:rPr>
            <w:sz w:val="18"/>
            <w:szCs w:val="18"/>
            <w:lang w:bidi="fa-IR"/>
            <w:rPrChange w:id="1121" w:author="Microsoft account" w:date="2025-09-16T12:09:00Z">
              <w:rPr>
                <w:lang w:bidi="fa-IR"/>
              </w:rPr>
            </w:rPrChange>
          </w:rPr>
          <w:t xml:space="preserve"> Python Extension Module </w:t>
        </w:r>
        <w:r w:rsidRPr="001A6E5F">
          <w:rPr>
            <w:sz w:val="18"/>
            <w:szCs w:val="18"/>
            <w:rtl/>
            <w:lang w:bidi="fa-IR"/>
            <w:rPrChange w:id="1122" w:author="Microsoft account" w:date="2025-09-16T12:09:00Z">
              <w:rPr>
                <w:rtl/>
                <w:lang w:bidi="fa-IR"/>
              </w:rPr>
            </w:rPrChange>
          </w:rPr>
          <w:t>اون کد رو مستق</w:t>
        </w:r>
        <w:r w:rsidRPr="001A6E5F">
          <w:rPr>
            <w:rFonts w:hint="cs"/>
            <w:sz w:val="18"/>
            <w:szCs w:val="18"/>
            <w:rtl/>
            <w:lang w:bidi="fa-IR"/>
            <w:rPrChange w:id="1123" w:author="Microsoft account" w:date="2025-09-16T12:09:00Z">
              <w:rPr>
                <w:rFonts w:hint="cs"/>
                <w:rtl/>
                <w:lang w:bidi="fa-IR"/>
              </w:rPr>
            </w:rPrChange>
          </w:rPr>
          <w:t>ی</w:t>
        </w:r>
        <w:r w:rsidRPr="001A6E5F">
          <w:rPr>
            <w:rFonts w:hint="eastAsia"/>
            <w:sz w:val="18"/>
            <w:szCs w:val="18"/>
            <w:rtl/>
            <w:lang w:bidi="fa-IR"/>
            <w:rPrChange w:id="1124" w:author="Microsoft account" w:date="2025-09-16T12:09:00Z">
              <w:rPr>
                <w:rFonts w:hint="eastAsia"/>
                <w:rtl/>
                <w:lang w:bidi="fa-IR"/>
              </w:rPr>
            </w:rPrChange>
          </w:rPr>
          <w:t>ماً</w:t>
        </w:r>
        <w:r w:rsidRPr="001A6E5F">
          <w:rPr>
            <w:sz w:val="18"/>
            <w:szCs w:val="18"/>
            <w:rtl/>
            <w:lang w:bidi="fa-IR"/>
            <w:rPrChange w:id="1125" w:author="Microsoft account" w:date="2025-09-16T12:09:00Z">
              <w:rPr>
                <w:rtl/>
                <w:lang w:bidi="fa-IR"/>
              </w:rPr>
            </w:rPrChange>
          </w:rPr>
          <w:t xml:space="preserve"> </w:t>
        </w:r>
        <w:r w:rsidRPr="001A6E5F">
          <w:rPr>
            <w:rFonts w:hint="eastAsia"/>
            <w:sz w:val="18"/>
            <w:szCs w:val="18"/>
            <w:rtl/>
            <w:lang w:bidi="fa-IR"/>
            <w:rPrChange w:id="1126" w:author="Microsoft account" w:date="2025-09-16T12:09:00Z">
              <w:rPr>
                <w:rFonts w:hint="eastAsia"/>
                <w:rtl/>
                <w:lang w:bidi="fa-IR"/>
              </w:rPr>
            </w:rPrChange>
          </w:rPr>
          <w:t>در</w:t>
        </w:r>
        <w:r w:rsidRPr="001A6E5F">
          <w:rPr>
            <w:sz w:val="18"/>
            <w:szCs w:val="18"/>
            <w:rtl/>
            <w:lang w:bidi="fa-IR"/>
            <w:rPrChange w:id="1127" w:author="Microsoft account" w:date="2025-09-16T12:09:00Z">
              <w:rPr>
                <w:rtl/>
                <w:lang w:bidi="fa-IR"/>
              </w:rPr>
            </w:rPrChange>
          </w:rPr>
          <w:t xml:space="preserve"> </w:t>
        </w:r>
        <w:r w:rsidRPr="001A6E5F">
          <w:rPr>
            <w:rFonts w:hint="eastAsia"/>
            <w:sz w:val="18"/>
            <w:szCs w:val="18"/>
            <w:rtl/>
            <w:lang w:bidi="fa-IR"/>
            <w:rPrChange w:id="1128" w:author="Microsoft account" w:date="2025-09-16T12:09:00Z">
              <w:rPr>
                <w:rFonts w:hint="eastAsia"/>
                <w:rtl/>
                <w:lang w:bidi="fa-IR"/>
              </w:rPr>
            </w:rPrChange>
          </w:rPr>
          <w:t>پا</w:t>
        </w:r>
        <w:r w:rsidRPr="001A6E5F">
          <w:rPr>
            <w:rFonts w:hint="cs"/>
            <w:sz w:val="18"/>
            <w:szCs w:val="18"/>
            <w:rtl/>
            <w:lang w:bidi="fa-IR"/>
            <w:rPrChange w:id="1129" w:author="Microsoft account" w:date="2025-09-16T12:09:00Z">
              <w:rPr>
                <w:rFonts w:hint="cs"/>
                <w:rtl/>
                <w:lang w:bidi="fa-IR"/>
              </w:rPr>
            </w:rPrChange>
          </w:rPr>
          <w:t>ی</w:t>
        </w:r>
        <w:r w:rsidRPr="001A6E5F">
          <w:rPr>
            <w:rFonts w:hint="eastAsia"/>
            <w:sz w:val="18"/>
            <w:szCs w:val="18"/>
            <w:rtl/>
            <w:lang w:bidi="fa-IR"/>
            <w:rPrChange w:id="1130" w:author="Microsoft account" w:date="2025-09-16T12:09:00Z">
              <w:rPr>
                <w:rFonts w:hint="eastAsia"/>
                <w:rtl/>
                <w:lang w:bidi="fa-IR"/>
              </w:rPr>
            </w:rPrChange>
          </w:rPr>
          <w:t>تون</w:t>
        </w:r>
        <w:r w:rsidRPr="001A6E5F">
          <w:rPr>
            <w:sz w:val="18"/>
            <w:szCs w:val="18"/>
            <w:rtl/>
            <w:lang w:bidi="fa-IR"/>
            <w:rPrChange w:id="1131" w:author="Microsoft account" w:date="2025-09-16T12:09:00Z">
              <w:rPr>
                <w:rtl/>
                <w:lang w:bidi="fa-IR"/>
              </w:rPr>
            </w:rPrChange>
          </w:rPr>
          <w:t xml:space="preserve"> </w:t>
        </w:r>
        <w:r w:rsidRPr="001A6E5F">
          <w:rPr>
            <w:rFonts w:hint="eastAsia"/>
            <w:sz w:val="18"/>
            <w:szCs w:val="18"/>
            <w:rtl/>
            <w:lang w:bidi="fa-IR"/>
            <w:rPrChange w:id="1132" w:author="Microsoft account" w:date="2025-09-16T12:09:00Z">
              <w:rPr>
                <w:rFonts w:hint="eastAsia"/>
                <w:rtl/>
                <w:lang w:bidi="fa-IR"/>
              </w:rPr>
            </w:rPrChange>
          </w:rPr>
          <w:t>استفاده</w:t>
        </w:r>
        <w:r w:rsidRPr="001A6E5F">
          <w:rPr>
            <w:sz w:val="18"/>
            <w:szCs w:val="18"/>
            <w:rtl/>
            <w:lang w:bidi="fa-IR"/>
            <w:rPrChange w:id="1133" w:author="Microsoft account" w:date="2025-09-16T12:09:00Z">
              <w:rPr>
                <w:rtl/>
                <w:lang w:bidi="fa-IR"/>
              </w:rPr>
            </w:rPrChange>
          </w:rPr>
          <w:t xml:space="preserve"> </w:t>
        </w:r>
        <w:r w:rsidRPr="001A6E5F">
          <w:rPr>
            <w:rFonts w:hint="eastAsia"/>
            <w:sz w:val="18"/>
            <w:szCs w:val="18"/>
            <w:rtl/>
            <w:lang w:bidi="fa-IR"/>
            <w:rPrChange w:id="1134" w:author="Microsoft account" w:date="2025-09-16T12:09:00Z">
              <w:rPr>
                <w:rFonts w:hint="eastAsia"/>
                <w:rtl/>
                <w:lang w:bidi="fa-IR"/>
              </w:rPr>
            </w:rPrChange>
          </w:rPr>
          <w:t>کرد</w:t>
        </w:r>
        <w:r w:rsidRPr="001A6E5F">
          <w:rPr>
            <w:sz w:val="18"/>
            <w:szCs w:val="18"/>
            <w:lang w:bidi="fa-IR"/>
            <w:rPrChange w:id="1135" w:author="Microsoft account" w:date="2025-09-16T12:09:00Z">
              <w:rPr>
                <w:lang w:bidi="fa-IR"/>
              </w:rPr>
            </w:rPrChange>
          </w:rPr>
          <w:t>.</w:t>
        </w:r>
      </w:ins>
    </w:p>
    <w:p w14:paraId="25D0447E" w14:textId="29045BBA" w:rsidR="00A45AC1" w:rsidRPr="001A6E5F" w:rsidRDefault="00A45AC1">
      <w:pPr>
        <w:spacing w:after="0" w:line="276" w:lineRule="auto"/>
        <w:rPr>
          <w:ins w:id="1136" w:author="Microsoft account" w:date="2025-09-16T12:08:00Z"/>
          <w:sz w:val="18"/>
          <w:szCs w:val="18"/>
          <w:rtl/>
          <w:lang w:bidi="fa-IR"/>
          <w:rPrChange w:id="1137" w:author="Microsoft account" w:date="2025-09-16T12:09:00Z">
            <w:rPr>
              <w:ins w:id="1138" w:author="Microsoft account" w:date="2025-09-16T12:08:00Z"/>
              <w:rtl/>
              <w:lang w:bidi="fa-IR"/>
            </w:rPr>
          </w:rPrChange>
        </w:rPr>
        <w:pPrChange w:id="1139" w:author="Microsoft account" w:date="2025-09-16T12:08:00Z">
          <w:pPr>
            <w:spacing w:after="0" w:line="276" w:lineRule="auto"/>
          </w:pPr>
        </w:pPrChange>
      </w:pPr>
      <w:ins w:id="1140" w:author="Microsoft account" w:date="2025-09-16T12:08:00Z">
        <w:r w:rsidRPr="001A6E5F">
          <w:rPr>
            <w:sz w:val="18"/>
            <w:szCs w:val="18"/>
            <w:rtl/>
            <w:lang w:bidi="fa-IR"/>
            <w:rPrChange w:id="1141" w:author="Microsoft account" w:date="2025-09-16T12:09:00Z">
              <w:rPr>
                <w:rtl/>
                <w:lang w:bidi="fa-IR"/>
              </w:rPr>
            </w:rPrChange>
          </w:rPr>
          <w:t>ا</w:t>
        </w:r>
        <w:r w:rsidRPr="001A6E5F">
          <w:rPr>
            <w:rFonts w:hint="cs"/>
            <w:sz w:val="18"/>
            <w:szCs w:val="18"/>
            <w:rtl/>
            <w:lang w:bidi="fa-IR"/>
            <w:rPrChange w:id="1142" w:author="Microsoft account" w:date="2025-09-16T12:09:00Z">
              <w:rPr>
                <w:rFonts w:hint="cs"/>
                <w:rtl/>
                <w:lang w:bidi="fa-IR"/>
              </w:rPr>
            </w:rPrChange>
          </w:rPr>
          <w:t>ی</w:t>
        </w:r>
        <w:r w:rsidRPr="001A6E5F">
          <w:rPr>
            <w:rFonts w:hint="eastAsia"/>
            <w:sz w:val="18"/>
            <w:szCs w:val="18"/>
            <w:rtl/>
            <w:lang w:bidi="fa-IR"/>
            <w:rPrChange w:id="1143" w:author="Microsoft account" w:date="2025-09-16T12:09:00Z">
              <w:rPr>
                <w:rFonts w:hint="eastAsia"/>
                <w:rtl/>
                <w:lang w:bidi="fa-IR"/>
              </w:rPr>
            </w:rPrChange>
          </w:rPr>
          <w:t>ن</w:t>
        </w:r>
        <w:r w:rsidRPr="001A6E5F">
          <w:rPr>
            <w:sz w:val="18"/>
            <w:szCs w:val="18"/>
            <w:rtl/>
            <w:lang w:bidi="fa-IR"/>
            <w:rPrChange w:id="1144" w:author="Microsoft account" w:date="2025-09-16T12:09:00Z">
              <w:rPr>
                <w:rtl/>
                <w:lang w:bidi="fa-IR"/>
              </w:rPr>
            </w:rPrChange>
          </w:rPr>
          <w:t xml:space="preserve"> </w:t>
        </w:r>
        <w:r w:rsidRPr="001A6E5F">
          <w:rPr>
            <w:rFonts w:hint="eastAsia"/>
            <w:sz w:val="18"/>
            <w:szCs w:val="18"/>
            <w:rtl/>
            <w:lang w:bidi="fa-IR"/>
            <w:rPrChange w:id="1145" w:author="Microsoft account" w:date="2025-09-16T12:09:00Z">
              <w:rPr>
                <w:rFonts w:hint="eastAsia"/>
                <w:rtl/>
                <w:lang w:bidi="fa-IR"/>
              </w:rPr>
            </w:rPrChange>
          </w:rPr>
          <w:t>کار</w:t>
        </w:r>
        <w:r w:rsidRPr="001A6E5F">
          <w:rPr>
            <w:sz w:val="18"/>
            <w:szCs w:val="18"/>
            <w:rtl/>
            <w:lang w:bidi="fa-IR"/>
            <w:rPrChange w:id="1146" w:author="Microsoft account" w:date="2025-09-16T12:09:00Z">
              <w:rPr>
                <w:rtl/>
                <w:lang w:bidi="fa-IR"/>
              </w:rPr>
            </w:rPrChange>
          </w:rPr>
          <w:t xml:space="preserve"> </w:t>
        </w:r>
        <w:r w:rsidRPr="001A6E5F">
          <w:rPr>
            <w:rFonts w:hint="eastAsia"/>
            <w:sz w:val="18"/>
            <w:szCs w:val="18"/>
            <w:rtl/>
            <w:lang w:bidi="fa-IR"/>
            <w:rPrChange w:id="1147" w:author="Microsoft account" w:date="2025-09-16T12:09:00Z">
              <w:rPr>
                <w:rFonts w:hint="eastAsia"/>
                <w:rtl/>
                <w:lang w:bidi="fa-IR"/>
              </w:rPr>
            </w:rPrChange>
          </w:rPr>
          <w:t>اجازه</w:t>
        </w:r>
        <w:r w:rsidRPr="001A6E5F">
          <w:rPr>
            <w:sz w:val="18"/>
            <w:szCs w:val="18"/>
            <w:rtl/>
            <w:lang w:bidi="fa-IR"/>
            <w:rPrChange w:id="1148" w:author="Microsoft account" w:date="2025-09-16T12:09:00Z">
              <w:rPr>
                <w:rtl/>
                <w:lang w:bidi="fa-IR"/>
              </w:rPr>
            </w:rPrChange>
          </w:rPr>
          <w:t xml:space="preserve"> </w:t>
        </w:r>
        <w:r w:rsidRPr="001A6E5F">
          <w:rPr>
            <w:rFonts w:hint="eastAsia"/>
            <w:sz w:val="18"/>
            <w:szCs w:val="18"/>
            <w:rtl/>
            <w:lang w:bidi="fa-IR"/>
            <w:rPrChange w:id="1149" w:author="Microsoft account" w:date="2025-09-16T12:09:00Z">
              <w:rPr>
                <w:rFonts w:hint="eastAsia"/>
                <w:rtl/>
                <w:lang w:bidi="fa-IR"/>
              </w:rPr>
            </w:rPrChange>
          </w:rPr>
          <w:t>م</w:t>
        </w:r>
        <w:r w:rsidRPr="001A6E5F">
          <w:rPr>
            <w:rFonts w:hint="cs"/>
            <w:sz w:val="18"/>
            <w:szCs w:val="18"/>
            <w:rtl/>
            <w:lang w:bidi="fa-IR"/>
            <w:rPrChange w:id="1150" w:author="Microsoft account" w:date="2025-09-16T12:09:00Z">
              <w:rPr>
                <w:rFonts w:hint="cs"/>
                <w:rtl/>
                <w:lang w:bidi="fa-IR"/>
              </w:rPr>
            </w:rPrChange>
          </w:rPr>
          <w:t>ی</w:t>
        </w:r>
        <w:r w:rsidRPr="001A6E5F">
          <w:rPr>
            <w:rFonts w:hint="eastAsia"/>
            <w:sz w:val="18"/>
            <w:szCs w:val="18"/>
            <w:rtl/>
            <w:lang w:bidi="fa-IR"/>
            <w:rPrChange w:id="1151" w:author="Microsoft account" w:date="2025-09-16T12:09:00Z">
              <w:rPr>
                <w:rFonts w:hint="eastAsia"/>
                <w:rtl/>
                <w:lang w:bidi="fa-IR"/>
              </w:rPr>
            </w:rPrChange>
          </w:rPr>
          <w:t>ده</w:t>
        </w:r>
        <w:r w:rsidRPr="001A6E5F">
          <w:rPr>
            <w:sz w:val="18"/>
            <w:szCs w:val="18"/>
            <w:rtl/>
            <w:lang w:bidi="fa-IR"/>
            <w:rPrChange w:id="1152" w:author="Microsoft account" w:date="2025-09-16T12:09:00Z">
              <w:rPr>
                <w:rtl/>
                <w:lang w:bidi="fa-IR"/>
              </w:rPr>
            </w:rPrChange>
          </w:rPr>
          <w:t xml:space="preserve"> </w:t>
        </w:r>
        <w:r w:rsidRPr="001A6E5F">
          <w:rPr>
            <w:rFonts w:hint="eastAsia"/>
            <w:sz w:val="18"/>
            <w:szCs w:val="18"/>
            <w:rtl/>
            <w:lang w:bidi="fa-IR"/>
            <w:rPrChange w:id="1153" w:author="Microsoft account" w:date="2025-09-16T12:09:00Z">
              <w:rPr>
                <w:rFonts w:hint="eastAsia"/>
                <w:rtl/>
                <w:lang w:bidi="fa-IR"/>
              </w:rPr>
            </w:rPrChange>
          </w:rPr>
          <w:t>کارا</w:t>
        </w:r>
        <w:r w:rsidRPr="001A6E5F">
          <w:rPr>
            <w:rFonts w:hint="cs"/>
            <w:sz w:val="18"/>
            <w:szCs w:val="18"/>
            <w:rtl/>
            <w:lang w:bidi="fa-IR"/>
            <w:rPrChange w:id="1154" w:author="Microsoft account" w:date="2025-09-16T12:09:00Z">
              <w:rPr>
                <w:rFonts w:hint="cs"/>
                <w:rtl/>
                <w:lang w:bidi="fa-IR"/>
              </w:rPr>
            </w:rPrChange>
          </w:rPr>
          <w:t>ی</w:t>
        </w:r>
        <w:r w:rsidRPr="001A6E5F">
          <w:rPr>
            <w:sz w:val="18"/>
            <w:szCs w:val="18"/>
            <w:rtl/>
            <w:lang w:bidi="fa-IR"/>
            <w:rPrChange w:id="1155" w:author="Microsoft account" w:date="2025-09-16T12:09:00Z">
              <w:rPr>
                <w:rtl/>
                <w:lang w:bidi="fa-IR"/>
              </w:rPr>
            </w:rPrChange>
          </w:rPr>
          <w:t xml:space="preserve"> </w:t>
        </w:r>
        <w:r w:rsidRPr="001A6E5F">
          <w:rPr>
            <w:rFonts w:hint="eastAsia"/>
            <w:sz w:val="18"/>
            <w:szCs w:val="18"/>
            <w:rtl/>
            <w:lang w:bidi="fa-IR"/>
            <w:rPrChange w:id="1156" w:author="Microsoft account" w:date="2025-09-16T12:09:00Z">
              <w:rPr>
                <w:rFonts w:hint="eastAsia"/>
                <w:rtl/>
                <w:lang w:bidi="fa-IR"/>
              </w:rPr>
            </w:rPrChange>
          </w:rPr>
          <w:t>پرفورمنس‌محور</w:t>
        </w:r>
        <w:r w:rsidRPr="001A6E5F">
          <w:rPr>
            <w:sz w:val="18"/>
            <w:szCs w:val="18"/>
            <w:rtl/>
            <w:lang w:bidi="fa-IR"/>
            <w:rPrChange w:id="1157" w:author="Microsoft account" w:date="2025-09-16T12:09:00Z">
              <w:rPr>
                <w:rtl/>
                <w:lang w:bidi="fa-IR"/>
              </w:rPr>
            </w:rPrChange>
          </w:rPr>
          <w:t xml:space="preserve"> (محاسبات </w:t>
        </w:r>
        <w:r w:rsidRPr="001A6E5F">
          <w:rPr>
            <w:rFonts w:hint="eastAsia"/>
            <w:sz w:val="18"/>
            <w:szCs w:val="18"/>
            <w:rtl/>
            <w:lang w:bidi="fa-IR"/>
            <w:rPrChange w:id="1158" w:author="Microsoft account" w:date="2025-09-16T12:09:00Z">
              <w:rPr>
                <w:rFonts w:hint="eastAsia"/>
                <w:rtl/>
                <w:lang w:bidi="fa-IR"/>
              </w:rPr>
            </w:rPrChange>
          </w:rPr>
          <w:t>سنگ</w:t>
        </w:r>
        <w:r w:rsidRPr="001A6E5F">
          <w:rPr>
            <w:rFonts w:hint="cs"/>
            <w:sz w:val="18"/>
            <w:szCs w:val="18"/>
            <w:rtl/>
            <w:lang w:bidi="fa-IR"/>
            <w:rPrChange w:id="1159" w:author="Microsoft account" w:date="2025-09-16T12:09:00Z">
              <w:rPr>
                <w:rFonts w:hint="cs"/>
                <w:rtl/>
                <w:lang w:bidi="fa-IR"/>
              </w:rPr>
            </w:rPrChange>
          </w:rPr>
          <w:t>ی</w:t>
        </w:r>
        <w:r w:rsidRPr="001A6E5F">
          <w:rPr>
            <w:rFonts w:hint="eastAsia"/>
            <w:sz w:val="18"/>
            <w:szCs w:val="18"/>
            <w:rtl/>
            <w:lang w:bidi="fa-IR"/>
            <w:rPrChange w:id="1160" w:author="Microsoft account" w:date="2025-09-16T12:09:00Z">
              <w:rPr>
                <w:rFonts w:hint="eastAsia"/>
                <w:rtl/>
                <w:lang w:bidi="fa-IR"/>
              </w:rPr>
            </w:rPrChange>
          </w:rPr>
          <w:t>ن،</w:t>
        </w:r>
        <w:r w:rsidRPr="001A6E5F">
          <w:rPr>
            <w:sz w:val="18"/>
            <w:szCs w:val="18"/>
            <w:rtl/>
            <w:lang w:bidi="fa-IR"/>
            <w:rPrChange w:id="1161" w:author="Microsoft account" w:date="2025-09-16T12:09:00Z">
              <w:rPr>
                <w:rtl/>
                <w:lang w:bidi="fa-IR"/>
              </w:rPr>
            </w:rPrChange>
          </w:rPr>
          <w:t xml:space="preserve"> </w:t>
        </w:r>
        <w:r w:rsidRPr="001A6E5F">
          <w:rPr>
            <w:rFonts w:hint="eastAsia"/>
            <w:sz w:val="18"/>
            <w:szCs w:val="18"/>
            <w:rtl/>
            <w:lang w:bidi="fa-IR"/>
            <w:rPrChange w:id="1162" w:author="Microsoft account" w:date="2025-09-16T12:09:00Z">
              <w:rPr>
                <w:rFonts w:hint="eastAsia"/>
                <w:rtl/>
                <w:lang w:bidi="fa-IR"/>
              </w:rPr>
            </w:rPrChange>
          </w:rPr>
          <w:t>حافظه‌محور</w:t>
        </w:r>
        <w:r w:rsidRPr="001A6E5F">
          <w:rPr>
            <w:sz w:val="18"/>
            <w:szCs w:val="18"/>
            <w:rtl/>
            <w:lang w:bidi="fa-IR"/>
            <w:rPrChange w:id="1163" w:author="Microsoft account" w:date="2025-09-16T12:09:00Z">
              <w:rPr>
                <w:rtl/>
                <w:lang w:bidi="fa-IR"/>
              </w:rPr>
            </w:rPrChange>
          </w:rPr>
          <w:t xml:space="preserve">) </w:t>
        </w:r>
        <w:r w:rsidRPr="001A6E5F">
          <w:rPr>
            <w:rFonts w:hint="eastAsia"/>
            <w:sz w:val="18"/>
            <w:szCs w:val="18"/>
            <w:rtl/>
            <w:lang w:bidi="fa-IR"/>
            <w:rPrChange w:id="1164" w:author="Microsoft account" w:date="2025-09-16T12:09:00Z">
              <w:rPr>
                <w:rFonts w:hint="eastAsia"/>
                <w:rtl/>
                <w:lang w:bidi="fa-IR"/>
              </w:rPr>
            </w:rPrChange>
          </w:rPr>
          <w:t>رو</w:t>
        </w:r>
        <w:r w:rsidRPr="001A6E5F">
          <w:rPr>
            <w:sz w:val="18"/>
            <w:szCs w:val="18"/>
            <w:rtl/>
            <w:lang w:bidi="fa-IR"/>
            <w:rPrChange w:id="1165" w:author="Microsoft account" w:date="2025-09-16T12:09:00Z">
              <w:rPr>
                <w:rtl/>
                <w:lang w:bidi="fa-IR"/>
              </w:rPr>
            </w:rPrChange>
          </w:rPr>
          <w:t xml:space="preserve"> </w:t>
        </w:r>
        <w:r w:rsidRPr="001A6E5F">
          <w:rPr>
            <w:rFonts w:hint="eastAsia"/>
            <w:sz w:val="18"/>
            <w:szCs w:val="18"/>
            <w:rtl/>
            <w:lang w:bidi="fa-IR"/>
            <w:rPrChange w:id="1166" w:author="Microsoft account" w:date="2025-09-16T12:09:00Z">
              <w:rPr>
                <w:rFonts w:hint="eastAsia"/>
                <w:rtl/>
                <w:lang w:bidi="fa-IR"/>
              </w:rPr>
            </w:rPrChange>
          </w:rPr>
          <w:t>به</w:t>
        </w:r>
        <w:r w:rsidRPr="001A6E5F">
          <w:rPr>
            <w:sz w:val="18"/>
            <w:szCs w:val="18"/>
            <w:lang w:bidi="fa-IR"/>
            <w:rPrChange w:id="1167" w:author="Microsoft account" w:date="2025-09-16T12:09:00Z">
              <w:rPr>
                <w:lang w:bidi="fa-IR"/>
              </w:rPr>
            </w:rPrChange>
          </w:rPr>
          <w:t xml:space="preserve"> C </w:t>
        </w:r>
        <w:r w:rsidRPr="001A6E5F">
          <w:rPr>
            <w:sz w:val="18"/>
            <w:szCs w:val="18"/>
            <w:rtl/>
            <w:lang w:bidi="fa-IR"/>
            <w:rPrChange w:id="1168" w:author="Microsoft account" w:date="2025-09-16T12:09:00Z">
              <w:rPr>
                <w:rtl/>
                <w:lang w:bidi="fa-IR"/>
              </w:rPr>
            </w:rPrChange>
          </w:rPr>
          <w:t>بسپر</w:t>
        </w:r>
        <w:r w:rsidRPr="001A6E5F">
          <w:rPr>
            <w:rFonts w:hint="cs"/>
            <w:sz w:val="18"/>
            <w:szCs w:val="18"/>
            <w:rtl/>
            <w:lang w:bidi="fa-IR"/>
            <w:rPrChange w:id="1169" w:author="Microsoft account" w:date="2025-09-16T12:09:00Z">
              <w:rPr>
                <w:rFonts w:hint="cs"/>
                <w:rtl/>
                <w:lang w:bidi="fa-IR"/>
              </w:rPr>
            </w:rPrChange>
          </w:rPr>
          <w:t>ی</w:t>
        </w:r>
        <w:r w:rsidRPr="001A6E5F">
          <w:rPr>
            <w:rFonts w:hint="eastAsia"/>
            <w:sz w:val="18"/>
            <w:szCs w:val="18"/>
            <w:rtl/>
            <w:lang w:bidi="fa-IR"/>
            <w:rPrChange w:id="1170" w:author="Microsoft account" w:date="2025-09-16T12:09:00Z">
              <w:rPr>
                <w:rFonts w:hint="eastAsia"/>
                <w:rtl/>
                <w:lang w:bidi="fa-IR"/>
              </w:rPr>
            </w:rPrChange>
          </w:rPr>
          <w:t>م</w:t>
        </w:r>
        <w:r w:rsidRPr="001A6E5F">
          <w:rPr>
            <w:sz w:val="18"/>
            <w:szCs w:val="18"/>
            <w:rtl/>
            <w:lang w:bidi="fa-IR"/>
            <w:rPrChange w:id="1171" w:author="Microsoft account" w:date="2025-09-16T12:09:00Z">
              <w:rPr>
                <w:rtl/>
                <w:lang w:bidi="fa-IR"/>
              </w:rPr>
            </w:rPrChange>
          </w:rPr>
          <w:t xml:space="preserve"> </w:t>
        </w:r>
        <w:r w:rsidRPr="001A6E5F">
          <w:rPr>
            <w:rFonts w:hint="eastAsia"/>
            <w:sz w:val="18"/>
            <w:szCs w:val="18"/>
            <w:rtl/>
            <w:lang w:bidi="fa-IR"/>
            <w:rPrChange w:id="1172" w:author="Microsoft account" w:date="2025-09-16T12:09:00Z">
              <w:rPr>
                <w:rFonts w:hint="eastAsia"/>
                <w:rtl/>
                <w:lang w:bidi="fa-IR"/>
              </w:rPr>
            </w:rPrChange>
          </w:rPr>
          <w:t>و</w:t>
        </w:r>
        <w:r w:rsidRPr="001A6E5F">
          <w:rPr>
            <w:sz w:val="18"/>
            <w:szCs w:val="18"/>
            <w:rtl/>
            <w:lang w:bidi="fa-IR"/>
            <w:rPrChange w:id="1173" w:author="Microsoft account" w:date="2025-09-16T12:09:00Z">
              <w:rPr>
                <w:rtl/>
                <w:lang w:bidi="fa-IR"/>
              </w:rPr>
            </w:rPrChange>
          </w:rPr>
          <w:t xml:space="preserve"> </w:t>
        </w:r>
        <w:r w:rsidRPr="001A6E5F">
          <w:rPr>
            <w:rFonts w:hint="eastAsia"/>
            <w:sz w:val="18"/>
            <w:szCs w:val="18"/>
            <w:rtl/>
            <w:lang w:bidi="fa-IR"/>
            <w:rPrChange w:id="1174" w:author="Microsoft account" w:date="2025-09-16T12:09:00Z">
              <w:rPr>
                <w:rFonts w:hint="eastAsia"/>
                <w:rtl/>
                <w:lang w:bidi="fa-IR"/>
              </w:rPr>
            </w:rPrChange>
          </w:rPr>
          <w:t>بق</w:t>
        </w:r>
        <w:r w:rsidRPr="001A6E5F">
          <w:rPr>
            <w:rFonts w:hint="cs"/>
            <w:sz w:val="18"/>
            <w:szCs w:val="18"/>
            <w:rtl/>
            <w:lang w:bidi="fa-IR"/>
            <w:rPrChange w:id="1175" w:author="Microsoft account" w:date="2025-09-16T12:09:00Z">
              <w:rPr>
                <w:rFonts w:hint="cs"/>
                <w:rtl/>
                <w:lang w:bidi="fa-IR"/>
              </w:rPr>
            </w:rPrChange>
          </w:rPr>
          <w:t>ی</w:t>
        </w:r>
        <w:r w:rsidRPr="001A6E5F">
          <w:rPr>
            <w:rFonts w:hint="eastAsia"/>
            <w:sz w:val="18"/>
            <w:szCs w:val="18"/>
            <w:rtl/>
            <w:lang w:bidi="fa-IR"/>
            <w:rPrChange w:id="1176" w:author="Microsoft account" w:date="2025-09-16T12:09:00Z">
              <w:rPr>
                <w:rFonts w:hint="eastAsia"/>
                <w:rtl/>
                <w:lang w:bidi="fa-IR"/>
              </w:rPr>
            </w:rPrChange>
          </w:rPr>
          <w:t>ه</w:t>
        </w:r>
        <w:r w:rsidRPr="001A6E5F">
          <w:rPr>
            <w:sz w:val="18"/>
            <w:szCs w:val="18"/>
            <w:rtl/>
            <w:lang w:bidi="fa-IR"/>
            <w:rPrChange w:id="1177" w:author="Microsoft account" w:date="2025-09-16T12:09:00Z">
              <w:rPr>
                <w:rtl/>
                <w:lang w:bidi="fa-IR"/>
              </w:rPr>
            </w:rPrChange>
          </w:rPr>
          <w:t xml:space="preserve"> </w:t>
        </w:r>
        <w:r w:rsidRPr="001A6E5F">
          <w:rPr>
            <w:rFonts w:hint="eastAsia"/>
            <w:sz w:val="18"/>
            <w:szCs w:val="18"/>
            <w:rtl/>
            <w:lang w:bidi="fa-IR"/>
            <w:rPrChange w:id="1178" w:author="Microsoft account" w:date="2025-09-16T12:09:00Z">
              <w:rPr>
                <w:rFonts w:hint="eastAsia"/>
                <w:rtl/>
                <w:lang w:bidi="fa-IR"/>
              </w:rPr>
            </w:rPrChange>
          </w:rPr>
          <w:t>منطق</w:t>
        </w:r>
        <w:r w:rsidRPr="001A6E5F">
          <w:rPr>
            <w:sz w:val="18"/>
            <w:szCs w:val="18"/>
            <w:rtl/>
            <w:lang w:bidi="fa-IR"/>
            <w:rPrChange w:id="1179" w:author="Microsoft account" w:date="2025-09-16T12:09:00Z">
              <w:rPr>
                <w:rtl/>
                <w:lang w:bidi="fa-IR"/>
              </w:rPr>
            </w:rPrChange>
          </w:rPr>
          <w:t xml:space="preserve"> </w:t>
        </w:r>
        <w:r w:rsidRPr="001A6E5F">
          <w:rPr>
            <w:rFonts w:hint="eastAsia"/>
            <w:sz w:val="18"/>
            <w:szCs w:val="18"/>
            <w:rtl/>
            <w:lang w:bidi="fa-IR"/>
            <w:rPrChange w:id="1180" w:author="Microsoft account" w:date="2025-09-16T12:09:00Z">
              <w:rPr>
                <w:rFonts w:hint="eastAsia"/>
                <w:rtl/>
                <w:lang w:bidi="fa-IR"/>
              </w:rPr>
            </w:rPrChange>
          </w:rPr>
          <w:t>رو</w:t>
        </w:r>
        <w:r w:rsidRPr="001A6E5F">
          <w:rPr>
            <w:sz w:val="18"/>
            <w:szCs w:val="18"/>
            <w:rtl/>
            <w:lang w:bidi="fa-IR"/>
            <w:rPrChange w:id="1181" w:author="Microsoft account" w:date="2025-09-16T12:09:00Z">
              <w:rPr>
                <w:rtl/>
                <w:lang w:bidi="fa-IR"/>
              </w:rPr>
            </w:rPrChange>
          </w:rPr>
          <w:t xml:space="preserve"> </w:t>
        </w:r>
        <w:r w:rsidRPr="001A6E5F">
          <w:rPr>
            <w:rFonts w:hint="eastAsia"/>
            <w:sz w:val="18"/>
            <w:szCs w:val="18"/>
            <w:rtl/>
            <w:lang w:bidi="fa-IR"/>
            <w:rPrChange w:id="1182" w:author="Microsoft account" w:date="2025-09-16T12:09:00Z">
              <w:rPr>
                <w:rFonts w:hint="eastAsia"/>
                <w:rtl/>
                <w:lang w:bidi="fa-IR"/>
              </w:rPr>
            </w:rPrChange>
          </w:rPr>
          <w:t>با</w:t>
        </w:r>
        <w:r w:rsidRPr="001A6E5F">
          <w:rPr>
            <w:sz w:val="18"/>
            <w:szCs w:val="18"/>
            <w:rtl/>
            <w:lang w:bidi="fa-IR"/>
            <w:rPrChange w:id="1183" w:author="Microsoft account" w:date="2025-09-16T12:09:00Z">
              <w:rPr>
                <w:rtl/>
                <w:lang w:bidi="fa-IR"/>
              </w:rPr>
            </w:rPrChange>
          </w:rPr>
          <w:t xml:space="preserve"> </w:t>
        </w:r>
        <w:r w:rsidRPr="001A6E5F">
          <w:rPr>
            <w:rFonts w:hint="eastAsia"/>
            <w:sz w:val="18"/>
            <w:szCs w:val="18"/>
            <w:rtl/>
            <w:lang w:bidi="fa-IR"/>
            <w:rPrChange w:id="1184" w:author="Microsoft account" w:date="2025-09-16T12:09:00Z">
              <w:rPr>
                <w:rFonts w:hint="eastAsia"/>
                <w:rtl/>
                <w:lang w:bidi="fa-IR"/>
              </w:rPr>
            </w:rPrChange>
          </w:rPr>
          <w:t>پا</w:t>
        </w:r>
        <w:r w:rsidRPr="001A6E5F">
          <w:rPr>
            <w:rFonts w:hint="cs"/>
            <w:sz w:val="18"/>
            <w:szCs w:val="18"/>
            <w:rtl/>
            <w:lang w:bidi="fa-IR"/>
            <w:rPrChange w:id="1185" w:author="Microsoft account" w:date="2025-09-16T12:09:00Z">
              <w:rPr>
                <w:rFonts w:hint="cs"/>
                <w:rtl/>
                <w:lang w:bidi="fa-IR"/>
              </w:rPr>
            </w:rPrChange>
          </w:rPr>
          <w:t>ی</w:t>
        </w:r>
        <w:r w:rsidRPr="001A6E5F">
          <w:rPr>
            <w:rFonts w:hint="eastAsia"/>
            <w:sz w:val="18"/>
            <w:szCs w:val="18"/>
            <w:rtl/>
            <w:lang w:bidi="fa-IR"/>
            <w:rPrChange w:id="1186" w:author="Microsoft account" w:date="2025-09-16T12:09:00Z">
              <w:rPr>
                <w:rFonts w:hint="eastAsia"/>
                <w:rtl/>
                <w:lang w:bidi="fa-IR"/>
              </w:rPr>
            </w:rPrChange>
          </w:rPr>
          <w:t>تون</w:t>
        </w:r>
        <w:r w:rsidRPr="001A6E5F">
          <w:rPr>
            <w:sz w:val="18"/>
            <w:szCs w:val="18"/>
            <w:rtl/>
            <w:lang w:bidi="fa-IR"/>
            <w:rPrChange w:id="1187" w:author="Microsoft account" w:date="2025-09-16T12:09:00Z">
              <w:rPr>
                <w:rtl/>
                <w:lang w:bidi="fa-IR"/>
              </w:rPr>
            </w:rPrChange>
          </w:rPr>
          <w:t xml:space="preserve"> </w:t>
        </w:r>
        <w:r w:rsidRPr="001A6E5F">
          <w:rPr>
            <w:rFonts w:hint="eastAsia"/>
            <w:sz w:val="18"/>
            <w:szCs w:val="18"/>
            <w:rtl/>
            <w:lang w:bidi="fa-IR"/>
            <w:rPrChange w:id="1188" w:author="Microsoft account" w:date="2025-09-16T12:09:00Z">
              <w:rPr>
                <w:rFonts w:hint="eastAsia"/>
                <w:rtl/>
                <w:lang w:bidi="fa-IR"/>
              </w:rPr>
            </w:rPrChange>
          </w:rPr>
          <w:t>بنو</w:t>
        </w:r>
        <w:r w:rsidRPr="001A6E5F">
          <w:rPr>
            <w:rFonts w:hint="cs"/>
            <w:sz w:val="18"/>
            <w:szCs w:val="18"/>
            <w:rtl/>
            <w:lang w:bidi="fa-IR"/>
            <w:rPrChange w:id="1189" w:author="Microsoft account" w:date="2025-09-16T12:09:00Z">
              <w:rPr>
                <w:rFonts w:hint="cs"/>
                <w:rtl/>
                <w:lang w:bidi="fa-IR"/>
              </w:rPr>
            </w:rPrChange>
          </w:rPr>
          <w:t>ی</w:t>
        </w:r>
        <w:r w:rsidRPr="001A6E5F">
          <w:rPr>
            <w:rFonts w:hint="eastAsia"/>
            <w:sz w:val="18"/>
            <w:szCs w:val="18"/>
            <w:rtl/>
            <w:lang w:bidi="fa-IR"/>
            <w:rPrChange w:id="1190" w:author="Microsoft account" w:date="2025-09-16T12:09:00Z">
              <w:rPr>
                <w:rFonts w:hint="eastAsia"/>
                <w:rtl/>
                <w:lang w:bidi="fa-IR"/>
              </w:rPr>
            </w:rPrChange>
          </w:rPr>
          <w:t>س</w:t>
        </w:r>
        <w:r w:rsidRPr="001A6E5F">
          <w:rPr>
            <w:rFonts w:hint="cs"/>
            <w:sz w:val="18"/>
            <w:szCs w:val="18"/>
            <w:rtl/>
            <w:lang w:bidi="fa-IR"/>
            <w:rPrChange w:id="1191" w:author="Microsoft account" w:date="2025-09-16T12:09:00Z">
              <w:rPr>
                <w:rFonts w:hint="cs"/>
                <w:rtl/>
                <w:lang w:bidi="fa-IR"/>
              </w:rPr>
            </w:rPrChange>
          </w:rPr>
          <w:t>ی</w:t>
        </w:r>
        <w:r w:rsidRPr="001A6E5F">
          <w:rPr>
            <w:rFonts w:hint="eastAsia"/>
            <w:sz w:val="18"/>
            <w:szCs w:val="18"/>
            <w:rtl/>
            <w:lang w:bidi="fa-IR"/>
            <w:rPrChange w:id="1192" w:author="Microsoft account" w:date="2025-09-16T12:09:00Z">
              <w:rPr>
                <w:rFonts w:hint="eastAsia"/>
                <w:rtl/>
                <w:lang w:bidi="fa-IR"/>
              </w:rPr>
            </w:rPrChange>
          </w:rPr>
          <w:t>م</w:t>
        </w:r>
        <w:r w:rsidRPr="001A6E5F">
          <w:rPr>
            <w:sz w:val="18"/>
            <w:szCs w:val="18"/>
            <w:lang w:bidi="fa-IR"/>
            <w:rPrChange w:id="1193" w:author="Microsoft account" w:date="2025-09-16T12:09:00Z">
              <w:rPr>
                <w:lang w:bidi="fa-IR"/>
              </w:rPr>
            </w:rPrChange>
          </w:rPr>
          <w:t>.</w:t>
        </w:r>
      </w:ins>
    </w:p>
    <w:p w14:paraId="273FA844" w14:textId="1508C143" w:rsidR="00A45AC1" w:rsidRPr="001A6E5F" w:rsidRDefault="00A45AC1">
      <w:pPr>
        <w:spacing w:after="0" w:line="276" w:lineRule="auto"/>
        <w:jc w:val="both"/>
        <w:rPr>
          <w:ins w:id="1194" w:author="Microsoft account" w:date="2025-09-16T12:08:00Z"/>
          <w:sz w:val="18"/>
          <w:szCs w:val="18"/>
          <w:rtl/>
          <w:lang w:bidi="fa-IR"/>
          <w:rPrChange w:id="1195" w:author="Microsoft account" w:date="2025-09-16T12:09:00Z">
            <w:rPr>
              <w:ins w:id="1196" w:author="Microsoft account" w:date="2025-09-16T12:08:00Z"/>
              <w:rtl/>
              <w:lang w:bidi="fa-IR"/>
            </w:rPr>
          </w:rPrChange>
        </w:rPr>
        <w:pPrChange w:id="1197" w:author="Microsoft account" w:date="2025-09-16T12:09:00Z">
          <w:pPr>
            <w:spacing w:after="0" w:line="276" w:lineRule="auto"/>
            <w:jc w:val="both"/>
          </w:pPr>
        </w:pPrChange>
      </w:pPr>
      <w:ins w:id="1198" w:author="Microsoft account" w:date="2025-09-16T12:08:00Z">
        <w:r w:rsidRPr="001A6E5F">
          <w:rPr>
            <w:sz w:val="18"/>
            <w:szCs w:val="18"/>
            <w:rtl/>
            <w:lang w:bidi="fa-IR"/>
            <w:rPrChange w:id="1199" w:author="Microsoft account" w:date="2025-09-16T12:09:00Z">
              <w:rPr>
                <w:rtl/>
                <w:lang w:bidi="fa-IR"/>
              </w:rPr>
            </w:rPrChange>
          </w:rPr>
          <w:t>ترک</w:t>
        </w:r>
        <w:r w:rsidRPr="001A6E5F">
          <w:rPr>
            <w:rFonts w:hint="cs"/>
            <w:sz w:val="18"/>
            <w:szCs w:val="18"/>
            <w:rtl/>
            <w:lang w:bidi="fa-IR"/>
            <w:rPrChange w:id="1200" w:author="Microsoft account" w:date="2025-09-16T12:09:00Z">
              <w:rPr>
                <w:rFonts w:hint="cs"/>
                <w:rtl/>
                <w:lang w:bidi="fa-IR"/>
              </w:rPr>
            </w:rPrChange>
          </w:rPr>
          <w:t>ی</w:t>
        </w:r>
        <w:r w:rsidRPr="001A6E5F">
          <w:rPr>
            <w:rFonts w:hint="eastAsia"/>
            <w:sz w:val="18"/>
            <w:szCs w:val="18"/>
            <w:rtl/>
            <w:lang w:bidi="fa-IR"/>
            <w:rPrChange w:id="1201" w:author="Microsoft account" w:date="2025-09-16T12:09:00Z">
              <w:rPr>
                <w:rFonts w:hint="eastAsia"/>
                <w:rtl/>
                <w:lang w:bidi="fa-IR"/>
              </w:rPr>
            </w:rPrChange>
          </w:rPr>
          <w:t>ب</w:t>
        </w:r>
        <w:r w:rsidRPr="001A6E5F">
          <w:rPr>
            <w:sz w:val="18"/>
            <w:szCs w:val="18"/>
            <w:rtl/>
            <w:lang w:bidi="fa-IR"/>
            <w:rPrChange w:id="1202" w:author="Microsoft account" w:date="2025-09-16T12:09:00Z">
              <w:rPr>
                <w:rtl/>
                <w:lang w:bidi="fa-IR"/>
              </w:rPr>
            </w:rPrChange>
          </w:rPr>
          <w:t xml:space="preserve"> </w:t>
        </w:r>
        <w:r w:rsidRPr="001A6E5F">
          <w:rPr>
            <w:sz w:val="18"/>
            <w:szCs w:val="18"/>
            <w:lang w:bidi="fa-IR"/>
            <w:rPrChange w:id="1203" w:author="Microsoft account" w:date="2025-09-16T12:09:00Z">
              <w:rPr>
                <w:lang w:bidi="fa-IR"/>
              </w:rPr>
            </w:rPrChange>
          </w:rPr>
          <w:t>C + Python</w:t>
        </w:r>
        <w:r w:rsidRPr="001A6E5F">
          <w:rPr>
            <w:sz w:val="18"/>
            <w:szCs w:val="18"/>
            <w:rtl/>
            <w:lang w:bidi="fa-IR"/>
            <w:rPrChange w:id="1204" w:author="Microsoft account" w:date="2025-09-16T12:09:00Z">
              <w:rPr>
                <w:rtl/>
                <w:lang w:bidi="fa-IR"/>
              </w:rPr>
            </w:rPrChange>
          </w:rPr>
          <w:t xml:space="preserve"> دستت رو باز م</w:t>
        </w:r>
        <w:r w:rsidRPr="001A6E5F">
          <w:rPr>
            <w:rFonts w:hint="cs"/>
            <w:sz w:val="18"/>
            <w:szCs w:val="18"/>
            <w:rtl/>
            <w:lang w:bidi="fa-IR"/>
            <w:rPrChange w:id="1205" w:author="Microsoft account" w:date="2025-09-16T12:09:00Z">
              <w:rPr>
                <w:rFonts w:hint="cs"/>
                <w:rtl/>
                <w:lang w:bidi="fa-IR"/>
              </w:rPr>
            </w:rPrChange>
          </w:rPr>
          <w:t>ی</w:t>
        </w:r>
        <w:r w:rsidRPr="001A6E5F">
          <w:rPr>
            <w:rFonts w:hint="eastAsia"/>
            <w:sz w:val="18"/>
            <w:szCs w:val="18"/>
            <w:rtl/>
            <w:lang w:bidi="fa-IR"/>
            <w:rPrChange w:id="1206" w:author="Microsoft account" w:date="2025-09-16T12:09:00Z">
              <w:rPr>
                <w:rFonts w:hint="eastAsia"/>
                <w:rtl/>
                <w:lang w:bidi="fa-IR"/>
              </w:rPr>
            </w:rPrChange>
          </w:rPr>
          <w:t>ذاره</w:t>
        </w:r>
        <w:r w:rsidRPr="001A6E5F">
          <w:rPr>
            <w:sz w:val="18"/>
            <w:szCs w:val="18"/>
            <w:rtl/>
            <w:lang w:bidi="fa-IR"/>
            <w:rPrChange w:id="1207" w:author="Microsoft account" w:date="2025-09-16T12:09:00Z">
              <w:rPr>
                <w:rtl/>
                <w:lang w:bidi="fa-IR"/>
              </w:rPr>
            </w:rPrChange>
          </w:rPr>
          <w:t xml:space="preserve"> هم به سطح </w:t>
        </w:r>
      </w:ins>
      <w:ins w:id="1208" w:author="Microsoft account" w:date="2025-09-16T12:09:00Z">
        <w:r w:rsidR="001A6E5F">
          <w:rPr>
            <w:sz w:val="18"/>
            <w:szCs w:val="18"/>
            <w:lang w:bidi="fa-IR"/>
          </w:rPr>
          <w:t>low-level</w:t>
        </w:r>
      </w:ins>
      <w:ins w:id="1209" w:author="Microsoft account" w:date="2025-09-16T12:08:00Z">
        <w:r w:rsidRPr="001A6E5F">
          <w:rPr>
            <w:sz w:val="18"/>
            <w:szCs w:val="18"/>
            <w:rtl/>
            <w:lang w:bidi="fa-IR"/>
            <w:rPrChange w:id="1210" w:author="Microsoft account" w:date="2025-09-16T12:09:00Z">
              <w:rPr>
                <w:rtl/>
                <w:lang w:bidi="fa-IR"/>
              </w:rPr>
            </w:rPrChange>
          </w:rPr>
          <w:t xml:space="preserve"> دسترس</w:t>
        </w:r>
        <w:r w:rsidRPr="001A6E5F">
          <w:rPr>
            <w:rFonts w:hint="cs"/>
            <w:sz w:val="18"/>
            <w:szCs w:val="18"/>
            <w:rtl/>
            <w:lang w:bidi="fa-IR"/>
            <w:rPrChange w:id="1211" w:author="Microsoft account" w:date="2025-09-16T12:09:00Z">
              <w:rPr>
                <w:rFonts w:hint="cs"/>
                <w:rtl/>
                <w:lang w:bidi="fa-IR"/>
              </w:rPr>
            </w:rPrChange>
          </w:rPr>
          <w:t>ی</w:t>
        </w:r>
        <w:r w:rsidRPr="001A6E5F">
          <w:rPr>
            <w:sz w:val="18"/>
            <w:szCs w:val="18"/>
            <w:rtl/>
            <w:lang w:bidi="fa-IR"/>
            <w:rPrChange w:id="1212" w:author="Microsoft account" w:date="2025-09-16T12:09:00Z">
              <w:rPr>
                <w:rtl/>
                <w:lang w:bidi="fa-IR"/>
              </w:rPr>
            </w:rPrChange>
          </w:rPr>
          <w:t xml:space="preserve"> داشته باش</w:t>
        </w:r>
        <w:r w:rsidRPr="001A6E5F">
          <w:rPr>
            <w:rFonts w:hint="cs"/>
            <w:sz w:val="18"/>
            <w:szCs w:val="18"/>
            <w:rtl/>
            <w:lang w:bidi="fa-IR"/>
            <w:rPrChange w:id="1213" w:author="Microsoft account" w:date="2025-09-16T12:09:00Z">
              <w:rPr>
                <w:rFonts w:hint="cs"/>
                <w:rtl/>
                <w:lang w:bidi="fa-IR"/>
              </w:rPr>
            </w:rPrChange>
          </w:rPr>
          <w:t>ی</w:t>
        </w:r>
        <w:r w:rsidRPr="001A6E5F">
          <w:rPr>
            <w:sz w:val="18"/>
            <w:szCs w:val="18"/>
            <w:rtl/>
            <w:lang w:bidi="fa-IR"/>
            <w:rPrChange w:id="1214" w:author="Microsoft account" w:date="2025-09-16T12:09:00Z">
              <w:rPr>
                <w:rtl/>
                <w:lang w:bidi="fa-IR"/>
              </w:rPr>
            </w:rPrChange>
          </w:rPr>
          <w:t xml:space="preserve"> هم راحت</w:t>
        </w:r>
        <w:r w:rsidRPr="001A6E5F">
          <w:rPr>
            <w:rFonts w:hint="cs"/>
            <w:sz w:val="18"/>
            <w:szCs w:val="18"/>
            <w:rtl/>
            <w:lang w:bidi="fa-IR"/>
            <w:rPrChange w:id="1215" w:author="Microsoft account" w:date="2025-09-16T12:09:00Z">
              <w:rPr>
                <w:rFonts w:hint="cs"/>
                <w:rtl/>
                <w:lang w:bidi="fa-IR"/>
              </w:rPr>
            </w:rPrChange>
          </w:rPr>
          <w:t>ی</w:t>
        </w:r>
        <w:r w:rsidRPr="001A6E5F">
          <w:rPr>
            <w:sz w:val="18"/>
            <w:szCs w:val="18"/>
            <w:rtl/>
            <w:lang w:bidi="fa-IR"/>
            <w:rPrChange w:id="1216" w:author="Microsoft account" w:date="2025-09-16T12:09:00Z">
              <w:rPr>
                <w:rtl/>
                <w:lang w:bidi="fa-IR"/>
              </w:rPr>
            </w:rPrChange>
          </w:rPr>
          <w:t xml:space="preserve"> و انعطاف </w:t>
        </w:r>
      </w:ins>
      <w:ins w:id="1217" w:author="Microsoft account" w:date="2025-09-16T12:09:00Z">
        <w:r w:rsidR="001A6E5F">
          <w:rPr>
            <w:sz w:val="18"/>
            <w:szCs w:val="18"/>
            <w:lang w:bidi="fa-IR"/>
          </w:rPr>
          <w:t>high-level</w:t>
        </w:r>
      </w:ins>
      <w:ins w:id="1218" w:author="Microsoft account" w:date="2025-09-16T12:08:00Z">
        <w:r w:rsidRPr="001A6E5F">
          <w:rPr>
            <w:sz w:val="18"/>
            <w:szCs w:val="18"/>
            <w:rtl/>
            <w:lang w:bidi="fa-IR"/>
            <w:rPrChange w:id="1219" w:author="Microsoft account" w:date="2025-09-16T12:09:00Z">
              <w:rPr>
                <w:rtl/>
                <w:lang w:bidi="fa-IR"/>
              </w:rPr>
            </w:rPrChange>
          </w:rPr>
          <w:t xml:space="preserve"> رو داشته باش</w:t>
        </w:r>
        <w:r w:rsidRPr="001A6E5F">
          <w:rPr>
            <w:rFonts w:hint="cs"/>
            <w:sz w:val="18"/>
            <w:szCs w:val="18"/>
            <w:rtl/>
            <w:lang w:bidi="fa-IR"/>
            <w:rPrChange w:id="1220" w:author="Microsoft account" w:date="2025-09-16T12:09:00Z">
              <w:rPr>
                <w:rFonts w:hint="cs"/>
                <w:rtl/>
                <w:lang w:bidi="fa-IR"/>
              </w:rPr>
            </w:rPrChange>
          </w:rPr>
          <w:t>ی</w:t>
        </w:r>
        <w:r w:rsidRPr="001A6E5F">
          <w:rPr>
            <w:sz w:val="18"/>
            <w:szCs w:val="18"/>
            <w:rtl/>
            <w:lang w:bidi="fa-IR"/>
            <w:rPrChange w:id="1221" w:author="Microsoft account" w:date="2025-09-16T12:09:00Z">
              <w:rPr>
                <w:rtl/>
                <w:lang w:bidi="fa-IR"/>
              </w:rPr>
            </w:rPrChange>
          </w:rPr>
          <w:t>.</w:t>
        </w:r>
      </w:ins>
    </w:p>
    <w:p w14:paraId="5C9D474C" w14:textId="50270D4C" w:rsidR="00A45AC1" w:rsidRDefault="00A45AC1">
      <w:pPr>
        <w:spacing w:after="0" w:line="276" w:lineRule="auto"/>
        <w:jc w:val="both"/>
        <w:rPr>
          <w:ins w:id="1222" w:author="Microsoft account" w:date="2025-09-14T10:38:00Z"/>
          <w:rtl/>
          <w:lang w:bidi="fa-IR"/>
        </w:rPr>
        <w:pPrChange w:id="1223" w:author="Microsoft account" w:date="2025-09-16T12:08:00Z">
          <w:pPr>
            <w:spacing w:after="0" w:line="276" w:lineRule="auto"/>
            <w:jc w:val="both"/>
          </w:pPr>
        </w:pPrChange>
      </w:pPr>
      <w:ins w:id="1224" w:author="Microsoft account" w:date="2025-09-16T12:08:00Z">
        <w:r>
          <w:rPr>
            <w:rFonts w:hint="cs"/>
            <w:rtl/>
            <w:lang w:bidi="fa-IR"/>
          </w:rPr>
          <w:t>)</w:t>
        </w:r>
      </w:ins>
    </w:p>
    <w:p w14:paraId="22E64FEE" w14:textId="77777777" w:rsidR="00EF482D" w:rsidRDefault="00EF482D">
      <w:pPr>
        <w:spacing w:after="0" w:line="276" w:lineRule="auto"/>
        <w:jc w:val="both"/>
        <w:rPr>
          <w:ins w:id="1225" w:author="Microsoft account" w:date="2025-09-14T10:39:00Z"/>
          <w:rtl/>
          <w:lang w:bidi="fa-IR"/>
        </w:rPr>
        <w:pPrChange w:id="1226" w:author="Microsoft account" w:date="2025-09-14T10:39:00Z">
          <w:pPr>
            <w:spacing w:after="0" w:line="276" w:lineRule="auto"/>
            <w:jc w:val="both"/>
          </w:pPr>
        </w:pPrChange>
      </w:pPr>
    </w:p>
    <w:p w14:paraId="0DA2CBBA" w14:textId="514B5B6E" w:rsidR="00EF482D" w:rsidRDefault="00EF482D">
      <w:pPr>
        <w:spacing w:after="0" w:line="276" w:lineRule="auto"/>
        <w:jc w:val="both"/>
        <w:rPr>
          <w:ins w:id="1227" w:author="Microsoft account" w:date="2025-09-14T10:44:00Z"/>
          <w:rtl/>
          <w:lang w:bidi="fa-IR"/>
        </w:rPr>
        <w:pPrChange w:id="1228" w:author="Microsoft account" w:date="2025-09-14T10:39:00Z">
          <w:pPr>
            <w:spacing w:after="0" w:line="276" w:lineRule="auto"/>
            <w:jc w:val="both"/>
          </w:pPr>
        </w:pPrChange>
      </w:pPr>
      <w:ins w:id="1229" w:author="Microsoft account" w:date="2025-09-14T10:39:00Z">
        <w:r>
          <w:rPr>
            <w:rFonts w:hint="cs"/>
            <w:rtl/>
            <w:lang w:bidi="fa-IR"/>
          </w:rPr>
          <w:t>-</w:t>
        </w:r>
      </w:ins>
      <w:ins w:id="1230"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231"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232" w:author="Microsoft account" w:date="2025-10-09T08:38:00Z">
        <w:r w:rsidR="004F4B76">
          <w:rPr>
            <w:rFonts w:hint="cs"/>
            <w:rtl/>
            <w:lang w:bidi="fa-IR"/>
          </w:rPr>
          <w:t>(</w:t>
        </w:r>
      </w:ins>
      <w:ins w:id="1233"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hint="cs"/>
            <w:rtl/>
            <w:lang w:bidi="fa-IR"/>
          </w:rPr>
          <w:t>)</w:t>
        </w:r>
      </w:ins>
    </w:p>
    <w:p w14:paraId="58D4094C" w14:textId="77777777" w:rsidR="00CA5F5E" w:rsidRDefault="00CA5F5E">
      <w:pPr>
        <w:spacing w:after="0" w:line="276" w:lineRule="auto"/>
        <w:jc w:val="both"/>
        <w:rPr>
          <w:ins w:id="1235" w:author="Microsoft account" w:date="2025-09-14T10:44:00Z"/>
          <w:rtl/>
          <w:lang w:bidi="fa-IR"/>
        </w:rPr>
        <w:pPrChange w:id="1236" w:author="Microsoft account" w:date="2025-09-14T10:44:00Z">
          <w:pPr>
            <w:spacing w:after="0" w:line="276" w:lineRule="auto"/>
            <w:jc w:val="both"/>
          </w:pPr>
        </w:pPrChange>
      </w:pPr>
    </w:p>
    <w:p w14:paraId="0FC91D09" w14:textId="1FC24AC4" w:rsidR="00CA5F5E" w:rsidRDefault="00CA5F5E">
      <w:pPr>
        <w:spacing w:after="0" w:line="276" w:lineRule="auto"/>
        <w:jc w:val="both"/>
        <w:rPr>
          <w:ins w:id="1237" w:author="Microsoft account" w:date="2025-09-14T11:03:00Z"/>
          <w:rtl/>
          <w:lang w:bidi="fa-IR"/>
        </w:rPr>
        <w:pPrChange w:id="1238" w:author="Microsoft account" w:date="2025-09-14T10:44:00Z">
          <w:pPr>
            <w:spacing w:after="0" w:line="276" w:lineRule="auto"/>
            <w:jc w:val="both"/>
          </w:pPr>
        </w:pPrChange>
      </w:pPr>
      <w:ins w:id="1239" w:author="Microsoft account" w:date="2025-09-14T10:44:00Z">
        <w:r>
          <w:rPr>
            <w:rFonts w:hint="cs"/>
            <w:rtl/>
            <w:lang w:bidi="fa-IR"/>
          </w:rPr>
          <w:t>-</w:t>
        </w:r>
      </w:ins>
      <w:ins w:id="1240"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241" w:author="Microsoft account" w:date="2025-09-14T11:03:00Z"/>
          <w:rtl/>
          <w:lang w:bidi="fa-IR"/>
        </w:rPr>
        <w:pPrChange w:id="1242" w:author="Microsoft account" w:date="2025-09-14T11:03:00Z">
          <w:pPr>
            <w:spacing w:after="0" w:line="276" w:lineRule="auto"/>
            <w:jc w:val="both"/>
          </w:pPr>
        </w:pPrChange>
      </w:pPr>
      <w:ins w:id="1243" w:author="Microsoft account" w:date="2025-09-14T11:03:00Z">
        <w:r w:rsidRPr="009E446A">
          <w:rPr>
            <w:noProof/>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245" w:author="Microsoft account" w:date="2025-09-14T11:03:00Z"/>
          <w:rtl/>
          <w:lang w:bidi="fa-IR"/>
        </w:rPr>
        <w:pPrChange w:id="1246" w:author="Microsoft account" w:date="2025-09-14T11:03:00Z">
          <w:pPr>
            <w:spacing w:after="0" w:line="276" w:lineRule="auto"/>
            <w:jc w:val="both"/>
          </w:pPr>
        </w:pPrChange>
      </w:pPr>
    </w:p>
    <w:p w14:paraId="202962EF" w14:textId="08719B62" w:rsidR="009E446A" w:rsidRDefault="009E446A">
      <w:pPr>
        <w:spacing w:after="0" w:line="276" w:lineRule="auto"/>
        <w:jc w:val="both"/>
        <w:rPr>
          <w:ins w:id="1247" w:author="Microsoft account" w:date="2025-09-14T11:33:00Z"/>
          <w:rtl/>
          <w:lang w:bidi="fa-IR"/>
        </w:rPr>
        <w:pPrChange w:id="1248" w:author="Microsoft account" w:date="2025-09-14T11:03:00Z">
          <w:pPr>
            <w:spacing w:after="0" w:line="276" w:lineRule="auto"/>
            <w:jc w:val="both"/>
          </w:pPr>
        </w:pPrChange>
      </w:pPr>
      <w:ins w:id="1249" w:author="Microsoft account" w:date="2025-09-14T11:03:00Z">
        <w:r>
          <w:rPr>
            <w:rFonts w:hint="cs"/>
            <w:rtl/>
            <w:lang w:bidi="fa-IR"/>
          </w:rPr>
          <w:t>-</w:t>
        </w:r>
      </w:ins>
      <w:ins w:id="1250"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251" w:author="Microsoft account" w:date="2025-09-14T11:33:00Z"/>
          <w:rtl/>
          <w:lang w:bidi="fa-IR"/>
        </w:rPr>
        <w:pPrChange w:id="1252" w:author="Microsoft account" w:date="2025-09-14T11:33:00Z">
          <w:pPr>
            <w:spacing w:after="0" w:line="276" w:lineRule="auto"/>
            <w:jc w:val="both"/>
          </w:pPr>
        </w:pPrChange>
      </w:pPr>
      <w:ins w:id="1253" w:author="Microsoft account" w:date="2025-09-14T11:33:00Z">
        <w:r w:rsidRPr="00207BF5">
          <w:rPr>
            <w:noProof/>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255" w:author="Microsoft account" w:date="2025-09-14T11:44:00Z"/>
          <w:rtl/>
          <w:lang w:bidi="fa-IR"/>
        </w:rPr>
        <w:pPrChange w:id="1256" w:author="Microsoft account" w:date="2025-09-14T11:33:00Z">
          <w:pPr>
            <w:spacing w:after="0" w:line="276" w:lineRule="auto"/>
            <w:jc w:val="both"/>
          </w:pPr>
        </w:pPrChange>
      </w:pPr>
      <w:ins w:id="1257"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259"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260"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261"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262" w:author="Microsoft account" w:date="2025-10-09T08:47:00Z">
        <w:r w:rsidR="00FE2E7C">
          <w:rPr>
            <w:rFonts w:hint="cs"/>
            <w:rtl/>
            <w:lang w:bidi="fa-IR"/>
          </w:rPr>
          <w:t>)</w:t>
        </w:r>
      </w:ins>
    </w:p>
    <w:p w14:paraId="6EF695E9" w14:textId="77777777" w:rsidR="008B3D4A" w:rsidRDefault="008B3D4A">
      <w:pPr>
        <w:spacing w:after="0" w:line="276" w:lineRule="auto"/>
        <w:jc w:val="both"/>
        <w:rPr>
          <w:ins w:id="1263" w:author="Microsoft account" w:date="2025-09-14T11:44:00Z"/>
          <w:rtl/>
          <w:lang w:bidi="fa-IR"/>
        </w:rPr>
        <w:pPrChange w:id="1264" w:author="Microsoft account" w:date="2025-09-14T11:44:00Z">
          <w:pPr>
            <w:spacing w:after="0" w:line="276" w:lineRule="auto"/>
            <w:jc w:val="both"/>
          </w:pPr>
        </w:pPrChange>
      </w:pPr>
    </w:p>
    <w:p w14:paraId="04E1EC9B" w14:textId="6743AD38" w:rsidR="008B3D4A" w:rsidRDefault="008B3D4A">
      <w:pPr>
        <w:spacing w:after="0" w:line="276" w:lineRule="auto"/>
        <w:jc w:val="both"/>
        <w:rPr>
          <w:ins w:id="1265" w:author="Microsoft account" w:date="2025-09-14T11:45:00Z"/>
          <w:rtl/>
          <w:lang w:bidi="fa-IR"/>
        </w:rPr>
        <w:pPrChange w:id="1266" w:author="Microsoft account" w:date="2025-09-14T11:44:00Z">
          <w:pPr>
            <w:spacing w:after="0" w:line="276" w:lineRule="auto"/>
            <w:jc w:val="both"/>
          </w:pPr>
        </w:pPrChange>
      </w:pPr>
      <w:ins w:id="1267"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268"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269" w:author="Microsoft account" w:date="2025-09-14T11:44:00Z"/>
          <w:sz w:val="18"/>
          <w:szCs w:val="18"/>
          <w:rtl/>
          <w:lang w:bidi="fa-IR"/>
          <w:rPrChange w:id="1270" w:author="Microsoft account" w:date="2025-09-14T11:47:00Z">
            <w:rPr>
              <w:ins w:id="1271" w:author="Microsoft account" w:date="2025-09-14T11:44:00Z"/>
              <w:rtl/>
              <w:lang w:bidi="fa-IR"/>
            </w:rPr>
          </w:rPrChange>
        </w:rPr>
        <w:pPrChange w:id="1272" w:author="Microsoft account" w:date="2025-09-14T11:45:00Z">
          <w:pPr>
            <w:spacing w:after="0" w:line="276" w:lineRule="auto"/>
            <w:jc w:val="both"/>
          </w:pPr>
        </w:pPrChange>
      </w:pPr>
      <w:ins w:id="1273" w:author="Microsoft account" w:date="2025-09-14T11:45:00Z">
        <w:r>
          <w:rPr>
            <w:rtl/>
            <w:lang w:bidi="fa-IR"/>
          </w:rPr>
          <w:tab/>
        </w:r>
        <w:r w:rsidRPr="007E5D18">
          <w:rPr>
            <w:rFonts w:hint="eastAsia"/>
            <w:sz w:val="18"/>
            <w:szCs w:val="18"/>
            <w:rtl/>
            <w:lang w:bidi="fa-IR"/>
            <w:rPrChange w:id="1274" w:author="Microsoft account" w:date="2025-09-14T11:47:00Z">
              <w:rPr>
                <w:rFonts w:hint="eastAsia"/>
                <w:rtl/>
                <w:lang w:bidi="fa-IR"/>
              </w:rPr>
            </w:rPrChange>
          </w:rPr>
          <w:t>عرفان</w:t>
        </w:r>
        <w:r w:rsidRPr="007E5D18">
          <w:rPr>
            <w:sz w:val="18"/>
            <w:szCs w:val="18"/>
            <w:rtl/>
            <w:lang w:bidi="fa-IR"/>
            <w:rPrChange w:id="1275" w:author="Microsoft account" w:date="2025-09-14T11:47:00Z">
              <w:rPr>
                <w:rtl/>
                <w:lang w:bidi="fa-IR"/>
              </w:rPr>
            </w:rPrChange>
          </w:rPr>
          <w:t>:</w:t>
        </w:r>
      </w:ins>
    </w:p>
    <w:p w14:paraId="0F6698AF" w14:textId="6D0D2D04" w:rsidR="008B3D4A" w:rsidRPr="007E5D18" w:rsidRDefault="008B3D4A">
      <w:pPr>
        <w:spacing w:after="0" w:line="276" w:lineRule="auto"/>
        <w:jc w:val="both"/>
        <w:rPr>
          <w:ins w:id="1276" w:author="Microsoft account" w:date="2025-09-14T11:45:00Z"/>
          <w:sz w:val="18"/>
          <w:szCs w:val="18"/>
          <w:lang w:bidi="fa-IR"/>
          <w:rPrChange w:id="1277" w:author="Microsoft account" w:date="2025-09-14T11:47:00Z">
            <w:rPr>
              <w:ins w:id="1278" w:author="Microsoft account" w:date="2025-09-14T11:45:00Z"/>
              <w:lang w:bidi="fa-IR"/>
            </w:rPr>
          </w:rPrChange>
        </w:rPr>
        <w:pPrChange w:id="1279" w:author="Microsoft account" w:date="2025-09-14T11:45:00Z">
          <w:pPr>
            <w:spacing w:after="0" w:line="276" w:lineRule="auto"/>
            <w:jc w:val="both"/>
          </w:pPr>
        </w:pPrChange>
      </w:pPr>
      <w:ins w:id="1280" w:author="Microsoft account" w:date="2025-09-14T11:44:00Z">
        <w:r w:rsidRPr="007E5D18">
          <w:rPr>
            <w:sz w:val="18"/>
            <w:szCs w:val="18"/>
            <w:rtl/>
            <w:lang w:bidi="fa-IR"/>
            <w:rPrChange w:id="1281" w:author="Microsoft account" w:date="2025-09-14T11:47:00Z">
              <w:rPr>
                <w:rtl/>
                <w:lang w:bidi="fa-IR"/>
              </w:rPr>
            </w:rPrChange>
          </w:rPr>
          <w:tab/>
        </w:r>
      </w:ins>
      <w:ins w:id="1282" w:author="Microsoft account" w:date="2025-09-14T11:45:00Z">
        <w:r w:rsidRPr="007E5D18">
          <w:rPr>
            <w:sz w:val="18"/>
            <w:szCs w:val="18"/>
            <w:rtl/>
            <w:lang w:bidi="fa-IR"/>
            <w:rPrChange w:id="1283" w:author="Microsoft account" w:date="2025-09-14T11:47:00Z">
              <w:rPr>
                <w:rtl/>
                <w:lang w:bidi="fa-IR"/>
              </w:rPr>
            </w:rPrChange>
          </w:rPr>
          <w:tab/>
          <w:t>قبل از ا</w:t>
        </w:r>
        <w:r w:rsidRPr="007E5D18">
          <w:rPr>
            <w:rFonts w:hint="cs"/>
            <w:sz w:val="18"/>
            <w:szCs w:val="18"/>
            <w:rtl/>
            <w:lang w:bidi="fa-IR"/>
            <w:rPrChange w:id="1284" w:author="Microsoft account" w:date="2025-09-14T11:47:00Z">
              <w:rPr>
                <w:rFonts w:hint="cs"/>
                <w:rtl/>
                <w:lang w:bidi="fa-IR"/>
              </w:rPr>
            </w:rPrChange>
          </w:rPr>
          <w:t>ی</w:t>
        </w:r>
        <w:r w:rsidRPr="007E5D18">
          <w:rPr>
            <w:rFonts w:hint="eastAsia"/>
            <w:sz w:val="18"/>
            <w:szCs w:val="18"/>
            <w:rtl/>
            <w:lang w:bidi="fa-IR"/>
            <w:rPrChange w:id="1285" w:author="Microsoft account" w:date="2025-09-14T11:47:00Z">
              <w:rPr>
                <w:rFonts w:hint="eastAsia"/>
                <w:rtl/>
                <w:lang w:bidi="fa-IR"/>
              </w:rPr>
            </w:rPrChange>
          </w:rPr>
          <w:t>نکه</w:t>
        </w:r>
        <w:r w:rsidRPr="007E5D18">
          <w:rPr>
            <w:sz w:val="18"/>
            <w:szCs w:val="18"/>
            <w:rtl/>
            <w:lang w:bidi="fa-IR"/>
            <w:rPrChange w:id="1286" w:author="Microsoft account" w:date="2025-09-14T11:47:00Z">
              <w:rPr>
                <w:rtl/>
                <w:lang w:bidi="fa-IR"/>
              </w:rPr>
            </w:rPrChange>
          </w:rPr>
          <w:t xml:space="preserve"> به ادامه سوالام بپردازم: ا</w:t>
        </w:r>
        <w:r w:rsidRPr="007E5D18">
          <w:rPr>
            <w:rFonts w:hint="cs"/>
            <w:sz w:val="18"/>
            <w:szCs w:val="18"/>
            <w:rtl/>
            <w:lang w:bidi="fa-IR"/>
            <w:rPrChange w:id="1287" w:author="Microsoft account" w:date="2025-09-14T11:47:00Z">
              <w:rPr>
                <w:rFonts w:hint="cs"/>
                <w:rtl/>
                <w:lang w:bidi="fa-IR"/>
              </w:rPr>
            </w:rPrChange>
          </w:rPr>
          <w:t>ی</w:t>
        </w:r>
        <w:r w:rsidRPr="007E5D18">
          <w:rPr>
            <w:rFonts w:hint="eastAsia"/>
            <w:sz w:val="18"/>
            <w:szCs w:val="18"/>
            <w:rtl/>
            <w:lang w:bidi="fa-IR"/>
            <w:rPrChange w:id="1288" w:author="Microsoft account" w:date="2025-09-14T11:47:00Z">
              <w:rPr>
                <w:rFonts w:hint="eastAsia"/>
                <w:rtl/>
                <w:lang w:bidi="fa-IR"/>
              </w:rPr>
            </w:rPrChange>
          </w:rPr>
          <w:t>ن</w:t>
        </w:r>
        <w:r w:rsidRPr="007E5D18">
          <w:rPr>
            <w:sz w:val="18"/>
            <w:szCs w:val="18"/>
            <w:rtl/>
            <w:lang w:bidi="fa-IR"/>
            <w:rPrChange w:id="1289" w:author="Microsoft account" w:date="2025-09-14T11:47:00Z">
              <w:rPr>
                <w:rtl/>
                <w:lang w:bidi="fa-IR"/>
              </w:rPr>
            </w:rPrChange>
          </w:rPr>
          <w:t xml:space="preserve"> </w:t>
        </w:r>
        <w:r w:rsidRPr="007E5D18">
          <w:rPr>
            <w:sz w:val="18"/>
            <w:szCs w:val="18"/>
            <w:lang w:bidi="fa-IR"/>
            <w:rPrChange w:id="129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291" w:author="Microsoft account" w:date="2025-09-14T11:45:00Z"/>
          <w:sz w:val="18"/>
          <w:szCs w:val="18"/>
          <w:lang w:bidi="fa-IR"/>
          <w:rPrChange w:id="1292" w:author="Microsoft account" w:date="2025-09-14T11:47:00Z">
            <w:rPr>
              <w:ins w:id="1293" w:author="Microsoft account" w:date="2025-09-14T11:45:00Z"/>
              <w:lang w:bidi="fa-IR"/>
            </w:rPr>
          </w:rPrChange>
        </w:rPr>
        <w:pPrChange w:id="1294" w:author="Microsoft account" w:date="2025-09-14T11:45:00Z">
          <w:pPr>
            <w:spacing w:after="0" w:line="276" w:lineRule="auto"/>
            <w:jc w:val="both"/>
          </w:pPr>
        </w:pPrChange>
      </w:pPr>
      <w:ins w:id="1295" w:author="Microsoft account" w:date="2025-09-14T11:45:00Z">
        <w:r w:rsidRPr="007E5D18">
          <w:rPr>
            <w:rFonts w:hint="cs"/>
            <w:sz w:val="18"/>
            <w:szCs w:val="18"/>
            <w:rtl/>
            <w:lang w:bidi="fa-IR"/>
            <w:rPrChange w:id="1296" w:author="Microsoft account" w:date="2025-09-14T11:47:00Z">
              <w:rPr>
                <w:rFonts w:hint="cs"/>
                <w:rtl/>
                <w:lang w:bidi="fa-IR"/>
              </w:rPr>
            </w:rPrChange>
          </w:rPr>
          <w:t>ی</w:t>
        </w:r>
        <w:r w:rsidRPr="007E5D18">
          <w:rPr>
            <w:rFonts w:hint="eastAsia"/>
            <w:sz w:val="18"/>
            <w:szCs w:val="18"/>
            <w:rtl/>
            <w:lang w:bidi="fa-IR"/>
            <w:rPrChange w:id="1297" w:author="Microsoft account" w:date="2025-09-14T11:47:00Z">
              <w:rPr>
                <w:rFonts w:hint="eastAsia"/>
                <w:rtl/>
                <w:lang w:bidi="fa-IR"/>
              </w:rPr>
            </w:rPrChange>
          </w:rPr>
          <w:t>ه</w:t>
        </w:r>
        <w:r w:rsidRPr="007E5D18">
          <w:rPr>
            <w:sz w:val="18"/>
            <w:szCs w:val="18"/>
            <w:rtl/>
            <w:lang w:bidi="fa-IR"/>
            <w:rPrChange w:id="1298" w:author="Microsoft account" w:date="2025-09-14T11:47:00Z">
              <w:rPr>
                <w:rtl/>
                <w:lang w:bidi="fa-IR"/>
              </w:rPr>
            </w:rPrChange>
          </w:rPr>
          <w:t xml:space="preserve"> </w:t>
        </w:r>
        <w:r w:rsidRPr="007E5D18">
          <w:rPr>
            <w:sz w:val="18"/>
            <w:szCs w:val="18"/>
            <w:lang w:bidi="fa-IR"/>
            <w:rPrChange w:id="1299" w:author="Microsoft account" w:date="2025-09-14T11:47:00Z">
              <w:rPr>
                <w:lang w:bidi="fa-IR"/>
              </w:rPr>
            </w:rPrChange>
          </w:rPr>
          <w:t>built-in</w:t>
        </w:r>
        <w:r w:rsidRPr="007E5D18">
          <w:rPr>
            <w:sz w:val="18"/>
            <w:szCs w:val="18"/>
            <w:rtl/>
            <w:lang w:bidi="fa-IR"/>
            <w:rPrChange w:id="1300" w:author="Microsoft account" w:date="2025-09-14T11:47:00Z">
              <w:rPr>
                <w:rtl/>
                <w:lang w:bidi="fa-IR"/>
              </w:rPr>
            </w:rPrChange>
          </w:rPr>
          <w:t xml:space="preserve"> عه که ا</w:t>
        </w:r>
        <w:r w:rsidRPr="007E5D18">
          <w:rPr>
            <w:rFonts w:hint="cs"/>
            <w:sz w:val="18"/>
            <w:szCs w:val="18"/>
            <w:rtl/>
            <w:lang w:bidi="fa-IR"/>
            <w:rPrChange w:id="1301" w:author="Microsoft account" w:date="2025-09-14T11:47:00Z">
              <w:rPr>
                <w:rFonts w:hint="cs"/>
                <w:rtl/>
                <w:lang w:bidi="fa-IR"/>
              </w:rPr>
            </w:rPrChange>
          </w:rPr>
          <w:t>ی</w:t>
        </w:r>
        <w:r w:rsidRPr="007E5D18">
          <w:rPr>
            <w:rFonts w:hint="eastAsia"/>
            <w:sz w:val="18"/>
            <w:szCs w:val="18"/>
            <w:rtl/>
            <w:lang w:bidi="fa-IR"/>
            <w:rPrChange w:id="1302" w:author="Microsoft account" w:date="2025-09-14T11:47:00Z">
              <w:rPr>
                <w:rFonts w:hint="eastAsia"/>
                <w:rtl/>
                <w:lang w:bidi="fa-IR"/>
              </w:rPr>
            </w:rPrChange>
          </w:rPr>
          <w:t>نجا</w:t>
        </w:r>
        <w:r w:rsidRPr="007E5D18">
          <w:rPr>
            <w:sz w:val="18"/>
            <w:szCs w:val="18"/>
            <w:rtl/>
            <w:lang w:bidi="fa-IR"/>
            <w:rPrChange w:id="1303" w:author="Microsoft account" w:date="2025-09-14T11:47:00Z">
              <w:rPr>
                <w:rtl/>
                <w:lang w:bidi="fa-IR"/>
              </w:rPr>
            </w:rPrChange>
          </w:rPr>
          <w:t xml:space="preserve"> در اخت</w:t>
        </w:r>
        <w:r w:rsidRPr="007E5D18">
          <w:rPr>
            <w:rFonts w:hint="cs"/>
            <w:sz w:val="18"/>
            <w:szCs w:val="18"/>
            <w:rtl/>
            <w:lang w:bidi="fa-IR"/>
            <w:rPrChange w:id="1304" w:author="Microsoft account" w:date="2025-09-14T11:47:00Z">
              <w:rPr>
                <w:rFonts w:hint="cs"/>
                <w:rtl/>
                <w:lang w:bidi="fa-IR"/>
              </w:rPr>
            </w:rPrChange>
          </w:rPr>
          <w:t>ی</w:t>
        </w:r>
        <w:r w:rsidRPr="007E5D18">
          <w:rPr>
            <w:rFonts w:hint="eastAsia"/>
            <w:sz w:val="18"/>
            <w:szCs w:val="18"/>
            <w:rtl/>
            <w:lang w:bidi="fa-IR"/>
            <w:rPrChange w:id="1305" w:author="Microsoft account" w:date="2025-09-14T11:47:00Z">
              <w:rPr>
                <w:rFonts w:hint="eastAsia"/>
                <w:rtl/>
                <w:lang w:bidi="fa-IR"/>
              </w:rPr>
            </w:rPrChange>
          </w:rPr>
          <w:t>ار</w:t>
        </w:r>
        <w:r w:rsidRPr="007E5D18">
          <w:rPr>
            <w:sz w:val="18"/>
            <w:szCs w:val="18"/>
            <w:rtl/>
            <w:lang w:bidi="fa-IR"/>
            <w:rPrChange w:id="130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307" w:author="Microsoft account" w:date="2025-09-14T11:45:00Z"/>
          <w:sz w:val="18"/>
          <w:szCs w:val="18"/>
          <w:lang w:bidi="fa-IR"/>
          <w:rPrChange w:id="1308" w:author="Microsoft account" w:date="2025-09-14T11:47:00Z">
            <w:rPr>
              <w:ins w:id="1309" w:author="Microsoft account" w:date="2025-09-14T11:45:00Z"/>
              <w:lang w:bidi="fa-IR"/>
            </w:rPr>
          </w:rPrChange>
        </w:rPr>
        <w:pPrChange w:id="1310" w:author="Microsoft account" w:date="2025-09-14T11:45:00Z">
          <w:pPr>
            <w:spacing w:after="0" w:line="276" w:lineRule="auto"/>
            <w:jc w:val="both"/>
          </w:pPr>
        </w:pPrChange>
      </w:pPr>
      <w:ins w:id="1311" w:author="Microsoft account" w:date="2025-09-14T11:45:00Z">
        <w:r w:rsidRPr="007E5D18">
          <w:rPr>
            <w:sz w:val="18"/>
            <w:szCs w:val="18"/>
            <w:rtl/>
            <w:lang w:bidi="fa-IR"/>
            <w:rPrChange w:id="1312" w:author="Microsoft account" w:date="2025-09-14T11:47:00Z">
              <w:rPr>
                <w:rtl/>
                <w:lang w:bidi="fa-IR"/>
              </w:rPr>
            </w:rPrChange>
          </w:rPr>
          <w:t>سوالم ا</w:t>
        </w:r>
        <w:r w:rsidRPr="007E5D18">
          <w:rPr>
            <w:rFonts w:hint="cs"/>
            <w:sz w:val="18"/>
            <w:szCs w:val="18"/>
            <w:rtl/>
            <w:lang w:bidi="fa-IR"/>
            <w:rPrChange w:id="1313" w:author="Microsoft account" w:date="2025-09-14T11:47:00Z">
              <w:rPr>
                <w:rFonts w:hint="cs"/>
                <w:rtl/>
                <w:lang w:bidi="fa-IR"/>
              </w:rPr>
            </w:rPrChange>
          </w:rPr>
          <w:t>ی</w:t>
        </w:r>
        <w:r w:rsidRPr="007E5D18">
          <w:rPr>
            <w:rFonts w:hint="eastAsia"/>
            <w:sz w:val="18"/>
            <w:szCs w:val="18"/>
            <w:rtl/>
            <w:lang w:bidi="fa-IR"/>
            <w:rPrChange w:id="1314" w:author="Microsoft account" w:date="2025-09-14T11:47:00Z">
              <w:rPr>
                <w:rFonts w:hint="eastAsia"/>
                <w:rtl/>
                <w:lang w:bidi="fa-IR"/>
              </w:rPr>
            </w:rPrChange>
          </w:rPr>
          <w:t>نه</w:t>
        </w:r>
        <w:r w:rsidRPr="007E5D18">
          <w:rPr>
            <w:sz w:val="18"/>
            <w:szCs w:val="18"/>
            <w:rtl/>
            <w:lang w:bidi="fa-IR"/>
            <w:rPrChange w:id="1315" w:author="Microsoft account" w:date="2025-09-14T11:47:00Z">
              <w:rPr>
                <w:rtl/>
                <w:lang w:bidi="fa-IR"/>
              </w:rPr>
            </w:rPrChange>
          </w:rPr>
          <w:t xml:space="preserve"> </w:t>
        </w:r>
        <w:r w:rsidRPr="007E5D18">
          <w:rPr>
            <w:rFonts w:hint="eastAsia"/>
            <w:sz w:val="18"/>
            <w:szCs w:val="18"/>
            <w:rtl/>
            <w:lang w:bidi="fa-IR"/>
            <w:rPrChange w:id="1316" w:author="Microsoft account" w:date="2025-09-14T11:47:00Z">
              <w:rPr>
                <w:rFonts w:hint="eastAsia"/>
                <w:rtl/>
                <w:lang w:bidi="fa-IR"/>
              </w:rPr>
            </w:rPrChange>
          </w:rPr>
          <w:t>که</w:t>
        </w:r>
        <w:r w:rsidRPr="007E5D18">
          <w:rPr>
            <w:sz w:val="18"/>
            <w:szCs w:val="18"/>
            <w:rtl/>
            <w:lang w:bidi="fa-IR"/>
            <w:rPrChange w:id="1317" w:author="Microsoft account" w:date="2025-09-14T11:47:00Z">
              <w:rPr>
                <w:rtl/>
                <w:lang w:bidi="fa-IR"/>
              </w:rPr>
            </w:rPrChange>
          </w:rPr>
          <w:t xml:space="preserve"> </w:t>
        </w:r>
        <w:r w:rsidRPr="007E5D18">
          <w:rPr>
            <w:rFonts w:hint="eastAsia"/>
            <w:sz w:val="18"/>
            <w:szCs w:val="18"/>
            <w:rtl/>
            <w:lang w:bidi="fa-IR"/>
            <w:rPrChange w:id="1318" w:author="Microsoft account" w:date="2025-09-14T11:47:00Z">
              <w:rPr>
                <w:rFonts w:hint="eastAsia"/>
                <w:rtl/>
                <w:lang w:bidi="fa-IR"/>
              </w:rPr>
            </w:rPrChange>
          </w:rPr>
          <w:t>اولا</w:t>
        </w:r>
        <w:r w:rsidRPr="007E5D18">
          <w:rPr>
            <w:sz w:val="18"/>
            <w:szCs w:val="18"/>
            <w:rtl/>
            <w:lang w:bidi="fa-IR"/>
            <w:rPrChange w:id="1319" w:author="Microsoft account" w:date="2025-09-14T11:47:00Z">
              <w:rPr>
                <w:rtl/>
                <w:lang w:bidi="fa-IR"/>
              </w:rPr>
            </w:rPrChange>
          </w:rPr>
          <w:t xml:space="preserve"> </w:t>
        </w:r>
        <w:r w:rsidRPr="007E5D18">
          <w:rPr>
            <w:rFonts w:hint="eastAsia"/>
            <w:sz w:val="18"/>
            <w:szCs w:val="18"/>
            <w:rtl/>
            <w:lang w:bidi="fa-IR"/>
            <w:rPrChange w:id="1320" w:author="Microsoft account" w:date="2025-09-14T11:47:00Z">
              <w:rPr>
                <w:rFonts w:hint="eastAsia"/>
                <w:rtl/>
                <w:lang w:bidi="fa-IR"/>
              </w:rPr>
            </w:rPrChange>
          </w:rPr>
          <w:t>به</w:t>
        </w:r>
        <w:r w:rsidRPr="007E5D18">
          <w:rPr>
            <w:sz w:val="18"/>
            <w:szCs w:val="18"/>
            <w:rtl/>
            <w:lang w:bidi="fa-IR"/>
            <w:rPrChange w:id="1321" w:author="Microsoft account" w:date="2025-09-14T11:47:00Z">
              <w:rPr>
                <w:rtl/>
                <w:lang w:bidi="fa-IR"/>
              </w:rPr>
            </w:rPrChange>
          </w:rPr>
          <w:t xml:space="preserve"> </w:t>
        </w:r>
        <w:r w:rsidRPr="007E5D18">
          <w:rPr>
            <w:rFonts w:hint="eastAsia"/>
            <w:sz w:val="18"/>
            <w:szCs w:val="18"/>
            <w:rtl/>
            <w:lang w:bidi="fa-IR"/>
            <w:rPrChange w:id="1322" w:author="Microsoft account" w:date="2025-09-14T11:47:00Z">
              <w:rPr>
                <w:rFonts w:hint="eastAsia"/>
                <w:rtl/>
                <w:lang w:bidi="fa-IR"/>
              </w:rPr>
            </w:rPrChange>
          </w:rPr>
          <w:t>ا</w:t>
        </w:r>
        <w:r w:rsidRPr="007E5D18">
          <w:rPr>
            <w:rFonts w:hint="cs"/>
            <w:sz w:val="18"/>
            <w:szCs w:val="18"/>
            <w:rtl/>
            <w:lang w:bidi="fa-IR"/>
            <w:rPrChange w:id="1323" w:author="Microsoft account" w:date="2025-09-14T11:47:00Z">
              <w:rPr>
                <w:rFonts w:hint="cs"/>
                <w:rtl/>
                <w:lang w:bidi="fa-IR"/>
              </w:rPr>
            </w:rPrChange>
          </w:rPr>
          <w:t>ی</w:t>
        </w:r>
        <w:r w:rsidRPr="007E5D18">
          <w:rPr>
            <w:rFonts w:hint="eastAsia"/>
            <w:sz w:val="18"/>
            <w:szCs w:val="18"/>
            <w:rtl/>
            <w:lang w:bidi="fa-IR"/>
            <w:rPrChange w:id="1324" w:author="Microsoft account" w:date="2025-09-14T11:47:00Z">
              <w:rPr>
                <w:rFonts w:hint="eastAsia"/>
                <w:rtl/>
                <w:lang w:bidi="fa-IR"/>
              </w:rPr>
            </w:rPrChange>
          </w:rPr>
          <w:t>ن</w:t>
        </w:r>
        <w:r w:rsidRPr="007E5D18">
          <w:rPr>
            <w:sz w:val="18"/>
            <w:szCs w:val="18"/>
            <w:rtl/>
            <w:lang w:bidi="fa-IR"/>
            <w:rPrChange w:id="1325" w:author="Microsoft account" w:date="2025-09-14T11:47:00Z">
              <w:rPr>
                <w:rtl/>
                <w:lang w:bidi="fa-IR"/>
              </w:rPr>
            </w:rPrChange>
          </w:rPr>
          <w:t xml:space="preserve"> </w:t>
        </w:r>
        <w:r w:rsidRPr="007E5D18">
          <w:rPr>
            <w:rFonts w:hint="eastAsia"/>
            <w:sz w:val="18"/>
            <w:szCs w:val="18"/>
            <w:rtl/>
            <w:lang w:bidi="fa-IR"/>
            <w:rPrChange w:id="1326" w:author="Microsoft account" w:date="2025-09-14T11:47:00Z">
              <w:rPr>
                <w:rFonts w:hint="eastAsia"/>
                <w:rtl/>
                <w:lang w:bidi="fa-IR"/>
              </w:rPr>
            </w:rPrChange>
          </w:rPr>
          <w:t>ت</w:t>
        </w:r>
        <w:r w:rsidRPr="007E5D18">
          <w:rPr>
            <w:rFonts w:hint="cs"/>
            <w:sz w:val="18"/>
            <w:szCs w:val="18"/>
            <w:rtl/>
            <w:lang w:bidi="fa-IR"/>
            <w:rPrChange w:id="1327" w:author="Microsoft account" w:date="2025-09-14T11:47:00Z">
              <w:rPr>
                <w:rFonts w:hint="cs"/>
                <w:rtl/>
                <w:lang w:bidi="fa-IR"/>
              </w:rPr>
            </w:rPrChange>
          </w:rPr>
          <w:t>ی</w:t>
        </w:r>
        <w:r w:rsidRPr="007E5D18">
          <w:rPr>
            <w:rFonts w:hint="eastAsia"/>
            <w:sz w:val="18"/>
            <w:szCs w:val="18"/>
            <w:rtl/>
            <w:lang w:bidi="fa-IR"/>
            <w:rPrChange w:id="1328" w:author="Microsoft account" w:date="2025-09-14T11:47:00Z">
              <w:rPr>
                <w:rFonts w:hint="eastAsia"/>
                <w:rtl/>
                <w:lang w:bidi="fa-IR"/>
              </w:rPr>
            </w:rPrChange>
          </w:rPr>
          <w:t>پ</w:t>
        </w:r>
        <w:r w:rsidRPr="007E5D18">
          <w:rPr>
            <w:sz w:val="18"/>
            <w:szCs w:val="18"/>
            <w:rtl/>
            <w:lang w:bidi="fa-IR"/>
            <w:rPrChange w:id="1329" w:author="Microsoft account" w:date="2025-09-14T11:47:00Z">
              <w:rPr>
                <w:rtl/>
                <w:lang w:bidi="fa-IR"/>
              </w:rPr>
            </w:rPrChange>
          </w:rPr>
          <w:t xml:space="preserve"> </w:t>
        </w:r>
        <w:r w:rsidRPr="007E5D18">
          <w:rPr>
            <w:rFonts w:hint="eastAsia"/>
            <w:sz w:val="18"/>
            <w:szCs w:val="18"/>
            <w:rtl/>
            <w:lang w:bidi="fa-IR"/>
            <w:rPrChange w:id="1330" w:author="Microsoft account" w:date="2025-09-14T11:47:00Z">
              <w:rPr>
                <w:rFonts w:hint="eastAsia"/>
                <w:rtl/>
                <w:lang w:bidi="fa-IR"/>
              </w:rPr>
            </w:rPrChange>
          </w:rPr>
          <w:t>از</w:t>
        </w:r>
        <w:r w:rsidRPr="007E5D18">
          <w:rPr>
            <w:sz w:val="18"/>
            <w:szCs w:val="18"/>
            <w:rtl/>
            <w:lang w:bidi="fa-IR"/>
            <w:rPrChange w:id="1331" w:author="Microsoft account" w:date="2025-09-14T11:47:00Z">
              <w:rPr>
                <w:rtl/>
                <w:lang w:bidi="fa-IR"/>
              </w:rPr>
            </w:rPrChange>
          </w:rPr>
          <w:t xml:space="preserve"> </w:t>
        </w:r>
        <w:r w:rsidRPr="007E5D18">
          <w:rPr>
            <w:rFonts w:hint="eastAsia"/>
            <w:sz w:val="18"/>
            <w:szCs w:val="18"/>
            <w:rtl/>
            <w:lang w:bidi="fa-IR"/>
            <w:rPrChange w:id="1332" w:author="Microsoft account" w:date="2025-09-14T11:47:00Z">
              <w:rPr>
                <w:rFonts w:hint="eastAsia"/>
                <w:rtl/>
                <w:lang w:bidi="fa-IR"/>
              </w:rPr>
            </w:rPrChange>
          </w:rPr>
          <w:t>فانکشن</w:t>
        </w:r>
        <w:r w:rsidRPr="007E5D18">
          <w:rPr>
            <w:sz w:val="18"/>
            <w:szCs w:val="18"/>
            <w:rtl/>
            <w:lang w:bidi="fa-IR"/>
            <w:rPrChange w:id="1333" w:author="Microsoft account" w:date="2025-09-14T11:47:00Z">
              <w:rPr>
                <w:rtl/>
                <w:lang w:bidi="fa-IR"/>
              </w:rPr>
            </w:rPrChange>
          </w:rPr>
          <w:t xml:space="preserve"> </w:t>
        </w:r>
        <w:r w:rsidRPr="007E5D18">
          <w:rPr>
            <w:rFonts w:hint="eastAsia"/>
            <w:sz w:val="18"/>
            <w:szCs w:val="18"/>
            <w:rtl/>
            <w:lang w:bidi="fa-IR"/>
            <w:rPrChange w:id="1334" w:author="Microsoft account" w:date="2025-09-14T11:47:00Z">
              <w:rPr>
                <w:rFonts w:hint="eastAsia"/>
                <w:rtl/>
                <w:lang w:bidi="fa-IR"/>
              </w:rPr>
            </w:rPrChange>
          </w:rPr>
          <w:t>ها</w:t>
        </w:r>
        <w:r w:rsidRPr="007E5D18">
          <w:rPr>
            <w:sz w:val="18"/>
            <w:szCs w:val="18"/>
            <w:rtl/>
            <w:lang w:bidi="fa-IR"/>
            <w:rPrChange w:id="1335" w:author="Microsoft account" w:date="2025-09-14T11:47:00Z">
              <w:rPr>
                <w:rtl/>
                <w:lang w:bidi="fa-IR"/>
              </w:rPr>
            </w:rPrChange>
          </w:rPr>
          <w:t xml:space="preserve"> </w:t>
        </w:r>
        <w:r w:rsidRPr="007E5D18">
          <w:rPr>
            <w:rFonts w:hint="eastAsia"/>
            <w:sz w:val="18"/>
            <w:szCs w:val="18"/>
            <w:rtl/>
            <w:lang w:bidi="fa-IR"/>
            <w:rPrChange w:id="1336" w:author="Microsoft account" w:date="2025-09-14T11:47:00Z">
              <w:rPr>
                <w:rFonts w:hint="eastAsia"/>
                <w:rtl/>
                <w:lang w:bidi="fa-IR"/>
              </w:rPr>
            </w:rPrChange>
          </w:rPr>
          <w:t>چ</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w:t>
        </w:r>
        <w:r w:rsidRPr="007E5D18">
          <w:rPr>
            <w:rFonts w:hint="eastAsia"/>
            <w:sz w:val="18"/>
            <w:szCs w:val="18"/>
            <w:rtl/>
            <w:lang w:bidi="fa-IR"/>
            <w:rPrChange w:id="1339" w:author="Microsoft account" w:date="2025-09-14T11:47:00Z">
              <w:rPr>
                <w:rFonts w:hint="eastAsia"/>
                <w:rtl/>
                <w:lang w:bidi="fa-IR"/>
              </w:rPr>
            </w:rPrChange>
          </w:rPr>
          <w:t>م</w:t>
        </w:r>
        <w:r w:rsidRPr="007E5D18">
          <w:rPr>
            <w:rFonts w:hint="cs"/>
            <w:sz w:val="18"/>
            <w:szCs w:val="18"/>
            <w:rtl/>
            <w:lang w:bidi="fa-IR"/>
            <w:rPrChange w:id="1340" w:author="Microsoft account" w:date="2025-09-14T11:47:00Z">
              <w:rPr>
                <w:rFonts w:hint="cs"/>
                <w:rtl/>
                <w:lang w:bidi="fa-IR"/>
              </w:rPr>
            </w:rPrChange>
          </w:rPr>
          <w:t>ی</w:t>
        </w:r>
        <w:r w:rsidRPr="007E5D18">
          <w:rPr>
            <w:rFonts w:hint="eastAsia"/>
            <w:sz w:val="18"/>
            <w:szCs w:val="18"/>
            <w:rtl/>
            <w:lang w:bidi="fa-IR"/>
            <w:rPrChange w:id="1341" w:author="Microsoft account" w:date="2025-09-14T11:47:00Z">
              <w:rPr>
                <w:rFonts w:hint="eastAsia"/>
                <w:rtl/>
                <w:lang w:bidi="fa-IR"/>
              </w:rPr>
            </w:rPrChange>
          </w:rPr>
          <w:t>گن</w:t>
        </w:r>
        <w:r w:rsidRPr="007E5D18">
          <w:rPr>
            <w:sz w:val="18"/>
            <w:szCs w:val="18"/>
            <w:rtl/>
            <w:lang w:bidi="fa-IR"/>
            <w:rPrChange w:id="1342" w:author="Microsoft account" w:date="2025-09-14T11:47:00Z">
              <w:rPr>
                <w:rtl/>
                <w:lang w:bidi="fa-IR"/>
              </w:rPr>
            </w:rPrChange>
          </w:rPr>
          <w:t xml:space="preserve">( </w:t>
        </w:r>
        <w:r w:rsidRPr="007E5D18">
          <w:rPr>
            <w:rFonts w:hint="eastAsia"/>
            <w:sz w:val="18"/>
            <w:szCs w:val="18"/>
            <w:rtl/>
            <w:lang w:bidi="fa-IR"/>
            <w:rPrChange w:id="1343" w:author="Microsoft account" w:date="2025-09-14T11:47:00Z">
              <w:rPr>
                <w:rFonts w:hint="eastAsia"/>
                <w:rtl/>
                <w:lang w:bidi="fa-IR"/>
              </w:rPr>
            </w:rPrChange>
          </w:rPr>
          <w:t>که</w:t>
        </w:r>
        <w:r w:rsidRPr="007E5D18">
          <w:rPr>
            <w:sz w:val="18"/>
            <w:szCs w:val="18"/>
            <w:rtl/>
            <w:lang w:bidi="fa-IR"/>
            <w:rPrChange w:id="1344" w:author="Microsoft account" w:date="2025-09-14T11:47:00Z">
              <w:rPr>
                <w:rtl/>
                <w:lang w:bidi="fa-IR"/>
              </w:rPr>
            </w:rPrChange>
          </w:rPr>
          <w:t xml:space="preserve"> </w:t>
        </w:r>
        <w:r w:rsidRPr="007E5D18">
          <w:rPr>
            <w:rFonts w:hint="eastAsia"/>
            <w:sz w:val="18"/>
            <w:szCs w:val="18"/>
            <w:rtl/>
            <w:lang w:bidi="fa-IR"/>
            <w:rPrChange w:id="1345" w:author="Microsoft account" w:date="2025-09-14T11:47:00Z">
              <w:rPr>
                <w:rFonts w:hint="eastAsia"/>
                <w:rtl/>
                <w:lang w:bidi="fa-IR"/>
              </w:rPr>
            </w:rPrChange>
          </w:rPr>
          <w:t>مثل</w:t>
        </w:r>
        <w:r w:rsidRPr="007E5D18">
          <w:rPr>
            <w:sz w:val="18"/>
            <w:szCs w:val="18"/>
            <w:rtl/>
            <w:lang w:bidi="fa-IR"/>
            <w:rPrChange w:id="1346" w:author="Microsoft account" w:date="2025-09-14T11:47:00Z">
              <w:rPr>
                <w:rtl/>
                <w:lang w:bidi="fa-IR"/>
              </w:rPr>
            </w:rPrChange>
          </w:rPr>
          <w:t xml:space="preserve"> </w:t>
        </w:r>
        <w:r w:rsidRPr="007E5D18">
          <w:rPr>
            <w:rFonts w:hint="eastAsia"/>
            <w:sz w:val="18"/>
            <w:szCs w:val="18"/>
            <w:rtl/>
            <w:lang w:bidi="fa-IR"/>
            <w:rPrChange w:id="1347" w:author="Microsoft account" w:date="2025-09-14T11:47:00Z">
              <w:rPr>
                <w:rFonts w:hint="eastAsia"/>
                <w:rtl/>
                <w:lang w:bidi="fa-IR"/>
              </w:rPr>
            </w:rPrChange>
          </w:rPr>
          <w:t>ا</w:t>
        </w:r>
        <w:r w:rsidRPr="007E5D18">
          <w:rPr>
            <w:rFonts w:hint="cs"/>
            <w:sz w:val="18"/>
            <w:szCs w:val="18"/>
            <w:rtl/>
            <w:lang w:bidi="fa-IR"/>
            <w:rPrChange w:id="1348" w:author="Microsoft account" w:date="2025-09-14T11:47:00Z">
              <w:rPr>
                <w:rFonts w:hint="cs"/>
                <w:rtl/>
                <w:lang w:bidi="fa-IR"/>
              </w:rPr>
            </w:rPrChange>
          </w:rPr>
          <w:t>ی</w:t>
        </w:r>
        <w:r w:rsidRPr="007E5D18">
          <w:rPr>
            <w:rFonts w:hint="eastAsia"/>
            <w:sz w:val="18"/>
            <w:szCs w:val="18"/>
            <w:rtl/>
            <w:lang w:bidi="fa-IR"/>
            <w:rPrChange w:id="1349" w:author="Microsoft account" w:date="2025-09-14T11:47:00Z">
              <w:rPr>
                <w:rFonts w:hint="eastAsia"/>
                <w:rtl/>
                <w:lang w:bidi="fa-IR"/>
              </w:rPr>
            </w:rPrChange>
          </w:rPr>
          <w:t>ن</w:t>
        </w:r>
        <w:r w:rsidRPr="007E5D18">
          <w:rPr>
            <w:sz w:val="18"/>
            <w:szCs w:val="18"/>
            <w:rtl/>
            <w:lang w:bidi="fa-IR"/>
            <w:rPrChange w:id="1350" w:author="Microsoft account" w:date="2025-09-14T11:47:00Z">
              <w:rPr>
                <w:rtl/>
                <w:lang w:bidi="fa-IR"/>
              </w:rPr>
            </w:rPrChange>
          </w:rPr>
          <w:t xml:space="preserve"> </w:t>
        </w:r>
        <w:r w:rsidRPr="007E5D18">
          <w:rPr>
            <w:rFonts w:hint="eastAsia"/>
            <w:sz w:val="18"/>
            <w:szCs w:val="18"/>
            <w:rtl/>
            <w:lang w:bidi="fa-IR"/>
            <w:rPrChange w:id="1351" w:author="Microsoft account" w:date="2025-09-14T11:47:00Z">
              <w:rPr>
                <w:rFonts w:hint="eastAsia"/>
                <w:rtl/>
                <w:lang w:bidi="fa-IR"/>
              </w:rPr>
            </w:rPrChange>
          </w:rPr>
          <w:t>عمل</w:t>
        </w:r>
        <w:r w:rsidRPr="007E5D18">
          <w:rPr>
            <w:sz w:val="18"/>
            <w:szCs w:val="18"/>
            <w:rtl/>
            <w:lang w:bidi="fa-IR"/>
            <w:rPrChange w:id="1352" w:author="Microsoft account" w:date="2025-09-14T11:47:00Z">
              <w:rPr>
                <w:rtl/>
                <w:lang w:bidi="fa-IR"/>
              </w:rPr>
            </w:rPrChange>
          </w:rPr>
          <w:t xml:space="preserve"> </w:t>
        </w:r>
        <w:r w:rsidRPr="007E5D18">
          <w:rPr>
            <w:rFonts w:hint="eastAsia"/>
            <w:sz w:val="18"/>
            <w:szCs w:val="18"/>
            <w:rtl/>
            <w:lang w:bidi="fa-IR"/>
            <w:rPrChange w:id="1353" w:author="Microsoft account" w:date="2025-09-14T11:47:00Z">
              <w:rPr>
                <w:rFonts w:hint="eastAsia"/>
                <w:rtl/>
                <w:lang w:bidi="fa-IR"/>
              </w:rPr>
            </w:rPrChange>
          </w:rPr>
          <w:t>م</w:t>
        </w:r>
        <w:r w:rsidRPr="007E5D18">
          <w:rPr>
            <w:rFonts w:hint="cs"/>
            <w:sz w:val="18"/>
            <w:szCs w:val="18"/>
            <w:rtl/>
            <w:lang w:bidi="fa-IR"/>
            <w:rPrChange w:id="1354" w:author="Microsoft account" w:date="2025-09-14T11:47:00Z">
              <w:rPr>
                <w:rFonts w:hint="cs"/>
                <w:rtl/>
                <w:lang w:bidi="fa-IR"/>
              </w:rPr>
            </w:rPrChange>
          </w:rPr>
          <w:t>ی</w:t>
        </w:r>
        <w:r w:rsidRPr="007E5D18">
          <w:rPr>
            <w:rFonts w:hint="eastAsia"/>
            <w:sz w:val="18"/>
            <w:szCs w:val="18"/>
            <w:rtl/>
            <w:lang w:bidi="fa-IR"/>
            <w:rPrChange w:id="1355" w:author="Microsoft account" w:date="2025-09-14T11:47:00Z">
              <w:rPr>
                <w:rFonts w:hint="eastAsia"/>
                <w:rtl/>
                <w:lang w:bidi="fa-IR"/>
              </w:rPr>
            </w:rPrChange>
          </w:rPr>
          <w:t>کنن</w:t>
        </w:r>
        <w:r w:rsidRPr="007E5D18">
          <w:rPr>
            <w:sz w:val="18"/>
            <w:szCs w:val="18"/>
            <w:rtl/>
            <w:lang w:bidi="fa-IR"/>
            <w:rPrChange w:id="1356" w:author="Microsoft account" w:date="2025-09-14T11:47:00Z">
              <w:rPr>
                <w:rtl/>
                <w:lang w:bidi="fa-IR"/>
              </w:rPr>
            </w:rPrChange>
          </w:rPr>
          <w:t xml:space="preserve"> </w:t>
        </w:r>
        <w:r w:rsidRPr="007E5D18">
          <w:rPr>
            <w:rFonts w:hint="eastAsia"/>
            <w:sz w:val="18"/>
            <w:szCs w:val="18"/>
            <w:rtl/>
            <w:lang w:bidi="fa-IR"/>
            <w:rPrChange w:id="1357" w:author="Microsoft account" w:date="2025-09-14T11:47:00Z">
              <w:rPr>
                <w:rFonts w:hint="eastAsia"/>
                <w:rtl/>
                <w:lang w:bidi="fa-IR"/>
              </w:rPr>
            </w:rPrChange>
          </w:rPr>
          <w:t>و</w:t>
        </w:r>
        <w:r w:rsidRPr="007E5D18">
          <w:rPr>
            <w:sz w:val="18"/>
            <w:szCs w:val="18"/>
            <w:rtl/>
            <w:lang w:bidi="fa-IR"/>
            <w:rPrChange w:id="1358" w:author="Microsoft account" w:date="2025-09-14T11:47:00Z">
              <w:rPr>
                <w:rtl/>
                <w:lang w:bidi="fa-IR"/>
              </w:rPr>
            </w:rPrChange>
          </w:rPr>
          <w:t xml:space="preserve"> </w:t>
        </w:r>
        <w:r w:rsidRPr="007E5D18">
          <w:rPr>
            <w:rFonts w:hint="eastAsia"/>
            <w:sz w:val="18"/>
            <w:szCs w:val="18"/>
            <w:rtl/>
            <w:lang w:bidi="fa-IR"/>
            <w:rPrChange w:id="1359" w:author="Microsoft account" w:date="2025-09-14T11:47:00Z">
              <w:rPr>
                <w:rFonts w:hint="eastAsia"/>
                <w:rtl/>
                <w:lang w:bidi="fa-IR"/>
              </w:rPr>
            </w:rPrChange>
          </w:rPr>
          <w:t>م</w:t>
        </w:r>
        <w:r w:rsidRPr="007E5D18">
          <w:rPr>
            <w:rFonts w:hint="cs"/>
            <w:sz w:val="18"/>
            <w:szCs w:val="18"/>
            <w:rtl/>
            <w:lang w:bidi="fa-IR"/>
            <w:rPrChange w:id="1360" w:author="Microsoft account" w:date="2025-09-14T11:47:00Z">
              <w:rPr>
                <w:rFonts w:hint="cs"/>
                <w:rtl/>
                <w:lang w:bidi="fa-IR"/>
              </w:rPr>
            </w:rPrChange>
          </w:rPr>
          <w:t>ی</w:t>
        </w:r>
        <w:r w:rsidRPr="007E5D18">
          <w:rPr>
            <w:rFonts w:hint="eastAsia"/>
            <w:sz w:val="18"/>
            <w:szCs w:val="18"/>
            <w:rtl/>
            <w:lang w:bidi="fa-IR"/>
            <w:rPrChange w:id="1361" w:author="Microsoft account" w:date="2025-09-14T11:47:00Z">
              <w:rPr>
                <w:rFonts w:hint="eastAsia"/>
                <w:rtl/>
                <w:lang w:bidi="fa-IR"/>
              </w:rPr>
            </w:rPrChange>
          </w:rPr>
          <w:t>تونن</w:t>
        </w:r>
        <w:r w:rsidRPr="007E5D18">
          <w:rPr>
            <w:sz w:val="18"/>
            <w:szCs w:val="18"/>
            <w:rtl/>
            <w:lang w:bidi="fa-IR"/>
            <w:rPrChange w:id="1362" w:author="Microsoft account" w:date="2025-09-14T11:47:00Z">
              <w:rPr>
                <w:rtl/>
                <w:lang w:bidi="fa-IR"/>
              </w:rPr>
            </w:rPrChange>
          </w:rPr>
          <w:t xml:space="preserve"> </w:t>
        </w:r>
        <w:r w:rsidRPr="007E5D18">
          <w:rPr>
            <w:rFonts w:hint="cs"/>
            <w:sz w:val="18"/>
            <w:szCs w:val="18"/>
            <w:rtl/>
            <w:lang w:bidi="fa-IR"/>
            <w:rPrChange w:id="1363" w:author="Microsoft account" w:date="2025-09-14T11:47:00Z">
              <w:rPr>
                <w:rFonts w:hint="cs"/>
                <w:rtl/>
                <w:lang w:bidi="fa-IR"/>
              </w:rPr>
            </w:rPrChange>
          </w:rPr>
          <w:t>ی</w:t>
        </w:r>
        <w:r w:rsidRPr="007E5D18">
          <w:rPr>
            <w:rFonts w:hint="eastAsia"/>
            <w:sz w:val="18"/>
            <w:szCs w:val="18"/>
            <w:rtl/>
            <w:lang w:bidi="fa-IR"/>
            <w:rPrChange w:id="1364" w:author="Microsoft account" w:date="2025-09-14T11:47:00Z">
              <w:rPr>
                <w:rFonts w:hint="eastAsia"/>
                <w:rtl/>
                <w:lang w:bidi="fa-IR"/>
              </w:rPr>
            </w:rPrChange>
          </w:rPr>
          <w:t>ه</w:t>
        </w:r>
        <w:r w:rsidRPr="007E5D18">
          <w:rPr>
            <w:sz w:val="18"/>
            <w:szCs w:val="18"/>
            <w:rtl/>
            <w:lang w:bidi="fa-IR"/>
            <w:rPrChange w:id="1365" w:author="Microsoft account" w:date="2025-09-14T11:47:00Z">
              <w:rPr>
                <w:rtl/>
                <w:lang w:bidi="fa-IR"/>
              </w:rPr>
            </w:rPrChange>
          </w:rPr>
          <w:t xml:space="preserve"> </w:t>
        </w:r>
        <w:r w:rsidRPr="007E5D18">
          <w:rPr>
            <w:rFonts w:hint="eastAsia"/>
            <w:sz w:val="18"/>
            <w:szCs w:val="18"/>
            <w:rtl/>
            <w:lang w:bidi="fa-IR"/>
            <w:rPrChange w:id="1366" w:author="Microsoft account" w:date="2025-09-14T11:47:00Z">
              <w:rPr>
                <w:rFonts w:hint="eastAsia"/>
                <w:rtl/>
                <w:lang w:bidi="fa-IR"/>
              </w:rPr>
            </w:rPrChange>
          </w:rPr>
          <w:t>لوپ</w:t>
        </w:r>
        <w:r w:rsidRPr="007E5D18">
          <w:rPr>
            <w:sz w:val="18"/>
            <w:szCs w:val="18"/>
            <w:rtl/>
            <w:lang w:bidi="fa-IR"/>
            <w:rPrChange w:id="1367" w:author="Microsoft account" w:date="2025-09-14T11:47:00Z">
              <w:rPr>
                <w:rtl/>
                <w:lang w:bidi="fa-IR"/>
              </w:rPr>
            </w:rPrChange>
          </w:rPr>
          <w:t xml:space="preserve"> </w:t>
        </w:r>
        <w:r w:rsidRPr="007E5D18">
          <w:rPr>
            <w:rFonts w:hint="eastAsia"/>
            <w:sz w:val="18"/>
            <w:szCs w:val="18"/>
            <w:rtl/>
            <w:lang w:bidi="fa-IR"/>
            <w:rPrChange w:id="1368" w:author="Microsoft account" w:date="2025-09-14T11:47:00Z">
              <w:rPr>
                <w:rFonts w:hint="eastAsia"/>
                <w:rtl/>
                <w:lang w:bidi="fa-IR"/>
              </w:rPr>
            </w:rPrChange>
          </w:rPr>
          <w:t>باشن</w:t>
        </w:r>
        <w:r w:rsidRPr="007E5D18">
          <w:rPr>
            <w:sz w:val="18"/>
            <w:szCs w:val="18"/>
            <w:rtl/>
            <w:lang w:bidi="fa-IR"/>
            <w:rPrChange w:id="1369" w:author="Microsoft account" w:date="2025-09-14T11:47:00Z">
              <w:rPr>
                <w:rtl/>
                <w:lang w:bidi="fa-IR"/>
              </w:rPr>
            </w:rPrChange>
          </w:rPr>
          <w:t xml:space="preserve"> </w:t>
        </w:r>
        <w:r w:rsidRPr="007E5D18">
          <w:rPr>
            <w:rFonts w:hint="eastAsia"/>
            <w:sz w:val="18"/>
            <w:szCs w:val="18"/>
            <w:rtl/>
            <w:lang w:bidi="fa-IR"/>
            <w:rPrChange w:id="1370" w:author="Microsoft account" w:date="2025-09-14T11:47:00Z">
              <w:rPr>
                <w:rFonts w:hint="eastAsia"/>
                <w:rtl/>
                <w:lang w:bidi="fa-IR"/>
              </w:rPr>
            </w:rPrChange>
          </w:rPr>
          <w:t>خارج</w:t>
        </w:r>
        <w:r w:rsidRPr="007E5D18">
          <w:rPr>
            <w:sz w:val="18"/>
            <w:szCs w:val="18"/>
            <w:rtl/>
            <w:lang w:bidi="fa-IR"/>
            <w:rPrChange w:id="1371" w:author="Microsoft account" w:date="2025-09-14T11:47:00Z">
              <w:rPr>
                <w:rtl/>
                <w:lang w:bidi="fa-IR"/>
              </w:rPr>
            </w:rPrChange>
          </w:rPr>
          <w:t xml:space="preserve"> </w:t>
        </w:r>
        <w:r w:rsidRPr="007E5D18">
          <w:rPr>
            <w:rFonts w:hint="eastAsia"/>
            <w:sz w:val="18"/>
            <w:szCs w:val="18"/>
            <w:rtl/>
            <w:lang w:bidi="fa-IR"/>
            <w:rPrChange w:id="1372" w:author="Microsoft account" w:date="2025-09-14T11:47:00Z">
              <w:rPr>
                <w:rFonts w:hint="eastAsia"/>
                <w:rtl/>
                <w:lang w:bidi="fa-IR"/>
              </w:rPr>
            </w:rPrChange>
          </w:rPr>
          <w:t>از</w:t>
        </w:r>
        <w:r w:rsidRPr="007E5D18">
          <w:rPr>
            <w:sz w:val="18"/>
            <w:szCs w:val="18"/>
            <w:rtl/>
            <w:lang w:bidi="fa-IR"/>
            <w:rPrChange w:id="1373" w:author="Microsoft account" w:date="2025-09-14T11:47:00Z">
              <w:rPr>
                <w:rtl/>
                <w:lang w:bidi="fa-IR"/>
              </w:rPr>
            </w:rPrChange>
          </w:rPr>
          <w:t xml:space="preserve"> </w:t>
        </w:r>
        <w:r w:rsidRPr="007E5D18">
          <w:rPr>
            <w:rFonts w:hint="eastAsia"/>
            <w:sz w:val="18"/>
            <w:szCs w:val="18"/>
            <w:rtl/>
            <w:lang w:bidi="fa-IR"/>
            <w:rPrChange w:id="1374" w:author="Microsoft account" w:date="2025-09-14T11:47:00Z">
              <w:rPr>
                <w:rFonts w:hint="eastAsia"/>
                <w:rtl/>
                <w:lang w:bidi="fa-IR"/>
              </w:rPr>
            </w:rPrChange>
          </w:rPr>
          <w:t>خط</w:t>
        </w:r>
        <w:r w:rsidRPr="007E5D18">
          <w:rPr>
            <w:sz w:val="18"/>
            <w:szCs w:val="18"/>
            <w:rtl/>
            <w:lang w:bidi="fa-IR"/>
            <w:rPrChange w:id="1375" w:author="Microsoft account" w:date="2025-09-14T11:47:00Z">
              <w:rPr>
                <w:rtl/>
                <w:lang w:bidi="fa-IR"/>
              </w:rPr>
            </w:rPrChange>
          </w:rPr>
          <w:t xml:space="preserve"> </w:t>
        </w:r>
        <w:r w:rsidRPr="007E5D18">
          <w:rPr>
            <w:rFonts w:hint="eastAsia"/>
            <w:sz w:val="18"/>
            <w:szCs w:val="18"/>
            <w:rtl/>
            <w:lang w:bidi="fa-IR"/>
            <w:rPrChange w:id="1376" w:author="Microsoft account" w:date="2025-09-14T11:47:00Z">
              <w:rPr>
                <w:rFonts w:hint="eastAsia"/>
                <w:rtl/>
                <w:lang w:bidi="fa-IR"/>
              </w:rPr>
            </w:rPrChange>
          </w:rPr>
          <w:t>اصل</w:t>
        </w:r>
        <w:r w:rsidRPr="007E5D18">
          <w:rPr>
            <w:rFonts w:hint="cs"/>
            <w:sz w:val="18"/>
            <w:szCs w:val="18"/>
            <w:rtl/>
            <w:lang w:bidi="fa-IR"/>
            <w:rPrChange w:id="1377" w:author="Microsoft account" w:date="2025-09-14T11:47:00Z">
              <w:rPr>
                <w:rFonts w:hint="cs"/>
                <w:rtl/>
                <w:lang w:bidi="fa-IR"/>
              </w:rPr>
            </w:rPrChange>
          </w:rPr>
          <w:t>ی</w:t>
        </w:r>
        <w:r w:rsidRPr="007E5D18">
          <w:rPr>
            <w:sz w:val="18"/>
            <w:szCs w:val="18"/>
            <w:rtl/>
            <w:lang w:bidi="fa-IR"/>
            <w:rPrChange w:id="1378" w:author="Microsoft account" w:date="2025-09-14T11:47:00Z">
              <w:rPr>
                <w:rtl/>
                <w:lang w:bidi="fa-IR"/>
              </w:rPr>
            </w:rPrChange>
          </w:rPr>
          <w:t xml:space="preserve"> </w:t>
        </w:r>
        <w:r w:rsidRPr="007E5D18">
          <w:rPr>
            <w:rFonts w:hint="eastAsia"/>
            <w:sz w:val="18"/>
            <w:szCs w:val="18"/>
            <w:rtl/>
            <w:lang w:bidi="fa-IR"/>
            <w:rPrChange w:id="1379" w:author="Microsoft account" w:date="2025-09-14T11:47:00Z">
              <w:rPr>
                <w:rFonts w:hint="eastAsia"/>
                <w:rtl/>
                <w:lang w:bidi="fa-IR"/>
              </w:rPr>
            </w:rPrChange>
          </w:rPr>
          <w:t>برنامه</w:t>
        </w:r>
        <w:r w:rsidRPr="007E5D18">
          <w:rPr>
            <w:sz w:val="18"/>
            <w:szCs w:val="18"/>
            <w:rtl/>
            <w:lang w:bidi="fa-IR"/>
            <w:rPrChange w:id="138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381" w:author="Microsoft account" w:date="2025-09-14T11:45:00Z"/>
          <w:sz w:val="18"/>
          <w:szCs w:val="18"/>
          <w:rtl/>
          <w:lang w:bidi="fa-IR"/>
          <w:rPrChange w:id="1382" w:author="Microsoft account" w:date="2025-09-14T11:47:00Z">
            <w:rPr>
              <w:ins w:id="1383" w:author="Microsoft account" w:date="2025-09-14T11:45:00Z"/>
              <w:rtl/>
              <w:lang w:bidi="fa-IR"/>
            </w:rPr>
          </w:rPrChange>
        </w:rPr>
        <w:pPrChange w:id="1384" w:author="Microsoft account" w:date="2025-09-14T11:45:00Z">
          <w:pPr>
            <w:spacing w:after="0" w:line="276" w:lineRule="auto"/>
            <w:jc w:val="both"/>
          </w:pPr>
        </w:pPrChange>
      </w:pPr>
      <w:ins w:id="1385" w:author="Microsoft account" w:date="2025-09-14T11:45:00Z">
        <w:r w:rsidRPr="007E5D18">
          <w:rPr>
            <w:sz w:val="18"/>
            <w:szCs w:val="18"/>
            <w:rtl/>
            <w:lang w:bidi="fa-IR"/>
            <w:rPrChange w:id="1386" w:author="Microsoft account" w:date="2025-09-14T11:47:00Z">
              <w:rPr>
                <w:rtl/>
                <w:lang w:bidi="fa-IR"/>
              </w:rPr>
            </w:rPrChange>
          </w:rPr>
          <w:t>و سوال بعد</w:t>
        </w:r>
        <w:r w:rsidRPr="007E5D18">
          <w:rPr>
            <w:rFonts w:hint="cs"/>
            <w:sz w:val="18"/>
            <w:szCs w:val="18"/>
            <w:rtl/>
            <w:lang w:bidi="fa-IR"/>
            <w:rPrChange w:id="1387" w:author="Microsoft account" w:date="2025-09-14T11:47:00Z">
              <w:rPr>
                <w:rFonts w:hint="cs"/>
                <w:rtl/>
                <w:lang w:bidi="fa-IR"/>
              </w:rPr>
            </w:rPrChange>
          </w:rPr>
          <w:t>ی</w:t>
        </w:r>
        <w:r w:rsidRPr="007E5D18">
          <w:rPr>
            <w:sz w:val="18"/>
            <w:szCs w:val="18"/>
            <w:rtl/>
            <w:lang w:bidi="fa-IR"/>
            <w:rPrChange w:id="1388" w:author="Microsoft account" w:date="2025-09-14T11:47:00Z">
              <w:rPr>
                <w:rtl/>
                <w:lang w:bidi="fa-IR"/>
              </w:rPr>
            </w:rPrChange>
          </w:rPr>
          <w:t xml:space="preserve"> هم ا</w:t>
        </w:r>
        <w:r w:rsidRPr="007E5D18">
          <w:rPr>
            <w:rFonts w:hint="cs"/>
            <w:sz w:val="18"/>
            <w:szCs w:val="18"/>
            <w:rtl/>
            <w:lang w:bidi="fa-IR"/>
            <w:rPrChange w:id="1389" w:author="Microsoft account" w:date="2025-09-14T11:47:00Z">
              <w:rPr>
                <w:rFonts w:hint="cs"/>
                <w:rtl/>
                <w:lang w:bidi="fa-IR"/>
              </w:rPr>
            </w:rPrChange>
          </w:rPr>
          <w:t>ی</w:t>
        </w:r>
        <w:r w:rsidRPr="007E5D18">
          <w:rPr>
            <w:rFonts w:hint="eastAsia"/>
            <w:sz w:val="18"/>
            <w:szCs w:val="18"/>
            <w:rtl/>
            <w:lang w:bidi="fa-IR"/>
            <w:rPrChange w:id="1390" w:author="Microsoft account" w:date="2025-09-14T11:47:00Z">
              <w:rPr>
                <w:rFonts w:hint="eastAsia"/>
                <w:rtl/>
                <w:lang w:bidi="fa-IR"/>
              </w:rPr>
            </w:rPrChange>
          </w:rPr>
          <w:t>نه</w:t>
        </w:r>
        <w:r w:rsidRPr="007E5D18">
          <w:rPr>
            <w:sz w:val="18"/>
            <w:szCs w:val="18"/>
            <w:rtl/>
            <w:lang w:bidi="fa-IR"/>
            <w:rPrChange w:id="1391" w:author="Microsoft account" w:date="2025-09-14T11:47:00Z">
              <w:rPr>
                <w:rtl/>
                <w:lang w:bidi="fa-IR"/>
              </w:rPr>
            </w:rPrChange>
          </w:rPr>
          <w:t xml:space="preserve"> که اگر با </w:t>
        </w:r>
        <w:r w:rsidRPr="007E5D18">
          <w:rPr>
            <w:sz w:val="18"/>
            <w:szCs w:val="18"/>
            <w:lang w:bidi="fa-IR"/>
            <w:rPrChange w:id="1392" w:author="Microsoft account" w:date="2025-09-14T11:47:00Z">
              <w:rPr>
                <w:lang w:bidi="fa-IR"/>
              </w:rPr>
            </w:rPrChange>
          </w:rPr>
          <w:t>turtle</w:t>
        </w:r>
        <w:r w:rsidRPr="007E5D18">
          <w:rPr>
            <w:sz w:val="18"/>
            <w:szCs w:val="18"/>
            <w:rtl/>
            <w:lang w:bidi="fa-IR"/>
            <w:rPrChange w:id="1393" w:author="Microsoft account" w:date="2025-09-14T11:47:00Z">
              <w:rPr>
                <w:rtl/>
                <w:lang w:bidi="fa-IR"/>
              </w:rPr>
            </w:rPrChange>
          </w:rPr>
          <w:t xml:space="preserve"> کار نم</w:t>
        </w:r>
        <w:r w:rsidRPr="007E5D18">
          <w:rPr>
            <w:rFonts w:hint="cs"/>
            <w:sz w:val="18"/>
            <w:szCs w:val="18"/>
            <w:rtl/>
            <w:lang w:bidi="fa-IR"/>
            <w:rPrChange w:id="1394" w:author="Microsoft account" w:date="2025-09-14T11:47:00Z">
              <w:rPr>
                <w:rFonts w:hint="cs"/>
                <w:rtl/>
                <w:lang w:bidi="fa-IR"/>
              </w:rPr>
            </w:rPrChange>
          </w:rPr>
          <w:t>ی</w:t>
        </w:r>
        <w:r w:rsidRPr="007E5D18">
          <w:rPr>
            <w:rFonts w:hint="eastAsia"/>
            <w:sz w:val="18"/>
            <w:szCs w:val="18"/>
            <w:rtl/>
            <w:lang w:bidi="fa-IR"/>
            <w:rPrChange w:id="1395" w:author="Microsoft account" w:date="2025-09-14T11:47:00Z">
              <w:rPr>
                <w:rFonts w:hint="eastAsia"/>
                <w:rtl/>
                <w:lang w:bidi="fa-IR"/>
              </w:rPr>
            </w:rPrChange>
          </w:rPr>
          <w:t>کردم</w:t>
        </w:r>
        <w:r w:rsidRPr="007E5D18">
          <w:rPr>
            <w:sz w:val="18"/>
            <w:szCs w:val="18"/>
            <w:rtl/>
            <w:lang w:bidi="fa-IR"/>
            <w:rPrChange w:id="1396" w:author="Microsoft account" w:date="2025-09-14T11:47:00Z">
              <w:rPr>
                <w:rtl/>
                <w:lang w:bidi="fa-IR"/>
              </w:rPr>
            </w:rPrChange>
          </w:rPr>
          <w:t xml:space="preserve"> و م</w:t>
        </w:r>
        <w:r w:rsidRPr="007E5D18">
          <w:rPr>
            <w:rFonts w:hint="cs"/>
            <w:sz w:val="18"/>
            <w:szCs w:val="18"/>
            <w:rtl/>
            <w:lang w:bidi="fa-IR"/>
            <w:rPrChange w:id="1397" w:author="Microsoft account" w:date="2025-09-14T11:47:00Z">
              <w:rPr>
                <w:rFonts w:hint="cs"/>
                <w:rtl/>
                <w:lang w:bidi="fa-IR"/>
              </w:rPr>
            </w:rPrChange>
          </w:rPr>
          <w:t>ی</w:t>
        </w:r>
        <w:r w:rsidRPr="007E5D18">
          <w:rPr>
            <w:rFonts w:hint="eastAsia"/>
            <w:sz w:val="18"/>
            <w:szCs w:val="18"/>
            <w:rtl/>
            <w:lang w:bidi="fa-IR"/>
            <w:rPrChange w:id="1398" w:author="Microsoft account" w:date="2025-09-14T11:47:00Z">
              <w:rPr>
                <w:rFonts w:hint="eastAsia"/>
                <w:rtl/>
                <w:lang w:bidi="fa-IR"/>
              </w:rPr>
            </w:rPrChange>
          </w:rPr>
          <w:t>خواستم</w:t>
        </w:r>
        <w:r w:rsidRPr="007E5D18">
          <w:rPr>
            <w:sz w:val="18"/>
            <w:szCs w:val="18"/>
            <w:rtl/>
            <w:lang w:bidi="fa-IR"/>
            <w:rPrChange w:id="1399" w:author="Microsoft account" w:date="2025-09-14T11:47:00Z">
              <w:rPr>
                <w:rtl/>
                <w:lang w:bidi="fa-IR"/>
              </w:rPr>
            </w:rPrChange>
          </w:rPr>
          <w:t xml:space="preserve"> با خود </w:t>
        </w:r>
        <w:r w:rsidRPr="007E5D18">
          <w:rPr>
            <w:sz w:val="18"/>
            <w:szCs w:val="18"/>
            <w:lang w:bidi="fa-IR"/>
            <w:rPrChange w:id="1400" w:author="Microsoft account" w:date="2025-09-14T11:47:00Z">
              <w:rPr>
                <w:lang w:bidi="fa-IR"/>
              </w:rPr>
            </w:rPrChange>
          </w:rPr>
          <w:t>python</w:t>
        </w:r>
        <w:r w:rsidRPr="007E5D18">
          <w:rPr>
            <w:sz w:val="18"/>
            <w:szCs w:val="18"/>
            <w:rtl/>
            <w:lang w:bidi="fa-IR"/>
            <w:rPrChange w:id="1401" w:author="Microsoft account" w:date="2025-09-14T11:47:00Z">
              <w:rPr>
                <w:rtl/>
                <w:lang w:bidi="fa-IR"/>
              </w:rPr>
            </w:rPrChange>
          </w:rPr>
          <w:t xml:space="preserve"> </w:t>
        </w:r>
        <w:r w:rsidRPr="007E5D18">
          <w:rPr>
            <w:rFonts w:hint="cs"/>
            <w:sz w:val="18"/>
            <w:szCs w:val="18"/>
            <w:rtl/>
            <w:lang w:bidi="fa-IR"/>
            <w:rPrChange w:id="1402" w:author="Microsoft account" w:date="2025-09-14T11:47:00Z">
              <w:rPr>
                <w:rFonts w:hint="cs"/>
                <w:rtl/>
                <w:lang w:bidi="fa-IR"/>
              </w:rPr>
            </w:rPrChange>
          </w:rPr>
          <w:t>ی</w:t>
        </w:r>
        <w:r w:rsidRPr="007E5D18">
          <w:rPr>
            <w:rFonts w:hint="eastAsia"/>
            <w:sz w:val="18"/>
            <w:szCs w:val="18"/>
            <w:rtl/>
            <w:lang w:bidi="fa-IR"/>
            <w:rPrChange w:id="1403" w:author="Microsoft account" w:date="2025-09-14T11:47:00Z">
              <w:rPr>
                <w:rFonts w:hint="eastAsia"/>
                <w:rtl/>
                <w:lang w:bidi="fa-IR"/>
              </w:rPr>
            </w:rPrChange>
          </w:rPr>
          <w:t>ه</w:t>
        </w:r>
        <w:r w:rsidRPr="007E5D18">
          <w:rPr>
            <w:sz w:val="18"/>
            <w:szCs w:val="18"/>
            <w:rtl/>
            <w:lang w:bidi="fa-IR"/>
            <w:rPrChange w:id="1404" w:author="Microsoft account" w:date="2025-09-14T11:47:00Z">
              <w:rPr>
                <w:rtl/>
                <w:lang w:bidi="fa-IR"/>
              </w:rPr>
            </w:rPrChange>
          </w:rPr>
          <w:t xml:space="preserve"> همچ</w:t>
        </w:r>
        <w:r w:rsidRPr="007E5D18">
          <w:rPr>
            <w:rFonts w:hint="cs"/>
            <w:sz w:val="18"/>
            <w:szCs w:val="18"/>
            <w:rtl/>
            <w:lang w:bidi="fa-IR"/>
            <w:rPrChange w:id="1405" w:author="Microsoft account" w:date="2025-09-14T11:47:00Z">
              <w:rPr>
                <w:rFonts w:hint="cs"/>
                <w:rtl/>
                <w:lang w:bidi="fa-IR"/>
              </w:rPr>
            </w:rPrChange>
          </w:rPr>
          <w:t>ی</w:t>
        </w:r>
        <w:r w:rsidRPr="007E5D18">
          <w:rPr>
            <w:rFonts w:hint="eastAsia"/>
            <w:sz w:val="18"/>
            <w:szCs w:val="18"/>
            <w:rtl/>
            <w:lang w:bidi="fa-IR"/>
            <w:rPrChange w:id="1406" w:author="Microsoft account" w:date="2025-09-14T11:47:00Z">
              <w:rPr>
                <w:rFonts w:hint="eastAsia"/>
                <w:rtl/>
                <w:lang w:bidi="fa-IR"/>
              </w:rPr>
            </w:rPrChange>
          </w:rPr>
          <w:t>ن</w:t>
        </w:r>
        <w:r w:rsidRPr="007E5D18">
          <w:rPr>
            <w:sz w:val="18"/>
            <w:szCs w:val="18"/>
            <w:rtl/>
            <w:lang w:bidi="fa-IR"/>
            <w:rPrChange w:id="1407" w:author="Microsoft account" w:date="2025-09-14T11:47:00Z">
              <w:rPr>
                <w:rtl/>
                <w:lang w:bidi="fa-IR"/>
              </w:rPr>
            </w:rPrChange>
          </w:rPr>
          <w:t xml:space="preserve"> کار</w:t>
        </w:r>
        <w:r w:rsidRPr="007E5D18">
          <w:rPr>
            <w:rFonts w:hint="cs"/>
            <w:sz w:val="18"/>
            <w:szCs w:val="18"/>
            <w:rtl/>
            <w:lang w:bidi="fa-IR"/>
            <w:rPrChange w:id="1408" w:author="Microsoft account" w:date="2025-09-14T11:47:00Z">
              <w:rPr>
                <w:rFonts w:hint="cs"/>
                <w:rtl/>
                <w:lang w:bidi="fa-IR"/>
              </w:rPr>
            </w:rPrChange>
          </w:rPr>
          <w:t>ی</w:t>
        </w:r>
        <w:r w:rsidRPr="007E5D18">
          <w:rPr>
            <w:sz w:val="18"/>
            <w:szCs w:val="18"/>
            <w:rtl/>
            <w:lang w:bidi="fa-IR"/>
            <w:rPrChange w:id="1409" w:author="Microsoft account" w:date="2025-09-14T11:47:00Z">
              <w:rPr>
                <w:rtl/>
                <w:lang w:bidi="fa-IR"/>
              </w:rPr>
            </w:rPrChange>
          </w:rPr>
          <w:t xml:space="preserve"> بکنم (</w:t>
        </w:r>
        <w:r w:rsidRPr="007E5D18">
          <w:rPr>
            <w:rFonts w:hint="cs"/>
            <w:sz w:val="18"/>
            <w:szCs w:val="18"/>
            <w:rtl/>
            <w:lang w:bidi="fa-IR"/>
            <w:rPrChange w:id="1410" w:author="Microsoft account" w:date="2025-09-14T11:47:00Z">
              <w:rPr>
                <w:rFonts w:hint="cs"/>
                <w:rtl/>
                <w:lang w:bidi="fa-IR"/>
              </w:rPr>
            </w:rPrChange>
          </w:rPr>
          <w:t>ی</w:t>
        </w:r>
        <w:r w:rsidRPr="007E5D18">
          <w:rPr>
            <w:rFonts w:hint="eastAsia"/>
            <w:sz w:val="18"/>
            <w:szCs w:val="18"/>
            <w:rtl/>
            <w:lang w:bidi="fa-IR"/>
            <w:rPrChange w:id="1411" w:author="Microsoft account" w:date="2025-09-14T11:47:00Z">
              <w:rPr>
                <w:rFonts w:hint="eastAsia"/>
                <w:rtl/>
                <w:lang w:bidi="fa-IR"/>
              </w:rPr>
            </w:rPrChange>
          </w:rPr>
          <w:t>ه</w:t>
        </w:r>
        <w:r w:rsidRPr="007E5D18">
          <w:rPr>
            <w:sz w:val="18"/>
            <w:szCs w:val="18"/>
            <w:rtl/>
            <w:lang w:bidi="fa-IR"/>
            <w:rPrChange w:id="1412" w:author="Microsoft account" w:date="2025-09-14T11:47:00Z">
              <w:rPr>
                <w:rtl/>
                <w:lang w:bidi="fa-IR"/>
              </w:rPr>
            </w:rPrChange>
          </w:rPr>
          <w:t xml:space="preserve"> لوپ</w:t>
        </w:r>
        <w:r w:rsidRPr="007E5D18">
          <w:rPr>
            <w:rFonts w:hint="cs"/>
            <w:sz w:val="18"/>
            <w:szCs w:val="18"/>
            <w:rtl/>
            <w:lang w:bidi="fa-IR"/>
            <w:rPrChange w:id="1413" w:author="Microsoft account" w:date="2025-09-14T11:47:00Z">
              <w:rPr>
                <w:rFonts w:hint="cs"/>
                <w:rtl/>
                <w:lang w:bidi="fa-IR"/>
              </w:rPr>
            </w:rPrChange>
          </w:rPr>
          <w:t>ی</w:t>
        </w:r>
        <w:r w:rsidRPr="007E5D18">
          <w:rPr>
            <w:sz w:val="18"/>
            <w:szCs w:val="18"/>
            <w:rtl/>
            <w:lang w:bidi="fa-IR"/>
            <w:rPrChange w:id="1414" w:author="Microsoft account" w:date="2025-09-14T11:47:00Z">
              <w:rPr>
                <w:rtl/>
                <w:lang w:bidi="fa-IR"/>
              </w:rPr>
            </w:rPrChange>
          </w:rPr>
          <w:t xml:space="preserve"> درست کنم مثل ا</w:t>
        </w:r>
        <w:r w:rsidRPr="007E5D18">
          <w:rPr>
            <w:rFonts w:hint="cs"/>
            <w:sz w:val="18"/>
            <w:szCs w:val="18"/>
            <w:rtl/>
            <w:lang w:bidi="fa-IR"/>
            <w:rPrChange w:id="1415" w:author="Microsoft account" w:date="2025-09-14T11:47:00Z">
              <w:rPr>
                <w:rFonts w:hint="cs"/>
                <w:rtl/>
                <w:lang w:bidi="fa-IR"/>
              </w:rPr>
            </w:rPrChange>
          </w:rPr>
          <w:t>ی</w:t>
        </w:r>
        <w:r w:rsidRPr="007E5D18">
          <w:rPr>
            <w:rFonts w:hint="eastAsia"/>
            <w:sz w:val="18"/>
            <w:szCs w:val="18"/>
            <w:rtl/>
            <w:lang w:bidi="fa-IR"/>
            <w:rPrChange w:id="1416" w:author="Microsoft account" w:date="2025-09-14T11:47:00Z">
              <w:rPr>
                <w:rFonts w:hint="eastAsia"/>
                <w:rtl/>
                <w:lang w:bidi="fa-IR"/>
              </w:rPr>
            </w:rPrChange>
          </w:rPr>
          <w:t>ن</w:t>
        </w:r>
        <w:r w:rsidRPr="007E5D18">
          <w:rPr>
            <w:sz w:val="18"/>
            <w:szCs w:val="18"/>
            <w:rtl/>
            <w:lang w:bidi="fa-IR"/>
            <w:rPrChange w:id="1417" w:author="Microsoft account" w:date="2025-09-14T11:47:00Z">
              <w:rPr>
                <w:rtl/>
                <w:lang w:bidi="fa-IR"/>
              </w:rPr>
            </w:rPrChange>
          </w:rPr>
          <w:t xml:space="preserve"> که خارج از خط اصل</w:t>
        </w:r>
        <w:r w:rsidRPr="007E5D18">
          <w:rPr>
            <w:rFonts w:hint="cs"/>
            <w:sz w:val="18"/>
            <w:szCs w:val="18"/>
            <w:rtl/>
            <w:lang w:bidi="fa-IR"/>
            <w:rPrChange w:id="1418" w:author="Microsoft account" w:date="2025-09-14T11:47:00Z">
              <w:rPr>
                <w:rFonts w:hint="cs"/>
                <w:rtl/>
                <w:lang w:bidi="fa-IR"/>
              </w:rPr>
            </w:rPrChange>
          </w:rPr>
          <w:t>ی</w:t>
        </w:r>
        <w:r w:rsidRPr="007E5D18">
          <w:rPr>
            <w:sz w:val="18"/>
            <w:szCs w:val="18"/>
            <w:rtl/>
            <w:lang w:bidi="fa-IR"/>
            <w:rPrChange w:id="1419" w:author="Microsoft account" w:date="2025-09-14T11:47:00Z">
              <w:rPr>
                <w:rtl/>
                <w:lang w:bidi="fa-IR"/>
              </w:rPr>
            </w:rPrChange>
          </w:rPr>
          <w:t xml:space="preserve"> برنامه در زمان ها</w:t>
        </w:r>
        <w:r w:rsidRPr="007E5D18">
          <w:rPr>
            <w:rFonts w:hint="cs"/>
            <w:sz w:val="18"/>
            <w:szCs w:val="18"/>
            <w:rtl/>
            <w:lang w:bidi="fa-IR"/>
            <w:rPrChange w:id="1420" w:author="Microsoft account" w:date="2025-09-14T11:47:00Z">
              <w:rPr>
                <w:rFonts w:hint="cs"/>
                <w:rtl/>
                <w:lang w:bidi="fa-IR"/>
              </w:rPr>
            </w:rPrChange>
          </w:rPr>
          <w:t>ی</w:t>
        </w:r>
        <w:r w:rsidRPr="007E5D18">
          <w:rPr>
            <w:sz w:val="18"/>
            <w:szCs w:val="18"/>
            <w:rtl/>
            <w:lang w:bidi="fa-IR"/>
            <w:rPrChange w:id="1421" w:author="Microsoft account" w:date="2025-09-14T11:47:00Z">
              <w:rPr>
                <w:rtl/>
                <w:lang w:bidi="fa-IR"/>
              </w:rPr>
            </w:rPrChange>
          </w:rPr>
          <w:t xml:space="preserve"> مشخص</w:t>
        </w:r>
        <w:r w:rsidRPr="007E5D18">
          <w:rPr>
            <w:rFonts w:hint="cs"/>
            <w:sz w:val="18"/>
            <w:szCs w:val="18"/>
            <w:rtl/>
            <w:lang w:bidi="fa-IR"/>
            <w:rPrChange w:id="1422" w:author="Microsoft account" w:date="2025-09-14T11:47:00Z">
              <w:rPr>
                <w:rFonts w:hint="cs"/>
                <w:rtl/>
                <w:lang w:bidi="fa-IR"/>
              </w:rPr>
            </w:rPrChange>
          </w:rPr>
          <w:t>ی</w:t>
        </w:r>
        <w:r w:rsidRPr="007E5D18">
          <w:rPr>
            <w:sz w:val="18"/>
            <w:szCs w:val="18"/>
            <w:rtl/>
            <w:lang w:bidi="fa-IR"/>
            <w:rPrChange w:id="1423" w:author="Microsoft account" w:date="2025-09-14T11:47:00Z">
              <w:rPr>
                <w:rtl/>
                <w:lang w:bidi="fa-IR"/>
              </w:rPr>
            </w:rPrChange>
          </w:rPr>
          <w:t xml:space="preserve"> </w:t>
        </w:r>
        <w:r w:rsidRPr="007E5D18">
          <w:rPr>
            <w:rFonts w:hint="cs"/>
            <w:sz w:val="18"/>
            <w:szCs w:val="18"/>
            <w:rtl/>
            <w:lang w:bidi="fa-IR"/>
            <w:rPrChange w:id="1424" w:author="Microsoft account" w:date="2025-09-14T11:47:00Z">
              <w:rPr>
                <w:rFonts w:hint="cs"/>
                <w:rtl/>
                <w:lang w:bidi="fa-IR"/>
              </w:rPr>
            </w:rPrChange>
          </w:rPr>
          <w:t>ی</w:t>
        </w:r>
        <w:r w:rsidRPr="007E5D18">
          <w:rPr>
            <w:rFonts w:hint="eastAsia"/>
            <w:sz w:val="18"/>
            <w:szCs w:val="18"/>
            <w:rtl/>
            <w:lang w:bidi="fa-IR"/>
            <w:rPrChange w:id="1425" w:author="Microsoft account" w:date="2025-09-14T11:47:00Z">
              <w:rPr>
                <w:rFonts w:hint="eastAsia"/>
                <w:rtl/>
                <w:lang w:bidi="fa-IR"/>
              </w:rPr>
            </w:rPrChange>
          </w:rPr>
          <w:t>ا</w:t>
        </w:r>
        <w:r w:rsidRPr="007E5D18">
          <w:rPr>
            <w:sz w:val="18"/>
            <w:szCs w:val="18"/>
            <w:rtl/>
            <w:lang w:bidi="fa-IR"/>
            <w:rPrChange w:id="1426" w:author="Microsoft account" w:date="2025-09-14T11:47:00Z">
              <w:rPr>
                <w:rtl/>
                <w:lang w:bidi="fa-IR"/>
              </w:rPr>
            </w:rPrChange>
          </w:rPr>
          <w:t xml:space="preserve"> شا</w:t>
        </w:r>
        <w:r w:rsidRPr="007E5D18">
          <w:rPr>
            <w:rFonts w:hint="cs"/>
            <w:sz w:val="18"/>
            <w:szCs w:val="18"/>
            <w:rtl/>
            <w:lang w:bidi="fa-IR"/>
            <w:rPrChange w:id="1427" w:author="Microsoft account" w:date="2025-09-14T11:47:00Z">
              <w:rPr>
                <w:rFonts w:hint="cs"/>
                <w:rtl/>
                <w:lang w:bidi="fa-IR"/>
              </w:rPr>
            </w:rPrChange>
          </w:rPr>
          <w:t>ی</w:t>
        </w:r>
        <w:r w:rsidRPr="007E5D18">
          <w:rPr>
            <w:rFonts w:hint="eastAsia"/>
            <w:sz w:val="18"/>
            <w:szCs w:val="18"/>
            <w:rtl/>
            <w:lang w:bidi="fa-IR"/>
            <w:rPrChange w:id="1428" w:author="Microsoft account" w:date="2025-09-14T11:47:00Z">
              <w:rPr>
                <w:rFonts w:hint="eastAsia"/>
                <w:rtl/>
                <w:lang w:bidi="fa-IR"/>
              </w:rPr>
            </w:rPrChange>
          </w:rPr>
          <w:t>د</w:t>
        </w:r>
        <w:r w:rsidRPr="007E5D18">
          <w:rPr>
            <w:sz w:val="18"/>
            <w:szCs w:val="18"/>
            <w:rtl/>
            <w:lang w:bidi="fa-IR"/>
            <w:rPrChange w:id="1429" w:author="Microsoft account" w:date="2025-09-14T11:47:00Z">
              <w:rPr>
                <w:rtl/>
                <w:lang w:bidi="fa-IR"/>
              </w:rPr>
            </w:rPrChange>
          </w:rPr>
          <w:t xml:space="preserve"> با شرط ها</w:t>
        </w:r>
        <w:r w:rsidRPr="007E5D18">
          <w:rPr>
            <w:rFonts w:hint="cs"/>
            <w:sz w:val="18"/>
            <w:szCs w:val="18"/>
            <w:rtl/>
            <w:lang w:bidi="fa-IR"/>
            <w:rPrChange w:id="1430" w:author="Microsoft account" w:date="2025-09-14T11:47:00Z">
              <w:rPr>
                <w:rFonts w:hint="cs"/>
                <w:rtl/>
                <w:lang w:bidi="fa-IR"/>
              </w:rPr>
            </w:rPrChange>
          </w:rPr>
          <w:t>ی</w:t>
        </w:r>
        <w:r w:rsidRPr="007E5D18">
          <w:rPr>
            <w:sz w:val="18"/>
            <w:szCs w:val="18"/>
            <w:rtl/>
            <w:lang w:bidi="fa-IR"/>
            <w:rPrChange w:id="1431" w:author="Microsoft account" w:date="2025-09-14T11:47:00Z">
              <w:rPr>
                <w:rtl/>
                <w:lang w:bidi="fa-IR"/>
              </w:rPr>
            </w:rPrChange>
          </w:rPr>
          <w:t xml:space="preserve"> مشخص</w:t>
        </w:r>
        <w:r w:rsidRPr="007E5D18">
          <w:rPr>
            <w:rFonts w:hint="cs"/>
            <w:sz w:val="18"/>
            <w:szCs w:val="18"/>
            <w:rtl/>
            <w:lang w:bidi="fa-IR"/>
            <w:rPrChange w:id="1432" w:author="Microsoft account" w:date="2025-09-14T11:47:00Z">
              <w:rPr>
                <w:rFonts w:hint="cs"/>
                <w:rtl/>
                <w:lang w:bidi="fa-IR"/>
              </w:rPr>
            </w:rPrChange>
          </w:rPr>
          <w:t>ی</w:t>
        </w:r>
        <w:r w:rsidRPr="007E5D18">
          <w:rPr>
            <w:sz w:val="18"/>
            <w:szCs w:val="18"/>
            <w:rtl/>
            <w:lang w:bidi="fa-IR"/>
            <w:rPrChange w:id="1433" w:author="Microsoft account" w:date="2025-09-14T11:47:00Z">
              <w:rPr>
                <w:rtl/>
                <w:lang w:bidi="fa-IR"/>
              </w:rPr>
            </w:rPrChange>
          </w:rPr>
          <w:t xml:space="preserve"> کار کنه) چطور با</w:t>
        </w:r>
        <w:r w:rsidRPr="007E5D18">
          <w:rPr>
            <w:rFonts w:hint="cs"/>
            <w:sz w:val="18"/>
            <w:szCs w:val="18"/>
            <w:rtl/>
            <w:lang w:bidi="fa-IR"/>
            <w:rPrChange w:id="1434" w:author="Microsoft account" w:date="2025-09-14T11:47:00Z">
              <w:rPr>
                <w:rFonts w:hint="cs"/>
                <w:rtl/>
                <w:lang w:bidi="fa-IR"/>
              </w:rPr>
            </w:rPrChange>
          </w:rPr>
          <w:t>ی</w:t>
        </w:r>
        <w:r w:rsidRPr="007E5D18">
          <w:rPr>
            <w:rFonts w:hint="eastAsia"/>
            <w:sz w:val="18"/>
            <w:szCs w:val="18"/>
            <w:rtl/>
            <w:lang w:bidi="fa-IR"/>
            <w:rPrChange w:id="1435" w:author="Microsoft account" w:date="2025-09-14T11:47:00Z">
              <w:rPr>
                <w:rFonts w:hint="eastAsia"/>
                <w:rtl/>
                <w:lang w:bidi="fa-IR"/>
              </w:rPr>
            </w:rPrChange>
          </w:rPr>
          <w:t>د</w:t>
        </w:r>
        <w:r w:rsidRPr="007E5D18">
          <w:rPr>
            <w:sz w:val="18"/>
            <w:szCs w:val="18"/>
            <w:rtl/>
            <w:lang w:bidi="fa-IR"/>
            <w:rPrChange w:id="1436"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1437" w:author="Microsoft account" w:date="2025-09-14T11:45:00Z"/>
          <w:sz w:val="18"/>
          <w:szCs w:val="18"/>
          <w:rtl/>
          <w:lang w:bidi="fa-IR"/>
          <w:rPrChange w:id="1438" w:author="Microsoft account" w:date="2025-09-14T11:47:00Z">
            <w:rPr>
              <w:ins w:id="1439" w:author="Microsoft account" w:date="2025-09-14T11:45:00Z"/>
              <w:rtl/>
              <w:lang w:bidi="fa-IR"/>
            </w:rPr>
          </w:rPrChange>
        </w:rPr>
        <w:pPrChange w:id="1440" w:author="Microsoft account" w:date="2025-09-14T11:45:00Z">
          <w:pPr>
            <w:spacing w:after="0" w:line="276" w:lineRule="auto"/>
            <w:jc w:val="both"/>
          </w:pPr>
        </w:pPrChange>
      </w:pPr>
      <w:ins w:id="1441" w:author="Microsoft account" w:date="2025-09-14T11:45:00Z">
        <w:r w:rsidRPr="007E5D18">
          <w:rPr>
            <w:sz w:val="18"/>
            <w:szCs w:val="18"/>
            <w:rtl/>
            <w:lang w:bidi="fa-IR"/>
            <w:rPrChange w:id="1442" w:author="Microsoft account" w:date="2025-09-14T11:47:00Z">
              <w:rPr>
                <w:rtl/>
                <w:lang w:bidi="fa-IR"/>
              </w:rPr>
            </w:rPrChange>
          </w:rPr>
          <w:tab/>
        </w:r>
        <w:r w:rsidRPr="007E5D18">
          <w:rPr>
            <w:sz w:val="18"/>
            <w:szCs w:val="18"/>
            <w:lang w:bidi="fa-IR"/>
            <w:rPrChange w:id="1443" w:author="Microsoft account" w:date="2025-09-14T11:47:00Z">
              <w:rPr>
                <w:lang w:bidi="fa-IR"/>
              </w:rPr>
            </w:rPrChange>
          </w:rPr>
          <w:t>GPT</w:t>
        </w:r>
        <w:r w:rsidRPr="007E5D18">
          <w:rPr>
            <w:sz w:val="18"/>
            <w:szCs w:val="18"/>
            <w:rtl/>
            <w:lang w:bidi="fa-IR"/>
            <w:rPrChange w:id="1444"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445" w:author="Microsoft account" w:date="2025-09-14T11:46:00Z"/>
          <w:sz w:val="18"/>
          <w:szCs w:val="18"/>
          <w:rtl/>
          <w:lang w:bidi="fa-IR"/>
          <w:rPrChange w:id="1446" w:author="Microsoft account" w:date="2025-09-14T11:47:00Z">
            <w:rPr>
              <w:ins w:id="1447" w:author="Microsoft account" w:date="2025-09-14T11:46:00Z"/>
              <w:rtl/>
              <w:lang w:bidi="fa-IR"/>
            </w:rPr>
          </w:rPrChange>
        </w:rPr>
        <w:pPrChange w:id="1448" w:author="Microsoft account" w:date="2025-09-14T11:46:00Z">
          <w:pPr>
            <w:spacing w:after="0" w:line="276" w:lineRule="auto"/>
            <w:jc w:val="both"/>
          </w:pPr>
        </w:pPrChange>
      </w:pPr>
      <w:ins w:id="1449" w:author="Microsoft account" w:date="2025-09-14T11:45:00Z">
        <w:r w:rsidRPr="007E5D18">
          <w:rPr>
            <w:sz w:val="18"/>
            <w:szCs w:val="18"/>
            <w:rtl/>
            <w:lang w:bidi="fa-IR"/>
            <w:rPrChange w:id="1450" w:author="Microsoft account" w:date="2025-09-14T11:47:00Z">
              <w:rPr>
                <w:rtl/>
                <w:lang w:bidi="fa-IR"/>
              </w:rPr>
            </w:rPrChange>
          </w:rPr>
          <w:tab/>
        </w:r>
      </w:ins>
      <w:ins w:id="1451" w:author="Microsoft account" w:date="2025-09-14T11:46:00Z">
        <w:r w:rsidR="007E5D18" w:rsidRPr="007E5D18">
          <w:rPr>
            <w:sz w:val="18"/>
            <w:szCs w:val="18"/>
            <w:rtl/>
            <w:lang w:bidi="fa-IR"/>
            <w:rPrChange w:id="1452" w:author="Microsoft account" w:date="2025-09-14T11:47:00Z">
              <w:rPr>
                <w:rtl/>
                <w:lang w:bidi="fa-IR"/>
              </w:rPr>
            </w:rPrChange>
          </w:rPr>
          <w:tab/>
        </w:r>
      </w:ins>
      <w:ins w:id="1453" w:author="Microsoft account" w:date="2025-09-14T11:45:00Z">
        <w:r w:rsidRPr="007E5D18">
          <w:rPr>
            <w:sz w:val="18"/>
            <w:szCs w:val="18"/>
            <w:rtl/>
            <w:lang w:bidi="fa-IR"/>
            <w:rPrChange w:id="1454" w:author="Microsoft account" w:date="2025-09-14T11:47:00Z">
              <w:rPr>
                <w:rtl/>
                <w:lang w:bidi="fa-IR"/>
              </w:rPr>
            </w:rPrChange>
          </w:rPr>
          <w:tab/>
        </w:r>
      </w:ins>
      <w:ins w:id="1455" w:author="Microsoft account" w:date="2025-09-14T11:46:00Z">
        <w:r w:rsidR="007E5D18" w:rsidRPr="007E5D18">
          <w:rPr>
            <w:noProof/>
            <w:sz w:val="18"/>
            <w:szCs w:val="18"/>
            <w:rtl/>
            <w:rPrChange w:id="1456"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457" w:author="Microsoft account" w:date="2025-10-09T08:59:00Z"/>
          <w:sz w:val="18"/>
          <w:szCs w:val="18"/>
          <w:lang w:bidi="fa-IR"/>
        </w:rPr>
        <w:pPrChange w:id="1458" w:author="Microsoft account" w:date="2025-09-14T11:46:00Z">
          <w:pPr>
            <w:spacing w:after="0" w:line="276" w:lineRule="auto"/>
            <w:jc w:val="both"/>
          </w:pPr>
        </w:pPrChange>
      </w:pPr>
      <w:ins w:id="1459" w:author="Microsoft account" w:date="2025-09-14T11:47:00Z">
        <w:r w:rsidRPr="007E5D18">
          <w:rPr>
            <w:noProof/>
            <w:sz w:val="18"/>
            <w:szCs w:val="18"/>
            <w:rtl/>
            <w:rPrChange w:id="1460"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461" w:author="Microsoft account" w:date="2025-09-14T11:47:00Z"/>
          <w:sz w:val="18"/>
          <w:szCs w:val="18"/>
          <w:rtl/>
          <w:lang w:bidi="fa-IR"/>
          <w:rPrChange w:id="1462" w:author="Microsoft account" w:date="2025-09-14T11:47:00Z">
            <w:rPr>
              <w:ins w:id="1463" w:author="Microsoft account" w:date="2025-09-14T11:47:00Z"/>
              <w:rtl/>
              <w:lang w:bidi="fa-IR"/>
            </w:rPr>
          </w:rPrChange>
        </w:rPr>
        <w:pPrChange w:id="1464" w:author="Microsoft account" w:date="2025-10-09T08:59:00Z">
          <w:pPr>
            <w:spacing w:after="0" w:line="276" w:lineRule="auto"/>
            <w:jc w:val="both"/>
          </w:pPr>
        </w:pPrChange>
      </w:pPr>
      <w:ins w:id="1465"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466" w:author="Microsoft account" w:date="2025-09-14T11:48:00Z"/>
          <w:rtl/>
          <w:lang w:bidi="fa-IR"/>
        </w:rPr>
        <w:pPrChange w:id="1467" w:author="Microsoft account" w:date="2025-09-14T11:47:00Z">
          <w:pPr>
            <w:spacing w:after="0" w:line="276" w:lineRule="auto"/>
            <w:jc w:val="both"/>
          </w:pPr>
        </w:pPrChange>
      </w:pPr>
      <w:ins w:id="1468" w:author="Microsoft account" w:date="2025-09-14T11:47:00Z">
        <w:r w:rsidRPr="007E5D18">
          <w:rPr>
            <w:noProof/>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rPr>
          <w:ins w:id="1470" w:author="Microsoft account" w:date="2025-09-14T11:49:00Z"/>
          <w:sz w:val="18"/>
          <w:szCs w:val="18"/>
          <w:rtl/>
          <w:lang w:bidi="fa-IR"/>
          <w:rPrChange w:id="1471" w:author="Microsoft account" w:date="2025-09-14T11:49:00Z">
            <w:rPr>
              <w:ins w:id="1472" w:author="Microsoft account" w:date="2025-09-14T11:49:00Z"/>
              <w:rtl/>
              <w:lang w:bidi="fa-IR"/>
            </w:rPr>
          </w:rPrChange>
        </w:rPr>
        <w:pPrChange w:id="1473" w:author="Microsoft account" w:date="2025-09-14T11:49:00Z">
          <w:pPr>
            <w:spacing w:after="0" w:line="276" w:lineRule="auto"/>
            <w:ind w:left="1440"/>
          </w:pPr>
        </w:pPrChange>
      </w:pPr>
      <w:ins w:id="1474" w:author="Microsoft account" w:date="2025-09-14T11:49:00Z">
        <w:r w:rsidRPr="007E5D18">
          <w:rPr>
            <w:sz w:val="18"/>
            <w:szCs w:val="18"/>
            <w:rtl/>
            <w:lang w:bidi="fa-IR"/>
            <w:rPrChange w:id="1475" w:author="Microsoft account" w:date="2025-09-14T11:49:00Z">
              <w:rPr>
                <w:rtl/>
                <w:lang w:bidi="fa-IR"/>
              </w:rPr>
            </w:rPrChange>
          </w:rPr>
          <w:t>چ</w:t>
        </w:r>
        <w:r w:rsidRPr="007E5D18">
          <w:rPr>
            <w:rFonts w:hint="cs"/>
            <w:sz w:val="18"/>
            <w:szCs w:val="18"/>
            <w:rtl/>
            <w:lang w:bidi="fa-IR"/>
            <w:rPrChange w:id="1476" w:author="Microsoft account" w:date="2025-09-14T11:49:00Z">
              <w:rPr>
                <w:rFonts w:hint="cs"/>
                <w:rtl/>
                <w:lang w:bidi="fa-IR"/>
              </w:rPr>
            </w:rPrChange>
          </w:rPr>
          <w:t>ی</w:t>
        </w:r>
        <w:r w:rsidRPr="007E5D18">
          <w:rPr>
            <w:rFonts w:hint="eastAsia"/>
            <w:sz w:val="18"/>
            <w:szCs w:val="18"/>
            <w:rtl/>
            <w:lang w:bidi="fa-IR"/>
            <w:rPrChange w:id="1477" w:author="Microsoft account" w:date="2025-09-14T11:49:00Z">
              <w:rPr>
                <w:rFonts w:hint="eastAsia"/>
                <w:rtl/>
                <w:lang w:bidi="fa-IR"/>
              </w:rPr>
            </w:rPrChange>
          </w:rPr>
          <w:t>ز</w:t>
        </w:r>
        <w:r w:rsidRPr="007E5D18">
          <w:rPr>
            <w:rFonts w:hint="cs"/>
            <w:sz w:val="18"/>
            <w:szCs w:val="18"/>
            <w:rtl/>
            <w:lang w:bidi="fa-IR"/>
            <w:rPrChange w:id="1478" w:author="Microsoft account" w:date="2025-09-14T11:49:00Z">
              <w:rPr>
                <w:rFonts w:hint="cs"/>
                <w:rtl/>
                <w:lang w:bidi="fa-IR"/>
              </w:rPr>
            </w:rPrChange>
          </w:rPr>
          <w:t>ی</w:t>
        </w:r>
        <w:r w:rsidRPr="007E5D18">
          <w:rPr>
            <w:sz w:val="18"/>
            <w:szCs w:val="18"/>
            <w:rtl/>
            <w:lang w:bidi="fa-IR"/>
            <w:rPrChange w:id="1479" w:author="Microsoft account" w:date="2025-09-14T11:49:00Z">
              <w:rPr>
                <w:rtl/>
                <w:lang w:bidi="fa-IR"/>
              </w:rPr>
            </w:rPrChange>
          </w:rPr>
          <w:t xml:space="preserve"> </w:t>
        </w:r>
        <w:r w:rsidRPr="007E5D18">
          <w:rPr>
            <w:rFonts w:hint="eastAsia"/>
            <w:sz w:val="18"/>
            <w:szCs w:val="18"/>
            <w:rtl/>
            <w:lang w:bidi="fa-IR"/>
            <w:rPrChange w:id="1480" w:author="Microsoft account" w:date="2025-09-14T11:49:00Z">
              <w:rPr>
                <w:rFonts w:hint="eastAsia"/>
                <w:rtl/>
                <w:lang w:bidi="fa-IR"/>
              </w:rPr>
            </w:rPrChange>
          </w:rPr>
          <w:t>مثل</w:t>
        </w:r>
        <w:r w:rsidRPr="007E5D18">
          <w:rPr>
            <w:sz w:val="18"/>
            <w:szCs w:val="18"/>
            <w:lang w:bidi="fa-IR"/>
            <w:rPrChange w:id="1481" w:author="Microsoft account" w:date="2025-09-14T11:49:00Z">
              <w:rPr>
                <w:lang w:bidi="fa-IR"/>
              </w:rPr>
            </w:rPrChange>
          </w:rPr>
          <w:t xml:space="preserve"> ontimer </w:t>
        </w:r>
        <w:r w:rsidRPr="007E5D18">
          <w:rPr>
            <w:sz w:val="18"/>
            <w:szCs w:val="18"/>
            <w:rtl/>
            <w:lang w:bidi="fa-IR"/>
            <w:rPrChange w:id="1482" w:author="Microsoft account" w:date="2025-09-14T11:49:00Z">
              <w:rPr>
                <w:rtl/>
                <w:lang w:bidi="fa-IR"/>
              </w:rPr>
            </w:rPrChange>
          </w:rPr>
          <w:t xml:space="preserve">در اصل </w:t>
        </w:r>
        <w:r w:rsidRPr="007E5D18">
          <w:rPr>
            <w:rFonts w:hint="cs"/>
            <w:sz w:val="18"/>
            <w:szCs w:val="18"/>
            <w:rtl/>
            <w:lang w:bidi="fa-IR"/>
            <w:rPrChange w:id="1483" w:author="Microsoft account" w:date="2025-09-14T11:49:00Z">
              <w:rPr>
                <w:rFonts w:hint="cs"/>
                <w:rtl/>
                <w:lang w:bidi="fa-IR"/>
              </w:rPr>
            </w:rPrChange>
          </w:rPr>
          <w:t>ی</w:t>
        </w:r>
        <w:r w:rsidRPr="007E5D18">
          <w:rPr>
            <w:rFonts w:hint="eastAsia"/>
            <w:sz w:val="18"/>
            <w:szCs w:val="18"/>
            <w:rtl/>
            <w:lang w:bidi="fa-IR"/>
            <w:rPrChange w:id="1484" w:author="Microsoft account" w:date="2025-09-14T11:49:00Z">
              <w:rPr>
                <w:rFonts w:hint="eastAsia"/>
                <w:rtl/>
                <w:lang w:bidi="fa-IR"/>
              </w:rPr>
            </w:rPrChange>
          </w:rPr>
          <w:t>ه</w:t>
        </w:r>
        <w:r w:rsidRPr="007E5D18">
          <w:rPr>
            <w:sz w:val="18"/>
            <w:szCs w:val="18"/>
            <w:lang w:bidi="fa-IR"/>
            <w:rPrChange w:id="1485" w:author="Microsoft account" w:date="2025-09-14T11:49:00Z">
              <w:rPr>
                <w:lang w:bidi="fa-IR"/>
              </w:rPr>
            </w:rPrChange>
          </w:rPr>
          <w:t xml:space="preserve"> callback </w:t>
        </w:r>
        <w:r w:rsidRPr="007E5D18">
          <w:rPr>
            <w:sz w:val="18"/>
            <w:szCs w:val="18"/>
            <w:rtl/>
            <w:lang w:bidi="fa-IR"/>
            <w:rPrChange w:id="1486" w:author="Microsoft account" w:date="2025-09-14T11:49:00Z">
              <w:rPr>
                <w:rtl/>
                <w:lang w:bidi="fa-IR"/>
              </w:rPr>
            </w:rPrChange>
          </w:rPr>
          <w:t>مبتن</w:t>
        </w:r>
        <w:r w:rsidRPr="007E5D18">
          <w:rPr>
            <w:rFonts w:hint="cs"/>
            <w:sz w:val="18"/>
            <w:szCs w:val="18"/>
            <w:rtl/>
            <w:lang w:bidi="fa-IR"/>
            <w:rPrChange w:id="1487" w:author="Microsoft account" w:date="2025-09-14T11:49:00Z">
              <w:rPr>
                <w:rFonts w:hint="cs"/>
                <w:rtl/>
                <w:lang w:bidi="fa-IR"/>
              </w:rPr>
            </w:rPrChange>
          </w:rPr>
          <w:t>ی</w:t>
        </w:r>
        <w:r w:rsidRPr="007E5D18">
          <w:rPr>
            <w:sz w:val="18"/>
            <w:szCs w:val="18"/>
            <w:rtl/>
            <w:lang w:bidi="fa-IR"/>
            <w:rPrChange w:id="1488" w:author="Microsoft account" w:date="2025-09-14T11:49:00Z">
              <w:rPr>
                <w:rtl/>
                <w:lang w:bidi="fa-IR"/>
              </w:rPr>
            </w:rPrChange>
          </w:rPr>
          <w:t xml:space="preserve"> بر</w:t>
        </w:r>
        <w:r w:rsidRPr="007E5D18">
          <w:rPr>
            <w:sz w:val="18"/>
            <w:szCs w:val="18"/>
            <w:lang w:bidi="fa-IR"/>
            <w:rPrChange w:id="1489" w:author="Microsoft account" w:date="2025-09-14T11:49:00Z">
              <w:rPr>
                <w:lang w:bidi="fa-IR"/>
              </w:rPr>
            </w:rPrChange>
          </w:rPr>
          <w:t xml:space="preserve"> event loop</w:t>
        </w:r>
        <w:r w:rsidRPr="007E5D18">
          <w:rPr>
            <w:sz w:val="18"/>
            <w:szCs w:val="18"/>
            <w:rtl/>
            <w:lang w:bidi="fa-IR"/>
            <w:rPrChange w:id="1490" w:author="Microsoft account" w:date="2025-09-14T11:49:00Z">
              <w:rPr>
                <w:rtl/>
                <w:lang w:bidi="fa-IR"/>
              </w:rPr>
            </w:rPrChange>
          </w:rPr>
          <w:t>ه</w:t>
        </w:r>
        <w:r w:rsidRPr="007E5D18">
          <w:rPr>
            <w:sz w:val="18"/>
            <w:szCs w:val="18"/>
            <w:lang w:bidi="fa-IR"/>
            <w:rPrChange w:id="149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492" w:author="Microsoft account" w:date="2025-09-14T11:48:00Z"/>
          <w:sz w:val="18"/>
          <w:szCs w:val="18"/>
          <w:rtl/>
          <w:lang w:bidi="fa-IR"/>
          <w:rPrChange w:id="1493" w:author="Microsoft account" w:date="2025-09-14T11:49:00Z">
            <w:rPr>
              <w:ins w:id="1494" w:author="Microsoft account" w:date="2025-09-14T11:48:00Z"/>
              <w:rtl/>
              <w:lang w:bidi="fa-IR"/>
            </w:rPr>
          </w:rPrChange>
        </w:rPr>
        <w:pPrChange w:id="1495" w:author="Microsoft account" w:date="2025-09-14T11:49:00Z">
          <w:pPr>
            <w:spacing w:after="0" w:line="276" w:lineRule="auto"/>
            <w:jc w:val="both"/>
          </w:pPr>
        </w:pPrChange>
      </w:pPr>
      <w:ins w:id="1496" w:author="Microsoft account" w:date="2025-09-14T11:49:00Z">
        <w:r w:rsidRPr="007E5D18">
          <w:rPr>
            <w:sz w:val="18"/>
            <w:szCs w:val="18"/>
            <w:rtl/>
            <w:lang w:bidi="fa-IR"/>
            <w:rPrChange w:id="1497" w:author="Microsoft account" w:date="2025-09-14T11:49:00Z">
              <w:rPr>
                <w:rtl/>
                <w:lang w:bidi="fa-IR"/>
              </w:rPr>
            </w:rPrChange>
          </w:rPr>
          <w:t xml:space="preserve">خارج از </w:t>
        </w:r>
        <w:r w:rsidRPr="007E5D18">
          <w:rPr>
            <w:sz w:val="18"/>
            <w:szCs w:val="18"/>
            <w:lang w:bidi="fa-IR"/>
            <w:rPrChange w:id="1498" w:author="Microsoft account" w:date="2025-09-14T11:49:00Z">
              <w:rPr>
                <w:lang w:bidi="fa-IR"/>
              </w:rPr>
            </w:rPrChange>
          </w:rPr>
          <w:t>turtle</w:t>
        </w:r>
        <w:r w:rsidRPr="007E5D18">
          <w:rPr>
            <w:sz w:val="18"/>
            <w:szCs w:val="18"/>
            <w:rtl/>
            <w:lang w:bidi="fa-IR"/>
            <w:rPrChange w:id="1499" w:author="Microsoft account" w:date="2025-09-14T11:49:00Z">
              <w:rPr>
                <w:rtl/>
                <w:lang w:bidi="fa-IR"/>
              </w:rPr>
            </w:rPrChange>
          </w:rPr>
          <w:t xml:space="preserve"> → م</w:t>
        </w:r>
        <w:r w:rsidRPr="007E5D18">
          <w:rPr>
            <w:rFonts w:hint="cs"/>
            <w:sz w:val="18"/>
            <w:szCs w:val="18"/>
            <w:rtl/>
            <w:lang w:bidi="fa-IR"/>
            <w:rPrChange w:id="1500" w:author="Microsoft account" w:date="2025-09-14T11:49:00Z">
              <w:rPr>
                <w:rFonts w:hint="cs"/>
                <w:rtl/>
                <w:lang w:bidi="fa-IR"/>
              </w:rPr>
            </w:rPrChange>
          </w:rPr>
          <w:t>ی‌</w:t>
        </w:r>
        <w:r w:rsidRPr="007E5D18">
          <w:rPr>
            <w:rFonts w:hint="eastAsia"/>
            <w:sz w:val="18"/>
            <w:szCs w:val="18"/>
            <w:rtl/>
            <w:lang w:bidi="fa-IR"/>
            <w:rPrChange w:id="1501" w:author="Microsoft account" w:date="2025-09-14T11:49:00Z">
              <w:rPr>
                <w:rFonts w:hint="eastAsia"/>
                <w:rtl/>
                <w:lang w:bidi="fa-IR"/>
              </w:rPr>
            </w:rPrChange>
          </w:rPr>
          <w:t>تون</w:t>
        </w:r>
        <w:r w:rsidRPr="007E5D18">
          <w:rPr>
            <w:rFonts w:hint="cs"/>
            <w:sz w:val="18"/>
            <w:szCs w:val="18"/>
            <w:rtl/>
            <w:lang w:bidi="fa-IR"/>
            <w:rPrChange w:id="1502" w:author="Microsoft account" w:date="2025-09-14T11:49:00Z">
              <w:rPr>
                <w:rFonts w:hint="cs"/>
                <w:rtl/>
                <w:lang w:bidi="fa-IR"/>
              </w:rPr>
            </w:rPrChange>
          </w:rPr>
          <w:t>ی</w:t>
        </w:r>
        <w:r w:rsidRPr="007E5D18">
          <w:rPr>
            <w:sz w:val="18"/>
            <w:szCs w:val="18"/>
            <w:rtl/>
            <w:lang w:bidi="fa-IR"/>
            <w:rPrChange w:id="1503" w:author="Microsoft account" w:date="2025-09-14T11:49:00Z">
              <w:rPr>
                <w:rtl/>
                <w:lang w:bidi="fa-IR"/>
              </w:rPr>
            </w:rPrChange>
          </w:rPr>
          <w:t xml:space="preserve"> از </w:t>
        </w:r>
        <w:r w:rsidRPr="007E5D18">
          <w:rPr>
            <w:sz w:val="18"/>
            <w:szCs w:val="18"/>
            <w:lang w:bidi="fa-IR"/>
            <w:rPrChange w:id="1504" w:author="Microsoft account" w:date="2025-09-14T11:49:00Z">
              <w:rPr>
                <w:lang w:bidi="fa-IR"/>
              </w:rPr>
            </w:rPrChange>
          </w:rPr>
          <w:t>threading.Timer</w:t>
        </w:r>
        <w:r w:rsidRPr="007E5D18">
          <w:rPr>
            <w:sz w:val="18"/>
            <w:szCs w:val="18"/>
            <w:rtl/>
            <w:lang w:bidi="fa-IR"/>
            <w:rPrChange w:id="1505" w:author="Microsoft account" w:date="2025-09-14T11:49:00Z">
              <w:rPr>
                <w:rtl/>
                <w:lang w:bidi="fa-IR"/>
              </w:rPr>
            </w:rPrChange>
          </w:rPr>
          <w:t xml:space="preserve"> </w:t>
        </w:r>
        <w:r w:rsidRPr="007E5D18">
          <w:rPr>
            <w:rFonts w:hint="cs"/>
            <w:sz w:val="18"/>
            <w:szCs w:val="18"/>
            <w:rtl/>
            <w:lang w:bidi="fa-IR"/>
            <w:rPrChange w:id="1506" w:author="Microsoft account" w:date="2025-09-14T11:49:00Z">
              <w:rPr>
                <w:rFonts w:hint="cs"/>
                <w:rtl/>
                <w:lang w:bidi="fa-IR"/>
              </w:rPr>
            </w:rPrChange>
          </w:rPr>
          <w:t>ی</w:t>
        </w:r>
        <w:r w:rsidRPr="007E5D18">
          <w:rPr>
            <w:rFonts w:hint="eastAsia"/>
            <w:sz w:val="18"/>
            <w:szCs w:val="18"/>
            <w:rtl/>
            <w:lang w:bidi="fa-IR"/>
            <w:rPrChange w:id="1507" w:author="Microsoft account" w:date="2025-09-14T11:49:00Z">
              <w:rPr>
                <w:rFonts w:hint="eastAsia"/>
                <w:rtl/>
                <w:lang w:bidi="fa-IR"/>
              </w:rPr>
            </w:rPrChange>
          </w:rPr>
          <w:t>ا</w:t>
        </w:r>
        <w:r w:rsidRPr="007E5D18">
          <w:rPr>
            <w:sz w:val="18"/>
            <w:szCs w:val="18"/>
            <w:rtl/>
            <w:lang w:bidi="fa-IR"/>
            <w:rPrChange w:id="1508" w:author="Microsoft account" w:date="2025-09-14T11:49:00Z">
              <w:rPr>
                <w:rtl/>
                <w:lang w:bidi="fa-IR"/>
              </w:rPr>
            </w:rPrChange>
          </w:rPr>
          <w:t xml:space="preserve"> </w:t>
        </w:r>
        <w:r w:rsidRPr="007E5D18">
          <w:rPr>
            <w:sz w:val="18"/>
            <w:szCs w:val="18"/>
            <w:lang w:bidi="fa-IR"/>
            <w:rPrChange w:id="1509" w:author="Microsoft account" w:date="2025-09-14T11:49:00Z">
              <w:rPr>
                <w:lang w:bidi="fa-IR"/>
              </w:rPr>
            </w:rPrChange>
          </w:rPr>
          <w:t>asyncio</w:t>
        </w:r>
        <w:r w:rsidRPr="007E5D18">
          <w:rPr>
            <w:sz w:val="18"/>
            <w:szCs w:val="18"/>
            <w:rtl/>
            <w:lang w:bidi="fa-IR"/>
            <w:rPrChange w:id="1510" w:author="Microsoft account" w:date="2025-09-14T11:49:00Z">
              <w:rPr>
                <w:rtl/>
                <w:lang w:bidi="fa-IR"/>
              </w:rPr>
            </w:rPrChange>
          </w:rPr>
          <w:t xml:space="preserve"> برا</w:t>
        </w:r>
        <w:r w:rsidRPr="007E5D18">
          <w:rPr>
            <w:rFonts w:hint="cs"/>
            <w:sz w:val="18"/>
            <w:szCs w:val="18"/>
            <w:rtl/>
            <w:lang w:bidi="fa-IR"/>
            <w:rPrChange w:id="1511" w:author="Microsoft account" w:date="2025-09-14T11:49:00Z">
              <w:rPr>
                <w:rFonts w:hint="cs"/>
                <w:rtl/>
                <w:lang w:bidi="fa-IR"/>
              </w:rPr>
            </w:rPrChange>
          </w:rPr>
          <w:t>ی</w:t>
        </w:r>
        <w:r w:rsidRPr="007E5D18">
          <w:rPr>
            <w:sz w:val="18"/>
            <w:szCs w:val="18"/>
            <w:rtl/>
            <w:lang w:bidi="fa-IR"/>
            <w:rPrChange w:id="1512" w:author="Microsoft account" w:date="2025-09-14T11:49:00Z">
              <w:rPr>
                <w:rtl/>
                <w:lang w:bidi="fa-IR"/>
              </w:rPr>
            </w:rPrChange>
          </w:rPr>
          <w:t xml:space="preserve"> همون کار استفاده کن</w:t>
        </w:r>
        <w:r w:rsidRPr="007E5D18">
          <w:rPr>
            <w:rFonts w:hint="cs"/>
            <w:sz w:val="18"/>
            <w:szCs w:val="18"/>
            <w:rtl/>
            <w:lang w:bidi="fa-IR"/>
            <w:rPrChange w:id="1513" w:author="Microsoft account" w:date="2025-09-14T11:49:00Z">
              <w:rPr>
                <w:rFonts w:hint="cs"/>
                <w:rtl/>
                <w:lang w:bidi="fa-IR"/>
              </w:rPr>
            </w:rPrChange>
          </w:rPr>
          <w:t>ی</w:t>
        </w:r>
        <w:r w:rsidRPr="007E5D18">
          <w:rPr>
            <w:sz w:val="18"/>
            <w:szCs w:val="18"/>
            <w:rtl/>
            <w:lang w:bidi="fa-IR"/>
            <w:rPrChange w:id="1514" w:author="Microsoft account" w:date="2025-09-14T11:49:00Z">
              <w:rPr>
                <w:rtl/>
                <w:lang w:bidi="fa-IR"/>
              </w:rPr>
            </w:rPrChange>
          </w:rPr>
          <w:t>.</w:t>
        </w:r>
      </w:ins>
    </w:p>
    <w:p w14:paraId="2A592B6A" w14:textId="0BA98042" w:rsidR="007E5D18" w:rsidRDefault="007E5D18">
      <w:pPr>
        <w:spacing w:after="0" w:line="276" w:lineRule="auto"/>
        <w:ind w:left="1440"/>
        <w:jc w:val="both"/>
        <w:rPr>
          <w:ins w:id="1515" w:author="Microsoft account" w:date="2025-09-14T11:48:00Z"/>
          <w:rtl/>
          <w:lang w:bidi="fa-IR"/>
        </w:rPr>
        <w:pPrChange w:id="1516" w:author="Microsoft account" w:date="2025-09-14T11:48:00Z">
          <w:pPr>
            <w:spacing w:after="0" w:line="276" w:lineRule="auto"/>
            <w:jc w:val="both"/>
          </w:pPr>
        </w:pPrChange>
      </w:pPr>
      <w:ins w:id="1517" w:author="Microsoft account" w:date="2025-09-14T11:48:00Z">
        <w:r>
          <w:rPr>
            <w:rFonts w:hint="cs"/>
            <w:rtl/>
            <w:lang w:bidi="fa-IR"/>
          </w:rPr>
          <w:t>}</w:t>
        </w:r>
      </w:ins>
    </w:p>
    <w:p w14:paraId="6E674AB2" w14:textId="77777777" w:rsidR="007E5D18" w:rsidRDefault="007E5D18">
      <w:pPr>
        <w:spacing w:after="0" w:line="276" w:lineRule="auto"/>
        <w:jc w:val="both"/>
        <w:rPr>
          <w:ins w:id="1518" w:author="Microsoft account" w:date="2025-09-14T11:48:00Z"/>
          <w:rtl/>
          <w:lang w:bidi="fa-IR"/>
        </w:rPr>
        <w:pPrChange w:id="1519" w:author="Microsoft account" w:date="2025-09-14T11:48:00Z">
          <w:pPr>
            <w:spacing w:after="0" w:line="276" w:lineRule="auto"/>
            <w:jc w:val="both"/>
          </w:pPr>
        </w:pPrChange>
      </w:pPr>
    </w:p>
    <w:p w14:paraId="00AA258B" w14:textId="2DAA6610" w:rsidR="007E5D18" w:rsidRDefault="007E5D18">
      <w:pPr>
        <w:spacing w:after="0" w:line="276" w:lineRule="auto"/>
        <w:jc w:val="both"/>
        <w:rPr>
          <w:ins w:id="1520" w:author="Microsoft account" w:date="2025-09-14T12:06:00Z"/>
          <w:rtl/>
          <w:lang w:bidi="fa-IR"/>
        </w:rPr>
        <w:pPrChange w:id="1521" w:author="Microsoft account" w:date="2025-10-11T09:39:00Z">
          <w:pPr>
            <w:spacing w:after="0" w:line="276" w:lineRule="auto"/>
            <w:jc w:val="both"/>
          </w:pPr>
        </w:pPrChange>
      </w:pPr>
      <w:ins w:id="1522" w:author="Microsoft account" w:date="2025-09-14T11:48:00Z">
        <w:r>
          <w:rPr>
            <w:rFonts w:hint="cs"/>
            <w:rtl/>
            <w:lang w:bidi="fa-IR"/>
          </w:rPr>
          <w:t>-</w:t>
        </w:r>
      </w:ins>
      <w:ins w:id="1523" w:author="Microsoft account" w:date="2025-09-14T12:05:00Z">
        <w:r w:rsidR="00F75F66">
          <w:rPr>
            <w:rFonts w:hint="cs"/>
            <w:rtl/>
            <w:lang w:bidi="fa-IR"/>
          </w:rPr>
          <w:t xml:space="preserve">یادآوری: برای فرمت بندی زمان به کمک </w:t>
        </w:r>
      </w:ins>
      <w:ins w:id="15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525" w:author="Microsoft account" w:date="2025-10-11T09:38:00Z">
        <w:r w:rsidR="002B7A0B">
          <w:rPr>
            <w:rFonts w:hint="cs"/>
            <w:rtl/>
            <w:lang w:bidi="fa-IR"/>
          </w:rPr>
          <w:t>(</w:t>
        </w:r>
      </w:ins>
      <w:ins w:id="15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527" w:author="Microsoft account" w:date="2025-10-11T09:38:00Z">
        <w:r w:rsidR="002B7A0B">
          <w:rPr>
            <w:rFonts w:hint="cs"/>
            <w:rtl/>
            <w:lang w:bidi="fa-IR"/>
          </w:rPr>
          <w:t>)</w:t>
        </w:r>
      </w:ins>
    </w:p>
    <w:p w14:paraId="2E53A17D" w14:textId="77777777" w:rsidR="00F75F66" w:rsidRDefault="00F75F66">
      <w:pPr>
        <w:spacing w:after="0" w:line="276" w:lineRule="auto"/>
        <w:jc w:val="both"/>
        <w:rPr>
          <w:ins w:id="1528" w:author="Microsoft account" w:date="2025-09-14T12:06:00Z"/>
          <w:rtl/>
          <w:lang w:bidi="fa-IR"/>
        </w:rPr>
        <w:pPrChange w:id="1529" w:author="Microsoft account" w:date="2025-09-14T12:06:00Z">
          <w:pPr>
            <w:spacing w:after="0" w:line="276" w:lineRule="auto"/>
            <w:jc w:val="both"/>
          </w:pPr>
        </w:pPrChange>
      </w:pPr>
    </w:p>
    <w:p w14:paraId="5DB066E9" w14:textId="54CD78F0" w:rsidR="00F75F66" w:rsidRDefault="00646DAE">
      <w:pPr>
        <w:spacing w:after="0" w:line="276" w:lineRule="auto"/>
        <w:jc w:val="both"/>
        <w:rPr>
          <w:ins w:id="1530" w:author="Microsoft account" w:date="2025-09-14T10:33:00Z"/>
          <w:rtl/>
          <w:lang w:bidi="fa-IR"/>
        </w:rPr>
        <w:pPrChange w:id="1531" w:author="Microsoft account" w:date="2025-09-14T12:06:00Z">
          <w:pPr>
            <w:spacing w:after="0" w:line="276" w:lineRule="auto"/>
            <w:jc w:val="both"/>
          </w:pPr>
        </w:pPrChange>
      </w:pPr>
      <w:ins w:id="153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1533" w:author="Microsoft account" w:date="2025-09-14T10:33:00Z"/>
          <w:rtl/>
          <w:lang w:bidi="fa-IR"/>
        </w:rPr>
        <w:pPrChange w:id="1534" w:author="Microsoft account" w:date="2025-09-14T10:33:00Z">
          <w:pPr>
            <w:spacing w:after="0" w:line="276" w:lineRule="auto"/>
            <w:jc w:val="both"/>
          </w:pPr>
        </w:pPrChange>
      </w:pPr>
    </w:p>
    <w:p w14:paraId="3F18A8FD" w14:textId="3017B92B" w:rsidR="008C17E4" w:rsidRDefault="008C17E4">
      <w:pPr>
        <w:spacing w:after="0" w:line="240" w:lineRule="auto"/>
        <w:rPr>
          <w:ins w:id="1535" w:author="Microsoft account" w:date="2025-09-14T10:33:00Z"/>
          <w:rtl/>
          <w:lang w:bidi="fa-IR"/>
        </w:rPr>
      </w:pPr>
      <w:ins w:id="1536" w:author="Microsoft account" w:date="2025-09-14T10:33:00Z">
        <w:r>
          <w:rPr>
            <w:rtl/>
            <w:lang w:bidi="fa-IR"/>
          </w:rPr>
          <w:br w:type="page"/>
        </w:r>
      </w:ins>
    </w:p>
    <w:p w14:paraId="1927767F" w14:textId="0667DAD6" w:rsidR="008C17E4" w:rsidRDefault="00F13E7B">
      <w:pPr>
        <w:spacing w:after="0" w:line="276" w:lineRule="auto"/>
        <w:jc w:val="both"/>
        <w:rPr>
          <w:ins w:id="1537" w:author="Microsoft account" w:date="2025-09-16T12:28:00Z"/>
          <w:rtl/>
          <w:lang w:bidi="fa-IR"/>
        </w:rPr>
        <w:pPrChange w:id="1538" w:author="Microsoft account" w:date="2025-09-14T10:33:00Z">
          <w:pPr>
            <w:spacing w:after="0" w:line="276" w:lineRule="auto"/>
            <w:jc w:val="both"/>
          </w:pPr>
        </w:pPrChange>
      </w:pPr>
      <w:bookmarkStart w:id="1539" w:name="I4040625"/>
      <w:ins w:id="1540" w:author="Microsoft account" w:date="2025-09-16T12:28:00Z">
        <w:r>
          <w:rPr>
            <w:rFonts w:hint="cs"/>
            <w:rtl/>
            <w:lang w:bidi="fa-IR"/>
          </w:rPr>
          <w:lastRenderedPageBreak/>
          <w:t>ادامه</w:t>
        </w:r>
      </w:ins>
    </w:p>
    <w:bookmarkEnd w:id="1539"/>
    <w:p w14:paraId="32C338D4" w14:textId="52FA3815" w:rsidR="00F13E7B" w:rsidRDefault="002C1B6A">
      <w:pPr>
        <w:spacing w:after="0" w:line="276" w:lineRule="auto"/>
        <w:jc w:val="both"/>
        <w:rPr>
          <w:ins w:id="1541" w:author="Microsoft account" w:date="2025-09-16T13:54:00Z"/>
          <w:rtl/>
          <w:lang w:bidi="fa-IR"/>
        </w:rPr>
        <w:pPrChange w:id="1542" w:author="Microsoft account" w:date="2025-09-16T12:28:00Z">
          <w:pPr>
            <w:spacing w:after="0" w:line="276" w:lineRule="auto"/>
            <w:jc w:val="both"/>
          </w:pPr>
        </w:pPrChange>
      </w:pPr>
      <w:ins w:id="1543"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1545" w:author="Microsoft account" w:date="2025-09-17T12:58:00Z"/>
          <w:rtl/>
          <w:lang w:bidi="fa-IR"/>
        </w:rPr>
        <w:pPrChange w:id="1546" w:author="Microsoft account" w:date="2025-09-16T13:54:00Z">
          <w:pPr>
            <w:spacing w:after="0" w:line="276" w:lineRule="auto"/>
            <w:jc w:val="both"/>
          </w:pPr>
        </w:pPrChange>
      </w:pPr>
      <w:ins w:id="1547" w:author="Microsoft account" w:date="2025-09-16T13:54:00Z">
        <w:r>
          <w:rPr>
            <w:rFonts w:hint="cs"/>
            <w:rtl/>
            <w:lang w:bidi="fa-IR"/>
          </w:rPr>
          <w:t xml:space="preserve">آره خلاصه، جلسه بعدی اول این مشکل رو رفع کن (مشکل تایمر رو) بعد پروژه رو </w:t>
        </w:r>
      </w:ins>
      <w:ins w:id="1548"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1549" w:author="Microsoft account" w:date="2025-09-17T12:58:00Z"/>
          <w:rtl/>
          <w:lang w:bidi="fa-IR"/>
        </w:rPr>
        <w:pPrChange w:id="1550" w:author="Microsoft account" w:date="2025-09-17T12:58:00Z">
          <w:pPr>
            <w:spacing w:after="0" w:line="276" w:lineRule="auto"/>
            <w:jc w:val="both"/>
          </w:pPr>
        </w:pPrChange>
      </w:pPr>
    </w:p>
    <w:p w14:paraId="2B674B53" w14:textId="7C24F2CF" w:rsidR="00701FFF" w:rsidRDefault="00701FFF">
      <w:pPr>
        <w:spacing w:after="0" w:line="276" w:lineRule="auto"/>
        <w:jc w:val="both"/>
        <w:rPr>
          <w:ins w:id="1551" w:author="Microsoft account" w:date="2025-09-16T13:55:00Z"/>
          <w:lang w:bidi="fa-IR"/>
        </w:rPr>
        <w:pPrChange w:id="1552" w:author="Microsoft account" w:date="2025-09-17T12:58:00Z">
          <w:pPr>
            <w:spacing w:after="0" w:line="276" w:lineRule="auto"/>
            <w:jc w:val="both"/>
          </w:pPr>
        </w:pPrChange>
      </w:pPr>
    </w:p>
    <w:p w14:paraId="21E587D5" w14:textId="77777777" w:rsidR="00A41D0E" w:rsidRDefault="00A41D0E">
      <w:pPr>
        <w:spacing w:after="0" w:line="276" w:lineRule="auto"/>
        <w:jc w:val="both"/>
        <w:rPr>
          <w:ins w:id="1553" w:author="Microsoft account" w:date="2025-09-16T12:28:00Z"/>
          <w:lang w:bidi="fa-IR"/>
        </w:rPr>
        <w:pPrChange w:id="1554" w:author="Microsoft account" w:date="2025-09-16T13:55:00Z">
          <w:pPr>
            <w:spacing w:after="0" w:line="276" w:lineRule="auto"/>
            <w:jc w:val="both"/>
          </w:pPr>
        </w:pPrChange>
      </w:pPr>
    </w:p>
    <w:p w14:paraId="5942F199" w14:textId="783B5AB6" w:rsidR="00F13E7B" w:rsidRDefault="00F13E7B">
      <w:pPr>
        <w:spacing w:after="0" w:line="240" w:lineRule="auto"/>
        <w:rPr>
          <w:ins w:id="1555" w:author="Microsoft account" w:date="2025-09-16T12:28:00Z"/>
          <w:lang w:bidi="fa-IR"/>
        </w:rPr>
      </w:pPr>
      <w:ins w:id="1556" w:author="Microsoft account" w:date="2025-09-16T12:28:00Z">
        <w:r>
          <w:rPr>
            <w:lang w:bidi="fa-IR"/>
          </w:rPr>
          <w:br w:type="page"/>
        </w:r>
      </w:ins>
    </w:p>
    <w:p w14:paraId="1813FA0C" w14:textId="50225890" w:rsidR="00F13E7B" w:rsidRDefault="00701FFF">
      <w:pPr>
        <w:spacing w:after="0" w:line="276" w:lineRule="auto"/>
        <w:jc w:val="both"/>
        <w:rPr>
          <w:ins w:id="1557" w:author="Microsoft account" w:date="2025-09-17T12:59:00Z"/>
          <w:rtl/>
          <w:lang w:bidi="fa-IR"/>
        </w:rPr>
        <w:pPrChange w:id="1558" w:author="Microsoft account" w:date="2025-09-16T12:28:00Z">
          <w:pPr>
            <w:spacing w:after="0" w:line="276" w:lineRule="auto"/>
            <w:jc w:val="both"/>
          </w:pPr>
        </w:pPrChange>
      </w:pPr>
      <w:bookmarkStart w:id="1559" w:name="I4040626"/>
      <w:ins w:id="1560" w:author="Microsoft account" w:date="2025-09-17T12:59:00Z">
        <w:r>
          <w:rPr>
            <w:rFonts w:hint="cs"/>
            <w:rtl/>
            <w:lang w:bidi="fa-IR"/>
          </w:rPr>
          <w:lastRenderedPageBreak/>
          <w:t>ادامه</w:t>
        </w:r>
      </w:ins>
    </w:p>
    <w:bookmarkEnd w:id="1559"/>
    <w:p w14:paraId="3083ECDB" w14:textId="77777777" w:rsidR="00701FFF" w:rsidRDefault="00701FFF">
      <w:pPr>
        <w:spacing w:after="0" w:line="276" w:lineRule="auto"/>
        <w:jc w:val="both"/>
        <w:rPr>
          <w:ins w:id="1561" w:author="Microsoft account" w:date="2025-09-17T12:59:00Z"/>
          <w:rtl/>
          <w:lang w:bidi="fa-IR"/>
        </w:rPr>
        <w:pPrChange w:id="1562" w:author="Microsoft account" w:date="2025-09-17T12:59:00Z">
          <w:pPr>
            <w:spacing w:after="0" w:line="276" w:lineRule="auto"/>
            <w:jc w:val="both"/>
          </w:pPr>
        </w:pPrChange>
      </w:pPr>
    </w:p>
    <w:p w14:paraId="0C29C439" w14:textId="5C4053C6" w:rsidR="00701FFF" w:rsidRDefault="00701FFF">
      <w:pPr>
        <w:spacing w:after="0" w:line="276" w:lineRule="auto"/>
        <w:jc w:val="both"/>
        <w:rPr>
          <w:ins w:id="1563" w:author="Microsoft account" w:date="2025-09-17T13:00:00Z"/>
          <w:rtl/>
          <w:lang w:bidi="fa-IR"/>
        </w:rPr>
        <w:pPrChange w:id="1564" w:author="Microsoft account" w:date="2025-09-17T12:59:00Z">
          <w:pPr>
            <w:spacing w:after="0" w:line="276" w:lineRule="auto"/>
            <w:jc w:val="both"/>
          </w:pPr>
        </w:pPrChange>
      </w:pPr>
      <w:ins w:id="156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1566" w:author="Microsoft account" w:date="2025-09-17T13:00:00Z"/>
          <w:rtl/>
          <w:lang w:bidi="fa-IR"/>
        </w:rPr>
        <w:pPrChange w:id="1567" w:author="Microsoft account" w:date="2025-09-17T13:00:00Z">
          <w:pPr>
            <w:spacing w:after="0" w:line="276" w:lineRule="auto"/>
            <w:jc w:val="both"/>
          </w:pPr>
        </w:pPrChange>
      </w:pPr>
      <w:ins w:id="1568" w:author="Microsoft account" w:date="2025-09-17T13:00:00Z">
        <w:r w:rsidRPr="001F062A">
          <w:rPr>
            <w:noProof/>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1570" w:author="Microsoft account" w:date="2025-09-17T13:00:00Z"/>
          <w:rtl/>
          <w:lang w:bidi="fa-IR"/>
        </w:rPr>
        <w:pPrChange w:id="1571" w:author="Microsoft account" w:date="2025-09-17T13:00:00Z">
          <w:pPr>
            <w:spacing w:after="0" w:line="276" w:lineRule="auto"/>
            <w:jc w:val="both"/>
          </w:pPr>
        </w:pPrChange>
      </w:pPr>
    </w:p>
    <w:p w14:paraId="572B0A89" w14:textId="77777777" w:rsidR="004B77C0" w:rsidRDefault="001F062A">
      <w:pPr>
        <w:spacing w:after="0" w:line="276" w:lineRule="auto"/>
        <w:jc w:val="both"/>
        <w:rPr>
          <w:ins w:id="1572" w:author="Microsoft account" w:date="2025-09-18T09:44:00Z"/>
          <w:lang w:bidi="fa-IR"/>
        </w:rPr>
        <w:pPrChange w:id="1573" w:author="Microsoft account" w:date="2025-09-17T13:00:00Z">
          <w:pPr>
            <w:spacing w:after="0" w:line="276" w:lineRule="auto"/>
            <w:jc w:val="both"/>
          </w:pPr>
        </w:pPrChange>
      </w:pPr>
      <w:ins w:id="1574"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1575" w:author="Microsoft account" w:date="2025-09-17T13:01:00Z"/>
          <w:rtl/>
          <w:lang w:bidi="fa-IR"/>
          <w:rPrChange w:id="1576" w:author="Microsoft account" w:date="2025-09-18T09:44:00Z">
            <w:rPr>
              <w:ins w:id="1577" w:author="Microsoft account" w:date="2025-09-17T13:01:00Z"/>
              <w:noProof/>
              <w:rtl/>
            </w:rPr>
          </w:rPrChange>
        </w:rPr>
        <w:pPrChange w:id="1578" w:author="Microsoft account" w:date="2025-09-18T09:44:00Z">
          <w:pPr>
            <w:spacing w:after="0" w:line="276" w:lineRule="auto"/>
            <w:jc w:val="both"/>
          </w:pPr>
        </w:pPrChange>
      </w:pPr>
      <w:ins w:id="1579"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1580" w:author="Microsoft account" w:date="2025-09-18T09:44:00Z"/>
          <w:lang w:bidi="fa-IR"/>
        </w:rPr>
        <w:pPrChange w:id="1581" w:author="Microsoft account" w:date="2025-09-17T13:01:00Z">
          <w:pPr>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1583" w:author="Microsoft account" w:date="2025-09-17T13:01:00Z"/>
          <w:rtl/>
          <w:lang w:bidi="fa-IR"/>
        </w:rPr>
        <w:pPrChange w:id="1584" w:author="Microsoft account" w:date="2025-09-18T09:44:00Z">
          <w:pPr>
            <w:spacing w:after="0" w:line="276" w:lineRule="auto"/>
            <w:jc w:val="both"/>
          </w:pPr>
        </w:pPrChange>
      </w:pPr>
      <w:ins w:id="1585"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1586" w:author="Microsoft account" w:date="2025-09-17T13:01:00Z"/>
          <w:rtl/>
          <w:lang w:bidi="fa-IR"/>
        </w:rPr>
        <w:pPrChange w:id="1587" w:author="Microsoft account" w:date="2025-09-17T13:01:00Z">
          <w:pPr>
            <w:spacing w:after="0" w:line="276" w:lineRule="auto"/>
            <w:jc w:val="both"/>
          </w:pPr>
        </w:pPrChange>
      </w:pPr>
    </w:p>
    <w:p w14:paraId="3E8370D0" w14:textId="6D0C0005" w:rsidR="001F062A" w:rsidRDefault="001F062A">
      <w:pPr>
        <w:spacing w:after="0" w:line="276" w:lineRule="auto"/>
        <w:jc w:val="both"/>
        <w:rPr>
          <w:ins w:id="1588" w:author="Microsoft account" w:date="2025-09-17T13:39:00Z"/>
          <w:rtl/>
          <w:lang w:bidi="fa-IR"/>
        </w:rPr>
        <w:pPrChange w:id="1589" w:author="Microsoft account" w:date="2025-09-17T13:01:00Z">
          <w:pPr>
            <w:spacing w:after="0" w:line="276" w:lineRule="auto"/>
            <w:jc w:val="both"/>
          </w:pPr>
        </w:pPrChange>
      </w:pPr>
      <w:ins w:id="1590" w:author="Microsoft account" w:date="2025-09-17T13:01:00Z">
        <w:r>
          <w:rPr>
            <w:rFonts w:hint="cs"/>
            <w:rtl/>
            <w:lang w:bidi="fa-IR"/>
          </w:rPr>
          <w:t>-</w:t>
        </w:r>
      </w:ins>
      <w:ins w:id="1591"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1592" w:author="Microsoft account" w:date="2025-09-17T13:39:00Z"/>
          <w:rtl/>
          <w:lang w:bidi="fa-IR"/>
        </w:rPr>
        <w:pPrChange w:id="1593" w:author="Microsoft account" w:date="2025-09-17T13:39:00Z">
          <w:pPr>
            <w:spacing w:after="0" w:line="276" w:lineRule="auto"/>
            <w:jc w:val="both"/>
          </w:pPr>
        </w:pPrChange>
      </w:pPr>
    </w:p>
    <w:p w14:paraId="24924201" w14:textId="6A178B05" w:rsidR="00166988" w:rsidRDefault="00893337">
      <w:pPr>
        <w:spacing w:after="0" w:line="276" w:lineRule="auto"/>
        <w:jc w:val="both"/>
        <w:rPr>
          <w:ins w:id="1594" w:author="Microsoft account" w:date="2025-09-17T13:53:00Z"/>
          <w:rtl/>
          <w:lang w:bidi="fa-IR"/>
        </w:rPr>
        <w:pPrChange w:id="1595" w:author="Microsoft account" w:date="2025-09-18T09:45:00Z">
          <w:pPr>
            <w:spacing w:after="0" w:line="276" w:lineRule="auto"/>
            <w:jc w:val="both"/>
          </w:pPr>
        </w:pPrChange>
      </w:pPr>
      <w:ins w:id="1596" w:author="Microsoft account" w:date="2025-09-17T13:39:00Z">
        <w:r>
          <w:rPr>
            <w:rFonts w:hint="cs"/>
            <w:rtl/>
            <w:lang w:bidi="fa-IR"/>
          </w:rPr>
          <w:t>-</w:t>
        </w:r>
      </w:ins>
      <w:ins w:id="1597" w:author="Microsoft account" w:date="2025-09-17T13:51:00Z">
        <w:r w:rsidR="00166988">
          <w:rPr>
            <w:rFonts w:hint="cs"/>
            <w:rtl/>
            <w:lang w:bidi="fa-IR"/>
          </w:rPr>
          <w:t xml:space="preserve">یادآوری: توی </w:t>
        </w:r>
      </w:ins>
      <w:ins w:id="1598"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599"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1600" w:author="Microsoft account" w:date="2025-09-17T13:53:00Z"/>
          <w:rtl/>
          <w:lang w:bidi="fa-IR"/>
        </w:rPr>
        <w:pPrChange w:id="1601" w:author="Microsoft account" w:date="2025-09-17T13:53:00Z">
          <w:pPr>
            <w:spacing w:after="0" w:line="276" w:lineRule="auto"/>
            <w:jc w:val="both"/>
          </w:pPr>
        </w:pPrChange>
      </w:pPr>
    </w:p>
    <w:p w14:paraId="15EFF76D" w14:textId="0C906F9A" w:rsidR="00166988" w:rsidRDefault="00166988">
      <w:pPr>
        <w:spacing w:after="0" w:line="276" w:lineRule="auto"/>
        <w:jc w:val="both"/>
        <w:rPr>
          <w:ins w:id="1602" w:author="Microsoft account" w:date="2025-09-17T14:00:00Z"/>
          <w:rtl/>
          <w:lang w:bidi="fa-IR"/>
        </w:rPr>
        <w:pPrChange w:id="1603" w:author="Microsoft account" w:date="2025-09-18T09:46:00Z">
          <w:pPr>
            <w:spacing w:after="0" w:line="276" w:lineRule="auto"/>
            <w:jc w:val="both"/>
          </w:pPr>
        </w:pPrChange>
      </w:pPr>
      <w:ins w:id="1604" w:author="Microsoft account" w:date="2025-09-17T13:53:00Z">
        <w:r>
          <w:rPr>
            <w:rFonts w:hint="cs"/>
            <w:rtl/>
            <w:lang w:bidi="fa-IR"/>
          </w:rPr>
          <w:t>-</w:t>
        </w:r>
      </w:ins>
      <w:ins w:id="1605"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606" w:author="Microsoft account" w:date="2025-09-17T14:00:00Z">
        <w:r>
          <w:rPr>
            <w:lang w:bidi="fa-IR"/>
          </w:rPr>
          <w:t>pandas</w:t>
        </w:r>
        <w:r>
          <w:rPr>
            <w:rFonts w:hint="cs"/>
            <w:rtl/>
            <w:lang w:bidi="fa-IR"/>
          </w:rPr>
          <w:t xml:space="preserve"> بهش بربخوریم. </w:t>
        </w:r>
      </w:ins>
      <w:ins w:id="1607"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608"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609" w:author="Microsoft account" w:date="2025-10-11T09:46:00Z">
        <w:r w:rsidR="001971AE">
          <w:rPr>
            <w:rFonts w:hint="cs"/>
            <w:rtl/>
            <w:lang w:bidi="fa-IR"/>
          </w:rPr>
          <w:t>)</w:t>
        </w:r>
      </w:ins>
    </w:p>
    <w:p w14:paraId="1BEEAE5E" w14:textId="77777777" w:rsidR="00166988" w:rsidRDefault="00166988">
      <w:pPr>
        <w:spacing w:after="0" w:line="276" w:lineRule="auto"/>
        <w:jc w:val="both"/>
        <w:rPr>
          <w:ins w:id="1610" w:author="Microsoft account" w:date="2025-09-17T14:00:00Z"/>
          <w:rtl/>
          <w:lang w:bidi="fa-IR"/>
        </w:rPr>
        <w:pPrChange w:id="1611" w:author="Microsoft account" w:date="2025-09-17T14:00:00Z">
          <w:pPr>
            <w:spacing w:after="0" w:line="276" w:lineRule="auto"/>
            <w:jc w:val="both"/>
          </w:pPr>
        </w:pPrChange>
      </w:pPr>
    </w:p>
    <w:p w14:paraId="682D2548" w14:textId="1C8EDD43" w:rsidR="00166988" w:rsidRDefault="00166988">
      <w:pPr>
        <w:spacing w:after="0" w:line="276" w:lineRule="auto"/>
        <w:jc w:val="both"/>
        <w:rPr>
          <w:ins w:id="1612" w:author="Microsoft account" w:date="2025-09-17T14:05:00Z"/>
          <w:rtl/>
          <w:lang w:bidi="fa-IR"/>
        </w:rPr>
        <w:pPrChange w:id="1613" w:author="Microsoft account" w:date="2025-09-17T14:00:00Z">
          <w:pPr>
            <w:spacing w:after="0" w:line="276" w:lineRule="auto"/>
            <w:jc w:val="both"/>
          </w:pPr>
        </w:pPrChange>
      </w:pPr>
      <w:ins w:id="1614" w:author="Microsoft account" w:date="2025-09-17T14:00:00Z">
        <w:r>
          <w:rPr>
            <w:rFonts w:hint="cs"/>
            <w:rtl/>
            <w:lang w:bidi="fa-IR"/>
          </w:rPr>
          <w:t>-</w:t>
        </w:r>
      </w:ins>
      <w:ins w:id="1615" w:author="Microsoft account" w:date="2025-09-17T14:03:00Z">
        <w:r w:rsidR="00AD57ED">
          <w:rPr>
            <w:rFonts w:hint="cs"/>
            <w:rtl/>
            <w:lang w:bidi="fa-IR"/>
          </w:rPr>
          <w:t>یه چیز جالب. این</w:t>
        </w:r>
      </w:ins>
      <w:ins w:id="1616"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1618" w:author="Microsoft account" w:date="2025-09-17T14:05:00Z"/>
          <w:rtl/>
          <w:lang w:bidi="fa-IR"/>
        </w:rPr>
        <w:pPrChange w:id="1619" w:author="Microsoft account" w:date="2025-09-17T14:05:00Z">
          <w:pPr>
            <w:spacing w:after="0" w:line="276" w:lineRule="auto"/>
            <w:jc w:val="both"/>
          </w:pPr>
        </w:pPrChange>
      </w:pPr>
    </w:p>
    <w:p w14:paraId="2FCB0DDC" w14:textId="02AD6C93" w:rsidR="00AD57ED" w:rsidRDefault="00AD57ED">
      <w:pPr>
        <w:spacing w:after="0" w:line="276" w:lineRule="auto"/>
        <w:jc w:val="both"/>
        <w:rPr>
          <w:ins w:id="1620" w:author="Microsoft account" w:date="2025-09-18T09:46:00Z"/>
          <w:rtl/>
          <w:lang w:bidi="fa-IR"/>
        </w:rPr>
        <w:pPrChange w:id="1621" w:author="Microsoft account" w:date="2025-09-17T14:05:00Z">
          <w:pPr>
            <w:spacing w:after="0" w:line="276" w:lineRule="auto"/>
            <w:jc w:val="both"/>
          </w:pPr>
        </w:pPrChange>
      </w:pPr>
      <w:ins w:id="1622" w:author="Microsoft account" w:date="2025-09-17T14:05:00Z">
        <w:r>
          <w:rPr>
            <w:rFonts w:hint="cs"/>
            <w:rtl/>
            <w:lang w:bidi="fa-IR"/>
          </w:rPr>
          <w:t>-</w:t>
        </w:r>
      </w:ins>
      <w:ins w:id="162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62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1626" w:author="Microsoft account" w:date="2025-09-17T14:11:00Z"/>
          <w:rtl/>
          <w:lang w:bidi="fa-IR"/>
        </w:rPr>
        <w:pPrChange w:id="1627" w:author="Microsoft account" w:date="2025-09-18T09:46:00Z">
          <w:pPr>
            <w:spacing w:after="0" w:line="276" w:lineRule="auto"/>
            <w:jc w:val="both"/>
          </w:pPr>
        </w:pPrChange>
      </w:pPr>
      <w:ins w:id="162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62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hint="cs"/>
            <w:rtl/>
            <w:lang w:bidi="fa-IR"/>
          </w:rPr>
          <w:t>)</w:t>
        </w:r>
      </w:ins>
    </w:p>
    <w:p w14:paraId="7227F9F7" w14:textId="77777777" w:rsidR="00EC1463" w:rsidRDefault="00EC1463">
      <w:pPr>
        <w:spacing w:after="0" w:line="276" w:lineRule="auto"/>
        <w:jc w:val="both"/>
        <w:rPr>
          <w:ins w:id="1631" w:author="Microsoft account" w:date="2025-09-17T14:11:00Z"/>
          <w:rtl/>
          <w:lang w:bidi="fa-IR"/>
        </w:rPr>
        <w:pPrChange w:id="1632" w:author="Microsoft account" w:date="2025-09-17T14:11:00Z">
          <w:pPr>
            <w:spacing w:after="0" w:line="276" w:lineRule="auto"/>
            <w:jc w:val="both"/>
          </w:pPr>
        </w:pPrChange>
      </w:pPr>
    </w:p>
    <w:p w14:paraId="522AEFFC" w14:textId="026487A5" w:rsidR="00EC1463" w:rsidRDefault="002160ED">
      <w:pPr>
        <w:spacing w:after="0" w:line="276" w:lineRule="auto"/>
        <w:jc w:val="both"/>
        <w:rPr>
          <w:ins w:id="1633" w:author="Microsoft account" w:date="2025-09-17T14:53:00Z"/>
          <w:rtl/>
          <w:lang w:bidi="fa-IR"/>
        </w:rPr>
        <w:pPrChange w:id="1634" w:author="Microsoft account" w:date="2025-09-17T14:11:00Z">
          <w:pPr>
            <w:spacing w:after="0" w:line="276" w:lineRule="auto"/>
            <w:jc w:val="both"/>
          </w:pPr>
        </w:pPrChange>
      </w:pPr>
      <w:ins w:id="163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1637" w:author="Microsoft account" w:date="2025-09-17T14:53:00Z"/>
          <w:lang w:bidi="fa-IR"/>
        </w:rPr>
        <w:pPrChange w:id="1638" w:author="Microsoft account" w:date="2025-09-17T14:53:00Z">
          <w:pPr>
            <w:spacing w:after="0" w:line="276" w:lineRule="auto"/>
            <w:jc w:val="both"/>
          </w:pPr>
        </w:pPrChange>
      </w:pPr>
      <w:ins w:id="1639" w:author="Microsoft account" w:date="2025-09-17T14:53:00Z">
        <w:r>
          <w:rPr>
            <w:lang w:bidi="fa-IR"/>
          </w:rPr>
          <w:t>End of day025</w:t>
        </w:r>
      </w:ins>
    </w:p>
    <w:p w14:paraId="5F12BC6B" w14:textId="77777777" w:rsidR="002160ED" w:rsidRDefault="002160ED">
      <w:pPr>
        <w:spacing w:after="0" w:line="276" w:lineRule="auto"/>
        <w:jc w:val="both"/>
        <w:rPr>
          <w:ins w:id="1640" w:author="Microsoft account" w:date="2025-09-17T14:53:00Z"/>
          <w:lang w:bidi="fa-IR"/>
        </w:rPr>
        <w:pPrChange w:id="1641" w:author="Microsoft account" w:date="2025-09-17T14:53:00Z">
          <w:pPr>
            <w:spacing w:after="0" w:line="276" w:lineRule="auto"/>
            <w:jc w:val="both"/>
          </w:pPr>
        </w:pPrChange>
      </w:pPr>
    </w:p>
    <w:p w14:paraId="7E7CD939" w14:textId="77777777" w:rsidR="002160ED" w:rsidRDefault="002160ED">
      <w:pPr>
        <w:spacing w:after="0" w:line="276" w:lineRule="auto"/>
        <w:jc w:val="both"/>
        <w:rPr>
          <w:ins w:id="1642" w:author="Microsoft account" w:date="2025-09-17T13:52:00Z"/>
          <w:lang w:bidi="fa-IR"/>
        </w:rPr>
        <w:pPrChange w:id="1643" w:author="Microsoft account" w:date="2025-09-17T14:53:00Z">
          <w:pPr>
            <w:spacing w:after="0" w:line="276" w:lineRule="auto"/>
            <w:jc w:val="both"/>
          </w:pPr>
        </w:pPrChange>
      </w:pPr>
    </w:p>
    <w:p w14:paraId="33EA8DEE" w14:textId="77777777" w:rsidR="00166988" w:rsidRDefault="00166988">
      <w:pPr>
        <w:spacing w:after="0" w:line="276" w:lineRule="auto"/>
        <w:jc w:val="both"/>
        <w:rPr>
          <w:ins w:id="1644" w:author="Microsoft account" w:date="2025-09-17T13:52:00Z"/>
          <w:rtl/>
          <w:lang w:bidi="fa-IR"/>
        </w:rPr>
        <w:pPrChange w:id="1645" w:author="Microsoft account" w:date="2025-09-17T13:52:00Z">
          <w:pPr>
            <w:spacing w:after="0" w:line="276" w:lineRule="auto"/>
            <w:jc w:val="both"/>
          </w:pPr>
        </w:pPrChange>
      </w:pPr>
    </w:p>
    <w:p w14:paraId="4ED16D4F" w14:textId="535B50A8" w:rsidR="00166988" w:rsidRDefault="00166988">
      <w:pPr>
        <w:spacing w:after="0" w:line="276" w:lineRule="auto"/>
        <w:jc w:val="both"/>
        <w:rPr>
          <w:rtl/>
          <w:lang w:bidi="fa-IR"/>
        </w:rPr>
        <w:pPrChange w:id="1646" w:author="Microsoft account" w:date="2025-09-17T13:52:00Z">
          <w:pPr>
            <w:spacing w:after="0" w:line="276" w:lineRule="auto"/>
            <w:jc w:val="both"/>
          </w:pPr>
        </w:pPrChange>
      </w:pPr>
      <w:ins w:id="1647" w:author="Microsoft account" w:date="2025-09-17T13:52:00Z">
        <w:r>
          <w:rPr>
            <w:rFonts w:hint="cs"/>
            <w:rtl/>
            <w:lang w:bidi="fa-IR"/>
          </w:rPr>
          <w:t>-</w:t>
        </w:r>
      </w:ins>
    </w:p>
    <w:p w14:paraId="4F96B6BB" w14:textId="77777777" w:rsidR="004E3A5E" w:rsidRDefault="004E3A5E" w:rsidP="00A07812">
      <w:pPr>
        <w:spacing w:after="0" w:line="276" w:lineRule="auto"/>
        <w:jc w:val="both"/>
        <w:rPr>
          <w:ins w:id="1648" w:author="Microsoft account" w:date="2025-09-17T12:59:00Z"/>
          <w:rtl/>
          <w:lang w:bidi="fa-IR"/>
        </w:rPr>
      </w:pPr>
    </w:p>
    <w:p w14:paraId="50AC5F55" w14:textId="77777777" w:rsidR="00701FFF" w:rsidRDefault="00701FFF">
      <w:pPr>
        <w:spacing w:after="0" w:line="276" w:lineRule="auto"/>
        <w:jc w:val="both"/>
        <w:rPr>
          <w:ins w:id="1649" w:author="Microsoft account" w:date="2025-09-17T12:59:00Z"/>
          <w:rtl/>
          <w:lang w:bidi="fa-IR"/>
        </w:rPr>
        <w:pPrChange w:id="1650" w:author="Microsoft account" w:date="2025-09-17T12:59:00Z">
          <w:pPr>
            <w:spacing w:after="0" w:line="276" w:lineRule="auto"/>
            <w:jc w:val="both"/>
          </w:pPr>
        </w:pPrChange>
      </w:pPr>
    </w:p>
    <w:p w14:paraId="7FD2239B" w14:textId="3BACE872" w:rsidR="00701FFF" w:rsidRDefault="00701FFF">
      <w:pPr>
        <w:spacing w:after="0" w:line="240" w:lineRule="auto"/>
        <w:rPr>
          <w:ins w:id="1651" w:author="Microsoft account" w:date="2025-09-17T12:59:00Z"/>
          <w:rtl/>
          <w:lang w:bidi="fa-IR"/>
        </w:rPr>
      </w:pPr>
      <w:ins w:id="1652" w:author="Microsoft account" w:date="2025-09-17T12:59:00Z">
        <w:r>
          <w:rPr>
            <w:rtl/>
            <w:lang w:bidi="fa-IR"/>
          </w:rPr>
          <w:br w:type="page"/>
        </w:r>
      </w:ins>
    </w:p>
    <w:p w14:paraId="735E300F" w14:textId="2A6C11D1" w:rsidR="00701FFF" w:rsidRDefault="00B608BA">
      <w:pPr>
        <w:spacing w:after="0" w:line="276" w:lineRule="auto"/>
        <w:jc w:val="both"/>
        <w:rPr>
          <w:ins w:id="1653" w:author="Microsoft account" w:date="2025-09-18T09:48:00Z"/>
          <w:rtl/>
          <w:lang w:bidi="fa-IR"/>
        </w:rPr>
        <w:pPrChange w:id="1654" w:author="Microsoft account" w:date="2025-09-17T12:59:00Z">
          <w:pPr>
            <w:spacing w:after="0" w:line="276" w:lineRule="auto"/>
            <w:jc w:val="both"/>
          </w:pPr>
        </w:pPrChange>
      </w:pPr>
      <w:bookmarkStart w:id="1655" w:name="I4040627"/>
      <w:ins w:id="1656" w:author="Microsoft account" w:date="2025-09-18T09:48:00Z">
        <w:r>
          <w:rPr>
            <w:rFonts w:hint="cs"/>
            <w:rtl/>
            <w:lang w:bidi="fa-IR"/>
          </w:rPr>
          <w:lastRenderedPageBreak/>
          <w:t>ادامه</w:t>
        </w:r>
      </w:ins>
    </w:p>
    <w:bookmarkEnd w:id="1655"/>
    <w:p w14:paraId="4D3FFA24" w14:textId="491B60E0" w:rsidR="00B608BA" w:rsidRDefault="00B608BA">
      <w:pPr>
        <w:spacing w:after="0" w:line="276" w:lineRule="auto"/>
        <w:jc w:val="both"/>
        <w:rPr>
          <w:ins w:id="1657" w:author="Microsoft account" w:date="2025-09-18T09:49:00Z"/>
          <w:lang w:bidi="fa-IR"/>
        </w:rPr>
        <w:pPrChange w:id="1658" w:author="Microsoft account" w:date="2025-09-18T09:48:00Z">
          <w:pPr>
            <w:spacing w:after="0" w:line="276" w:lineRule="auto"/>
            <w:jc w:val="both"/>
          </w:pPr>
        </w:pPrChange>
      </w:pPr>
      <w:ins w:id="165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1660" w:author="Microsoft account" w:date="2025-09-18T09:48:00Z"/>
          <w:lang w:bidi="fa-IR"/>
        </w:rPr>
        <w:pPrChange w:id="1661" w:author="Microsoft account" w:date="2025-09-18T09:49:00Z">
          <w:pPr>
            <w:spacing w:after="0" w:line="276" w:lineRule="auto"/>
            <w:jc w:val="both"/>
          </w:pPr>
        </w:pPrChange>
      </w:pPr>
      <w:ins w:id="1662"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1663" w:author="Microsoft account" w:date="2025-09-18T09:52:00Z"/>
          <w:lang w:bidi="fa-IR"/>
        </w:rPr>
        <w:pPrChange w:id="1664" w:author="Microsoft account" w:date="2025-09-18T09:48:00Z">
          <w:pPr>
            <w:spacing w:after="0" w:line="276" w:lineRule="auto"/>
            <w:jc w:val="both"/>
          </w:pPr>
        </w:pPrChange>
      </w:pPr>
    </w:p>
    <w:p w14:paraId="65A0EE12" w14:textId="7F58ACB7" w:rsidR="00B608BA" w:rsidRDefault="00B608BA">
      <w:pPr>
        <w:spacing w:after="0" w:line="276" w:lineRule="auto"/>
        <w:jc w:val="both"/>
        <w:rPr>
          <w:ins w:id="1665" w:author="Microsoft account" w:date="2025-09-18T09:54:00Z"/>
          <w:rtl/>
          <w:lang w:bidi="fa-IR"/>
        </w:rPr>
        <w:pPrChange w:id="1666" w:author="Microsoft account" w:date="2025-09-18T09:52:00Z">
          <w:pPr>
            <w:spacing w:after="0" w:line="276" w:lineRule="auto"/>
            <w:jc w:val="both"/>
          </w:pPr>
        </w:pPrChange>
      </w:pPr>
      <w:ins w:id="1667"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668"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1670" w:author="Microsoft account" w:date="2025-09-18T09:56:00Z"/>
          <w:rtl/>
          <w:lang w:bidi="fa-IR"/>
        </w:rPr>
        <w:pPrChange w:id="1671" w:author="Microsoft account" w:date="2025-09-18T09:54:00Z">
          <w:pPr>
            <w:spacing w:after="0" w:line="276" w:lineRule="auto"/>
            <w:jc w:val="both"/>
          </w:pPr>
        </w:pPrChange>
      </w:pPr>
    </w:p>
    <w:p w14:paraId="5CCC9BCF" w14:textId="4962BA77" w:rsidR="006858B0" w:rsidRDefault="006858B0">
      <w:pPr>
        <w:spacing w:after="0" w:line="276" w:lineRule="auto"/>
        <w:jc w:val="both"/>
        <w:rPr>
          <w:ins w:id="1672" w:author="Microsoft account" w:date="2025-09-18T09:54:00Z"/>
          <w:rtl/>
          <w:lang w:bidi="fa-IR"/>
        </w:rPr>
        <w:pPrChange w:id="1673" w:author="Microsoft account" w:date="2025-09-18T09:56:00Z">
          <w:pPr>
            <w:spacing w:after="0" w:line="276" w:lineRule="auto"/>
            <w:jc w:val="both"/>
          </w:pPr>
        </w:pPrChange>
      </w:pPr>
      <w:ins w:id="167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1675" w:author="Microsoft account" w:date="2025-09-18T09:55:00Z"/>
          <w:rtl/>
          <w:lang w:bidi="fa-IR"/>
        </w:rPr>
        <w:pPrChange w:id="1676" w:author="Microsoft account" w:date="2025-09-18T09:54:00Z">
          <w:pPr>
            <w:spacing w:after="0" w:line="276" w:lineRule="auto"/>
            <w:jc w:val="both"/>
          </w:pPr>
        </w:pPrChange>
      </w:pPr>
      <w:ins w:id="1677" w:author="Microsoft account" w:date="2025-09-18T09:54:00Z">
        <w:r>
          <w:rPr>
            <w:rFonts w:hint="cs"/>
            <w:rtl/>
            <w:lang w:bidi="fa-IR"/>
          </w:rPr>
          <w:t>-</w:t>
        </w:r>
      </w:ins>
      <w:ins w:id="167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1679" w:author="Microsoft account" w:date="2025-09-18T09:57:00Z"/>
          <w:rtl/>
          <w:lang w:bidi="fa-IR"/>
        </w:rPr>
        <w:pPrChange w:id="1680" w:author="Microsoft account" w:date="2025-09-18T09:55:00Z">
          <w:pPr>
            <w:spacing w:after="0" w:line="276" w:lineRule="auto"/>
            <w:jc w:val="both"/>
          </w:pPr>
        </w:pPrChange>
      </w:pPr>
      <w:ins w:id="1681" w:author="Microsoft account" w:date="2025-09-18T09:56:00Z">
        <w:r>
          <w:rPr>
            <w:rFonts w:hint="cs"/>
            <w:rtl/>
            <w:lang w:bidi="fa-IR"/>
          </w:rPr>
          <w:t xml:space="preserve"> </w:t>
        </w:r>
        <w:r w:rsidR="00FF10B0">
          <w:rPr>
            <w:rFonts w:hint="cs"/>
            <w:rtl/>
            <w:lang w:bidi="fa-IR"/>
          </w:rPr>
          <w:t xml:space="preserve">مثلا، اگر بخوایم یسری عدد به </w:t>
        </w:r>
      </w:ins>
      <w:ins w:id="168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1683" w:author="Microsoft account" w:date="2025-09-18T09:57:00Z"/>
          <w:rtl/>
          <w:lang w:bidi="fa-IR"/>
        </w:rPr>
        <w:pPrChange w:id="1684" w:author="Microsoft account" w:date="2025-09-18T09:57:00Z">
          <w:pPr>
            <w:spacing w:after="0" w:line="276" w:lineRule="auto"/>
            <w:jc w:val="both"/>
          </w:pPr>
        </w:pPrChange>
      </w:pPr>
      <w:ins w:id="1685" w:author="Microsoft account" w:date="2025-09-18T09:57:00Z">
        <w:r w:rsidRPr="00FF10B0">
          <w:rPr>
            <w:noProof/>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1687" w:author="Microsoft account" w:date="2025-09-18T09:57:00Z"/>
          <w:rtl/>
          <w:lang w:bidi="fa-IR"/>
        </w:rPr>
        <w:pPrChange w:id="1688" w:author="Microsoft account" w:date="2025-09-18T09:57:00Z">
          <w:pPr>
            <w:spacing w:after="0" w:line="276" w:lineRule="auto"/>
            <w:jc w:val="both"/>
          </w:pPr>
        </w:pPrChange>
      </w:pPr>
      <w:ins w:id="168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1690" w:author="Microsoft account" w:date="2025-09-18T09:58:00Z"/>
          <w:rtl/>
          <w:lang w:bidi="fa-IR"/>
        </w:rPr>
        <w:pPrChange w:id="1691" w:author="Microsoft account" w:date="2025-09-18T09:57:00Z">
          <w:pPr>
            <w:spacing w:after="0" w:line="276" w:lineRule="auto"/>
            <w:jc w:val="both"/>
          </w:pPr>
        </w:pPrChange>
      </w:pPr>
      <w:ins w:id="1692" w:author="Microsoft account" w:date="2025-09-18T09:58:00Z">
        <w:r w:rsidRPr="00FF10B0">
          <w:rPr>
            <w:noProof/>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1694" w:author="Microsoft account" w:date="2025-09-18T09:58:00Z"/>
          <w:rtl/>
          <w:lang w:bidi="fa-IR"/>
        </w:rPr>
        <w:pPrChange w:id="1695" w:author="Microsoft account" w:date="2025-09-18T09:58:00Z">
          <w:pPr>
            <w:spacing w:after="0" w:line="276" w:lineRule="auto"/>
            <w:jc w:val="both"/>
          </w:pPr>
        </w:pPrChange>
      </w:pPr>
    </w:p>
    <w:p w14:paraId="0ADE2E90" w14:textId="0F53AD8A" w:rsidR="00FF10B0" w:rsidRDefault="00FF10B0">
      <w:pPr>
        <w:spacing w:after="0" w:line="276" w:lineRule="auto"/>
        <w:jc w:val="both"/>
        <w:rPr>
          <w:ins w:id="1696" w:author="Microsoft account" w:date="2025-09-18T10:00:00Z"/>
          <w:rtl/>
          <w:lang w:bidi="fa-IR"/>
        </w:rPr>
        <w:pPrChange w:id="1697" w:author="Microsoft account" w:date="2025-09-18T09:58:00Z">
          <w:pPr>
            <w:spacing w:after="0" w:line="276" w:lineRule="auto"/>
            <w:jc w:val="both"/>
          </w:pPr>
        </w:pPrChange>
      </w:pPr>
      <w:ins w:id="1698"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699"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1700" w:author="Microsoft account" w:date="2025-09-18T10:00:00Z"/>
          <w:rtl/>
          <w:lang w:bidi="fa-IR"/>
        </w:rPr>
        <w:pPrChange w:id="1701" w:author="Microsoft account" w:date="2025-09-18T10:00:00Z">
          <w:pPr>
            <w:spacing w:after="0" w:line="276" w:lineRule="auto"/>
            <w:jc w:val="both"/>
          </w:pPr>
        </w:pPrChange>
      </w:pPr>
    </w:p>
    <w:p w14:paraId="4CC8A7D6" w14:textId="0696080E" w:rsidR="00FF10B0" w:rsidRDefault="00EC1080">
      <w:pPr>
        <w:spacing w:after="0" w:line="276" w:lineRule="auto"/>
        <w:jc w:val="both"/>
        <w:rPr>
          <w:ins w:id="1702" w:author="Microsoft account" w:date="2025-09-18T10:15:00Z"/>
          <w:rtl/>
          <w:lang w:bidi="fa-IR"/>
        </w:rPr>
        <w:pPrChange w:id="1703" w:author="Microsoft account" w:date="2025-09-18T10:00:00Z">
          <w:pPr>
            <w:spacing w:after="0" w:line="276" w:lineRule="auto"/>
            <w:jc w:val="both"/>
          </w:pPr>
        </w:pPrChange>
      </w:pPr>
      <w:ins w:id="1704" w:author="Microsoft account" w:date="2025-09-18T10:01:00Z">
        <w:r>
          <w:rPr>
            <w:rFonts w:hint="cs"/>
            <w:rtl/>
            <w:lang w:bidi="fa-IR"/>
          </w:rPr>
          <w:t xml:space="preserve"> </w:t>
        </w:r>
      </w:ins>
      <w:ins w:id="1705" w:author="Microsoft account" w:date="2025-09-18T10:13:00Z">
        <w:r w:rsidR="00F55FAB">
          <w:rPr>
            <w:rFonts w:hint="cs"/>
            <w:rtl/>
            <w:lang w:bidi="fa-IR"/>
          </w:rPr>
          <w:t xml:space="preserve">-نکته طلایی اینه که این رو یادمون باشه که </w:t>
        </w:r>
      </w:ins>
      <w:ins w:id="1706" w:author="Microsoft account" w:date="2025-09-18T10:14:00Z">
        <w:r w:rsidR="00F55FAB">
          <w:rPr>
            <w:lang w:bidi="fa-IR"/>
          </w:rPr>
          <w:t>[</w:t>
        </w:r>
      </w:ins>
      <w:ins w:id="1707" w:author="Microsoft account" w:date="2025-09-18T10:13:00Z">
        <w:r w:rsidR="00F55FAB">
          <w:rPr>
            <w:lang w:bidi="fa-IR"/>
          </w:rPr>
          <w:t>new_item for item in list</w:t>
        </w:r>
      </w:ins>
      <w:ins w:id="1708"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709" w:author="Microsoft account" w:date="2025-09-18T10:36:00Z">
              <w:rPr>
                <w:rFonts w:hint="eastAsia"/>
                <w:rtl/>
                <w:lang w:bidi="fa-IR"/>
              </w:rPr>
            </w:rPrChange>
          </w:rPr>
          <w:t>ا</w:t>
        </w:r>
        <w:r w:rsidR="00F55FAB" w:rsidRPr="003409CC">
          <w:rPr>
            <w:rFonts w:hint="cs"/>
            <w:u w:val="single"/>
            <w:rtl/>
            <w:lang w:bidi="fa-IR"/>
            <w:rPrChange w:id="1710" w:author="Microsoft account" w:date="2025-09-18T10:36:00Z">
              <w:rPr>
                <w:rFonts w:hint="cs"/>
                <w:rtl/>
                <w:lang w:bidi="fa-IR"/>
              </w:rPr>
            </w:rPrChange>
          </w:rPr>
          <w:t>ی</w:t>
        </w:r>
        <w:r w:rsidR="00F55FAB" w:rsidRPr="003409CC">
          <w:rPr>
            <w:rFonts w:hint="eastAsia"/>
            <w:u w:val="single"/>
            <w:rtl/>
            <w:lang w:bidi="fa-IR"/>
            <w:rPrChange w:id="1711" w:author="Microsoft account" w:date="2025-09-18T10:36:00Z">
              <w:rPr>
                <w:rFonts w:hint="eastAsia"/>
                <w:rtl/>
                <w:lang w:bidi="fa-IR"/>
              </w:rPr>
            </w:rPrChange>
          </w:rPr>
          <w:t>ن</w:t>
        </w:r>
        <w:r w:rsidR="00F55FAB" w:rsidRPr="003409CC">
          <w:rPr>
            <w:u w:val="single"/>
            <w:rtl/>
            <w:lang w:bidi="fa-IR"/>
            <w:rPrChange w:id="1712" w:author="Microsoft account" w:date="2025-09-18T10:36:00Z">
              <w:rPr>
                <w:rtl/>
                <w:lang w:bidi="fa-IR"/>
              </w:rPr>
            </w:rPrChange>
          </w:rPr>
          <w:t xml:space="preserve"> </w:t>
        </w:r>
        <w:r w:rsidR="00F55FAB" w:rsidRPr="003409CC">
          <w:rPr>
            <w:rFonts w:hint="eastAsia"/>
            <w:u w:val="single"/>
            <w:rtl/>
            <w:lang w:bidi="fa-IR"/>
            <w:rPrChange w:id="1713" w:author="Microsoft account" w:date="2025-09-18T10:36:00Z">
              <w:rPr>
                <w:rFonts w:hint="eastAsia"/>
                <w:rtl/>
                <w:lang w:bidi="fa-IR"/>
              </w:rPr>
            </w:rPrChange>
          </w:rPr>
          <w:t>رو</w:t>
        </w:r>
        <w:r w:rsidR="00F55FAB" w:rsidRPr="003409CC">
          <w:rPr>
            <w:u w:val="single"/>
            <w:rtl/>
            <w:lang w:bidi="fa-IR"/>
            <w:rPrChange w:id="1714" w:author="Microsoft account" w:date="2025-09-18T10:36:00Z">
              <w:rPr>
                <w:rtl/>
                <w:lang w:bidi="fa-IR"/>
              </w:rPr>
            </w:rPrChange>
          </w:rPr>
          <w:t xml:space="preserve"> </w:t>
        </w:r>
        <w:r w:rsidR="00F55FAB" w:rsidRPr="003409CC">
          <w:rPr>
            <w:rFonts w:hint="eastAsia"/>
            <w:u w:val="single"/>
            <w:rtl/>
            <w:lang w:bidi="fa-IR"/>
            <w:rPrChange w:id="1715" w:author="Microsoft account" w:date="2025-09-18T10:36:00Z">
              <w:rPr>
                <w:rFonts w:hint="eastAsia"/>
                <w:rtl/>
                <w:lang w:bidi="fa-IR"/>
              </w:rPr>
            </w:rPrChange>
          </w:rPr>
          <w:t>اول</w:t>
        </w:r>
        <w:r w:rsidR="00F55FAB" w:rsidRPr="003409CC">
          <w:rPr>
            <w:u w:val="single"/>
            <w:rtl/>
            <w:lang w:bidi="fa-IR"/>
            <w:rPrChange w:id="1716" w:author="Microsoft account" w:date="2025-09-18T10:36:00Z">
              <w:rPr>
                <w:rtl/>
                <w:lang w:bidi="fa-IR"/>
              </w:rPr>
            </w:rPrChange>
          </w:rPr>
          <w:t xml:space="preserve"> </w:t>
        </w:r>
        <w:r w:rsidR="00F55FAB" w:rsidRPr="003409CC">
          <w:rPr>
            <w:rFonts w:hint="eastAsia"/>
            <w:u w:val="single"/>
            <w:rtl/>
            <w:lang w:bidi="fa-IR"/>
            <w:rPrChange w:id="1717" w:author="Microsoft account" w:date="2025-09-18T10:36:00Z">
              <w:rPr>
                <w:rFonts w:hint="eastAsia"/>
                <w:rtl/>
                <w:lang w:bidi="fa-IR"/>
              </w:rPr>
            </w:rPrChange>
          </w:rPr>
          <w:t>بنو</w:t>
        </w:r>
        <w:r w:rsidR="00F55FAB" w:rsidRPr="003409CC">
          <w:rPr>
            <w:rFonts w:hint="cs"/>
            <w:u w:val="single"/>
            <w:rtl/>
            <w:lang w:bidi="fa-IR"/>
            <w:rPrChange w:id="1718" w:author="Microsoft account" w:date="2025-09-18T10:36:00Z">
              <w:rPr>
                <w:rFonts w:hint="cs"/>
                <w:rtl/>
                <w:lang w:bidi="fa-IR"/>
              </w:rPr>
            </w:rPrChange>
          </w:rPr>
          <w:t>ی</w:t>
        </w:r>
        <w:r w:rsidR="00F55FAB" w:rsidRPr="003409CC">
          <w:rPr>
            <w:rFonts w:hint="eastAsia"/>
            <w:u w:val="single"/>
            <w:rtl/>
            <w:lang w:bidi="fa-IR"/>
            <w:rPrChange w:id="1719" w:author="Microsoft account" w:date="2025-09-18T10:36:00Z">
              <w:rPr>
                <w:rFonts w:hint="eastAsia"/>
                <w:rtl/>
                <w:lang w:bidi="fa-IR"/>
              </w:rPr>
            </w:rPrChange>
          </w:rPr>
          <w:t>س</w:t>
        </w:r>
        <w:r w:rsidR="00F55FAB" w:rsidRPr="003409CC">
          <w:rPr>
            <w:rFonts w:hint="cs"/>
            <w:u w:val="single"/>
            <w:rtl/>
            <w:lang w:bidi="fa-IR"/>
            <w:rPrChange w:id="1720" w:author="Microsoft account" w:date="2025-09-18T10:36:00Z">
              <w:rPr>
                <w:rFonts w:hint="cs"/>
                <w:rtl/>
                <w:lang w:bidi="fa-IR"/>
              </w:rPr>
            </w:rPrChange>
          </w:rPr>
          <w:t>ی</w:t>
        </w:r>
        <w:r w:rsidR="00F55FAB" w:rsidRPr="003409CC">
          <w:rPr>
            <w:rFonts w:hint="eastAsia"/>
            <w:u w:val="single"/>
            <w:rtl/>
            <w:lang w:bidi="fa-IR"/>
            <w:rPrChange w:id="1721" w:author="Microsoft account" w:date="2025-09-18T10:36:00Z">
              <w:rPr>
                <w:rFonts w:hint="eastAsia"/>
                <w:rtl/>
                <w:lang w:bidi="fa-IR"/>
              </w:rPr>
            </w:rPrChange>
          </w:rPr>
          <w:t>م</w:t>
        </w:r>
        <w:r w:rsidR="00F55FAB" w:rsidRPr="003409CC">
          <w:rPr>
            <w:u w:val="single"/>
            <w:rtl/>
            <w:lang w:bidi="fa-IR"/>
            <w:rPrChange w:id="1722" w:author="Microsoft account" w:date="2025-09-18T10:36:00Z">
              <w:rPr>
                <w:rtl/>
                <w:lang w:bidi="fa-IR"/>
              </w:rPr>
            </w:rPrChange>
          </w:rPr>
          <w:t xml:space="preserve"> </w:t>
        </w:r>
        <w:r w:rsidR="00F55FAB" w:rsidRPr="003409CC">
          <w:rPr>
            <w:rFonts w:hint="eastAsia"/>
            <w:u w:val="single"/>
            <w:rtl/>
            <w:lang w:bidi="fa-IR"/>
            <w:rPrChange w:id="1723" w:author="Microsoft account" w:date="2025-09-18T10:36:00Z">
              <w:rPr>
                <w:rFonts w:hint="eastAsia"/>
                <w:rtl/>
                <w:lang w:bidi="fa-IR"/>
              </w:rPr>
            </w:rPrChange>
          </w:rPr>
          <w:t>و</w:t>
        </w:r>
        <w:r w:rsidR="00F55FAB" w:rsidRPr="003409CC">
          <w:rPr>
            <w:u w:val="single"/>
            <w:rtl/>
            <w:lang w:bidi="fa-IR"/>
            <w:rPrChange w:id="1724" w:author="Microsoft account" w:date="2025-09-18T10:36:00Z">
              <w:rPr>
                <w:rtl/>
                <w:lang w:bidi="fa-IR"/>
              </w:rPr>
            </w:rPrChange>
          </w:rPr>
          <w:t xml:space="preserve"> </w:t>
        </w:r>
        <w:r w:rsidR="00F55FAB" w:rsidRPr="003409CC">
          <w:rPr>
            <w:rFonts w:hint="eastAsia"/>
            <w:u w:val="single"/>
            <w:rtl/>
            <w:lang w:bidi="fa-IR"/>
            <w:rPrChange w:id="1725" w:author="Microsoft account" w:date="2025-09-18T10:36:00Z">
              <w:rPr>
                <w:rFonts w:hint="eastAsia"/>
                <w:rtl/>
                <w:lang w:bidi="fa-IR"/>
              </w:rPr>
            </w:rPrChange>
          </w:rPr>
          <w:t>بعد</w:t>
        </w:r>
        <w:r w:rsidR="00F55FAB" w:rsidRPr="003409CC">
          <w:rPr>
            <w:u w:val="single"/>
            <w:rtl/>
            <w:lang w:bidi="fa-IR"/>
            <w:rPrChange w:id="1726" w:author="Microsoft account" w:date="2025-09-18T10:36:00Z">
              <w:rPr>
                <w:rtl/>
                <w:lang w:bidi="fa-IR"/>
              </w:rPr>
            </w:rPrChange>
          </w:rPr>
          <w:t xml:space="preserve"> </w:t>
        </w:r>
        <w:r w:rsidR="00F55FAB" w:rsidRPr="003409CC">
          <w:rPr>
            <w:rFonts w:hint="eastAsia"/>
            <w:u w:val="single"/>
            <w:rtl/>
            <w:lang w:bidi="fa-IR"/>
            <w:rPrChange w:id="1727" w:author="Microsoft account" w:date="2025-09-18T10:36:00Z">
              <w:rPr>
                <w:rFonts w:hint="eastAsia"/>
                <w:rtl/>
                <w:lang w:bidi="fa-IR"/>
              </w:rPr>
            </w:rPrChange>
          </w:rPr>
          <w:t>به</w:t>
        </w:r>
        <w:r w:rsidR="00F55FAB" w:rsidRPr="003409CC">
          <w:rPr>
            <w:u w:val="single"/>
            <w:rtl/>
            <w:lang w:bidi="fa-IR"/>
            <w:rPrChange w:id="1728" w:author="Microsoft account" w:date="2025-09-18T10:36:00Z">
              <w:rPr>
                <w:rtl/>
                <w:lang w:bidi="fa-IR"/>
              </w:rPr>
            </w:rPrChange>
          </w:rPr>
          <w:t xml:space="preserve"> </w:t>
        </w:r>
        <w:r w:rsidR="00F55FAB" w:rsidRPr="003409CC">
          <w:rPr>
            <w:rFonts w:hint="eastAsia"/>
            <w:u w:val="single"/>
            <w:rtl/>
            <w:lang w:bidi="fa-IR"/>
            <w:rPrChange w:id="1729" w:author="Microsoft account" w:date="2025-09-18T10:36:00Z">
              <w:rPr>
                <w:rFonts w:hint="eastAsia"/>
                <w:rtl/>
                <w:lang w:bidi="fa-IR"/>
              </w:rPr>
            </w:rPrChange>
          </w:rPr>
          <w:t>ترت</w:t>
        </w:r>
        <w:r w:rsidR="00F55FAB" w:rsidRPr="003409CC">
          <w:rPr>
            <w:rFonts w:hint="cs"/>
            <w:u w:val="single"/>
            <w:rtl/>
            <w:lang w:bidi="fa-IR"/>
            <w:rPrChange w:id="1730" w:author="Microsoft account" w:date="2025-09-18T10:36:00Z">
              <w:rPr>
                <w:rFonts w:hint="cs"/>
                <w:rtl/>
                <w:lang w:bidi="fa-IR"/>
              </w:rPr>
            </w:rPrChange>
          </w:rPr>
          <w:t>ی</w:t>
        </w:r>
        <w:r w:rsidR="00F55FAB" w:rsidRPr="003409CC">
          <w:rPr>
            <w:rFonts w:hint="eastAsia"/>
            <w:u w:val="single"/>
            <w:rtl/>
            <w:lang w:bidi="fa-IR"/>
            <w:rPrChange w:id="1731" w:author="Microsoft account" w:date="2025-09-18T10:36:00Z">
              <w:rPr>
                <w:rFonts w:hint="eastAsia"/>
                <w:rtl/>
                <w:lang w:bidi="fa-IR"/>
              </w:rPr>
            </w:rPrChange>
          </w:rPr>
          <w:t>ب</w:t>
        </w:r>
        <w:r w:rsidR="00F55FAB" w:rsidRPr="003409CC">
          <w:rPr>
            <w:u w:val="single"/>
            <w:rtl/>
            <w:lang w:bidi="fa-IR"/>
            <w:rPrChange w:id="1732" w:author="Microsoft account" w:date="2025-09-18T10:36:00Z">
              <w:rPr>
                <w:rtl/>
                <w:lang w:bidi="fa-IR"/>
              </w:rPr>
            </w:rPrChange>
          </w:rPr>
          <w:t xml:space="preserve"> </w:t>
        </w:r>
        <w:r w:rsidR="00F55FAB" w:rsidRPr="003409CC">
          <w:rPr>
            <w:rFonts w:hint="eastAsia"/>
            <w:u w:val="single"/>
            <w:rtl/>
            <w:lang w:bidi="fa-IR"/>
            <w:rPrChange w:id="1733" w:author="Microsoft account" w:date="2025-09-18T10:36:00Z">
              <w:rPr>
                <w:rFonts w:hint="eastAsia"/>
                <w:rtl/>
                <w:lang w:bidi="fa-IR"/>
              </w:rPr>
            </w:rPrChange>
          </w:rPr>
          <w:t>جا</w:t>
        </w:r>
        <w:r w:rsidR="00F55FAB" w:rsidRPr="003409CC">
          <w:rPr>
            <w:rFonts w:hint="cs"/>
            <w:u w:val="single"/>
            <w:rtl/>
            <w:lang w:bidi="fa-IR"/>
            <w:rPrChange w:id="1734" w:author="Microsoft account" w:date="2025-09-18T10:36:00Z">
              <w:rPr>
                <w:rFonts w:hint="cs"/>
                <w:rtl/>
                <w:lang w:bidi="fa-IR"/>
              </w:rPr>
            </w:rPrChange>
          </w:rPr>
          <w:t>ی</w:t>
        </w:r>
        <w:r w:rsidR="00F55FAB" w:rsidRPr="003409CC">
          <w:rPr>
            <w:rFonts w:hint="eastAsia"/>
            <w:u w:val="single"/>
            <w:rtl/>
            <w:lang w:bidi="fa-IR"/>
            <w:rPrChange w:id="1735" w:author="Microsoft account" w:date="2025-09-18T10:36:00Z">
              <w:rPr>
                <w:rFonts w:hint="eastAsia"/>
                <w:rtl/>
                <w:lang w:bidi="fa-IR"/>
              </w:rPr>
            </w:rPrChange>
          </w:rPr>
          <w:t>گز</w:t>
        </w:r>
        <w:r w:rsidR="00F55FAB" w:rsidRPr="003409CC">
          <w:rPr>
            <w:rFonts w:hint="cs"/>
            <w:u w:val="single"/>
            <w:rtl/>
            <w:lang w:bidi="fa-IR"/>
            <w:rPrChange w:id="1736" w:author="Microsoft account" w:date="2025-09-18T10:36:00Z">
              <w:rPr>
                <w:rFonts w:hint="cs"/>
                <w:rtl/>
                <w:lang w:bidi="fa-IR"/>
              </w:rPr>
            </w:rPrChange>
          </w:rPr>
          <w:t>ی</w:t>
        </w:r>
        <w:r w:rsidR="00F55FAB" w:rsidRPr="003409CC">
          <w:rPr>
            <w:rFonts w:hint="eastAsia"/>
            <w:u w:val="single"/>
            <w:rtl/>
            <w:lang w:bidi="fa-IR"/>
            <w:rPrChange w:id="1737" w:author="Microsoft account" w:date="2025-09-18T10:36:00Z">
              <w:rPr>
                <w:rFonts w:hint="eastAsia"/>
                <w:rtl/>
                <w:lang w:bidi="fa-IR"/>
              </w:rPr>
            </w:rPrChange>
          </w:rPr>
          <w:t>ن</w:t>
        </w:r>
        <w:r w:rsidR="00F55FAB" w:rsidRPr="003409CC">
          <w:rPr>
            <w:u w:val="single"/>
            <w:rtl/>
            <w:lang w:bidi="fa-IR"/>
            <w:rPrChange w:id="1738" w:author="Microsoft account" w:date="2025-09-18T10:36:00Z">
              <w:rPr>
                <w:rtl/>
                <w:lang w:bidi="fa-IR"/>
              </w:rPr>
            </w:rPrChange>
          </w:rPr>
          <w:t xml:space="preserve"> </w:t>
        </w:r>
        <w:r w:rsidR="00F55FAB" w:rsidRPr="003409CC">
          <w:rPr>
            <w:rFonts w:hint="eastAsia"/>
            <w:u w:val="single"/>
            <w:rtl/>
            <w:lang w:bidi="fa-IR"/>
            <w:rPrChange w:id="1739" w:author="Microsoft account" w:date="2025-09-18T10:36:00Z">
              <w:rPr>
                <w:rFonts w:hint="eastAsia"/>
                <w:rtl/>
                <w:lang w:bidi="fa-IR"/>
              </w:rPr>
            </w:rPrChange>
          </w:rPr>
          <w:t>کن</w:t>
        </w:r>
        <w:r w:rsidR="00F55FAB" w:rsidRPr="003409CC">
          <w:rPr>
            <w:rFonts w:hint="cs"/>
            <w:u w:val="single"/>
            <w:rtl/>
            <w:lang w:bidi="fa-IR"/>
            <w:rPrChange w:id="1740" w:author="Microsoft account" w:date="2025-09-18T10:36:00Z">
              <w:rPr>
                <w:rFonts w:hint="cs"/>
                <w:rtl/>
                <w:lang w:bidi="fa-IR"/>
              </w:rPr>
            </w:rPrChange>
          </w:rPr>
          <w:t>ی</w:t>
        </w:r>
        <w:r w:rsidR="00F55FAB" w:rsidRPr="003409CC">
          <w:rPr>
            <w:rFonts w:hint="eastAsia"/>
            <w:u w:val="single"/>
            <w:rtl/>
            <w:lang w:bidi="fa-IR"/>
            <w:rPrChange w:id="1741"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742"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1743" w:author="Microsoft account" w:date="2025-09-18T10:15:00Z"/>
          <w:rtl/>
          <w:lang w:bidi="fa-IR"/>
        </w:rPr>
        <w:pPrChange w:id="1744" w:author="Microsoft account" w:date="2025-09-18T10:15:00Z">
          <w:pPr>
            <w:spacing w:after="0" w:line="276" w:lineRule="auto"/>
            <w:jc w:val="both"/>
          </w:pPr>
        </w:pPrChange>
      </w:pPr>
    </w:p>
    <w:p w14:paraId="44BFC01A" w14:textId="61D05C81" w:rsidR="00F55FAB" w:rsidRDefault="00D33E8B">
      <w:pPr>
        <w:spacing w:after="0" w:line="276" w:lineRule="auto"/>
        <w:jc w:val="both"/>
        <w:rPr>
          <w:ins w:id="1745" w:author="Microsoft account" w:date="2025-09-18T10:18:00Z"/>
          <w:rtl/>
          <w:lang w:bidi="fa-IR"/>
        </w:rPr>
        <w:pPrChange w:id="1746" w:author="Microsoft account" w:date="2025-09-18T10:18:00Z">
          <w:pPr>
            <w:spacing w:after="0" w:line="276" w:lineRule="auto"/>
            <w:jc w:val="both"/>
          </w:pPr>
        </w:pPrChange>
      </w:pPr>
      <w:ins w:id="1747"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1748" w:author="Microsoft account" w:date="2025-09-18T10:18:00Z"/>
          <w:rtl/>
          <w:lang w:bidi="fa-IR"/>
        </w:rPr>
        <w:pPrChange w:id="1749" w:author="Microsoft account" w:date="2025-09-18T10:18:00Z">
          <w:pPr>
            <w:spacing w:after="0" w:line="276" w:lineRule="auto"/>
            <w:jc w:val="both"/>
          </w:pPr>
        </w:pPrChange>
      </w:pPr>
      <w:ins w:id="1750"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1751" w:author="Microsoft account" w:date="2025-09-18T10:19:00Z"/>
          <w:rtl/>
          <w:lang w:bidi="fa-IR"/>
        </w:rPr>
        <w:pPrChange w:id="1752" w:author="Microsoft account" w:date="2025-09-18T10:18:00Z">
          <w:pPr>
            <w:spacing w:after="0" w:line="276" w:lineRule="auto"/>
            <w:jc w:val="both"/>
          </w:pPr>
        </w:pPrChange>
      </w:pPr>
      <w:ins w:id="1753" w:author="Microsoft account" w:date="2025-09-18T10:18:00Z">
        <w:r>
          <w:rPr>
            <w:rFonts w:hint="cs"/>
            <w:rtl/>
            <w:lang w:bidi="fa-IR"/>
          </w:rPr>
          <w:t xml:space="preserve">حالا اگر بخوایم یه شرطی بزاریم که اگر اون شرط برقرار بود ، بعد بره و </w:t>
        </w:r>
      </w:ins>
      <w:ins w:id="175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1755" w:author="Microsoft account" w:date="2025-09-18T10:19:00Z"/>
          <w:rtl/>
          <w:lang w:bidi="fa-IR"/>
        </w:rPr>
        <w:pPrChange w:id="1756" w:author="Microsoft account" w:date="2025-09-18T10:19:00Z">
          <w:pPr>
            <w:spacing w:after="0" w:line="276" w:lineRule="auto"/>
            <w:jc w:val="both"/>
          </w:pPr>
        </w:pPrChange>
      </w:pPr>
      <w:ins w:id="1757"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1758" w:author="Microsoft account" w:date="2025-09-18T10:20:00Z"/>
          <w:lang w:bidi="fa-IR"/>
        </w:rPr>
        <w:pPrChange w:id="1759" w:author="Microsoft account" w:date="2025-09-18T10:19:00Z">
          <w:pPr>
            <w:spacing w:after="0" w:line="276" w:lineRule="auto"/>
            <w:jc w:val="both"/>
          </w:pPr>
        </w:pPrChange>
      </w:pPr>
      <w:ins w:id="1760"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761" w:author="Microsoft account" w:date="2025-09-18T10:20:00Z">
        <w:r>
          <w:rPr>
            <w:lang w:bidi="fa-IR"/>
          </w:rPr>
          <w:t>new_list</w:t>
        </w:r>
      </w:ins>
    </w:p>
    <w:p w14:paraId="5D6BBDFF" w14:textId="77777777" w:rsidR="00D33E8B" w:rsidRDefault="00D33E8B">
      <w:pPr>
        <w:spacing w:after="0" w:line="276" w:lineRule="auto"/>
        <w:jc w:val="both"/>
        <w:rPr>
          <w:ins w:id="1762" w:author="Microsoft account" w:date="2025-09-18T10:20:00Z"/>
          <w:lang w:bidi="fa-IR"/>
        </w:rPr>
        <w:pPrChange w:id="1763" w:author="Microsoft account" w:date="2025-09-18T10:20:00Z">
          <w:pPr>
            <w:spacing w:after="0" w:line="276" w:lineRule="auto"/>
            <w:jc w:val="both"/>
          </w:pPr>
        </w:pPrChange>
      </w:pPr>
    </w:p>
    <w:p w14:paraId="787FAB3D" w14:textId="25FE814E" w:rsidR="00D33E8B" w:rsidRDefault="00D33E8B">
      <w:pPr>
        <w:spacing w:after="0" w:line="276" w:lineRule="auto"/>
        <w:jc w:val="both"/>
        <w:rPr>
          <w:ins w:id="1764" w:author="Microsoft account" w:date="2025-09-18T10:36:00Z"/>
          <w:lang w:bidi="fa-IR"/>
        </w:rPr>
        <w:pPrChange w:id="1765" w:author="Microsoft account" w:date="2025-09-18T10:20:00Z">
          <w:pPr>
            <w:spacing w:after="0" w:line="276" w:lineRule="auto"/>
            <w:jc w:val="both"/>
          </w:pPr>
        </w:pPrChange>
      </w:pPr>
      <w:ins w:id="1766"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767"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768" w:author="Microsoft account" w:date="2025-09-19T13:46:00Z">
              <w:rPr>
                <w:rFonts w:hint="eastAsia"/>
                <w:rtl/>
                <w:lang w:bidi="fa-IR"/>
              </w:rPr>
            </w:rPrChange>
          </w:rPr>
          <w:t>تو</w:t>
        </w:r>
        <w:r w:rsidRPr="000B7F66">
          <w:rPr>
            <w:rFonts w:hint="cs"/>
            <w:u w:val="single"/>
            <w:rtl/>
            <w:lang w:bidi="fa-IR"/>
            <w:rPrChange w:id="1769" w:author="Microsoft account" w:date="2025-09-19T13:46:00Z">
              <w:rPr>
                <w:rFonts w:hint="cs"/>
                <w:rtl/>
                <w:lang w:bidi="fa-IR"/>
              </w:rPr>
            </w:rPrChange>
          </w:rPr>
          <w:t>ی</w:t>
        </w:r>
        <w:r w:rsidRPr="000B7F66">
          <w:rPr>
            <w:u w:val="single"/>
            <w:rtl/>
            <w:lang w:bidi="fa-IR"/>
            <w:rPrChange w:id="1770" w:author="Microsoft account" w:date="2025-09-19T13:46:00Z">
              <w:rPr>
                <w:rtl/>
                <w:lang w:bidi="fa-IR"/>
              </w:rPr>
            </w:rPrChange>
          </w:rPr>
          <w:t xml:space="preserve"> </w:t>
        </w:r>
        <w:r w:rsidRPr="000B7F66">
          <w:rPr>
            <w:rFonts w:hint="cs"/>
            <w:u w:val="single"/>
            <w:rtl/>
            <w:lang w:bidi="fa-IR"/>
            <w:rPrChange w:id="1771" w:author="Microsoft account" w:date="2025-09-19T13:46:00Z">
              <w:rPr>
                <w:rFonts w:hint="cs"/>
                <w:rtl/>
                <w:lang w:bidi="fa-IR"/>
              </w:rPr>
            </w:rPrChange>
          </w:rPr>
          <w:t>ی</w:t>
        </w:r>
        <w:r w:rsidRPr="000B7F66">
          <w:rPr>
            <w:rFonts w:hint="eastAsia"/>
            <w:u w:val="single"/>
            <w:rtl/>
            <w:lang w:bidi="fa-IR"/>
            <w:rPrChange w:id="1772" w:author="Microsoft account" w:date="2025-09-19T13:46:00Z">
              <w:rPr>
                <w:rFonts w:hint="eastAsia"/>
                <w:rtl/>
                <w:lang w:bidi="fa-IR"/>
              </w:rPr>
            </w:rPrChange>
          </w:rPr>
          <w:t>ه</w:t>
        </w:r>
        <w:r w:rsidRPr="000B7F66">
          <w:rPr>
            <w:u w:val="single"/>
            <w:rtl/>
            <w:lang w:bidi="fa-IR"/>
            <w:rPrChange w:id="1773" w:author="Microsoft account" w:date="2025-09-19T13:46:00Z">
              <w:rPr>
                <w:rtl/>
                <w:lang w:bidi="fa-IR"/>
              </w:rPr>
            </w:rPrChange>
          </w:rPr>
          <w:t xml:space="preserve"> </w:t>
        </w:r>
        <w:r w:rsidRPr="000B7F66">
          <w:rPr>
            <w:u w:val="single"/>
            <w:lang w:bidi="fa-IR"/>
            <w:rPrChange w:id="1774"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1775" w:author="Microsoft account" w:date="2025-09-18T10:36:00Z"/>
          <w:lang w:bidi="fa-IR"/>
        </w:rPr>
        <w:pPrChange w:id="1776" w:author="Microsoft account" w:date="2025-09-18T10:36:00Z">
          <w:pPr>
            <w:spacing w:after="0" w:line="276" w:lineRule="auto"/>
            <w:jc w:val="both"/>
          </w:pPr>
        </w:pPrChange>
      </w:pPr>
    </w:p>
    <w:p w14:paraId="6A82307B" w14:textId="7018B87B" w:rsidR="003409CC" w:rsidRDefault="00EF49AC">
      <w:pPr>
        <w:spacing w:after="0" w:line="276" w:lineRule="auto"/>
        <w:jc w:val="both"/>
        <w:rPr>
          <w:ins w:id="1777" w:author="Microsoft account" w:date="2025-09-18T11:08:00Z"/>
          <w:rtl/>
          <w:lang w:bidi="fa-IR"/>
        </w:rPr>
        <w:pPrChange w:id="1778" w:author="Microsoft account" w:date="2025-09-18T11:08:00Z">
          <w:pPr>
            <w:spacing w:after="0" w:line="276" w:lineRule="auto"/>
            <w:jc w:val="both"/>
          </w:pPr>
        </w:pPrChange>
      </w:pPr>
      <w:ins w:id="1779"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1780" w:author="Microsoft account" w:date="2025-09-18T11:09:00Z"/>
          <w:rtl/>
          <w:lang w:bidi="fa-IR"/>
        </w:rPr>
        <w:pPrChange w:id="1781" w:author="Microsoft account" w:date="2025-09-18T11:09:00Z">
          <w:pPr>
            <w:spacing w:after="0" w:line="276" w:lineRule="auto"/>
            <w:jc w:val="both"/>
          </w:pPr>
        </w:pPrChange>
      </w:pPr>
      <w:ins w:id="1782" w:author="Microsoft account" w:date="2025-09-18T11:09:00Z">
        <w:r w:rsidRPr="00EF49AC">
          <w:rPr>
            <w:noProof/>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1784" w:author="Microsoft account" w:date="2025-09-18T11:14:00Z"/>
          <w:rtl/>
          <w:lang w:bidi="fa-IR"/>
        </w:rPr>
        <w:pPrChange w:id="1785" w:author="Microsoft account" w:date="2025-09-18T11:14:00Z">
          <w:pPr>
            <w:spacing w:after="0" w:line="276" w:lineRule="auto"/>
            <w:jc w:val="both"/>
          </w:pPr>
        </w:pPrChange>
      </w:pPr>
      <w:ins w:id="178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787" w:author="Microsoft account" w:date="2025-09-18T11:10:00Z">
        <w:r>
          <w:rPr>
            <w:lang w:bidi="fa-IR"/>
          </w:rPr>
          <w:t>datatype set</w:t>
        </w:r>
        <w:r>
          <w:rPr>
            <w:rFonts w:hint="cs"/>
            <w:rtl/>
            <w:lang w:bidi="fa-IR"/>
          </w:rPr>
          <w:t xml:space="preserve"> داره) </w:t>
        </w:r>
      </w:ins>
      <w:ins w:id="178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78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79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79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792" w:author="Microsoft account" w:date="2025-10-12T11:52:00Z">
        <w:r w:rsidR="00374721">
          <w:rPr>
            <w:rFonts w:hint="cs"/>
            <w:rtl/>
            <w:lang w:bidi="fa-IR"/>
          </w:rPr>
          <w:t>)</w:t>
        </w:r>
      </w:ins>
    </w:p>
    <w:p w14:paraId="29F15688" w14:textId="77777777" w:rsidR="00534298" w:rsidRDefault="00534298">
      <w:pPr>
        <w:spacing w:after="0" w:line="276" w:lineRule="auto"/>
        <w:jc w:val="both"/>
        <w:rPr>
          <w:ins w:id="1793" w:author="Microsoft account" w:date="2025-09-18T11:14:00Z"/>
          <w:rtl/>
          <w:lang w:bidi="fa-IR"/>
        </w:rPr>
        <w:pPrChange w:id="1794" w:author="Microsoft account" w:date="2025-09-18T11:14:00Z">
          <w:pPr>
            <w:spacing w:after="0" w:line="276" w:lineRule="auto"/>
            <w:jc w:val="both"/>
          </w:pPr>
        </w:pPrChange>
      </w:pPr>
    </w:p>
    <w:p w14:paraId="2A2FF433" w14:textId="7E57E18A" w:rsidR="00534298" w:rsidRDefault="00534298">
      <w:pPr>
        <w:spacing w:after="0" w:line="276" w:lineRule="auto"/>
        <w:jc w:val="both"/>
        <w:rPr>
          <w:ins w:id="1795" w:author="Microsoft account" w:date="2025-09-18T11:15:00Z"/>
          <w:rtl/>
          <w:lang w:bidi="fa-IR"/>
        </w:rPr>
        <w:pPrChange w:id="1796" w:author="Microsoft account" w:date="2025-09-18T11:14:00Z">
          <w:pPr>
            <w:spacing w:after="0" w:line="276" w:lineRule="auto"/>
            <w:jc w:val="both"/>
          </w:pPr>
        </w:pPrChange>
      </w:pPr>
      <w:ins w:id="1797" w:author="Microsoft account" w:date="2025-09-18T11:14:00Z">
        <w:r>
          <w:rPr>
            <w:rFonts w:hint="cs"/>
            <w:rtl/>
            <w:lang w:bidi="fa-IR"/>
          </w:rPr>
          <w:t>-</w:t>
        </w:r>
      </w:ins>
      <w:ins w:id="179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1799" w:author="Microsoft account" w:date="2025-09-18T11:15:00Z"/>
          <w:rtl/>
          <w:lang w:bidi="fa-IR"/>
        </w:rPr>
        <w:pPrChange w:id="1800" w:author="Microsoft account" w:date="2025-09-18T11:15:00Z">
          <w:pPr>
            <w:spacing w:after="0" w:line="276" w:lineRule="auto"/>
            <w:jc w:val="both"/>
          </w:pPr>
        </w:pPrChange>
      </w:pPr>
    </w:p>
    <w:p w14:paraId="0C746831" w14:textId="59CF280E" w:rsidR="00611260" w:rsidRDefault="00611260">
      <w:pPr>
        <w:spacing w:after="0" w:line="276" w:lineRule="auto"/>
        <w:jc w:val="both"/>
        <w:rPr>
          <w:ins w:id="1801" w:author="Microsoft account" w:date="2025-09-18T11:15:00Z"/>
          <w:lang w:bidi="fa-IR"/>
        </w:rPr>
        <w:pPrChange w:id="1802" w:author="Microsoft account" w:date="2025-09-18T11:15:00Z">
          <w:pPr>
            <w:spacing w:after="0" w:line="276" w:lineRule="auto"/>
            <w:jc w:val="both"/>
          </w:pPr>
        </w:pPrChange>
      </w:pPr>
      <w:ins w:id="180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1804" w:author="Microsoft account" w:date="2025-09-18T11:18:00Z"/>
          <w:rtl/>
          <w:lang w:bidi="fa-IR"/>
        </w:rPr>
        <w:pPrChange w:id="1805" w:author="Microsoft account" w:date="2025-09-18T11:16:00Z">
          <w:pPr>
            <w:spacing w:after="0" w:line="276" w:lineRule="auto"/>
            <w:jc w:val="both"/>
          </w:pPr>
        </w:pPrChange>
      </w:pPr>
      <w:ins w:id="180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1807" w:author="Microsoft account" w:date="2025-09-18T11:19:00Z"/>
          <w:lang w:bidi="fa-IR"/>
        </w:rPr>
        <w:pPrChange w:id="1808" w:author="Microsoft account" w:date="2025-09-18T11:18:00Z">
          <w:pPr>
            <w:spacing w:after="0" w:line="276" w:lineRule="auto"/>
            <w:jc w:val="both"/>
          </w:pPr>
        </w:pPrChange>
      </w:pPr>
      <w:ins w:id="1809" w:author="Microsoft account" w:date="2025-09-18T11:18:00Z">
        <w:r>
          <w:rPr>
            <w:lang w:bidi="fa-IR"/>
          </w:rPr>
          <w:t xml:space="preserve">New_list = [ new_item </w:t>
        </w:r>
        <w:r w:rsidRPr="00CD2B04">
          <w:rPr>
            <w:u w:val="single"/>
            <w:lang w:bidi="fa-IR"/>
            <w:rPrChange w:id="1810" w:author="Microsoft account" w:date="2025-09-18T11:23:00Z">
              <w:rPr>
                <w:lang w:bidi="fa-IR"/>
              </w:rPr>
            </w:rPrChange>
          </w:rPr>
          <w:t>for</w:t>
        </w:r>
        <w:r>
          <w:rPr>
            <w:lang w:bidi="fa-IR"/>
          </w:rPr>
          <w:t xml:space="preserve"> item </w:t>
        </w:r>
        <w:r w:rsidRPr="00CD2B04">
          <w:rPr>
            <w:u w:val="single"/>
            <w:lang w:bidi="fa-IR"/>
            <w:rPrChange w:id="1811" w:author="Microsoft account" w:date="2025-09-18T11:23:00Z">
              <w:rPr>
                <w:lang w:bidi="fa-IR"/>
              </w:rPr>
            </w:rPrChange>
          </w:rPr>
          <w:t>in</w:t>
        </w:r>
        <w:r>
          <w:rPr>
            <w:lang w:bidi="fa-IR"/>
          </w:rPr>
          <w:t xml:space="preserve"> list </w:t>
        </w:r>
        <w:r w:rsidRPr="00CD2B04">
          <w:rPr>
            <w:u w:val="single"/>
            <w:lang w:bidi="fa-IR"/>
            <w:rPrChange w:id="1812" w:author="Microsoft account" w:date="2025-09-18T11:23:00Z">
              <w:rPr>
                <w:lang w:bidi="fa-IR"/>
              </w:rPr>
            </w:rPrChange>
          </w:rPr>
          <w:t>if</w:t>
        </w:r>
        <w:r>
          <w:rPr>
            <w:lang w:bidi="fa-IR"/>
          </w:rPr>
          <w:t xml:space="preserve"> test ] =&gt; dt&lt;</w:t>
        </w:r>
      </w:ins>
      <w:ins w:id="1813" w:author="Microsoft account" w:date="2025-09-18T11:19:00Z">
        <w:r>
          <w:rPr>
            <w:lang w:bidi="fa-IR"/>
          </w:rPr>
          <w:t>list&gt;</w:t>
        </w:r>
      </w:ins>
    </w:p>
    <w:p w14:paraId="3CEC28E2" w14:textId="510B20B5" w:rsidR="00611260" w:rsidRDefault="00611260">
      <w:pPr>
        <w:spacing w:after="0" w:line="276" w:lineRule="auto"/>
        <w:jc w:val="both"/>
        <w:rPr>
          <w:ins w:id="1814" w:author="Microsoft account" w:date="2025-09-18T11:19:00Z"/>
          <w:rtl/>
          <w:lang w:bidi="fa-IR"/>
        </w:rPr>
        <w:pPrChange w:id="1815" w:author="Microsoft account" w:date="2025-09-18T11:19:00Z">
          <w:pPr>
            <w:spacing w:after="0" w:line="276" w:lineRule="auto"/>
            <w:jc w:val="both"/>
          </w:pPr>
        </w:pPrChange>
      </w:pPr>
      <w:ins w:id="181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1817" w:author="Microsoft account" w:date="2025-09-18T11:20:00Z"/>
          <w:lang w:bidi="fa-IR"/>
        </w:rPr>
        <w:pPrChange w:id="1818" w:author="Microsoft account" w:date="2025-09-18T11:20:00Z">
          <w:pPr>
            <w:spacing w:after="0" w:line="276" w:lineRule="auto"/>
            <w:jc w:val="both"/>
          </w:pPr>
        </w:pPrChange>
      </w:pPr>
      <w:ins w:id="1819" w:author="Microsoft account" w:date="2025-09-18T11:19:00Z">
        <w:r>
          <w:rPr>
            <w:lang w:bidi="fa-IR"/>
          </w:rPr>
          <w:t xml:space="preserve">New_dict = </w:t>
        </w:r>
      </w:ins>
      <w:ins w:id="1820" w:author="Microsoft account" w:date="2025-09-18T11:20:00Z">
        <w:r>
          <w:rPr>
            <w:lang w:bidi="fa-IR"/>
          </w:rPr>
          <w:t>{</w:t>
        </w:r>
      </w:ins>
      <w:ins w:id="1821" w:author="Microsoft account" w:date="2025-09-18T11:19:00Z">
        <w:r>
          <w:rPr>
            <w:lang w:bidi="fa-IR"/>
          </w:rPr>
          <w:t xml:space="preserve"> new_key:new_value </w:t>
        </w:r>
        <w:r w:rsidRPr="00CD2B04">
          <w:rPr>
            <w:u w:val="single"/>
            <w:lang w:bidi="fa-IR"/>
            <w:rPrChange w:id="1822" w:author="Microsoft account" w:date="2025-09-18T11:23:00Z">
              <w:rPr>
                <w:lang w:bidi="fa-IR"/>
              </w:rPr>
            </w:rPrChange>
          </w:rPr>
          <w:t>for</w:t>
        </w:r>
        <w:r>
          <w:rPr>
            <w:lang w:bidi="fa-IR"/>
          </w:rPr>
          <w:t xml:space="preserve"> item </w:t>
        </w:r>
        <w:r w:rsidRPr="00CD2B04">
          <w:rPr>
            <w:u w:val="single"/>
            <w:lang w:bidi="fa-IR"/>
            <w:rPrChange w:id="1823" w:author="Microsoft account" w:date="2025-09-18T11:23:00Z">
              <w:rPr>
                <w:lang w:bidi="fa-IR"/>
              </w:rPr>
            </w:rPrChange>
          </w:rPr>
          <w:t>in</w:t>
        </w:r>
        <w:r>
          <w:rPr>
            <w:lang w:bidi="fa-IR"/>
          </w:rPr>
          <w:t xml:space="preserve"> list </w:t>
        </w:r>
        <w:r w:rsidRPr="00CD2B04">
          <w:rPr>
            <w:u w:val="single"/>
            <w:lang w:bidi="fa-IR"/>
            <w:rPrChange w:id="182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1825" w:author="Microsoft account" w:date="2025-09-18T11:22:00Z"/>
          <w:rtl/>
          <w:lang w:bidi="fa-IR"/>
        </w:rPr>
        <w:pPrChange w:id="1826" w:author="Microsoft account" w:date="2025-09-18T11:22:00Z">
          <w:pPr>
            <w:spacing w:after="0" w:line="276" w:lineRule="auto"/>
            <w:jc w:val="both"/>
          </w:pPr>
        </w:pPrChange>
      </w:pPr>
      <w:ins w:id="182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82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1829" w:author="Microsoft account" w:date="2025-09-18T11:22:00Z"/>
          <w:lang w:bidi="fa-IR"/>
        </w:rPr>
        <w:pPrChange w:id="1830" w:author="Microsoft account" w:date="2025-09-18T11:22:00Z">
          <w:pPr>
            <w:spacing w:after="0" w:line="276" w:lineRule="auto"/>
            <w:jc w:val="both"/>
          </w:pPr>
        </w:pPrChange>
      </w:pPr>
      <w:ins w:id="183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1832" w:author="Microsoft account" w:date="2025-09-18T11:26:00Z"/>
          <w:lang w:bidi="fa-IR"/>
        </w:rPr>
        <w:pPrChange w:id="1833" w:author="Microsoft account" w:date="2025-09-18T11:22:00Z">
          <w:pPr>
            <w:spacing w:after="0" w:line="276" w:lineRule="auto"/>
            <w:jc w:val="both"/>
          </w:pPr>
        </w:pPrChange>
      </w:pPr>
    </w:p>
    <w:p w14:paraId="09F90063" w14:textId="7720FD4A" w:rsidR="00872985" w:rsidRDefault="00872985">
      <w:pPr>
        <w:spacing w:after="0" w:line="276" w:lineRule="auto"/>
        <w:jc w:val="both"/>
        <w:rPr>
          <w:ins w:id="1834" w:author="Microsoft account" w:date="2025-09-18T11:31:00Z"/>
          <w:rtl/>
          <w:lang w:bidi="fa-IR"/>
        </w:rPr>
        <w:pPrChange w:id="1835" w:author="Microsoft account" w:date="2025-09-18T11:26:00Z">
          <w:pPr>
            <w:spacing w:after="0" w:line="276" w:lineRule="auto"/>
            <w:jc w:val="both"/>
          </w:pPr>
        </w:pPrChange>
      </w:pPr>
      <w:ins w:id="183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837" w:author="Microsoft account" w:date="2025-10-14T10:09:00Z">
              <w:rPr>
                <w:rFonts w:hint="eastAsia"/>
                <w:rtl/>
                <w:lang w:bidi="fa-IR"/>
              </w:rPr>
            </w:rPrChange>
          </w:rPr>
          <w:t>با</w:t>
        </w:r>
        <w:r w:rsidRPr="0045678E">
          <w:rPr>
            <w:rFonts w:hint="cs"/>
            <w:u w:val="single"/>
            <w:rtl/>
            <w:lang w:bidi="fa-IR"/>
            <w:rPrChange w:id="1838" w:author="Microsoft account" w:date="2025-10-14T10:09:00Z">
              <w:rPr>
                <w:rFonts w:hint="cs"/>
                <w:rtl/>
                <w:lang w:bidi="fa-IR"/>
              </w:rPr>
            </w:rPrChange>
          </w:rPr>
          <w:t>ی</w:t>
        </w:r>
        <w:r w:rsidRPr="0045678E">
          <w:rPr>
            <w:rFonts w:hint="eastAsia"/>
            <w:u w:val="single"/>
            <w:rtl/>
            <w:lang w:bidi="fa-IR"/>
            <w:rPrChange w:id="1839" w:author="Microsoft account" w:date="2025-10-14T10:09:00Z">
              <w:rPr>
                <w:rFonts w:hint="eastAsia"/>
                <w:rtl/>
                <w:lang w:bidi="fa-IR"/>
              </w:rPr>
            </w:rPrChange>
          </w:rPr>
          <w:t>د</w:t>
        </w:r>
        <w:r w:rsidRPr="0045678E">
          <w:rPr>
            <w:u w:val="single"/>
            <w:rtl/>
            <w:lang w:bidi="fa-IR"/>
            <w:rPrChange w:id="1840" w:author="Microsoft account" w:date="2025-10-14T10:09:00Z">
              <w:rPr>
                <w:rtl/>
                <w:lang w:bidi="fa-IR"/>
              </w:rPr>
            </w:rPrChange>
          </w:rPr>
          <w:t xml:space="preserve"> از </w:t>
        </w:r>
      </w:ins>
      <w:ins w:id="1841" w:author="Microsoft account" w:date="2025-09-18T11:27:00Z">
        <w:r w:rsidRPr="0045678E">
          <w:rPr>
            <w:u w:val="single"/>
            <w:lang w:bidi="fa-IR"/>
            <w:rPrChange w:id="1842" w:author="Microsoft account" w:date="2025-10-14T10:09:00Z">
              <w:rPr>
                <w:lang w:bidi="fa-IR"/>
              </w:rPr>
            </w:rPrChange>
          </w:rPr>
          <w:t>dict.items()</w:t>
        </w:r>
      </w:ins>
      <w:ins w:id="1843" w:author="Microsoft account" w:date="2025-09-19T13:55:00Z">
        <w:r w:rsidR="005876E9" w:rsidRPr="0045678E">
          <w:rPr>
            <w:u w:val="single"/>
            <w:rtl/>
            <w:lang w:bidi="fa-IR"/>
            <w:rPrChange w:id="1844" w:author="Microsoft account" w:date="2025-10-14T10:09:00Z">
              <w:rPr>
                <w:rtl/>
                <w:lang w:bidi="fa-IR"/>
              </w:rPr>
            </w:rPrChange>
          </w:rPr>
          <w:t xml:space="preserve"> </w:t>
        </w:r>
      </w:ins>
      <w:ins w:id="1845" w:author="Microsoft account" w:date="2025-09-18T11:27:00Z">
        <w:r w:rsidRPr="0045678E">
          <w:rPr>
            <w:rFonts w:hint="eastAsia"/>
            <w:u w:val="single"/>
            <w:rtl/>
            <w:lang w:bidi="fa-IR"/>
            <w:rPrChange w:id="1846" w:author="Microsoft account" w:date="2025-10-14T10:09:00Z">
              <w:rPr>
                <w:rFonts w:hint="eastAsia"/>
                <w:rtl/>
                <w:lang w:bidi="fa-IR"/>
              </w:rPr>
            </w:rPrChange>
          </w:rPr>
          <w:t>استفاده</w:t>
        </w:r>
        <w:r w:rsidRPr="0045678E">
          <w:rPr>
            <w:u w:val="single"/>
            <w:rtl/>
            <w:lang w:bidi="fa-IR"/>
            <w:rPrChange w:id="1847" w:author="Microsoft account" w:date="2025-10-14T10:09:00Z">
              <w:rPr>
                <w:rtl/>
                <w:lang w:bidi="fa-IR"/>
              </w:rPr>
            </w:rPrChange>
          </w:rPr>
          <w:t xml:space="preserve"> کن</w:t>
        </w:r>
        <w:r w:rsidRPr="0045678E">
          <w:rPr>
            <w:rFonts w:hint="cs"/>
            <w:u w:val="single"/>
            <w:rtl/>
            <w:lang w:bidi="fa-IR"/>
            <w:rPrChange w:id="1848" w:author="Microsoft account" w:date="2025-10-14T10:09:00Z">
              <w:rPr>
                <w:rFonts w:hint="cs"/>
                <w:rtl/>
                <w:lang w:bidi="fa-IR"/>
              </w:rPr>
            </w:rPrChange>
          </w:rPr>
          <w:t>ی</w:t>
        </w:r>
        <w:r w:rsidRPr="0045678E">
          <w:rPr>
            <w:rFonts w:hint="eastAsia"/>
            <w:u w:val="single"/>
            <w:rtl/>
            <w:lang w:bidi="fa-IR"/>
            <w:rPrChange w:id="1849" w:author="Microsoft account" w:date="2025-10-14T10:09:00Z">
              <w:rPr>
                <w:rFonts w:hint="eastAsia"/>
                <w:rtl/>
                <w:lang w:bidi="fa-IR"/>
              </w:rPr>
            </w:rPrChange>
          </w:rPr>
          <w:t>م</w:t>
        </w:r>
        <w:r w:rsidRPr="0045678E">
          <w:rPr>
            <w:u w:val="single"/>
            <w:rtl/>
            <w:lang w:bidi="fa-IR"/>
            <w:rPrChange w:id="1850" w:author="Microsoft account" w:date="2025-10-14T10:09:00Z">
              <w:rPr>
                <w:rtl/>
                <w:lang w:bidi="fa-IR"/>
              </w:rPr>
            </w:rPrChange>
          </w:rPr>
          <w:t xml:space="preserve">. </w:t>
        </w:r>
      </w:ins>
      <w:ins w:id="1851" w:author="Microsoft account" w:date="2025-09-18T11:30:00Z">
        <w:r w:rsidRPr="0045678E">
          <w:rPr>
            <w:rFonts w:hint="eastAsia"/>
            <w:u w:val="single"/>
            <w:rtl/>
            <w:lang w:bidi="fa-IR"/>
            <w:rPrChange w:id="1852" w:author="Microsoft account" w:date="2025-10-14T10:09:00Z">
              <w:rPr>
                <w:rFonts w:hint="eastAsia"/>
                <w:rtl/>
                <w:lang w:bidi="fa-IR"/>
              </w:rPr>
            </w:rPrChange>
          </w:rPr>
          <w:t>که</w:t>
        </w:r>
        <w:r w:rsidRPr="0045678E">
          <w:rPr>
            <w:u w:val="single"/>
            <w:rtl/>
            <w:lang w:bidi="fa-IR"/>
            <w:rPrChange w:id="1853" w:author="Microsoft account" w:date="2025-10-14T10:09:00Z">
              <w:rPr>
                <w:rtl/>
                <w:lang w:bidi="fa-IR"/>
              </w:rPr>
            </w:rPrChange>
          </w:rPr>
          <w:t xml:space="preserve"> تمام</w:t>
        </w:r>
        <w:r w:rsidRPr="0045678E">
          <w:rPr>
            <w:rFonts w:hint="cs"/>
            <w:u w:val="single"/>
            <w:rtl/>
            <w:lang w:bidi="fa-IR"/>
            <w:rPrChange w:id="1854" w:author="Microsoft account" w:date="2025-10-14T10:09:00Z">
              <w:rPr>
                <w:rFonts w:hint="cs"/>
                <w:rtl/>
                <w:lang w:bidi="fa-IR"/>
              </w:rPr>
            </w:rPrChange>
          </w:rPr>
          <w:t>ی</w:t>
        </w:r>
        <w:r w:rsidRPr="0045678E">
          <w:rPr>
            <w:u w:val="single"/>
            <w:rtl/>
            <w:lang w:bidi="fa-IR"/>
            <w:rPrChange w:id="1855" w:author="Microsoft account" w:date="2025-10-14T10:09:00Z">
              <w:rPr>
                <w:rtl/>
                <w:lang w:bidi="fa-IR"/>
              </w:rPr>
            </w:rPrChange>
          </w:rPr>
          <w:t xml:space="preserve"> </w:t>
        </w:r>
        <w:r w:rsidRPr="0045678E">
          <w:rPr>
            <w:u w:val="single"/>
            <w:lang w:bidi="fa-IR"/>
            <w:rPrChange w:id="1856" w:author="Microsoft account" w:date="2025-10-14T10:09:00Z">
              <w:rPr>
                <w:lang w:bidi="fa-IR"/>
              </w:rPr>
            </w:rPrChange>
          </w:rPr>
          <w:t>key: value</w:t>
        </w:r>
        <w:r w:rsidRPr="0045678E">
          <w:rPr>
            <w:u w:val="single"/>
            <w:rtl/>
            <w:lang w:bidi="fa-IR"/>
            <w:rPrChange w:id="1857" w:author="Microsoft account" w:date="2025-10-14T10:09:00Z">
              <w:rPr>
                <w:rtl/>
                <w:lang w:bidi="fa-IR"/>
              </w:rPr>
            </w:rPrChange>
          </w:rPr>
          <w:t xml:space="preserve"> ها</w:t>
        </w:r>
        <w:r w:rsidRPr="0045678E">
          <w:rPr>
            <w:rFonts w:hint="cs"/>
            <w:u w:val="single"/>
            <w:rtl/>
            <w:lang w:bidi="fa-IR"/>
            <w:rPrChange w:id="1858" w:author="Microsoft account" w:date="2025-10-14T10:09:00Z">
              <w:rPr>
                <w:rFonts w:hint="cs"/>
                <w:rtl/>
                <w:lang w:bidi="fa-IR"/>
              </w:rPr>
            </w:rPrChange>
          </w:rPr>
          <w:t>ی</w:t>
        </w:r>
        <w:r w:rsidRPr="0045678E">
          <w:rPr>
            <w:u w:val="single"/>
            <w:rtl/>
            <w:lang w:bidi="fa-IR"/>
            <w:rPrChange w:id="1859" w:author="Microsoft account" w:date="2025-10-14T10:09:00Z">
              <w:rPr>
                <w:rtl/>
                <w:lang w:bidi="fa-IR"/>
              </w:rPr>
            </w:rPrChange>
          </w:rPr>
          <w:t xml:space="preserve"> </w:t>
        </w:r>
        <w:r w:rsidRPr="0045678E">
          <w:rPr>
            <w:rFonts w:hint="cs"/>
            <w:u w:val="single"/>
            <w:rtl/>
            <w:lang w:bidi="fa-IR"/>
            <w:rPrChange w:id="1860" w:author="Microsoft account" w:date="2025-10-14T10:09:00Z">
              <w:rPr>
                <w:rFonts w:hint="cs"/>
                <w:rtl/>
                <w:lang w:bidi="fa-IR"/>
              </w:rPr>
            </w:rPrChange>
          </w:rPr>
          <w:t>ی</w:t>
        </w:r>
        <w:r w:rsidRPr="0045678E">
          <w:rPr>
            <w:rFonts w:hint="eastAsia"/>
            <w:u w:val="single"/>
            <w:rtl/>
            <w:lang w:bidi="fa-IR"/>
            <w:rPrChange w:id="1861" w:author="Microsoft account" w:date="2025-10-14T10:09:00Z">
              <w:rPr>
                <w:rFonts w:hint="eastAsia"/>
                <w:rtl/>
                <w:lang w:bidi="fa-IR"/>
              </w:rPr>
            </w:rPrChange>
          </w:rPr>
          <w:t>ک</w:t>
        </w:r>
        <w:r w:rsidRPr="0045678E">
          <w:rPr>
            <w:u w:val="single"/>
            <w:rtl/>
            <w:lang w:bidi="fa-IR"/>
            <w:rPrChange w:id="1862" w:author="Microsoft account" w:date="2025-10-14T10:09:00Z">
              <w:rPr>
                <w:rtl/>
                <w:lang w:bidi="fa-IR"/>
              </w:rPr>
            </w:rPrChange>
          </w:rPr>
          <w:t xml:space="preserve"> </w:t>
        </w:r>
        <w:r w:rsidRPr="0045678E">
          <w:rPr>
            <w:u w:val="single"/>
            <w:lang w:bidi="fa-IR"/>
            <w:rPrChange w:id="1863" w:author="Microsoft account" w:date="2025-10-14T10:09:00Z">
              <w:rPr>
                <w:lang w:bidi="fa-IR"/>
              </w:rPr>
            </w:rPrChange>
          </w:rPr>
          <w:t>dictionary</w:t>
        </w:r>
        <w:r w:rsidRPr="0045678E">
          <w:rPr>
            <w:u w:val="single"/>
            <w:rtl/>
            <w:lang w:bidi="fa-IR"/>
            <w:rPrChange w:id="1864" w:author="Microsoft account" w:date="2025-10-14T10:09:00Z">
              <w:rPr>
                <w:rtl/>
                <w:lang w:bidi="fa-IR"/>
              </w:rPr>
            </w:rPrChange>
          </w:rPr>
          <w:t xml:space="preserve"> رو به صورت </w:t>
        </w:r>
        <w:r w:rsidRPr="0045678E">
          <w:rPr>
            <w:u w:val="single"/>
            <w:lang w:bidi="fa-IR"/>
            <w:rPrChange w:id="1865" w:author="Microsoft account" w:date="2025-10-14T10:09:00Z">
              <w:rPr>
                <w:lang w:bidi="fa-IR"/>
              </w:rPr>
            </w:rPrChange>
          </w:rPr>
          <w:t>list</w:t>
        </w:r>
        <w:r w:rsidRPr="0045678E">
          <w:rPr>
            <w:u w:val="single"/>
            <w:rtl/>
            <w:lang w:bidi="fa-IR"/>
            <w:rPrChange w:id="1866" w:author="Microsoft account" w:date="2025-10-14T10:09:00Z">
              <w:rPr>
                <w:rtl/>
                <w:lang w:bidi="fa-IR"/>
              </w:rPr>
            </w:rPrChange>
          </w:rPr>
          <w:t xml:space="preserve"> ا</w:t>
        </w:r>
        <w:r w:rsidRPr="0045678E">
          <w:rPr>
            <w:rFonts w:hint="cs"/>
            <w:u w:val="single"/>
            <w:rtl/>
            <w:lang w:bidi="fa-IR"/>
            <w:rPrChange w:id="1867" w:author="Microsoft account" w:date="2025-10-14T10:09:00Z">
              <w:rPr>
                <w:rFonts w:hint="cs"/>
                <w:rtl/>
                <w:lang w:bidi="fa-IR"/>
              </w:rPr>
            </w:rPrChange>
          </w:rPr>
          <w:t>ی</w:t>
        </w:r>
        <w:r w:rsidRPr="0045678E">
          <w:rPr>
            <w:u w:val="single"/>
            <w:rtl/>
            <w:lang w:bidi="fa-IR"/>
            <w:rPrChange w:id="1868" w:author="Microsoft account" w:date="2025-10-14T10:09:00Z">
              <w:rPr>
                <w:rtl/>
                <w:lang w:bidi="fa-IR"/>
              </w:rPr>
            </w:rPrChange>
          </w:rPr>
          <w:t xml:space="preserve"> از </w:t>
        </w:r>
        <w:r w:rsidRPr="0045678E">
          <w:rPr>
            <w:u w:val="single"/>
            <w:lang w:bidi="fa-IR"/>
            <w:rPrChange w:id="1869" w:author="Microsoft account" w:date="2025-10-14T10:09:00Z">
              <w:rPr>
                <w:lang w:bidi="fa-IR"/>
              </w:rPr>
            </w:rPrChange>
          </w:rPr>
          <w:t>tuple</w:t>
        </w:r>
        <w:r w:rsidRPr="0045678E">
          <w:rPr>
            <w:u w:val="single"/>
            <w:rtl/>
            <w:lang w:bidi="fa-IR"/>
            <w:rPrChange w:id="1870" w:author="Microsoft account" w:date="2025-10-14T10:09:00Z">
              <w:rPr>
                <w:rtl/>
                <w:lang w:bidi="fa-IR"/>
              </w:rPr>
            </w:rPrChange>
          </w:rPr>
          <w:t xml:space="preserve"> ها </w:t>
        </w:r>
        <w:r w:rsidRPr="0045678E">
          <w:rPr>
            <w:u w:val="single"/>
            <w:lang w:bidi="fa-IR"/>
            <w:rPrChange w:id="1871" w:author="Microsoft account" w:date="2025-10-14T10:09:00Z">
              <w:rPr>
                <w:lang w:bidi="fa-IR"/>
              </w:rPr>
            </w:rPrChange>
          </w:rPr>
          <w:t>return</w:t>
        </w:r>
        <w:r w:rsidRPr="0045678E">
          <w:rPr>
            <w:u w:val="single"/>
            <w:rtl/>
            <w:lang w:bidi="fa-IR"/>
            <w:rPrChange w:id="1872" w:author="Microsoft account" w:date="2025-10-14T10:09:00Z">
              <w:rPr>
                <w:rtl/>
                <w:lang w:bidi="fa-IR"/>
              </w:rPr>
            </w:rPrChange>
          </w:rPr>
          <w:t xml:space="preserve"> م</w:t>
        </w:r>
        <w:r w:rsidRPr="0045678E">
          <w:rPr>
            <w:rFonts w:hint="cs"/>
            <w:u w:val="single"/>
            <w:rtl/>
            <w:lang w:bidi="fa-IR"/>
            <w:rPrChange w:id="1873" w:author="Microsoft account" w:date="2025-10-14T10:09:00Z">
              <w:rPr>
                <w:rFonts w:hint="cs"/>
                <w:rtl/>
                <w:lang w:bidi="fa-IR"/>
              </w:rPr>
            </w:rPrChange>
          </w:rPr>
          <w:t>ی</w:t>
        </w:r>
        <w:r w:rsidRPr="0045678E">
          <w:rPr>
            <w:rFonts w:hint="eastAsia"/>
            <w:u w:val="single"/>
            <w:rtl/>
            <w:lang w:bidi="fa-IR"/>
            <w:rPrChange w:id="1874" w:author="Microsoft account" w:date="2025-10-14T10:09:00Z">
              <w:rPr>
                <w:rFonts w:hint="eastAsia"/>
                <w:rtl/>
                <w:lang w:bidi="fa-IR"/>
              </w:rPr>
            </w:rPrChange>
          </w:rPr>
          <w:t>کنه</w:t>
        </w:r>
        <w:r>
          <w:rPr>
            <w:rFonts w:hint="cs"/>
            <w:rtl/>
            <w:lang w:bidi="fa-IR"/>
          </w:rPr>
          <w:t xml:space="preserve">. </w:t>
        </w:r>
      </w:ins>
      <w:ins w:id="187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87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877" w:author="Microsoft account" w:date="2025-10-14T10:09:00Z">
        <w:r w:rsidR="0045678E">
          <w:rPr>
            <w:rFonts w:hint="cs"/>
            <w:rtl/>
            <w:lang w:bidi="fa-IR"/>
          </w:rPr>
          <w:t>)</w:t>
        </w:r>
      </w:ins>
      <w:ins w:id="1878" w:author="Microsoft account" w:date="2025-10-14T10:10:00Z">
        <w:r w:rsidR="0045678E">
          <w:rPr>
            <w:rFonts w:hint="cs"/>
            <w:rtl/>
            <w:lang w:bidi="fa-IR"/>
          </w:rPr>
          <w:t xml:space="preserve"> </w:t>
        </w:r>
      </w:ins>
      <w:ins w:id="1879" w:author="Microsoft account" w:date="2025-09-18T11:30:00Z">
        <w:r>
          <w:rPr>
            <w:rFonts w:hint="cs"/>
            <w:rtl/>
            <w:lang w:bidi="fa-IR"/>
          </w:rPr>
          <w:t xml:space="preserve">پس </w:t>
        </w:r>
      </w:ins>
      <w:ins w:id="188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1881" w:author="Microsoft account" w:date="2025-09-18T11:32:00Z"/>
          <w:lang w:bidi="fa-IR"/>
        </w:rPr>
        <w:pPrChange w:id="1882" w:author="Microsoft account" w:date="2025-09-18T11:31:00Z">
          <w:pPr>
            <w:spacing w:after="0" w:line="276" w:lineRule="auto"/>
            <w:jc w:val="both"/>
          </w:pPr>
        </w:pPrChange>
      </w:pPr>
      <w:ins w:id="1883" w:author="Microsoft account" w:date="2025-09-18T11:31:00Z">
        <w:r>
          <w:rPr>
            <w:lang w:bidi="fa-IR"/>
          </w:rPr>
          <w:t xml:space="preserve">New_dictionary = { new_key:new_value </w:t>
        </w:r>
      </w:ins>
      <w:ins w:id="188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1885" w:author="Microsoft account" w:date="2025-09-18T11:32:00Z"/>
          <w:lang w:bidi="fa-IR"/>
        </w:rPr>
        <w:pPrChange w:id="1886" w:author="Microsoft account" w:date="2025-09-18T11:32:00Z">
          <w:pPr>
            <w:spacing w:after="0" w:line="276" w:lineRule="auto"/>
            <w:jc w:val="both"/>
          </w:pPr>
        </w:pPrChange>
      </w:pPr>
    </w:p>
    <w:p w14:paraId="674E1A8D" w14:textId="77777777" w:rsidR="005876E9" w:rsidRDefault="007C4D9D">
      <w:pPr>
        <w:spacing w:after="0" w:line="276" w:lineRule="auto"/>
        <w:jc w:val="both"/>
        <w:rPr>
          <w:ins w:id="1887" w:author="Microsoft account" w:date="2025-09-19T13:56:00Z"/>
          <w:rtl/>
          <w:lang w:bidi="fa-IR"/>
        </w:rPr>
        <w:pPrChange w:id="1888" w:author="Microsoft account" w:date="2025-09-18T11:32:00Z">
          <w:pPr>
            <w:spacing w:after="0" w:line="276" w:lineRule="auto"/>
            <w:jc w:val="both"/>
          </w:pPr>
        </w:pPrChange>
      </w:pPr>
      <w:ins w:id="188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1890" w:author="Microsoft account" w:date="2025-09-18T09:48:00Z"/>
          <w:rtl/>
          <w:lang w:bidi="fa-IR"/>
        </w:rPr>
        <w:pPrChange w:id="1891" w:author="Microsoft account" w:date="2025-09-19T13:56:00Z">
          <w:pPr>
            <w:spacing w:after="0" w:line="276" w:lineRule="auto"/>
            <w:jc w:val="both"/>
          </w:pPr>
        </w:pPrChange>
      </w:pPr>
      <w:ins w:id="1892" w:author="Microsoft account" w:date="2025-09-18T11:59:00Z">
        <w:r>
          <w:rPr>
            <w:rFonts w:hint="cs"/>
            <w:rtl/>
            <w:lang w:bidi="fa-IR"/>
          </w:rPr>
          <w:t xml:space="preserve"> </w:t>
        </w:r>
      </w:ins>
    </w:p>
    <w:p w14:paraId="27C6C3FC" w14:textId="0F595572" w:rsidR="00B608BA" w:rsidRDefault="00B608BA">
      <w:pPr>
        <w:spacing w:after="0" w:line="240" w:lineRule="auto"/>
        <w:rPr>
          <w:ins w:id="1893" w:author="Microsoft account" w:date="2025-09-18T09:48:00Z"/>
          <w:rtl/>
          <w:lang w:bidi="fa-IR"/>
        </w:rPr>
      </w:pPr>
      <w:ins w:id="1894" w:author="Microsoft account" w:date="2025-09-18T09:48:00Z">
        <w:r>
          <w:rPr>
            <w:rtl/>
            <w:lang w:bidi="fa-IR"/>
          </w:rPr>
          <w:br w:type="page"/>
        </w:r>
      </w:ins>
    </w:p>
    <w:p w14:paraId="712FA10C" w14:textId="4D97FC18" w:rsidR="00B608BA" w:rsidRDefault="005876E9">
      <w:pPr>
        <w:spacing w:after="0" w:line="276" w:lineRule="auto"/>
        <w:jc w:val="both"/>
        <w:rPr>
          <w:ins w:id="1895" w:author="Microsoft account" w:date="2025-09-19T13:56:00Z"/>
          <w:rtl/>
          <w:lang w:bidi="fa-IR"/>
        </w:rPr>
        <w:pPrChange w:id="1896" w:author="Microsoft account" w:date="2025-09-18T09:48:00Z">
          <w:pPr>
            <w:spacing w:after="0" w:line="276" w:lineRule="auto"/>
            <w:jc w:val="both"/>
          </w:pPr>
        </w:pPrChange>
      </w:pPr>
      <w:bookmarkStart w:id="1897" w:name="I4040628"/>
      <w:ins w:id="1898" w:author="Microsoft account" w:date="2025-09-19T13:56:00Z">
        <w:r>
          <w:rPr>
            <w:rFonts w:hint="cs"/>
            <w:rtl/>
            <w:lang w:bidi="fa-IR"/>
          </w:rPr>
          <w:lastRenderedPageBreak/>
          <w:t>ادامه</w:t>
        </w:r>
      </w:ins>
    </w:p>
    <w:bookmarkEnd w:id="1897"/>
    <w:p w14:paraId="2DD488FC" w14:textId="610341CE" w:rsidR="005876E9" w:rsidRDefault="000616B9">
      <w:pPr>
        <w:spacing w:after="0" w:line="276" w:lineRule="auto"/>
        <w:jc w:val="both"/>
        <w:rPr>
          <w:ins w:id="1899" w:author="Microsoft account" w:date="2025-09-19T14:27:00Z"/>
          <w:rtl/>
          <w:lang w:bidi="fa-IR"/>
        </w:rPr>
        <w:pPrChange w:id="1900" w:author="Microsoft account" w:date="2025-10-14T10:10:00Z">
          <w:pPr>
            <w:spacing w:after="0" w:line="276" w:lineRule="auto"/>
            <w:jc w:val="both"/>
          </w:pPr>
        </w:pPrChange>
      </w:pPr>
      <w:ins w:id="190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902" w:author="Microsoft account" w:date="2025-10-14T10:06:00Z">
        <w:r w:rsidR="003B0881">
          <w:rPr>
            <w:lang w:bidi="fa-IR"/>
          </w:rPr>
          <w:t xml:space="preserve"> </w:t>
        </w:r>
        <w:r w:rsidR="003B0881">
          <w:rPr>
            <w:rFonts w:hint="cs"/>
            <w:rtl/>
            <w:lang w:bidi="fa-IR"/>
          </w:rPr>
          <w:t xml:space="preserve"> (</w:t>
        </w:r>
      </w:ins>
      <w:ins w:id="190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90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90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906" w:author="Microsoft account" w:date="2025-10-14T10:06:00Z">
        <w:r w:rsidR="003B0881">
          <w:rPr>
            <w:rFonts w:hint="cs"/>
            <w:rtl/>
            <w:lang w:bidi="fa-IR"/>
          </w:rPr>
          <w:t>)</w:t>
        </w:r>
      </w:ins>
    </w:p>
    <w:p w14:paraId="4868C78C" w14:textId="61F63027" w:rsidR="000616B9" w:rsidRDefault="000616B9">
      <w:pPr>
        <w:spacing w:after="0" w:line="276" w:lineRule="auto"/>
        <w:jc w:val="both"/>
        <w:rPr>
          <w:ins w:id="1907" w:author="Microsoft account" w:date="2025-09-19T14:27:00Z"/>
          <w:rtl/>
          <w:lang w:bidi="fa-IR"/>
        </w:rPr>
        <w:pPrChange w:id="1908" w:author="Microsoft account" w:date="2025-09-19T14:27:00Z">
          <w:pPr>
            <w:spacing w:after="0" w:line="276" w:lineRule="auto"/>
            <w:jc w:val="both"/>
          </w:pPr>
        </w:pPrChange>
      </w:pPr>
      <w:ins w:id="1909" w:author="Microsoft account" w:date="2025-09-19T14:27:00Z">
        <w:r w:rsidRPr="000616B9">
          <w:rPr>
            <w:noProof/>
            <w:rPrChange w:id="191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1911" w:author="Microsoft account" w:date="2025-09-19T14:28:00Z"/>
          <w:rtl/>
          <w:lang w:bidi="fa-IR"/>
        </w:rPr>
        <w:pPrChange w:id="1912" w:author="Microsoft account" w:date="2025-09-20T13:21:00Z">
          <w:pPr>
            <w:spacing w:after="0" w:line="276" w:lineRule="auto"/>
            <w:jc w:val="both"/>
          </w:pPr>
        </w:pPrChange>
      </w:pPr>
      <w:ins w:id="191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91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915" w:author="Microsoft account" w:date="2025-09-20T13:21:00Z">
        <w:r w:rsidR="00715CE6">
          <w:rPr>
            <w:lang w:bidi="fa-IR"/>
          </w:rPr>
          <w:t xml:space="preserve"> </w:t>
        </w:r>
        <w:r w:rsidR="00715CE6">
          <w:rPr>
            <w:rFonts w:hint="cs"/>
            <w:rtl/>
            <w:lang w:bidi="fa-IR"/>
          </w:rPr>
          <w:t xml:space="preserve"> (</w:t>
        </w:r>
      </w:ins>
      <w:ins w:id="191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91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91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919" w:author="Microsoft account" w:date="2025-09-20T13:21:00Z">
        <w:r w:rsidR="00715CE6">
          <w:rPr>
            <w:rFonts w:hint="cs"/>
            <w:rtl/>
            <w:lang w:bidi="fa-IR"/>
          </w:rPr>
          <w:t>)</w:t>
        </w:r>
      </w:ins>
      <w:ins w:id="192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1921" w:author="Microsoft account" w:date="2025-09-19T14:28:00Z"/>
          <w:rtl/>
          <w:lang w:bidi="fa-IR"/>
        </w:rPr>
        <w:pPrChange w:id="1922" w:author="Microsoft account" w:date="2025-09-19T14:28:00Z">
          <w:pPr>
            <w:spacing w:after="0" w:line="276" w:lineRule="auto"/>
            <w:jc w:val="both"/>
          </w:pPr>
        </w:pPrChange>
      </w:pPr>
    </w:p>
    <w:p w14:paraId="1AE49A4B" w14:textId="7B379F8F" w:rsidR="000616B9" w:rsidRDefault="000616B9">
      <w:pPr>
        <w:spacing w:after="0" w:line="276" w:lineRule="auto"/>
        <w:jc w:val="both"/>
        <w:rPr>
          <w:ins w:id="1923" w:author="Microsoft account" w:date="2025-09-19T15:14:00Z"/>
          <w:lang w:bidi="fa-IR"/>
        </w:rPr>
        <w:pPrChange w:id="1924" w:author="Microsoft account" w:date="2025-09-19T14:28:00Z">
          <w:pPr>
            <w:spacing w:after="0" w:line="276" w:lineRule="auto"/>
            <w:jc w:val="both"/>
          </w:pPr>
        </w:pPrChange>
      </w:pPr>
      <w:ins w:id="1925" w:author="Microsoft account" w:date="2025-09-19T14:28:00Z">
        <w:r>
          <w:rPr>
            <w:rFonts w:hint="cs"/>
            <w:rtl/>
            <w:lang w:bidi="fa-IR"/>
          </w:rPr>
          <w:t>-</w:t>
        </w:r>
      </w:ins>
      <w:ins w:id="192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1927" w:author="Microsoft account" w:date="2025-09-19T13:56:00Z"/>
          <w:lang w:bidi="fa-IR"/>
        </w:rPr>
        <w:pPrChange w:id="1928" w:author="Microsoft account" w:date="2025-09-19T15:14:00Z">
          <w:pPr>
            <w:spacing w:after="0" w:line="276" w:lineRule="auto"/>
            <w:jc w:val="both"/>
          </w:pPr>
        </w:pPrChange>
      </w:pPr>
      <w:ins w:id="1929" w:author="Microsoft account" w:date="2025-09-19T15:14:00Z">
        <w:r>
          <w:rPr>
            <w:rFonts w:hint="cs"/>
            <w:rtl/>
            <w:lang w:bidi="fa-IR"/>
          </w:rPr>
          <w:t xml:space="preserve">جلسه بعدی ادامه از </w:t>
        </w:r>
      </w:ins>
      <w:ins w:id="1930" w:author="Microsoft account" w:date="2025-09-19T15:15:00Z">
        <w:r>
          <w:rPr>
            <w:lang w:bidi="fa-IR"/>
          </w:rPr>
          <w:t>Day027 000</w:t>
        </w:r>
      </w:ins>
    </w:p>
    <w:p w14:paraId="19FCD565" w14:textId="77777777" w:rsidR="005876E9" w:rsidRDefault="005876E9">
      <w:pPr>
        <w:spacing w:after="0" w:line="276" w:lineRule="auto"/>
        <w:jc w:val="both"/>
        <w:rPr>
          <w:ins w:id="1931" w:author="Microsoft account" w:date="2025-09-19T13:56:00Z"/>
          <w:rtl/>
          <w:lang w:bidi="fa-IR"/>
        </w:rPr>
        <w:pPrChange w:id="1932" w:author="Microsoft account" w:date="2025-09-19T13:56:00Z">
          <w:pPr>
            <w:spacing w:after="0" w:line="276" w:lineRule="auto"/>
            <w:jc w:val="both"/>
          </w:pPr>
        </w:pPrChange>
      </w:pPr>
    </w:p>
    <w:p w14:paraId="139337C5" w14:textId="11CF3D43" w:rsidR="005876E9" w:rsidRDefault="005876E9">
      <w:pPr>
        <w:spacing w:after="0" w:line="240" w:lineRule="auto"/>
        <w:rPr>
          <w:ins w:id="1933" w:author="Microsoft account" w:date="2025-09-19T13:57:00Z"/>
          <w:rtl/>
          <w:lang w:bidi="fa-IR"/>
        </w:rPr>
      </w:pPr>
      <w:ins w:id="1934" w:author="Microsoft account" w:date="2025-09-19T13:57:00Z">
        <w:r>
          <w:rPr>
            <w:rtl/>
            <w:lang w:bidi="fa-IR"/>
          </w:rPr>
          <w:br w:type="page"/>
        </w:r>
      </w:ins>
    </w:p>
    <w:p w14:paraId="566DEBC3" w14:textId="6A9B2A5C" w:rsidR="005876E9" w:rsidRDefault="00D964CE">
      <w:pPr>
        <w:spacing w:after="0" w:line="276" w:lineRule="auto"/>
        <w:jc w:val="both"/>
        <w:rPr>
          <w:ins w:id="1935" w:author="Microsoft account" w:date="2025-09-20T13:24:00Z"/>
          <w:rtl/>
          <w:lang w:bidi="fa-IR"/>
        </w:rPr>
        <w:pPrChange w:id="1936" w:author="Microsoft account" w:date="2025-09-19T13:56:00Z">
          <w:pPr>
            <w:spacing w:after="0" w:line="276" w:lineRule="auto"/>
            <w:jc w:val="both"/>
          </w:pPr>
        </w:pPrChange>
      </w:pPr>
      <w:bookmarkStart w:id="1937" w:name="I4040629"/>
      <w:ins w:id="1938" w:author="Microsoft account" w:date="2025-09-20T13:24:00Z">
        <w:r>
          <w:rPr>
            <w:rFonts w:hint="cs"/>
            <w:rtl/>
            <w:lang w:bidi="fa-IR"/>
          </w:rPr>
          <w:lastRenderedPageBreak/>
          <w:t>ادامه</w:t>
        </w:r>
      </w:ins>
    </w:p>
    <w:bookmarkEnd w:id="1937"/>
    <w:p w14:paraId="0AD36375" w14:textId="2206DD0E" w:rsidR="00D964CE" w:rsidRDefault="00D964CE">
      <w:pPr>
        <w:spacing w:after="0" w:line="276" w:lineRule="auto"/>
        <w:jc w:val="both"/>
        <w:rPr>
          <w:ins w:id="1939" w:author="Microsoft account" w:date="2025-09-20T13:24:00Z"/>
          <w:lang w:bidi="fa-IR"/>
        </w:rPr>
        <w:pPrChange w:id="1940" w:author="Microsoft account" w:date="2025-09-20T13:24:00Z">
          <w:pPr>
            <w:spacing w:after="0" w:line="276" w:lineRule="auto"/>
            <w:jc w:val="both"/>
          </w:pPr>
        </w:pPrChange>
      </w:pPr>
      <w:ins w:id="1941"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1942" w:author="Microsoft account" w:date="2025-09-20T13:28:00Z"/>
          <w:lang w:bidi="fa-IR"/>
        </w:rPr>
        <w:pPrChange w:id="1943" w:author="Microsoft account" w:date="2025-09-20T13:24:00Z">
          <w:pPr>
            <w:spacing w:after="0" w:line="276" w:lineRule="auto"/>
            <w:jc w:val="both"/>
          </w:pPr>
        </w:pPrChange>
      </w:pPr>
      <w:ins w:id="1944"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1945" w:author="Microsoft account" w:date="2025-09-20T13:29:00Z"/>
          <w:rtl/>
          <w:lang w:bidi="fa-IR"/>
        </w:rPr>
        <w:pPrChange w:id="1946" w:author="Microsoft account" w:date="2025-09-20T13:28:00Z">
          <w:pPr>
            <w:spacing w:after="0" w:line="276" w:lineRule="auto"/>
            <w:jc w:val="both"/>
          </w:pPr>
        </w:pPrChange>
      </w:pPr>
    </w:p>
    <w:p w14:paraId="09B7C965" w14:textId="1DBB4692" w:rsidR="00D124EC" w:rsidRDefault="00D124EC">
      <w:pPr>
        <w:spacing w:after="0" w:line="276" w:lineRule="auto"/>
        <w:jc w:val="both"/>
        <w:rPr>
          <w:ins w:id="1947" w:author="Microsoft account" w:date="2025-09-20T13:30:00Z"/>
          <w:rtl/>
          <w:lang w:bidi="fa-IR"/>
        </w:rPr>
        <w:pPrChange w:id="1948" w:author="Microsoft account" w:date="2025-09-20T13:29:00Z">
          <w:pPr>
            <w:spacing w:after="0" w:line="276" w:lineRule="auto"/>
            <w:jc w:val="both"/>
          </w:pPr>
        </w:pPrChange>
      </w:pPr>
      <w:ins w:id="1949"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950"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1951" w:author="Microsoft account" w:date="2025-09-20T13:35:00Z"/>
          <w:rtl/>
          <w:lang w:bidi="fa-IR"/>
        </w:rPr>
        <w:pPrChange w:id="1952" w:author="Microsoft account" w:date="2025-09-20T13:30:00Z">
          <w:pPr>
            <w:spacing w:after="0" w:line="276" w:lineRule="auto"/>
            <w:jc w:val="both"/>
          </w:pPr>
        </w:pPrChange>
      </w:pPr>
    </w:p>
    <w:p w14:paraId="348F188B" w14:textId="5B286024" w:rsidR="005F2484" w:rsidRDefault="005F2484">
      <w:pPr>
        <w:spacing w:after="0" w:line="276" w:lineRule="auto"/>
        <w:jc w:val="both"/>
        <w:rPr>
          <w:ins w:id="1953" w:author="Microsoft account" w:date="2025-09-20T13:36:00Z"/>
          <w:rtl/>
          <w:lang w:bidi="fa-IR"/>
        </w:rPr>
        <w:pPrChange w:id="1954" w:author="Microsoft account" w:date="2025-09-20T13:35:00Z">
          <w:pPr>
            <w:spacing w:after="0" w:line="276" w:lineRule="auto"/>
            <w:jc w:val="both"/>
          </w:pPr>
        </w:pPrChange>
      </w:pPr>
      <w:ins w:id="1955"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956"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1957" w:author="Microsoft account" w:date="2025-09-20T13:36:00Z"/>
          <w:rtl/>
          <w:lang w:bidi="fa-IR"/>
        </w:rPr>
        <w:pPrChange w:id="1958" w:author="Microsoft account" w:date="2025-09-20T13:36:00Z">
          <w:pPr>
            <w:spacing w:after="0" w:line="276" w:lineRule="auto"/>
            <w:jc w:val="both"/>
          </w:pPr>
        </w:pPrChange>
      </w:pPr>
    </w:p>
    <w:p w14:paraId="36FD1A7F" w14:textId="303976C9" w:rsidR="00816BDB" w:rsidRDefault="00816BDB">
      <w:pPr>
        <w:spacing w:after="0" w:line="276" w:lineRule="auto"/>
        <w:jc w:val="both"/>
        <w:rPr>
          <w:ins w:id="1959" w:author="Microsoft account" w:date="2025-09-20T13:36:00Z"/>
          <w:rtl/>
          <w:lang w:bidi="fa-IR"/>
        </w:rPr>
        <w:pPrChange w:id="1960" w:author="Microsoft account" w:date="2025-09-20T13:36:00Z">
          <w:pPr>
            <w:spacing w:after="0" w:line="276" w:lineRule="auto"/>
            <w:jc w:val="both"/>
          </w:pPr>
        </w:pPrChange>
      </w:pPr>
      <w:ins w:id="1961"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1962" w:author="Microsoft account" w:date="2025-09-20T13:36:00Z"/>
          <w:rtl/>
          <w:lang w:bidi="fa-IR"/>
        </w:rPr>
        <w:pPrChange w:id="1963" w:author="Microsoft account" w:date="2025-09-20T13:36:00Z">
          <w:pPr>
            <w:spacing w:after="0" w:line="276" w:lineRule="auto"/>
            <w:jc w:val="both"/>
          </w:pPr>
        </w:pPrChange>
      </w:pPr>
    </w:p>
    <w:p w14:paraId="278EBD16" w14:textId="7E8086DB" w:rsidR="00816BDB" w:rsidRDefault="00816BDB">
      <w:pPr>
        <w:spacing w:after="0" w:line="276" w:lineRule="auto"/>
        <w:jc w:val="both"/>
        <w:rPr>
          <w:ins w:id="1964" w:author="Microsoft account" w:date="2025-09-20T13:38:00Z"/>
          <w:rtl/>
          <w:lang w:bidi="fa-IR"/>
        </w:rPr>
        <w:pPrChange w:id="1965" w:author="Microsoft account" w:date="2025-09-20T13:36:00Z">
          <w:pPr>
            <w:spacing w:after="0" w:line="276" w:lineRule="auto"/>
            <w:jc w:val="both"/>
          </w:pPr>
        </w:pPrChange>
      </w:pPr>
      <w:ins w:id="1966" w:author="Microsoft account" w:date="2025-09-20T13:36:00Z">
        <w:r>
          <w:rPr>
            <w:rFonts w:hint="cs"/>
            <w:rtl/>
            <w:lang w:bidi="fa-IR"/>
          </w:rPr>
          <w:t>-</w:t>
        </w:r>
      </w:ins>
      <w:ins w:id="1967"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1968" w:author="Microsoft account" w:date="2025-09-20T13:38:00Z"/>
          <w:rtl/>
          <w:lang w:bidi="fa-IR"/>
        </w:rPr>
        <w:pPrChange w:id="1969" w:author="Microsoft account" w:date="2025-09-20T13:38:00Z">
          <w:pPr>
            <w:spacing w:after="0" w:line="276" w:lineRule="auto"/>
            <w:jc w:val="both"/>
          </w:pPr>
        </w:pPrChange>
      </w:pPr>
    </w:p>
    <w:p w14:paraId="23C28E99" w14:textId="79DE2323" w:rsidR="00816BDB" w:rsidRDefault="00816BDB">
      <w:pPr>
        <w:spacing w:after="0" w:line="276" w:lineRule="auto"/>
        <w:jc w:val="both"/>
        <w:rPr>
          <w:ins w:id="1970" w:author="Microsoft account" w:date="2025-09-20T13:41:00Z"/>
          <w:rtl/>
          <w:lang w:bidi="fa-IR"/>
        </w:rPr>
        <w:pPrChange w:id="1971" w:author="Microsoft account" w:date="2025-10-15T11:02:00Z">
          <w:pPr>
            <w:spacing w:after="0" w:line="276" w:lineRule="auto"/>
            <w:jc w:val="both"/>
          </w:pPr>
        </w:pPrChange>
      </w:pPr>
      <w:ins w:id="1972" w:author="Microsoft account" w:date="2025-09-20T13:38:00Z">
        <w:r>
          <w:rPr>
            <w:rFonts w:hint="cs"/>
            <w:rtl/>
            <w:lang w:bidi="fa-IR"/>
          </w:rPr>
          <w:t>-</w:t>
        </w:r>
      </w:ins>
      <w:ins w:id="1973" w:author="Microsoft account" w:date="2025-09-20T13:40:00Z">
        <w:r w:rsidR="00845EA7">
          <w:rPr>
            <w:rFonts w:hint="cs"/>
            <w:rtl/>
            <w:lang w:bidi="fa-IR"/>
          </w:rPr>
          <w:t xml:space="preserve">نکته جالبی گفت. ما قبلا اگر میخواستیم از کامپیوتر استفاده </w:t>
        </w:r>
      </w:ins>
      <w:ins w:id="1974" w:author="Microsoft account" w:date="2025-10-15T11:02:00Z">
        <w:r w:rsidR="00830897">
          <w:rPr>
            <w:rFonts w:hint="cs"/>
            <w:rtl/>
            <w:lang w:bidi="fa-IR"/>
          </w:rPr>
          <w:t>کنیم</w:t>
        </w:r>
      </w:ins>
      <w:ins w:id="197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97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1977" w:author="Microsoft account" w:date="2025-09-20T13:43:00Z"/>
          <w:rtl/>
          <w:lang w:bidi="fa-IR"/>
        </w:rPr>
        <w:pPrChange w:id="1978" w:author="Microsoft account" w:date="2025-09-20T13:41:00Z">
          <w:pPr>
            <w:spacing w:after="0" w:line="276" w:lineRule="auto"/>
            <w:jc w:val="both"/>
          </w:pPr>
        </w:pPrChange>
      </w:pPr>
      <w:ins w:id="1979" w:author="Microsoft account" w:date="2025-09-20T13:41:00Z">
        <w:r w:rsidRPr="00845EA7">
          <w:rPr>
            <w:noProof/>
            <w:rPrChange w:id="1980"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1982" w:author="Microsoft account" w:date="2025-09-20T13:47:00Z"/>
          <w:rtl/>
          <w:lang w:bidi="fa-IR"/>
        </w:rPr>
        <w:pPrChange w:id="1983" w:author="Microsoft account" w:date="2025-09-20T13:43:00Z">
          <w:pPr>
            <w:spacing w:after="0" w:line="276" w:lineRule="auto"/>
            <w:jc w:val="both"/>
          </w:pPr>
        </w:pPrChange>
      </w:pPr>
      <w:ins w:id="1984" w:author="Microsoft account" w:date="2025-09-20T13:43:00Z">
        <w:r>
          <w:rPr>
            <w:rFonts w:hint="cs"/>
            <w:rtl/>
            <w:lang w:bidi="fa-IR"/>
          </w:rPr>
          <w:t xml:space="preserve">که این هم </w:t>
        </w:r>
      </w:ins>
      <w:ins w:id="198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1986" w:author="Microsoft account" w:date="2025-09-20T13:47:00Z"/>
          <w:rtl/>
          <w:lang w:bidi="fa-IR"/>
        </w:rPr>
        <w:pPrChange w:id="1987" w:author="Microsoft account" w:date="2025-09-20T13:47:00Z">
          <w:pPr>
            <w:spacing w:after="0" w:line="276" w:lineRule="auto"/>
            <w:jc w:val="both"/>
          </w:pPr>
        </w:pPrChange>
      </w:pPr>
    </w:p>
    <w:p w14:paraId="5F45B92D" w14:textId="5A4DDD21" w:rsidR="00C67456" w:rsidRDefault="00C67456">
      <w:pPr>
        <w:spacing w:after="0" w:line="276" w:lineRule="auto"/>
        <w:jc w:val="both"/>
        <w:rPr>
          <w:ins w:id="1988" w:author="Microsoft account" w:date="2025-09-21T11:46:00Z"/>
          <w:rtl/>
          <w:lang w:bidi="fa-IR"/>
        </w:rPr>
        <w:pPrChange w:id="1989" w:author="Microsoft account" w:date="2025-10-15T11:05:00Z">
          <w:pPr>
            <w:spacing w:after="0" w:line="276" w:lineRule="auto"/>
            <w:jc w:val="both"/>
          </w:pPr>
        </w:pPrChange>
      </w:pPr>
      <w:ins w:id="1990" w:author="Microsoft account" w:date="2025-09-20T13:47:00Z">
        <w:r>
          <w:rPr>
            <w:rFonts w:hint="cs"/>
            <w:rtl/>
            <w:lang w:bidi="fa-IR"/>
          </w:rPr>
          <w:t xml:space="preserve">- </w:t>
        </w:r>
      </w:ins>
      <w:ins w:id="1991" w:author="Microsoft account" w:date="2025-09-20T14:19:00Z">
        <w:r w:rsidR="00B349C8">
          <w:rPr>
            <w:rFonts w:hint="cs"/>
            <w:rtl/>
            <w:lang w:bidi="fa-IR"/>
          </w:rPr>
          <w:t xml:space="preserve">خب </w:t>
        </w:r>
        <w:r w:rsidR="00B349C8" w:rsidRPr="00B349C8">
          <w:rPr>
            <w:u w:val="single"/>
            <w:rtl/>
            <w:lang w:bidi="fa-IR"/>
            <w:rPrChange w:id="1992" w:author="Microsoft account" w:date="2025-09-20T14:23:00Z">
              <w:rPr>
                <w:rtl/>
                <w:lang w:bidi="fa-IR"/>
              </w:rPr>
            </w:rPrChange>
          </w:rPr>
          <w:t>ما با</w:t>
        </w:r>
        <w:r w:rsidR="00B349C8" w:rsidRPr="00B349C8">
          <w:rPr>
            <w:rFonts w:hint="cs"/>
            <w:u w:val="single"/>
            <w:rtl/>
            <w:lang w:bidi="fa-IR"/>
            <w:rPrChange w:id="1993" w:author="Microsoft account" w:date="2025-09-20T14:23:00Z">
              <w:rPr>
                <w:rFonts w:hint="cs"/>
                <w:rtl/>
                <w:lang w:bidi="fa-IR"/>
              </w:rPr>
            </w:rPrChange>
          </w:rPr>
          <w:t>ی</w:t>
        </w:r>
        <w:r w:rsidR="00B349C8" w:rsidRPr="00B349C8">
          <w:rPr>
            <w:rFonts w:hint="eastAsia"/>
            <w:u w:val="single"/>
            <w:rtl/>
            <w:lang w:bidi="fa-IR"/>
            <w:rPrChange w:id="1994" w:author="Microsoft account" w:date="2025-09-20T14:23:00Z">
              <w:rPr>
                <w:rFonts w:hint="eastAsia"/>
                <w:rtl/>
                <w:lang w:bidi="fa-IR"/>
              </w:rPr>
            </w:rPrChange>
          </w:rPr>
          <w:t>د</w:t>
        </w:r>
        <w:r w:rsidR="00B349C8" w:rsidRPr="00B349C8">
          <w:rPr>
            <w:u w:val="single"/>
            <w:rtl/>
            <w:lang w:bidi="fa-IR"/>
            <w:rPrChange w:id="1995" w:author="Microsoft account" w:date="2025-09-20T14:23:00Z">
              <w:rPr>
                <w:rtl/>
                <w:lang w:bidi="fa-IR"/>
              </w:rPr>
            </w:rPrChange>
          </w:rPr>
          <w:t xml:space="preserve"> </w:t>
        </w:r>
        <w:r w:rsidR="00B349C8" w:rsidRPr="00B349C8">
          <w:rPr>
            <w:rFonts w:hint="cs"/>
            <w:u w:val="single"/>
            <w:rtl/>
            <w:lang w:bidi="fa-IR"/>
            <w:rPrChange w:id="1996" w:author="Microsoft account" w:date="2025-09-20T14:23:00Z">
              <w:rPr>
                <w:rFonts w:hint="cs"/>
                <w:rtl/>
                <w:lang w:bidi="fa-IR"/>
              </w:rPr>
            </w:rPrChange>
          </w:rPr>
          <w:t>ی</w:t>
        </w:r>
        <w:r w:rsidR="00B349C8" w:rsidRPr="00B349C8">
          <w:rPr>
            <w:rFonts w:hint="eastAsia"/>
            <w:u w:val="single"/>
            <w:rtl/>
            <w:lang w:bidi="fa-IR"/>
            <w:rPrChange w:id="1997" w:author="Microsoft account" w:date="2025-09-20T14:23:00Z">
              <w:rPr>
                <w:rFonts w:hint="eastAsia"/>
                <w:rtl/>
                <w:lang w:bidi="fa-IR"/>
              </w:rPr>
            </w:rPrChange>
          </w:rPr>
          <w:t>ه</w:t>
        </w:r>
        <w:r w:rsidR="00B349C8" w:rsidRPr="00B349C8">
          <w:rPr>
            <w:u w:val="single"/>
            <w:rtl/>
            <w:lang w:bidi="fa-IR"/>
            <w:rPrChange w:id="1998" w:author="Microsoft account" w:date="2025-09-20T14:23:00Z">
              <w:rPr>
                <w:rtl/>
                <w:lang w:bidi="fa-IR"/>
              </w:rPr>
            </w:rPrChange>
          </w:rPr>
          <w:t xml:space="preserve"> تحق</w:t>
        </w:r>
        <w:r w:rsidR="00B349C8" w:rsidRPr="00B349C8">
          <w:rPr>
            <w:rFonts w:hint="cs"/>
            <w:u w:val="single"/>
            <w:rtl/>
            <w:lang w:bidi="fa-IR"/>
            <w:rPrChange w:id="1999" w:author="Microsoft account" w:date="2025-09-20T14:23:00Z">
              <w:rPr>
                <w:rFonts w:hint="cs"/>
                <w:rtl/>
                <w:lang w:bidi="fa-IR"/>
              </w:rPr>
            </w:rPrChange>
          </w:rPr>
          <w:t>ی</w:t>
        </w:r>
        <w:r w:rsidR="00B349C8" w:rsidRPr="00B349C8">
          <w:rPr>
            <w:rFonts w:hint="eastAsia"/>
            <w:u w:val="single"/>
            <w:rtl/>
            <w:lang w:bidi="fa-IR"/>
            <w:rPrChange w:id="2000" w:author="Microsoft account" w:date="2025-09-20T14:23:00Z">
              <w:rPr>
                <w:rFonts w:hint="eastAsia"/>
                <w:rtl/>
                <w:lang w:bidi="fa-IR"/>
              </w:rPr>
            </w:rPrChange>
          </w:rPr>
          <w:t>ق</w:t>
        </w:r>
        <w:r w:rsidR="00B349C8" w:rsidRPr="00B349C8">
          <w:rPr>
            <w:rFonts w:hint="cs"/>
            <w:u w:val="single"/>
            <w:rtl/>
            <w:lang w:bidi="fa-IR"/>
            <w:rPrChange w:id="2001" w:author="Microsoft account" w:date="2025-09-20T14:23:00Z">
              <w:rPr>
                <w:rFonts w:hint="cs"/>
                <w:rtl/>
                <w:lang w:bidi="fa-IR"/>
              </w:rPr>
            </w:rPrChange>
          </w:rPr>
          <w:t>ی</w:t>
        </w:r>
        <w:r w:rsidR="00B349C8" w:rsidRPr="00B349C8">
          <w:rPr>
            <w:u w:val="single"/>
            <w:rtl/>
            <w:lang w:bidi="fa-IR"/>
            <w:rPrChange w:id="2002" w:author="Microsoft account" w:date="2025-09-20T14:23:00Z">
              <w:rPr>
                <w:rtl/>
                <w:lang w:bidi="fa-IR"/>
              </w:rPr>
            </w:rPrChange>
          </w:rPr>
          <w:t xml:space="preserve"> در مورد </w:t>
        </w:r>
        <w:r w:rsidR="00B349C8" w:rsidRPr="00B349C8">
          <w:rPr>
            <w:u w:val="single"/>
            <w:lang w:bidi="fa-IR"/>
            <w:rPrChange w:id="2003" w:author="Microsoft account" w:date="2025-09-20T14:23:00Z">
              <w:rPr>
                <w:lang w:bidi="fa-IR"/>
              </w:rPr>
            </w:rPrChange>
          </w:rPr>
          <w:t>XEROX parc</w:t>
        </w:r>
        <w:r w:rsidR="00B349C8" w:rsidRPr="00B349C8">
          <w:rPr>
            <w:u w:val="single"/>
            <w:rtl/>
            <w:lang w:bidi="fa-IR"/>
            <w:rPrChange w:id="2004" w:author="Microsoft account" w:date="2025-09-20T14:23:00Z">
              <w:rPr>
                <w:rtl/>
                <w:lang w:bidi="fa-IR"/>
              </w:rPr>
            </w:rPrChange>
          </w:rPr>
          <w:t xml:space="preserve"> بکن</w:t>
        </w:r>
        <w:r w:rsidR="00B349C8" w:rsidRPr="00B349C8">
          <w:rPr>
            <w:rFonts w:hint="cs"/>
            <w:u w:val="single"/>
            <w:rtl/>
            <w:lang w:bidi="fa-IR"/>
            <w:rPrChange w:id="2005" w:author="Microsoft account" w:date="2025-09-20T14:23:00Z">
              <w:rPr>
                <w:rFonts w:hint="cs"/>
                <w:rtl/>
                <w:lang w:bidi="fa-IR"/>
              </w:rPr>
            </w:rPrChange>
          </w:rPr>
          <w:t>ی</w:t>
        </w:r>
        <w:r w:rsidR="00B349C8" w:rsidRPr="00B349C8">
          <w:rPr>
            <w:rFonts w:hint="eastAsia"/>
            <w:u w:val="single"/>
            <w:rtl/>
            <w:lang w:bidi="fa-IR"/>
            <w:rPrChange w:id="200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00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008" w:author="Microsoft account" w:date="2025-10-15T11:05:00Z">
        <w:r w:rsidR="00830897">
          <w:rPr>
            <w:rFonts w:hint="cs"/>
            <w:rtl/>
            <w:lang w:bidi="fa-IR"/>
          </w:rPr>
          <w:t>،</w:t>
        </w:r>
      </w:ins>
      <w:ins w:id="2009" w:author="Microsoft account" w:date="2025-09-20T14:20:00Z">
        <w:r w:rsidR="00B349C8">
          <w:rPr>
            <w:rFonts w:hint="cs"/>
            <w:rtl/>
            <w:lang w:bidi="fa-IR"/>
          </w:rPr>
          <w:t xml:space="preserve"> افراد</w:t>
        </w:r>
      </w:ins>
      <w:ins w:id="201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011" w:author="Microsoft account" w:date="2025-09-20T14:20:00Z">
        <w:r w:rsidR="00B349C8">
          <w:rPr>
            <w:rFonts w:hint="cs"/>
            <w:rtl/>
            <w:lang w:bidi="fa-IR"/>
          </w:rPr>
          <w:t xml:space="preserve"> دارای این ایده ها</w:t>
        </w:r>
      </w:ins>
      <w:ins w:id="2012" w:author="Microsoft account" w:date="2025-10-15T11:05:00Z">
        <w:r w:rsidR="00830897">
          <w:rPr>
            <w:rFonts w:hint="cs"/>
            <w:rtl/>
            <w:lang w:bidi="fa-IR"/>
          </w:rPr>
          <w:t xml:space="preserve"> بودن </w:t>
        </w:r>
      </w:ins>
      <w:ins w:id="2013" w:author="Microsoft account" w:date="2025-09-20T14:20:00Z">
        <w:r w:rsidR="00B349C8">
          <w:rPr>
            <w:rFonts w:hint="cs"/>
            <w:rtl/>
            <w:lang w:bidi="fa-IR"/>
          </w:rPr>
          <w:t xml:space="preserve">رو جذب کردن و تولید کردن که توی دعوای حقوقی ای که </w:t>
        </w:r>
      </w:ins>
      <w:ins w:id="201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015" w:author="Microsoft account" w:date="2025-10-15T11:05:00Z">
        <w:r w:rsidR="00830897">
          <w:rPr>
            <w:rFonts w:hint="cs"/>
            <w:rtl/>
            <w:lang w:bidi="fa-IR"/>
          </w:rPr>
          <w:t>(</w:t>
        </w:r>
        <w:r w:rsidR="00830897">
          <w:rPr>
            <w:lang w:bidi="fa-IR"/>
          </w:rPr>
          <w:t>Xerox</w:t>
        </w:r>
        <w:r w:rsidR="00830897">
          <w:rPr>
            <w:rFonts w:hint="cs"/>
            <w:rtl/>
            <w:lang w:bidi="fa-IR"/>
          </w:rPr>
          <w:t>)</w:t>
        </w:r>
      </w:ins>
      <w:ins w:id="2016" w:author="Microsoft account" w:date="2025-09-20T14:21:00Z">
        <w:r w:rsidR="00B349C8">
          <w:rPr>
            <w:rFonts w:hint="cs"/>
            <w:rtl/>
            <w:lang w:bidi="fa-IR"/>
          </w:rPr>
          <w:t xml:space="preserve"> که یه تلویزیون خفن خونشون داشتن </w:t>
        </w:r>
      </w:ins>
      <w:ins w:id="201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018" w:author="Microsoft account" w:date="2025-09-20T14:22:00Z">
        <w:r w:rsidR="00B349C8">
          <w:rPr>
            <w:rFonts w:hint="cs"/>
            <w:rtl/>
            <w:lang w:bidi="fa-IR"/>
          </w:rPr>
          <w:t xml:space="preserve"> ، حقیقت اینه که من وارد خونه اونا شدم به قصد دزدی</w:t>
        </w:r>
      </w:ins>
      <w:ins w:id="2019" w:author="Microsoft account" w:date="2025-10-15T11:06:00Z">
        <w:r w:rsidR="00830897">
          <w:rPr>
            <w:rFonts w:hint="cs"/>
            <w:rtl/>
            <w:lang w:bidi="fa-IR"/>
          </w:rPr>
          <w:t>؛</w:t>
        </w:r>
      </w:ins>
      <w:ins w:id="202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02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2022" w:author="Microsoft account" w:date="2025-09-21T11:46:00Z"/>
          <w:sz w:val="18"/>
          <w:szCs w:val="18"/>
          <w:rtl/>
          <w:lang w:bidi="fa-IR"/>
        </w:rPr>
        <w:pPrChange w:id="2023" w:author="Microsoft account" w:date="2025-09-21T11:48:00Z">
          <w:pPr>
            <w:spacing w:after="0" w:line="276" w:lineRule="auto"/>
            <w:jc w:val="both"/>
          </w:pPr>
        </w:pPrChange>
      </w:pPr>
      <w:ins w:id="2024" w:author="Microsoft account" w:date="2025-09-21T11:46:00Z">
        <w:r>
          <w:rPr>
            <w:rFonts w:hint="cs"/>
            <w:rtl/>
            <w:lang w:bidi="fa-IR"/>
          </w:rPr>
          <w:t>(</w:t>
        </w:r>
      </w:ins>
    </w:p>
    <w:p w14:paraId="3B7B026B" w14:textId="700E5076" w:rsidR="00B85C88" w:rsidRDefault="00B85C88">
      <w:pPr>
        <w:spacing w:after="0" w:line="276" w:lineRule="auto"/>
        <w:rPr>
          <w:ins w:id="2025" w:author="Microsoft account" w:date="2025-09-21T11:46:00Z"/>
          <w:sz w:val="18"/>
          <w:szCs w:val="18"/>
          <w:rtl/>
          <w:lang w:bidi="fa-IR"/>
        </w:rPr>
        <w:pPrChange w:id="2026" w:author="Microsoft account" w:date="2025-09-21T11:48:00Z">
          <w:pPr>
            <w:spacing w:after="0" w:line="276" w:lineRule="auto"/>
            <w:jc w:val="both"/>
          </w:pPr>
        </w:pPrChange>
      </w:pPr>
      <w:ins w:id="202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2028" w:author="Microsoft account" w:date="2025-09-21T11:47:00Z"/>
          <w:sz w:val="18"/>
          <w:szCs w:val="18"/>
          <w:rtl/>
          <w:lang w:bidi="fa-IR"/>
        </w:rPr>
        <w:pPrChange w:id="2029" w:author="Microsoft account" w:date="2025-09-21T11:48:00Z">
          <w:pPr>
            <w:spacing w:after="0" w:line="276" w:lineRule="auto"/>
          </w:pPr>
        </w:pPrChange>
      </w:pPr>
      <w:ins w:id="203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2031" w:author="Microsoft account" w:date="2025-09-21T11:47:00Z"/>
          <w:sz w:val="18"/>
          <w:szCs w:val="18"/>
          <w:rtl/>
          <w:lang w:bidi="fa-IR"/>
        </w:rPr>
        <w:pPrChange w:id="2032" w:author="Microsoft account" w:date="2025-09-21T11:48:00Z">
          <w:pPr>
            <w:spacing w:after="0" w:line="276" w:lineRule="auto"/>
          </w:pPr>
        </w:pPrChange>
      </w:pPr>
      <w:ins w:id="203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2034" w:author="Microsoft account" w:date="2025-09-21T11:47:00Z"/>
          <w:sz w:val="18"/>
          <w:szCs w:val="18"/>
          <w:rtl/>
          <w:lang w:bidi="fa-IR"/>
        </w:rPr>
        <w:pPrChange w:id="2035" w:author="Microsoft account" w:date="2025-09-21T11:48:00Z">
          <w:pPr>
            <w:spacing w:after="0" w:line="276" w:lineRule="auto"/>
          </w:pPr>
        </w:pPrChange>
      </w:pPr>
      <w:ins w:id="203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2037" w:author="Microsoft account" w:date="2025-09-21T11:47:00Z"/>
          <w:sz w:val="18"/>
          <w:szCs w:val="18"/>
          <w:rtl/>
          <w:lang w:bidi="fa-IR"/>
        </w:rPr>
        <w:pPrChange w:id="2038" w:author="Microsoft account" w:date="2025-09-21T11:48:00Z">
          <w:pPr>
            <w:spacing w:after="0" w:line="276" w:lineRule="auto"/>
          </w:pPr>
        </w:pPrChange>
      </w:pPr>
      <w:ins w:id="203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2040" w:author="Microsoft account" w:date="2025-09-21T11:47:00Z"/>
          <w:sz w:val="18"/>
          <w:szCs w:val="18"/>
          <w:rtl/>
          <w:lang w:bidi="fa-IR"/>
        </w:rPr>
        <w:pPrChange w:id="2041" w:author="Microsoft account" w:date="2025-09-21T11:48:00Z">
          <w:pPr>
            <w:spacing w:after="0" w:line="276" w:lineRule="auto"/>
          </w:pPr>
        </w:pPrChange>
      </w:pPr>
      <w:ins w:id="204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2043" w:author="Microsoft account" w:date="2025-09-21T11:47:00Z"/>
          <w:sz w:val="18"/>
          <w:szCs w:val="18"/>
          <w:rtl/>
          <w:lang w:bidi="fa-IR"/>
        </w:rPr>
        <w:pPrChange w:id="2044" w:author="Microsoft account" w:date="2025-10-15T11:07:00Z">
          <w:pPr>
            <w:spacing w:after="0" w:line="276" w:lineRule="auto"/>
          </w:pPr>
        </w:pPrChange>
      </w:pPr>
      <w:ins w:id="204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2046" w:author="Microsoft account" w:date="2025-09-21T11:46:00Z"/>
          <w:sz w:val="18"/>
          <w:szCs w:val="18"/>
          <w:rtl/>
          <w:lang w:bidi="fa-IR"/>
        </w:rPr>
        <w:pPrChange w:id="2047" w:author="Microsoft account" w:date="2025-09-21T11:48:00Z">
          <w:pPr>
            <w:spacing w:after="0" w:line="276" w:lineRule="auto"/>
            <w:jc w:val="both"/>
          </w:pPr>
        </w:pPrChange>
      </w:pPr>
      <w:ins w:id="204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2049" w:author="Microsoft account" w:date="2025-09-21T11:47:00Z"/>
          <w:sz w:val="18"/>
          <w:szCs w:val="18"/>
          <w:rtl/>
          <w:lang w:bidi="fa-IR"/>
        </w:rPr>
        <w:pPrChange w:id="2050" w:author="Microsoft account" w:date="2025-10-15T11:07:00Z">
          <w:pPr>
            <w:spacing w:after="0" w:line="276" w:lineRule="auto"/>
          </w:pPr>
        </w:pPrChange>
      </w:pPr>
      <w:ins w:id="205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2052" w:author="Microsoft account" w:date="2025-09-21T11:47:00Z"/>
          <w:sz w:val="18"/>
          <w:szCs w:val="18"/>
          <w:rtl/>
          <w:lang w:bidi="fa-IR"/>
        </w:rPr>
        <w:pPrChange w:id="2053" w:author="Microsoft account" w:date="2025-10-15T11:07:00Z">
          <w:pPr>
            <w:spacing w:after="0" w:line="276" w:lineRule="auto"/>
          </w:pPr>
        </w:pPrChange>
      </w:pPr>
      <w:ins w:id="20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2055" w:author="Microsoft account" w:date="2025-09-21T11:47:00Z"/>
          <w:sz w:val="18"/>
          <w:szCs w:val="18"/>
          <w:rtl/>
          <w:lang w:bidi="fa-IR"/>
        </w:rPr>
        <w:pPrChange w:id="2056" w:author="Microsoft account" w:date="2025-09-21T11:48:00Z">
          <w:pPr>
            <w:spacing w:after="0" w:line="276" w:lineRule="auto"/>
          </w:pPr>
        </w:pPrChange>
      </w:pPr>
      <w:ins w:id="205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2058" w:author="Microsoft account" w:date="2025-09-21T11:47:00Z"/>
          <w:sz w:val="18"/>
          <w:szCs w:val="18"/>
          <w:rtl/>
          <w:lang w:bidi="fa-IR"/>
        </w:rPr>
        <w:pPrChange w:id="2059" w:author="Microsoft account" w:date="2025-09-21T11:48:00Z">
          <w:pPr>
            <w:spacing w:after="0" w:line="276" w:lineRule="auto"/>
          </w:pPr>
        </w:pPrChange>
      </w:pPr>
      <w:ins w:id="206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2061" w:author="Microsoft account" w:date="2025-09-21T11:47:00Z"/>
          <w:sz w:val="18"/>
          <w:szCs w:val="18"/>
          <w:rtl/>
          <w:lang w:bidi="fa-IR"/>
        </w:rPr>
        <w:pPrChange w:id="2062" w:author="Microsoft account" w:date="2025-10-15T11:08:00Z">
          <w:pPr>
            <w:spacing w:after="0" w:line="276" w:lineRule="auto"/>
          </w:pPr>
        </w:pPrChange>
      </w:pPr>
      <w:ins w:id="206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2064" w:author="Microsoft account" w:date="2025-09-21T11:47:00Z"/>
          <w:sz w:val="18"/>
          <w:szCs w:val="18"/>
          <w:rtl/>
          <w:lang w:bidi="fa-IR"/>
        </w:rPr>
        <w:pPrChange w:id="2065" w:author="Microsoft account" w:date="2025-10-15T11:08:00Z">
          <w:pPr>
            <w:spacing w:after="0" w:line="276" w:lineRule="auto"/>
          </w:pPr>
        </w:pPrChange>
      </w:pPr>
      <w:ins w:id="206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2067" w:author="Microsoft account" w:date="2025-09-21T11:47:00Z"/>
          <w:sz w:val="18"/>
          <w:szCs w:val="18"/>
          <w:rtl/>
          <w:lang w:bidi="fa-IR"/>
        </w:rPr>
        <w:pPrChange w:id="2068" w:author="Microsoft account" w:date="2025-09-21T11:48:00Z">
          <w:pPr>
            <w:spacing w:after="0" w:line="276" w:lineRule="auto"/>
          </w:pPr>
        </w:pPrChange>
      </w:pPr>
      <w:ins w:id="206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2070" w:author="Microsoft account" w:date="2025-09-21T11:47:00Z"/>
          <w:sz w:val="18"/>
          <w:szCs w:val="18"/>
          <w:rtl/>
          <w:lang w:bidi="fa-IR"/>
        </w:rPr>
        <w:pPrChange w:id="2071" w:author="Microsoft account" w:date="2025-09-21T11:48:00Z">
          <w:pPr>
            <w:spacing w:after="0" w:line="276" w:lineRule="auto"/>
          </w:pPr>
        </w:pPrChange>
      </w:pPr>
      <w:ins w:id="207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2073" w:author="Microsoft account" w:date="2025-09-21T11:47:00Z"/>
          <w:sz w:val="18"/>
          <w:szCs w:val="18"/>
          <w:rtl/>
          <w:lang w:bidi="fa-IR"/>
        </w:rPr>
        <w:pPrChange w:id="2074" w:author="Microsoft account" w:date="2025-09-21T11:48:00Z">
          <w:pPr>
            <w:spacing w:after="0" w:line="276" w:lineRule="auto"/>
          </w:pPr>
        </w:pPrChange>
      </w:pPr>
      <w:ins w:id="207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2076" w:author="Microsoft account" w:date="2025-09-21T11:47:00Z"/>
          <w:sz w:val="18"/>
          <w:szCs w:val="18"/>
          <w:rtl/>
          <w:lang w:bidi="fa-IR"/>
        </w:rPr>
        <w:pPrChange w:id="2077" w:author="Microsoft account" w:date="2025-09-21T11:48:00Z">
          <w:pPr>
            <w:spacing w:after="0" w:line="276" w:lineRule="auto"/>
          </w:pPr>
        </w:pPrChange>
      </w:pPr>
      <w:ins w:id="207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2079" w:author="Microsoft account" w:date="2025-09-21T11:47:00Z"/>
          <w:sz w:val="18"/>
          <w:szCs w:val="18"/>
          <w:rtl/>
          <w:lang w:bidi="fa-IR"/>
        </w:rPr>
        <w:pPrChange w:id="2080" w:author="Microsoft account" w:date="2025-10-15T11:09:00Z">
          <w:pPr>
            <w:spacing w:after="0" w:line="276" w:lineRule="auto"/>
          </w:pPr>
        </w:pPrChange>
      </w:pPr>
      <w:ins w:id="208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2082" w:author="Microsoft account" w:date="2025-09-21T11:47:00Z"/>
          <w:sz w:val="18"/>
          <w:szCs w:val="18"/>
          <w:rtl/>
          <w:lang w:bidi="fa-IR"/>
        </w:rPr>
        <w:pPrChange w:id="2083" w:author="Microsoft account" w:date="2025-10-15T11:09:00Z">
          <w:pPr>
            <w:spacing w:after="0" w:line="276" w:lineRule="auto"/>
          </w:pPr>
        </w:pPrChange>
      </w:pPr>
      <w:ins w:id="208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2085" w:author="Microsoft account" w:date="2025-09-21T11:47:00Z"/>
          <w:sz w:val="18"/>
          <w:szCs w:val="18"/>
          <w:rtl/>
          <w:lang w:bidi="fa-IR"/>
        </w:rPr>
        <w:pPrChange w:id="2086" w:author="Microsoft account" w:date="2025-09-21T11:48:00Z">
          <w:pPr>
            <w:spacing w:after="0" w:line="276" w:lineRule="auto"/>
            <w:jc w:val="both"/>
          </w:pPr>
        </w:pPrChange>
      </w:pPr>
      <w:ins w:id="208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2088" w:author="Microsoft account" w:date="2025-09-21T11:48:00Z"/>
          <w:sz w:val="18"/>
          <w:szCs w:val="18"/>
          <w:rtl/>
          <w:lang w:bidi="fa-IR"/>
        </w:rPr>
        <w:pPrChange w:id="2089" w:author="Microsoft account" w:date="2025-09-21T11:48:00Z">
          <w:pPr>
            <w:spacing w:after="0" w:line="276" w:lineRule="auto"/>
            <w:jc w:val="both"/>
          </w:pPr>
        </w:pPrChange>
      </w:pPr>
      <w:ins w:id="209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2091" w:author="Microsoft account" w:date="2025-09-21T11:48:00Z"/>
          <w:sz w:val="18"/>
          <w:szCs w:val="18"/>
          <w:rtl/>
          <w:lang w:bidi="fa-IR"/>
        </w:rPr>
        <w:pPrChange w:id="2092" w:author="Microsoft account" w:date="2025-09-21T11:48:00Z">
          <w:pPr>
            <w:spacing w:after="0" w:line="276" w:lineRule="auto"/>
          </w:pPr>
        </w:pPrChange>
      </w:pPr>
      <w:ins w:id="209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2094" w:author="Microsoft account" w:date="2025-09-21T11:47:00Z"/>
          <w:sz w:val="18"/>
          <w:szCs w:val="18"/>
          <w:rtl/>
          <w:lang w:bidi="fa-IR"/>
        </w:rPr>
        <w:pPrChange w:id="2095" w:author="Microsoft account" w:date="2025-09-21T11:48:00Z">
          <w:pPr>
            <w:spacing w:after="0" w:line="276" w:lineRule="auto"/>
            <w:jc w:val="both"/>
          </w:pPr>
        </w:pPrChange>
      </w:pPr>
      <w:ins w:id="209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097" w:author="Microsoft account" w:date="2025-09-21T11:46:00Z"/>
          <w:sz w:val="18"/>
          <w:szCs w:val="18"/>
          <w:rtl/>
          <w:lang w:bidi="fa-IR"/>
        </w:rPr>
        <w:pPrChange w:id="2098" w:author="Microsoft account" w:date="2025-09-21T11:47:00Z">
          <w:pPr>
            <w:spacing w:after="0" w:line="276" w:lineRule="auto"/>
            <w:jc w:val="both"/>
          </w:pPr>
        </w:pPrChange>
      </w:pPr>
    </w:p>
    <w:p w14:paraId="2788F7C8" w14:textId="42EDE51B" w:rsidR="00B85C88" w:rsidRDefault="00B85C88">
      <w:pPr>
        <w:spacing w:after="0" w:line="276" w:lineRule="auto"/>
        <w:jc w:val="both"/>
        <w:rPr>
          <w:ins w:id="2099" w:author="Microsoft account" w:date="2025-09-20T14:23:00Z"/>
          <w:rtl/>
          <w:lang w:bidi="fa-IR"/>
        </w:rPr>
        <w:pPrChange w:id="2100" w:author="Microsoft account" w:date="2025-09-21T11:46:00Z">
          <w:pPr>
            <w:spacing w:after="0" w:line="276" w:lineRule="auto"/>
            <w:jc w:val="both"/>
          </w:pPr>
        </w:pPrChange>
      </w:pPr>
      <w:ins w:id="2101" w:author="Microsoft account" w:date="2025-09-21T11:46:00Z">
        <w:r>
          <w:rPr>
            <w:rFonts w:hint="cs"/>
            <w:rtl/>
            <w:lang w:bidi="fa-IR"/>
          </w:rPr>
          <w:t>)</w:t>
        </w:r>
      </w:ins>
    </w:p>
    <w:p w14:paraId="772FE720" w14:textId="77777777" w:rsidR="00B349C8" w:rsidRDefault="00B349C8">
      <w:pPr>
        <w:spacing w:after="0" w:line="276" w:lineRule="auto"/>
        <w:jc w:val="both"/>
        <w:rPr>
          <w:ins w:id="2102" w:author="Microsoft account" w:date="2025-09-20T14:23:00Z"/>
          <w:rtl/>
          <w:lang w:bidi="fa-IR"/>
        </w:rPr>
        <w:pPrChange w:id="2103" w:author="Microsoft account" w:date="2025-09-20T14:23:00Z">
          <w:pPr>
            <w:spacing w:after="0" w:line="276" w:lineRule="auto"/>
            <w:jc w:val="both"/>
          </w:pPr>
        </w:pPrChange>
      </w:pPr>
    </w:p>
    <w:p w14:paraId="01F3D778" w14:textId="77777777" w:rsidR="001A2329" w:rsidRDefault="00B349C8">
      <w:pPr>
        <w:spacing w:after="0" w:line="276" w:lineRule="auto"/>
        <w:jc w:val="both"/>
        <w:rPr>
          <w:ins w:id="2104" w:author="Microsoft account" w:date="2025-10-16T10:59:00Z"/>
          <w:sz w:val="18"/>
          <w:szCs w:val="18"/>
          <w:rtl/>
          <w:lang w:bidi="fa-IR"/>
        </w:rPr>
        <w:pPrChange w:id="2105" w:author="Microsoft account" w:date="2025-09-20T14:23:00Z">
          <w:pPr>
            <w:spacing w:after="0" w:line="276" w:lineRule="auto"/>
            <w:jc w:val="both"/>
          </w:pPr>
        </w:pPrChange>
      </w:pPr>
      <w:ins w:id="2106" w:author="Microsoft account" w:date="2025-09-20T14:23:00Z">
        <w:r>
          <w:rPr>
            <w:rFonts w:hint="cs"/>
            <w:rtl/>
            <w:lang w:bidi="fa-IR"/>
          </w:rPr>
          <w:t>-</w:t>
        </w:r>
      </w:ins>
      <w:ins w:id="210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108" w:author="Microsoft account" w:date="2025-09-20T14:36:00Z">
        <w:r w:rsidR="00FC668A">
          <w:rPr>
            <w:lang w:bidi="fa-IR"/>
          </w:rPr>
          <w:t>tk().mainloop()</w:t>
        </w:r>
        <w:r w:rsidR="00FC668A">
          <w:rPr>
            <w:rFonts w:hint="cs"/>
            <w:rtl/>
            <w:lang w:bidi="fa-IR"/>
          </w:rPr>
          <w:t xml:space="preserve"> میکنیم.</w:t>
        </w:r>
      </w:ins>
      <w:ins w:id="210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11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11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11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11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115" w:author="Microsoft account" w:date="2025-10-16T11:00:00Z"/>
          <w:sz w:val="18"/>
          <w:szCs w:val="18"/>
          <w:rtl/>
          <w:lang w:bidi="fa-IR"/>
        </w:rPr>
        <w:pPrChange w:id="2116" w:author="Microsoft account" w:date="2025-10-16T10:59:00Z">
          <w:pPr>
            <w:spacing w:after="0" w:line="276" w:lineRule="auto"/>
            <w:jc w:val="both"/>
          </w:pPr>
        </w:pPrChange>
      </w:pPr>
      <w:ins w:id="2117" w:author="Microsoft account" w:date="2025-10-16T11:00:00Z">
        <w:r w:rsidRPr="001A2329">
          <w:rPr>
            <w:noProof/>
            <w:sz w:val="18"/>
            <w:szCs w:val="18"/>
            <w:rPrChange w:id="211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119" w:author="Microsoft account" w:date="2025-10-16T11:00:00Z"/>
          <w:sz w:val="18"/>
          <w:szCs w:val="18"/>
          <w:rtl/>
          <w:lang w:bidi="fa-IR"/>
        </w:rPr>
        <w:pPrChange w:id="2120" w:author="Microsoft account" w:date="2025-10-16T11:00:00Z">
          <w:pPr>
            <w:spacing w:after="0" w:line="276" w:lineRule="auto"/>
            <w:jc w:val="both"/>
          </w:pPr>
        </w:pPrChange>
      </w:pPr>
      <w:ins w:id="2121" w:author="Microsoft account" w:date="2025-10-16T11:00:00Z">
        <w:r w:rsidRPr="001A2329">
          <w:rPr>
            <w:noProof/>
            <w:sz w:val="18"/>
            <w:szCs w:val="18"/>
            <w:rPrChange w:id="212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123" w:author="Microsoft account" w:date="2025-10-16T10:59:00Z"/>
          <w:sz w:val="18"/>
          <w:szCs w:val="18"/>
          <w:rtl/>
          <w:lang w:bidi="fa-IR"/>
        </w:rPr>
        <w:pPrChange w:id="2124" w:author="Microsoft account" w:date="2025-10-16T11:00:00Z">
          <w:pPr>
            <w:spacing w:after="0" w:line="276" w:lineRule="auto"/>
            <w:jc w:val="both"/>
          </w:pPr>
        </w:pPrChange>
      </w:pPr>
      <w:ins w:id="212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127" w:author="Microsoft account" w:date="2025-10-16T11:02:00Z"/>
          <w:rtl/>
          <w:lang w:bidi="fa-IR"/>
        </w:rPr>
        <w:pPrChange w:id="2128" w:author="Microsoft account" w:date="2025-10-16T10:59:00Z">
          <w:pPr>
            <w:spacing w:after="0" w:line="276" w:lineRule="auto"/>
            <w:jc w:val="both"/>
          </w:pPr>
        </w:pPrChange>
      </w:pPr>
      <w:ins w:id="2129" w:author="Microsoft account" w:date="2025-10-16T10:52:00Z">
        <w:r>
          <w:rPr>
            <w:rFonts w:hint="cs"/>
            <w:rtl/>
            <w:lang w:bidi="fa-IR"/>
          </w:rPr>
          <w:t>)</w:t>
        </w:r>
      </w:ins>
      <w:ins w:id="213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13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13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13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134" w:author="Microsoft account" w:date="2025-10-16T11:01:00Z">
        <w:r w:rsidR="004E7588">
          <w:rPr>
            <w:rFonts w:hint="cs"/>
            <w:rtl/>
            <w:lang w:bidi="fa-IR"/>
          </w:rPr>
          <w:t>)</w:t>
        </w:r>
      </w:ins>
    </w:p>
    <w:p w14:paraId="5E2D3CDA" w14:textId="77777777" w:rsidR="004E7588" w:rsidRDefault="004E7588">
      <w:pPr>
        <w:spacing w:after="0" w:line="276" w:lineRule="auto"/>
        <w:jc w:val="both"/>
        <w:rPr>
          <w:ins w:id="2135" w:author="Microsoft account" w:date="2025-09-20T14:37:00Z"/>
          <w:rtl/>
          <w:lang w:bidi="fa-IR"/>
        </w:rPr>
        <w:pPrChange w:id="2136" w:author="Microsoft account" w:date="2025-10-16T11:02:00Z">
          <w:pPr>
            <w:spacing w:after="0" w:line="276" w:lineRule="auto"/>
            <w:jc w:val="both"/>
          </w:pPr>
        </w:pPrChange>
      </w:pPr>
    </w:p>
    <w:p w14:paraId="7B7BEE3B" w14:textId="425772EA" w:rsidR="00FC668A" w:rsidRDefault="00FC668A">
      <w:pPr>
        <w:spacing w:after="0" w:line="276" w:lineRule="auto"/>
        <w:jc w:val="both"/>
        <w:rPr>
          <w:ins w:id="2137" w:author="Microsoft account" w:date="2025-09-20T14:40:00Z"/>
          <w:rtl/>
          <w:lang w:bidi="fa-IR"/>
        </w:rPr>
        <w:pPrChange w:id="2138" w:author="Microsoft account" w:date="2025-09-20T14:38:00Z">
          <w:pPr>
            <w:spacing w:after="0" w:line="276" w:lineRule="auto"/>
            <w:jc w:val="both"/>
          </w:pPr>
        </w:pPrChange>
      </w:pPr>
      <w:ins w:id="213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14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141" w:author="Microsoft account" w:date="2025-10-17T10:52:00Z">
        <w:r w:rsidR="00EB5A77">
          <w:rPr>
            <w:rFonts w:hint="cs"/>
            <w:sz w:val="18"/>
            <w:szCs w:val="18"/>
            <w:rtl/>
            <w:lang w:bidi="fa-IR"/>
          </w:rPr>
          <w:t xml:space="preserve">   داره تقریبا</w:t>
        </w:r>
      </w:ins>
      <w:ins w:id="2142" w:author="Microsoft account" w:date="2025-10-17T10:51:00Z">
        <w:r w:rsidR="00EB5A77">
          <w:rPr>
            <w:rFonts w:hint="cs"/>
            <w:rtl/>
            <w:lang w:bidi="fa-IR"/>
          </w:rPr>
          <w:t>)</w:t>
        </w:r>
      </w:ins>
      <w:ins w:id="2143" w:author="Microsoft account" w:date="2025-09-20T14:38:00Z">
        <w:r>
          <w:rPr>
            <w:rFonts w:hint="cs"/>
            <w:rtl/>
            <w:lang w:bidi="fa-IR"/>
          </w:rPr>
          <w:t xml:space="preserve"> و </w:t>
        </w:r>
      </w:ins>
      <w:ins w:id="214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14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14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147" w:author="Microsoft account" w:date="2025-09-20T14:40:00Z"/>
          <w:rtl/>
          <w:lang w:bidi="fa-IR"/>
        </w:rPr>
        <w:pPrChange w:id="2148" w:author="Microsoft account" w:date="2025-09-20T14:40:00Z">
          <w:pPr>
            <w:spacing w:after="0" w:line="276" w:lineRule="auto"/>
            <w:jc w:val="both"/>
          </w:pPr>
        </w:pPrChange>
      </w:pPr>
    </w:p>
    <w:p w14:paraId="60C9788C" w14:textId="70278CFE" w:rsidR="00B15B6C" w:rsidRDefault="00B15B6C">
      <w:pPr>
        <w:spacing w:after="0" w:line="276" w:lineRule="auto"/>
        <w:jc w:val="both"/>
        <w:rPr>
          <w:ins w:id="2149" w:author="Microsoft account" w:date="2025-09-20T14:59:00Z"/>
          <w:rtl/>
          <w:lang w:bidi="fa-IR"/>
        </w:rPr>
        <w:pPrChange w:id="2150" w:author="Microsoft account" w:date="2025-09-20T14:40:00Z">
          <w:pPr>
            <w:spacing w:after="0" w:line="276" w:lineRule="auto"/>
            <w:jc w:val="both"/>
          </w:pPr>
        </w:pPrChange>
      </w:pPr>
      <w:ins w:id="2151" w:author="Microsoft account" w:date="2025-09-20T14:40:00Z">
        <w:r>
          <w:rPr>
            <w:rFonts w:hint="cs"/>
            <w:rtl/>
            <w:lang w:bidi="fa-IR"/>
          </w:rPr>
          <w:t>-</w:t>
        </w:r>
      </w:ins>
      <w:ins w:id="215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15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154" w:author="Microsoft account" w:date="2025-09-21T11:51:00Z">
        <w:r w:rsidR="00A40A16">
          <w:rPr>
            <w:rFonts w:hint="cs"/>
            <w:rtl/>
            <w:lang w:bidi="fa-IR"/>
          </w:rPr>
          <w:t>.</w:t>
        </w:r>
      </w:ins>
    </w:p>
    <w:p w14:paraId="139C3A97" w14:textId="77777777" w:rsidR="00736843" w:rsidRDefault="00736843">
      <w:pPr>
        <w:spacing w:after="0" w:line="276" w:lineRule="auto"/>
        <w:jc w:val="both"/>
        <w:rPr>
          <w:ins w:id="2155" w:author="Microsoft account" w:date="2025-09-20T14:59:00Z"/>
          <w:rtl/>
          <w:lang w:bidi="fa-IR"/>
        </w:rPr>
        <w:pPrChange w:id="2156" w:author="Microsoft account" w:date="2025-09-20T14:59:00Z">
          <w:pPr>
            <w:spacing w:after="0" w:line="276" w:lineRule="auto"/>
            <w:jc w:val="both"/>
          </w:pPr>
        </w:pPrChange>
      </w:pPr>
    </w:p>
    <w:p w14:paraId="36BD69BE" w14:textId="03879D4E" w:rsidR="00736843" w:rsidRDefault="00736843">
      <w:pPr>
        <w:spacing w:after="0" w:line="276" w:lineRule="auto"/>
        <w:jc w:val="both"/>
        <w:rPr>
          <w:ins w:id="2157" w:author="Microsoft account" w:date="2025-09-20T15:02:00Z"/>
          <w:rtl/>
          <w:lang w:bidi="fa-IR"/>
        </w:rPr>
        <w:pPrChange w:id="2158" w:author="Microsoft account" w:date="2025-09-21T11:51:00Z">
          <w:pPr>
            <w:spacing w:after="0" w:line="276" w:lineRule="auto"/>
            <w:jc w:val="both"/>
          </w:pPr>
        </w:pPrChange>
      </w:pPr>
      <w:ins w:id="2159" w:author="Microsoft account" w:date="2025-09-20T14:59:00Z">
        <w:r>
          <w:rPr>
            <w:rFonts w:hint="cs"/>
            <w:rtl/>
            <w:lang w:bidi="fa-IR"/>
          </w:rPr>
          <w:t>-</w:t>
        </w:r>
      </w:ins>
      <w:ins w:id="216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16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162" w:author="Microsoft account" w:date="2025-09-20T15:02:00Z"/>
          <w:rtl/>
          <w:lang w:bidi="fa-IR"/>
        </w:rPr>
        <w:pPrChange w:id="2163" w:author="Microsoft account" w:date="2025-09-20T15:02:00Z">
          <w:pPr>
            <w:spacing w:after="0" w:line="276" w:lineRule="auto"/>
            <w:jc w:val="both"/>
          </w:pPr>
        </w:pPrChange>
      </w:pPr>
    </w:p>
    <w:p w14:paraId="6D3826A3" w14:textId="77777777" w:rsidR="00E04E5F" w:rsidRDefault="00436A90">
      <w:pPr>
        <w:spacing w:after="0" w:line="276" w:lineRule="auto"/>
        <w:jc w:val="both"/>
        <w:rPr>
          <w:ins w:id="2164" w:author="Microsoft account" w:date="2025-10-17T10:54:00Z"/>
          <w:sz w:val="18"/>
          <w:szCs w:val="18"/>
          <w:rtl/>
          <w:lang w:bidi="fa-IR"/>
        </w:rPr>
        <w:pPrChange w:id="2165" w:author="Microsoft account" w:date="2025-09-20T15:02:00Z">
          <w:pPr>
            <w:spacing w:after="0" w:line="276" w:lineRule="auto"/>
            <w:jc w:val="both"/>
          </w:pPr>
        </w:pPrChange>
      </w:pPr>
      <w:ins w:id="2166" w:author="Microsoft account" w:date="2025-09-20T15:02:00Z">
        <w:r>
          <w:rPr>
            <w:rFonts w:hint="cs"/>
            <w:rtl/>
            <w:lang w:bidi="fa-IR"/>
          </w:rPr>
          <w:lastRenderedPageBreak/>
          <w:t>-</w:t>
        </w:r>
      </w:ins>
      <w:ins w:id="2167" w:author="Microsoft account" w:date="2025-09-20T15:04:00Z">
        <w:r>
          <w:rPr>
            <w:rFonts w:hint="cs"/>
            <w:rtl/>
            <w:lang w:bidi="fa-IR"/>
          </w:rPr>
          <w:t xml:space="preserve">و همچنین این هم یاداوریه هم نکته: که ما میتونیم داخل پایتون بجای اینکه </w:t>
        </w:r>
      </w:ins>
      <w:ins w:id="216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169" w:author="Microsoft account" w:date="2025-10-17T10:53:00Z">
        <w:r w:rsidR="00E04E5F">
          <w:rPr>
            <w:rFonts w:hint="cs"/>
            <w:rtl/>
            <w:lang w:bidi="fa-IR"/>
          </w:rPr>
          <w:t>(</w:t>
        </w:r>
      </w:ins>
      <w:ins w:id="217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171" w:author="Microsoft account" w:date="2025-10-17T10:55:00Z"/>
          <w:sz w:val="18"/>
          <w:szCs w:val="18"/>
          <w:rtl/>
          <w:lang w:bidi="fa-IR"/>
        </w:rPr>
        <w:pPrChange w:id="2172" w:author="Microsoft account" w:date="2025-10-17T10:54:00Z">
          <w:pPr>
            <w:spacing w:after="0" w:line="276" w:lineRule="auto"/>
            <w:jc w:val="both"/>
          </w:pPr>
        </w:pPrChange>
      </w:pPr>
      <w:ins w:id="2173" w:author="Microsoft account" w:date="2025-10-17T10:54:00Z">
        <w:r w:rsidRPr="00E04E5F">
          <w:rPr>
            <w:noProof/>
            <w:sz w:val="18"/>
            <w:szCs w:val="18"/>
            <w:rPrChange w:id="217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175" w:author="Microsoft account" w:date="2025-10-17T10:54:00Z"/>
          <w:sz w:val="18"/>
          <w:szCs w:val="18"/>
          <w:rtl/>
          <w:lang w:bidi="fa-IR"/>
        </w:rPr>
        <w:pPrChange w:id="2176" w:author="Microsoft account" w:date="2025-10-17T10:55:00Z">
          <w:pPr>
            <w:spacing w:after="0" w:line="276" w:lineRule="auto"/>
            <w:jc w:val="both"/>
          </w:pPr>
        </w:pPrChange>
      </w:pPr>
      <w:ins w:id="2177" w:author="Microsoft account" w:date="2025-10-17T10:55:00Z">
        <w:r w:rsidRPr="00E04E5F">
          <w:rPr>
            <w:noProof/>
            <w:sz w:val="18"/>
            <w:szCs w:val="18"/>
            <w:rPrChange w:id="217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179" w:author="Microsoft account" w:date="2025-09-20T15:05:00Z"/>
          <w:rtl/>
          <w:lang w:bidi="fa-IR"/>
        </w:rPr>
        <w:pPrChange w:id="2180" w:author="Microsoft account" w:date="2025-10-17T10:54:00Z">
          <w:pPr>
            <w:spacing w:after="0" w:line="276" w:lineRule="auto"/>
            <w:jc w:val="both"/>
          </w:pPr>
        </w:pPrChange>
      </w:pPr>
      <w:ins w:id="2181" w:author="Microsoft account" w:date="2025-10-17T10:53:00Z">
        <w:r>
          <w:rPr>
            <w:rFonts w:hint="cs"/>
            <w:rtl/>
            <w:lang w:bidi="fa-IR"/>
          </w:rPr>
          <w:t>)</w:t>
        </w:r>
      </w:ins>
    </w:p>
    <w:p w14:paraId="6C6D1E4C" w14:textId="77777777" w:rsidR="00436A90" w:rsidRDefault="00436A90">
      <w:pPr>
        <w:spacing w:after="0" w:line="276" w:lineRule="auto"/>
        <w:jc w:val="both"/>
        <w:rPr>
          <w:ins w:id="2182" w:author="Microsoft account" w:date="2025-09-20T15:05:00Z"/>
          <w:rtl/>
          <w:lang w:bidi="fa-IR"/>
        </w:rPr>
        <w:pPrChange w:id="2183" w:author="Microsoft account" w:date="2025-09-20T15:05:00Z">
          <w:pPr>
            <w:spacing w:after="0" w:line="276" w:lineRule="auto"/>
            <w:jc w:val="both"/>
          </w:pPr>
        </w:pPrChange>
      </w:pPr>
    </w:p>
    <w:p w14:paraId="1F765CF9" w14:textId="3122D646" w:rsidR="00436A90" w:rsidRDefault="00436A90">
      <w:pPr>
        <w:spacing w:after="0" w:line="276" w:lineRule="auto"/>
        <w:jc w:val="both"/>
        <w:rPr>
          <w:ins w:id="2184" w:author="Microsoft account" w:date="2025-09-20T15:14:00Z"/>
          <w:rtl/>
          <w:lang w:bidi="fa-IR"/>
        </w:rPr>
        <w:pPrChange w:id="2185" w:author="Microsoft account" w:date="2025-09-20T15:05:00Z">
          <w:pPr>
            <w:spacing w:after="0" w:line="276" w:lineRule="auto"/>
            <w:jc w:val="both"/>
          </w:pPr>
        </w:pPrChange>
      </w:pPr>
      <w:ins w:id="2186" w:author="Microsoft account" w:date="2025-09-20T15:05:00Z">
        <w:r>
          <w:rPr>
            <w:rFonts w:hint="cs"/>
            <w:rtl/>
            <w:lang w:bidi="fa-IR"/>
          </w:rPr>
          <w:t>-</w:t>
        </w:r>
      </w:ins>
      <w:ins w:id="2187" w:author="Microsoft account" w:date="2025-09-20T15:12:00Z">
        <w:r w:rsidR="00A72519">
          <w:rPr>
            <w:rFonts w:hint="cs"/>
            <w:rtl/>
            <w:lang w:bidi="fa-IR"/>
          </w:rPr>
          <w:t xml:space="preserve">حائض اهمیت هست که به </w:t>
        </w:r>
        <w:r w:rsidR="00A72519">
          <w:rPr>
            <w:lang w:bidi="fa-IR"/>
          </w:rPr>
          <w:t>asterisk *</w:t>
        </w:r>
      </w:ins>
      <w:ins w:id="218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18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190" w:author="Microsoft account" w:date="2025-09-20T15:14:00Z"/>
          <w:rtl/>
          <w:lang w:bidi="fa-IR"/>
        </w:rPr>
        <w:pPrChange w:id="2191" w:author="Microsoft account" w:date="2025-09-20T15:14:00Z">
          <w:pPr>
            <w:spacing w:after="0" w:line="276" w:lineRule="auto"/>
            <w:jc w:val="both"/>
          </w:pPr>
        </w:pPrChange>
      </w:pPr>
      <w:ins w:id="219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193" w:author="Microsoft account" w:date="2025-09-20T15:14:00Z"/>
          <w:rtl/>
          <w:lang w:bidi="fa-IR"/>
        </w:rPr>
        <w:pPrChange w:id="2194" w:author="Microsoft account" w:date="2025-09-20T15:14:00Z">
          <w:pPr>
            <w:spacing w:after="0" w:line="276" w:lineRule="auto"/>
            <w:jc w:val="both"/>
          </w:pPr>
        </w:pPrChange>
      </w:pPr>
    </w:p>
    <w:p w14:paraId="56A20343" w14:textId="571037FC" w:rsidR="00326DDC" w:rsidRDefault="00A72519">
      <w:pPr>
        <w:spacing w:after="0" w:line="276" w:lineRule="auto"/>
        <w:jc w:val="both"/>
        <w:rPr>
          <w:ins w:id="2195" w:author="Microsoft account" w:date="2025-09-20T15:21:00Z"/>
          <w:rtl/>
          <w:lang w:bidi="fa-IR"/>
        </w:rPr>
        <w:pPrChange w:id="2196" w:author="Microsoft account" w:date="2025-09-20T15:21:00Z">
          <w:pPr>
            <w:spacing w:after="0" w:line="276" w:lineRule="auto"/>
            <w:jc w:val="both"/>
          </w:pPr>
        </w:pPrChange>
      </w:pPr>
      <w:ins w:id="2197" w:author="Microsoft account" w:date="2025-09-20T15:14:00Z">
        <w:r>
          <w:rPr>
            <w:rFonts w:hint="cs"/>
            <w:rtl/>
            <w:lang w:bidi="fa-IR"/>
          </w:rPr>
          <w:t>-</w:t>
        </w:r>
      </w:ins>
      <w:ins w:id="219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19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20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201" w:author="Microsoft account" w:date="2025-09-20T15:21:00Z"/>
          <w:rtl/>
          <w:lang w:bidi="fa-IR"/>
        </w:rPr>
        <w:pPrChange w:id="2202" w:author="Microsoft account" w:date="2025-09-20T15:21:00Z">
          <w:pPr>
            <w:spacing w:after="0" w:line="276" w:lineRule="auto"/>
            <w:jc w:val="both"/>
          </w:pPr>
        </w:pPrChange>
      </w:pPr>
      <w:ins w:id="2203" w:author="Microsoft account" w:date="2025-09-20T15:21:00Z">
        <w:r w:rsidRPr="00326DDC">
          <w:rPr>
            <w:noProof/>
            <w:rPrChange w:id="220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205" w:author="Microsoft account" w:date="2025-09-20T15:21:00Z"/>
          <w:rtl/>
          <w:lang w:bidi="fa-IR"/>
        </w:rPr>
        <w:pPrChange w:id="2206" w:author="Microsoft account" w:date="2025-09-20T15:21:00Z">
          <w:pPr>
            <w:spacing w:after="0" w:line="276" w:lineRule="auto"/>
            <w:jc w:val="both"/>
          </w:pPr>
        </w:pPrChange>
      </w:pPr>
    </w:p>
    <w:p w14:paraId="207137E9" w14:textId="77777777" w:rsidR="00326DDC" w:rsidRDefault="00326DDC">
      <w:pPr>
        <w:spacing w:after="0" w:line="276" w:lineRule="auto"/>
        <w:jc w:val="both"/>
        <w:rPr>
          <w:ins w:id="2207" w:author="Microsoft account" w:date="2025-09-20T15:23:00Z"/>
          <w:rtl/>
          <w:lang w:bidi="fa-IR"/>
        </w:rPr>
        <w:pPrChange w:id="2208" w:author="Microsoft account" w:date="2025-09-20T15:22:00Z">
          <w:pPr>
            <w:spacing w:after="0" w:line="276" w:lineRule="auto"/>
            <w:jc w:val="both"/>
          </w:pPr>
        </w:pPrChange>
      </w:pPr>
    </w:p>
    <w:p w14:paraId="1C3F6CBC" w14:textId="3EB495C4" w:rsidR="00326DDC" w:rsidRDefault="00326DDC">
      <w:pPr>
        <w:spacing w:after="0" w:line="276" w:lineRule="auto"/>
        <w:jc w:val="both"/>
        <w:rPr>
          <w:ins w:id="2209" w:author="Microsoft account" w:date="2025-09-20T15:25:00Z"/>
          <w:rtl/>
          <w:lang w:bidi="fa-IR"/>
        </w:rPr>
        <w:pPrChange w:id="2210" w:author="Microsoft account" w:date="2025-09-20T15:23:00Z">
          <w:pPr>
            <w:spacing w:after="0" w:line="276" w:lineRule="auto"/>
            <w:jc w:val="both"/>
          </w:pPr>
        </w:pPrChange>
      </w:pPr>
      <w:ins w:id="2211" w:author="Microsoft account" w:date="2025-09-20T15:22:00Z">
        <w:r>
          <w:rPr>
            <w:lang w:bidi="fa-IR"/>
          </w:rPr>
          <w:lastRenderedPageBreak/>
          <w:t>-</w:t>
        </w:r>
      </w:ins>
      <w:ins w:id="2212"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213"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214"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5"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216"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217" w:author="Microsoft account" w:date="2025-10-17T10:56:00Z">
        <w:r w:rsidR="00C153A8">
          <w:rPr>
            <w:rFonts w:hint="cs"/>
            <w:rtl/>
            <w:lang w:bidi="fa-IR"/>
          </w:rPr>
          <w:t>)</w:t>
        </w:r>
      </w:ins>
    </w:p>
    <w:p w14:paraId="0568A58E" w14:textId="6ECB8AEA" w:rsidR="00326DDC" w:rsidRDefault="00326DDC">
      <w:pPr>
        <w:spacing w:after="0" w:line="276" w:lineRule="auto"/>
        <w:jc w:val="both"/>
        <w:rPr>
          <w:ins w:id="2218" w:author="Microsoft account" w:date="2025-09-20T13:24:00Z"/>
          <w:lang w:bidi="fa-IR"/>
        </w:rPr>
        <w:pPrChange w:id="2219" w:author="Microsoft account" w:date="2025-09-20T15:25:00Z">
          <w:pPr>
            <w:spacing w:after="0" w:line="276" w:lineRule="auto"/>
            <w:jc w:val="both"/>
          </w:pPr>
        </w:pPrChange>
      </w:pPr>
      <w:ins w:id="2220"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221" w:author="Microsoft account" w:date="2025-09-20T13:24:00Z"/>
          <w:rtl/>
          <w:lang w:bidi="fa-IR"/>
        </w:rPr>
        <w:pPrChange w:id="2222" w:author="Microsoft account" w:date="2025-09-20T13:24:00Z">
          <w:pPr>
            <w:spacing w:after="0" w:line="276" w:lineRule="auto"/>
            <w:jc w:val="both"/>
          </w:pPr>
        </w:pPrChange>
      </w:pPr>
    </w:p>
    <w:p w14:paraId="04F65187" w14:textId="78A24B2E" w:rsidR="00D964CE" w:rsidRDefault="00D964CE">
      <w:pPr>
        <w:spacing w:after="0" w:line="240" w:lineRule="auto"/>
        <w:rPr>
          <w:ins w:id="2223" w:author="Microsoft account" w:date="2025-09-20T13:24:00Z"/>
          <w:rtl/>
          <w:lang w:bidi="fa-IR"/>
        </w:rPr>
      </w:pPr>
      <w:ins w:id="2224" w:author="Microsoft account" w:date="2025-09-20T13:24:00Z">
        <w:r>
          <w:rPr>
            <w:rtl/>
            <w:lang w:bidi="fa-IR"/>
          </w:rPr>
          <w:br w:type="page"/>
        </w:r>
      </w:ins>
    </w:p>
    <w:p w14:paraId="052B2B2F" w14:textId="1BDC22B1" w:rsidR="00D964CE" w:rsidRDefault="009F075E">
      <w:pPr>
        <w:spacing w:after="0" w:line="276" w:lineRule="auto"/>
        <w:jc w:val="both"/>
        <w:rPr>
          <w:ins w:id="2225" w:author="Microsoft account" w:date="2025-09-21T11:53:00Z"/>
          <w:rtl/>
          <w:lang w:bidi="fa-IR"/>
        </w:rPr>
        <w:pPrChange w:id="2226" w:author="Microsoft account" w:date="2025-09-20T13:24:00Z">
          <w:pPr>
            <w:spacing w:after="0" w:line="276" w:lineRule="auto"/>
            <w:jc w:val="both"/>
          </w:pPr>
        </w:pPrChange>
      </w:pPr>
      <w:bookmarkStart w:id="2227" w:name="I4040630"/>
      <w:ins w:id="2228" w:author="Microsoft account" w:date="2025-09-21T11:53:00Z">
        <w:r>
          <w:rPr>
            <w:rFonts w:hint="cs"/>
            <w:rtl/>
            <w:lang w:bidi="fa-IR"/>
          </w:rPr>
          <w:lastRenderedPageBreak/>
          <w:t>ادامه</w:t>
        </w:r>
      </w:ins>
    </w:p>
    <w:bookmarkEnd w:id="2227"/>
    <w:p w14:paraId="5D3D831F" w14:textId="77777777" w:rsidR="009F075E" w:rsidRDefault="009F075E">
      <w:pPr>
        <w:spacing w:after="0" w:line="276" w:lineRule="auto"/>
        <w:jc w:val="both"/>
        <w:rPr>
          <w:ins w:id="2229" w:author="Microsoft account" w:date="2025-09-21T11:54:00Z"/>
          <w:rtl/>
          <w:lang w:bidi="fa-IR"/>
        </w:rPr>
        <w:pPrChange w:id="2230" w:author="Microsoft account" w:date="2025-09-21T11:53:00Z">
          <w:pPr>
            <w:spacing w:after="0" w:line="276" w:lineRule="auto"/>
            <w:jc w:val="both"/>
          </w:pPr>
        </w:pPrChange>
      </w:pPr>
    </w:p>
    <w:p w14:paraId="710A15A8" w14:textId="1340836B" w:rsidR="009F075E" w:rsidRDefault="00E34CC8">
      <w:pPr>
        <w:spacing w:after="0" w:line="276" w:lineRule="auto"/>
        <w:jc w:val="both"/>
        <w:rPr>
          <w:ins w:id="2231" w:author="Microsoft account" w:date="2025-09-21T12:01:00Z"/>
          <w:rtl/>
          <w:lang w:bidi="fa-IR"/>
        </w:rPr>
        <w:pPrChange w:id="2232" w:author="Microsoft account" w:date="2025-09-21T11:54:00Z">
          <w:pPr>
            <w:spacing w:after="0" w:line="276" w:lineRule="auto"/>
            <w:jc w:val="both"/>
          </w:pPr>
        </w:pPrChange>
      </w:pPr>
      <w:ins w:id="223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23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235" w:author="Microsoft account" w:date="2025-09-21T12:01:00Z"/>
          <w:rtl/>
          <w:lang w:bidi="fa-IR"/>
        </w:rPr>
        <w:pPrChange w:id="2236" w:author="Microsoft account" w:date="2025-09-21T12:01:00Z">
          <w:pPr>
            <w:spacing w:after="0" w:line="276" w:lineRule="auto"/>
            <w:jc w:val="both"/>
          </w:pPr>
        </w:pPrChange>
      </w:pPr>
      <w:ins w:id="2237" w:author="Microsoft account" w:date="2025-09-21T12:02:00Z">
        <w:r w:rsidRPr="00E34CC8">
          <w:rPr>
            <w:noProof/>
            <w:rPrChange w:id="223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239" w:author="Microsoft account" w:date="2025-09-22T10:05:00Z"/>
          <w:rtl/>
          <w:lang w:bidi="fa-IR"/>
        </w:rPr>
        <w:pPrChange w:id="2240" w:author="Microsoft account" w:date="2025-09-21T12:01:00Z">
          <w:pPr>
            <w:spacing w:after="0" w:line="276" w:lineRule="auto"/>
            <w:jc w:val="both"/>
          </w:pPr>
        </w:pPrChange>
      </w:pPr>
      <w:ins w:id="2241"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242"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243"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244"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245"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246" w:author="Microsoft account" w:date="2025-09-21T12:05:00Z"/>
          <w:rtl/>
          <w:lang w:bidi="fa-IR"/>
        </w:rPr>
        <w:pPrChange w:id="2247" w:author="Microsoft account" w:date="2025-09-22T10:05:00Z">
          <w:pPr>
            <w:spacing w:after="0" w:line="276" w:lineRule="auto"/>
            <w:jc w:val="both"/>
          </w:pPr>
        </w:pPrChange>
      </w:pPr>
      <w:ins w:id="224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24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25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251" w:author="Microsoft account" w:date="2025-09-22T10:05:00Z">
        <w:r>
          <w:rPr>
            <w:rFonts w:hint="cs"/>
            <w:rtl/>
            <w:lang w:bidi="fa-IR"/>
          </w:rPr>
          <w:t>)</w:t>
        </w:r>
      </w:ins>
    </w:p>
    <w:p w14:paraId="49B86A66" w14:textId="77777777" w:rsidR="00210F46" w:rsidRDefault="00210F46">
      <w:pPr>
        <w:spacing w:after="0" w:line="276" w:lineRule="auto"/>
        <w:jc w:val="both"/>
        <w:rPr>
          <w:ins w:id="2252" w:author="Microsoft account" w:date="2025-09-21T12:06:00Z"/>
          <w:rtl/>
          <w:lang w:bidi="fa-IR"/>
        </w:rPr>
        <w:pPrChange w:id="2253" w:author="Microsoft account" w:date="2025-09-21T12:06:00Z">
          <w:pPr>
            <w:spacing w:after="0" w:line="276" w:lineRule="auto"/>
            <w:jc w:val="both"/>
          </w:pPr>
        </w:pPrChange>
      </w:pPr>
    </w:p>
    <w:p w14:paraId="4285F413" w14:textId="4B672519" w:rsidR="00210F46" w:rsidRDefault="00210F46">
      <w:pPr>
        <w:spacing w:after="0" w:line="276" w:lineRule="auto"/>
        <w:jc w:val="both"/>
        <w:rPr>
          <w:ins w:id="2254" w:author="Microsoft account" w:date="2025-09-21T12:27:00Z"/>
          <w:rtl/>
          <w:lang w:bidi="fa-IR"/>
        </w:rPr>
        <w:pPrChange w:id="2255" w:author="Microsoft account" w:date="2025-09-21T12:06:00Z">
          <w:pPr>
            <w:spacing w:after="0" w:line="276" w:lineRule="auto"/>
            <w:jc w:val="both"/>
          </w:pPr>
        </w:pPrChange>
      </w:pPr>
      <w:ins w:id="2256" w:author="Microsoft account" w:date="2025-09-21T12:06:00Z">
        <w:r>
          <w:rPr>
            <w:rFonts w:hint="cs"/>
            <w:rtl/>
            <w:lang w:bidi="fa-IR"/>
          </w:rPr>
          <w:t>-</w:t>
        </w:r>
      </w:ins>
      <w:ins w:id="2257" w:author="Microsoft account" w:date="2025-09-21T12:25:00Z">
        <w:r w:rsidR="00891166">
          <w:rPr>
            <w:rFonts w:hint="cs"/>
            <w:rtl/>
            <w:lang w:bidi="fa-IR"/>
          </w:rPr>
          <w:t xml:space="preserve">درمورد ساخت </w:t>
        </w:r>
      </w:ins>
      <w:ins w:id="2258"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259"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260" w:author="Microsoft account" w:date="2025-09-21T12:27:00Z"/>
          <w:rtl/>
          <w:lang w:bidi="fa-IR"/>
        </w:rPr>
        <w:pPrChange w:id="2261" w:author="Microsoft account" w:date="2025-09-21T12:27:00Z">
          <w:pPr>
            <w:spacing w:after="0" w:line="276" w:lineRule="auto"/>
            <w:jc w:val="both"/>
          </w:pPr>
        </w:pPrChange>
      </w:pPr>
      <w:ins w:id="2262" w:author="Microsoft account" w:date="2025-09-21T12:27:00Z">
        <w:r>
          <w:rPr>
            <w:lang w:bidi="fa-IR"/>
          </w:rPr>
          <w:t>My_label[“text”] = “new text add”</w:t>
        </w:r>
      </w:ins>
    </w:p>
    <w:p w14:paraId="4D79BD12" w14:textId="569C9A66" w:rsidR="00891166" w:rsidRDefault="00891166">
      <w:pPr>
        <w:spacing w:after="0" w:line="276" w:lineRule="auto"/>
        <w:jc w:val="both"/>
        <w:rPr>
          <w:ins w:id="2263" w:author="Microsoft account" w:date="2025-09-21T12:28:00Z"/>
          <w:rtl/>
          <w:lang w:bidi="fa-IR"/>
        </w:rPr>
        <w:pPrChange w:id="2264" w:author="Microsoft account" w:date="2025-09-21T12:27:00Z">
          <w:pPr>
            <w:spacing w:after="0" w:line="276" w:lineRule="auto"/>
            <w:jc w:val="both"/>
          </w:pPr>
        </w:pPrChange>
      </w:pPr>
      <w:ins w:id="2265"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266"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267"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268" w:author="Microsoft account" w:date="2025-09-21T12:28:00Z"/>
          <w:rtl/>
          <w:lang w:bidi="fa-IR"/>
        </w:rPr>
        <w:pPrChange w:id="2269" w:author="Microsoft account" w:date="2025-09-21T12:28:00Z">
          <w:pPr>
            <w:spacing w:after="0" w:line="276" w:lineRule="auto"/>
            <w:jc w:val="both"/>
          </w:pPr>
        </w:pPrChange>
      </w:pPr>
    </w:p>
    <w:p w14:paraId="7F23BB70" w14:textId="51E3AAF7" w:rsidR="00891166" w:rsidRDefault="00891166">
      <w:pPr>
        <w:spacing w:after="0" w:line="276" w:lineRule="auto"/>
        <w:jc w:val="both"/>
        <w:rPr>
          <w:ins w:id="2270" w:author="Microsoft account" w:date="2025-09-21T12:35:00Z"/>
          <w:lang w:bidi="fa-IR"/>
        </w:rPr>
        <w:pPrChange w:id="2271" w:author="Microsoft account" w:date="2025-09-21T12:28:00Z">
          <w:pPr>
            <w:spacing w:after="0" w:line="276" w:lineRule="auto"/>
            <w:jc w:val="both"/>
          </w:pPr>
        </w:pPrChange>
      </w:pPr>
      <w:ins w:id="2272" w:author="Microsoft account" w:date="2025-09-21T12:28:00Z">
        <w:r>
          <w:rPr>
            <w:rFonts w:hint="cs"/>
            <w:rtl/>
            <w:lang w:bidi="fa-IR"/>
          </w:rPr>
          <w:lastRenderedPageBreak/>
          <w:t>-</w:t>
        </w:r>
      </w:ins>
      <w:ins w:id="2273" w:author="Microsoft account" w:date="2025-09-21T12:33:00Z">
        <w:r w:rsidR="00C77CBB">
          <w:rPr>
            <w:rFonts w:hint="cs"/>
            <w:rtl/>
            <w:lang w:bidi="fa-IR"/>
          </w:rPr>
          <w:t xml:space="preserve">همونطور که میدونیم </w:t>
        </w:r>
      </w:ins>
      <w:ins w:id="22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2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276" w:author="Microsoft account" w:date="2025-09-21T12:34:00Z">
        <w:r w:rsidR="00C77CBB">
          <w:rPr>
            <w:rFonts w:hint="cs"/>
            <w:rtl/>
            <w:lang w:bidi="fa-IR"/>
          </w:rPr>
          <w:t xml:space="preserve"> سری بزن</w:t>
        </w:r>
      </w:ins>
      <w:ins w:id="2277"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278" w:author="Microsoft account" w:date="2025-09-21T11:54:00Z"/>
          <w:rtl/>
          <w:lang w:bidi="fa-IR"/>
        </w:rPr>
        <w:pPrChange w:id="2279" w:author="Microsoft account" w:date="2025-09-21T12:35:00Z">
          <w:pPr>
            <w:spacing w:after="0" w:line="276" w:lineRule="auto"/>
            <w:jc w:val="both"/>
          </w:pPr>
        </w:pPrChange>
      </w:pPr>
    </w:p>
    <w:p w14:paraId="0F8E96EC" w14:textId="414E5360" w:rsidR="009F075E" w:rsidRDefault="00C11108">
      <w:pPr>
        <w:spacing w:after="0" w:line="276" w:lineRule="auto"/>
        <w:jc w:val="both"/>
        <w:rPr>
          <w:ins w:id="2280" w:author="Microsoft account" w:date="2025-09-21T12:53:00Z"/>
          <w:rtl/>
          <w:lang w:bidi="fa-IR"/>
        </w:rPr>
        <w:pPrChange w:id="2281" w:author="Microsoft account" w:date="2025-09-21T11:54:00Z">
          <w:pPr>
            <w:spacing w:after="0" w:line="276" w:lineRule="auto"/>
            <w:jc w:val="both"/>
          </w:pPr>
        </w:pPrChange>
      </w:pPr>
      <w:ins w:id="2282"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283" w:author="Microsoft account" w:date="2025-09-21T12:54:00Z"/>
          <w:rtl/>
          <w:lang w:bidi="fa-IR"/>
        </w:rPr>
        <w:pPrChange w:id="2284" w:author="Microsoft account" w:date="2025-09-21T12:53:00Z">
          <w:pPr>
            <w:spacing w:after="0" w:line="276" w:lineRule="auto"/>
            <w:jc w:val="both"/>
          </w:pPr>
        </w:pPrChange>
      </w:pPr>
      <w:ins w:id="2285" w:author="Microsoft account" w:date="2025-09-21T12:53:00Z">
        <w:r w:rsidRPr="00C11108">
          <w:rPr>
            <w:noProof/>
            <w:rPrChange w:id="228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287" w:author="Microsoft account" w:date="2025-09-21T12:54:00Z"/>
          <w:rtl/>
          <w:lang w:bidi="fa-IR"/>
        </w:rPr>
        <w:pPrChange w:id="2288" w:author="Microsoft account" w:date="2025-09-21T12:54:00Z">
          <w:pPr>
            <w:spacing w:after="0" w:line="276" w:lineRule="auto"/>
            <w:jc w:val="both"/>
          </w:pPr>
        </w:pPrChange>
      </w:pPr>
      <w:ins w:id="2289"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290" w:author="Microsoft account" w:date="2025-09-21T12:54:00Z"/>
          <w:rtl/>
          <w:lang w:bidi="fa-IR"/>
        </w:rPr>
        <w:pPrChange w:id="2291" w:author="Microsoft account" w:date="2025-09-21T12:54:00Z">
          <w:pPr>
            <w:spacing w:after="0" w:line="276" w:lineRule="auto"/>
            <w:jc w:val="both"/>
          </w:pPr>
        </w:pPrChange>
      </w:pPr>
    </w:p>
    <w:p w14:paraId="1E10F27C" w14:textId="0D000F8F" w:rsidR="00C11108" w:rsidRDefault="00A16425">
      <w:pPr>
        <w:spacing w:after="0" w:line="276" w:lineRule="auto"/>
        <w:jc w:val="both"/>
        <w:rPr>
          <w:ins w:id="2292" w:author="Microsoft account" w:date="2025-09-21T13:09:00Z"/>
          <w:rtl/>
          <w:lang w:bidi="fa-IR"/>
        </w:rPr>
        <w:pPrChange w:id="2293" w:author="Microsoft account" w:date="2025-10-18T11:47:00Z">
          <w:pPr>
            <w:spacing w:after="0" w:line="276" w:lineRule="auto"/>
            <w:jc w:val="both"/>
          </w:pPr>
        </w:pPrChange>
      </w:pPr>
      <w:ins w:id="2294"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295" w:author="Microsoft account" w:date="2025-09-21T13:08:00Z">
        <w:r>
          <w:rPr>
            <w:lang w:bidi="fa-IR"/>
          </w:rPr>
          <w:t>IntVar()</w:t>
        </w:r>
        <w:r>
          <w:rPr>
            <w:rFonts w:hint="cs"/>
            <w:rtl/>
            <w:lang w:bidi="fa-IR"/>
          </w:rPr>
          <w:t xml:space="preserve"> و </w:t>
        </w:r>
      </w:ins>
      <w:ins w:id="2296"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297"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298" w:author="Microsoft account" w:date="2025-10-18T11:47:00Z">
        <w:r w:rsidR="00DD0D56">
          <w:rPr>
            <w:sz w:val="18"/>
            <w:szCs w:val="18"/>
            <w:lang w:bidi="fa-IR"/>
          </w:rPr>
          <w:t>7</w:t>
        </w:r>
      </w:ins>
      <w:ins w:id="2299" w:author="Microsoft account" w:date="2025-10-18T11:46:00Z">
        <w:r w:rsidR="00DD0D56">
          <w:rPr>
            <w:rFonts w:hint="cs"/>
            <w:sz w:val="18"/>
            <w:szCs w:val="18"/>
            <w:rtl/>
            <w:lang w:bidi="fa-IR"/>
          </w:rPr>
          <w:t xml:space="preserve"> میتونی دنبال فایلش بگردی.</w:t>
        </w:r>
      </w:ins>
      <w:ins w:id="2300"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301" w:author="Microsoft account" w:date="2025-10-18T11:46:00Z">
        <w:r w:rsidR="00DD0D56">
          <w:rPr>
            <w:rFonts w:hint="cs"/>
            <w:rtl/>
            <w:lang w:bidi="fa-IR"/>
          </w:rPr>
          <w:t>)</w:t>
        </w:r>
      </w:ins>
    </w:p>
    <w:p w14:paraId="4493BF71" w14:textId="77777777" w:rsidR="00A16425" w:rsidRDefault="00A16425">
      <w:pPr>
        <w:spacing w:after="0" w:line="276" w:lineRule="auto"/>
        <w:jc w:val="both"/>
        <w:rPr>
          <w:ins w:id="2302" w:author="Microsoft account" w:date="2025-09-21T13:09:00Z"/>
          <w:rtl/>
          <w:lang w:bidi="fa-IR"/>
        </w:rPr>
        <w:pPrChange w:id="2303" w:author="Microsoft account" w:date="2025-09-21T13:09:00Z">
          <w:pPr>
            <w:spacing w:after="0" w:line="276" w:lineRule="auto"/>
            <w:jc w:val="both"/>
          </w:pPr>
        </w:pPrChange>
      </w:pPr>
    </w:p>
    <w:p w14:paraId="4B3C37F4" w14:textId="398C7C2A" w:rsidR="00A16425" w:rsidRDefault="00A16425">
      <w:pPr>
        <w:spacing w:after="0" w:line="276" w:lineRule="auto"/>
        <w:jc w:val="both"/>
        <w:rPr>
          <w:ins w:id="2304" w:author="Microsoft account" w:date="2025-09-21T13:14:00Z"/>
          <w:rtl/>
          <w:lang w:bidi="fa-IR"/>
        </w:rPr>
        <w:pPrChange w:id="2305" w:author="Microsoft account" w:date="2025-09-21T13:09:00Z">
          <w:pPr>
            <w:spacing w:after="0" w:line="276" w:lineRule="auto"/>
            <w:jc w:val="both"/>
          </w:pPr>
        </w:pPrChange>
      </w:pPr>
      <w:ins w:id="2306" w:author="Microsoft account" w:date="2025-09-21T13:09:00Z">
        <w:r>
          <w:rPr>
            <w:rFonts w:hint="cs"/>
            <w:rtl/>
            <w:lang w:bidi="fa-IR"/>
          </w:rPr>
          <w:t>-</w:t>
        </w:r>
      </w:ins>
      <w:ins w:id="2307"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308"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309"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310" w:author="Microsoft account" w:date="2025-09-21T13:14:00Z"/>
          <w:rtl/>
          <w:lang w:bidi="fa-IR"/>
        </w:rPr>
        <w:pPrChange w:id="2311" w:author="Microsoft account" w:date="2025-09-21T13:14:00Z">
          <w:pPr>
            <w:spacing w:after="0" w:line="276" w:lineRule="auto"/>
            <w:jc w:val="both"/>
          </w:pPr>
        </w:pPrChange>
      </w:pPr>
      <w:ins w:id="2312"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313" w:author="Microsoft account" w:date="2025-09-21T13:14:00Z"/>
          <w:rtl/>
          <w:lang w:bidi="fa-IR"/>
        </w:rPr>
        <w:pPrChange w:id="2314" w:author="Microsoft account" w:date="2025-09-21T13:14:00Z">
          <w:pPr>
            <w:spacing w:after="0" w:line="276" w:lineRule="auto"/>
            <w:jc w:val="both"/>
          </w:pPr>
        </w:pPrChange>
      </w:pPr>
    </w:p>
    <w:p w14:paraId="2FC45F10" w14:textId="4F253058" w:rsidR="00E47AC6" w:rsidRDefault="00E47AC6">
      <w:pPr>
        <w:spacing w:after="0" w:line="276" w:lineRule="auto"/>
        <w:jc w:val="both"/>
        <w:rPr>
          <w:ins w:id="2315" w:author="Microsoft account" w:date="2025-09-21T13:19:00Z"/>
          <w:rtl/>
          <w:lang w:bidi="fa-IR"/>
        </w:rPr>
        <w:pPrChange w:id="2316" w:author="Microsoft account" w:date="2025-09-21T13:14:00Z">
          <w:pPr>
            <w:spacing w:after="0" w:line="276" w:lineRule="auto"/>
            <w:jc w:val="both"/>
          </w:pPr>
        </w:pPrChange>
      </w:pPr>
      <w:ins w:id="2317"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318"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319"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320" w:author="Microsoft account" w:date="2025-09-21T13:19:00Z">
        <w:r>
          <w:rPr>
            <w:lang w:bidi="fa-IR"/>
          </w:rPr>
          <w:t>Grid()</w:t>
        </w:r>
        <w:r>
          <w:rPr>
            <w:rFonts w:hint="cs"/>
            <w:rtl/>
            <w:lang w:bidi="fa-IR"/>
          </w:rPr>
          <w:t xml:space="preserve"> .</w:t>
        </w:r>
      </w:ins>
      <w:ins w:id="2321"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322" w:author="Microsoft account" w:date="2025-09-21T13:19:00Z"/>
          <w:rtl/>
          <w:lang w:bidi="fa-IR"/>
        </w:rPr>
        <w:pPrChange w:id="2323" w:author="Microsoft account" w:date="2025-09-21T13:19:00Z">
          <w:pPr>
            <w:spacing w:after="0" w:line="276" w:lineRule="auto"/>
            <w:jc w:val="both"/>
          </w:pPr>
        </w:pPrChange>
      </w:pPr>
    </w:p>
    <w:p w14:paraId="3AB064F6" w14:textId="55683714" w:rsidR="00E47AC6" w:rsidRDefault="00E47AC6">
      <w:pPr>
        <w:spacing w:after="0" w:line="276" w:lineRule="auto"/>
        <w:jc w:val="both"/>
        <w:rPr>
          <w:ins w:id="2324" w:author="Microsoft account" w:date="2025-09-21T13:24:00Z"/>
          <w:rtl/>
          <w:lang w:bidi="fa-IR"/>
        </w:rPr>
        <w:pPrChange w:id="2325" w:author="Microsoft account" w:date="2025-09-21T13:19:00Z">
          <w:pPr>
            <w:spacing w:after="0" w:line="276" w:lineRule="auto"/>
            <w:jc w:val="both"/>
          </w:pPr>
        </w:pPrChange>
      </w:pPr>
      <w:ins w:id="2326" w:author="Microsoft account" w:date="2025-09-21T13:19:00Z">
        <w:r>
          <w:rPr>
            <w:rFonts w:hint="cs"/>
            <w:rtl/>
            <w:lang w:bidi="fa-IR"/>
          </w:rPr>
          <w:t>-</w:t>
        </w:r>
      </w:ins>
      <w:ins w:id="232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328" w:author="Microsoft account" w:date="2025-09-21T13:24:00Z">
        <w:r w:rsidR="00D47888">
          <w:rPr>
            <w:rFonts w:hint="cs"/>
            <w:rtl/>
            <w:lang w:bidi="fa-IR"/>
          </w:rPr>
          <w:t xml:space="preserve"> محسوب میشه یا نه ولی اگر باشه که دیگر غمی نیست. </w:t>
        </w:r>
      </w:ins>
      <w:ins w:id="232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33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331" w:author="Microsoft account" w:date="2025-09-22T10:20:00Z">
        <w:r w:rsidR="0070255D">
          <w:rPr>
            <w:rFonts w:hint="cs"/>
            <w:rtl/>
            <w:lang w:bidi="fa-IR"/>
          </w:rPr>
          <w:t>)</w:t>
        </w:r>
      </w:ins>
      <w:ins w:id="233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333" w:author="Microsoft account" w:date="2025-10-19T10:21:00Z">
        <w:r w:rsidR="002C319C">
          <w:rPr>
            <w:rFonts w:hint="cs"/>
            <w:sz w:val="18"/>
            <w:szCs w:val="18"/>
            <w:rtl/>
            <w:lang w:bidi="fa-IR"/>
          </w:rPr>
          <w:t>انقدر باش و ... ، در حد حدس دارم این رو میگم</w:t>
        </w:r>
      </w:ins>
      <w:ins w:id="2334" w:author="Microsoft account" w:date="2025-10-19T10:20:00Z">
        <w:r w:rsidR="002C319C">
          <w:rPr>
            <w:rFonts w:hint="cs"/>
            <w:rtl/>
            <w:lang w:bidi="fa-IR"/>
          </w:rPr>
          <w:t>)</w:t>
        </w:r>
      </w:ins>
    </w:p>
    <w:p w14:paraId="3044D467" w14:textId="77777777" w:rsidR="00D47888" w:rsidRDefault="00D47888">
      <w:pPr>
        <w:spacing w:after="0" w:line="276" w:lineRule="auto"/>
        <w:jc w:val="both"/>
        <w:rPr>
          <w:ins w:id="2335" w:author="Microsoft account" w:date="2025-09-21T13:24:00Z"/>
          <w:rtl/>
          <w:lang w:bidi="fa-IR"/>
        </w:rPr>
        <w:pPrChange w:id="2336" w:author="Microsoft account" w:date="2025-09-21T13:24:00Z">
          <w:pPr>
            <w:spacing w:after="0" w:line="276" w:lineRule="auto"/>
            <w:jc w:val="both"/>
          </w:pPr>
        </w:pPrChange>
      </w:pPr>
    </w:p>
    <w:p w14:paraId="090C96CD" w14:textId="0CC5AC19" w:rsidR="00D47888" w:rsidRDefault="00D47888">
      <w:pPr>
        <w:spacing w:after="0" w:line="276" w:lineRule="auto"/>
        <w:jc w:val="both"/>
        <w:rPr>
          <w:ins w:id="2337" w:author="Microsoft account" w:date="2025-09-21T13:25:00Z"/>
          <w:rtl/>
          <w:lang w:bidi="fa-IR"/>
        </w:rPr>
        <w:pPrChange w:id="2338" w:author="Microsoft account" w:date="2025-09-21T13:24:00Z">
          <w:pPr>
            <w:spacing w:after="0" w:line="276" w:lineRule="auto"/>
            <w:jc w:val="both"/>
          </w:pPr>
        </w:pPrChange>
      </w:pPr>
      <w:ins w:id="2339"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340" w:author="Microsoft account" w:date="2025-09-22T10:17:00Z">
              <w:rPr>
                <w:rFonts w:hint="eastAsia"/>
                <w:rtl/>
                <w:lang w:bidi="fa-IR"/>
              </w:rPr>
            </w:rPrChange>
          </w:rPr>
          <w:t>نم</w:t>
        </w:r>
        <w:r w:rsidRPr="00145A4C">
          <w:rPr>
            <w:rFonts w:hint="cs"/>
            <w:u w:val="single"/>
            <w:rtl/>
            <w:lang w:bidi="fa-IR"/>
            <w:rPrChange w:id="2341" w:author="Microsoft account" w:date="2025-09-22T10:17:00Z">
              <w:rPr>
                <w:rFonts w:hint="cs"/>
                <w:rtl/>
                <w:lang w:bidi="fa-IR"/>
              </w:rPr>
            </w:rPrChange>
          </w:rPr>
          <w:t>ی</w:t>
        </w:r>
        <w:r w:rsidRPr="00145A4C">
          <w:rPr>
            <w:rFonts w:hint="eastAsia"/>
            <w:u w:val="single"/>
            <w:rtl/>
            <w:lang w:bidi="fa-IR"/>
            <w:rPrChange w:id="2342" w:author="Microsoft account" w:date="2025-09-22T10:17:00Z">
              <w:rPr>
                <w:rFonts w:hint="eastAsia"/>
                <w:rtl/>
                <w:lang w:bidi="fa-IR"/>
              </w:rPr>
            </w:rPrChange>
          </w:rPr>
          <w:t>شه</w:t>
        </w:r>
        <w:r w:rsidRPr="00145A4C">
          <w:rPr>
            <w:u w:val="single"/>
            <w:rtl/>
            <w:lang w:bidi="fa-IR"/>
            <w:rPrChange w:id="2343" w:author="Microsoft account" w:date="2025-09-22T10:17:00Z">
              <w:rPr>
                <w:rtl/>
                <w:lang w:bidi="fa-IR"/>
              </w:rPr>
            </w:rPrChange>
          </w:rPr>
          <w:t xml:space="preserve"> از </w:t>
        </w:r>
        <w:r w:rsidRPr="00145A4C">
          <w:rPr>
            <w:u w:val="single"/>
            <w:lang w:bidi="fa-IR"/>
            <w:rPrChange w:id="2344" w:author="Microsoft account" w:date="2025-09-22T10:17:00Z">
              <w:rPr>
                <w:lang w:bidi="fa-IR"/>
              </w:rPr>
            </w:rPrChange>
          </w:rPr>
          <w:t>pack</w:t>
        </w:r>
        <w:r w:rsidRPr="00145A4C">
          <w:rPr>
            <w:u w:val="single"/>
            <w:rtl/>
            <w:lang w:bidi="fa-IR"/>
            <w:rPrChange w:id="2345" w:author="Microsoft account" w:date="2025-09-22T10:17:00Z">
              <w:rPr>
                <w:rtl/>
                <w:lang w:bidi="fa-IR"/>
              </w:rPr>
            </w:rPrChange>
          </w:rPr>
          <w:t xml:space="preserve"> و </w:t>
        </w:r>
        <w:r w:rsidRPr="00145A4C">
          <w:rPr>
            <w:u w:val="single"/>
            <w:lang w:bidi="fa-IR"/>
            <w:rPrChange w:id="2346" w:author="Microsoft account" w:date="2025-09-22T10:17:00Z">
              <w:rPr>
                <w:lang w:bidi="fa-IR"/>
              </w:rPr>
            </w:rPrChange>
          </w:rPr>
          <w:t>grid</w:t>
        </w:r>
        <w:r w:rsidRPr="00145A4C">
          <w:rPr>
            <w:u w:val="single"/>
            <w:rtl/>
            <w:lang w:bidi="fa-IR"/>
            <w:rPrChange w:id="2347"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348"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349" w:author="Microsoft account" w:date="2025-09-21T13:25:00Z"/>
          <w:rtl/>
          <w:lang w:bidi="fa-IR"/>
        </w:rPr>
        <w:pPrChange w:id="2350" w:author="Microsoft account" w:date="2025-09-21T13:25:00Z">
          <w:pPr>
            <w:spacing w:after="0" w:line="276" w:lineRule="auto"/>
            <w:jc w:val="both"/>
          </w:pPr>
        </w:pPrChange>
      </w:pPr>
    </w:p>
    <w:p w14:paraId="1668045D" w14:textId="19C126D9" w:rsidR="00D47888" w:rsidRDefault="00341AAE">
      <w:pPr>
        <w:spacing w:after="0" w:line="276" w:lineRule="auto"/>
        <w:jc w:val="both"/>
        <w:rPr>
          <w:ins w:id="2351" w:author="Microsoft account" w:date="2025-09-21T11:54:00Z"/>
          <w:lang w:bidi="fa-IR"/>
        </w:rPr>
        <w:pPrChange w:id="2352" w:author="Microsoft account" w:date="2025-09-21T13:25:00Z">
          <w:pPr>
            <w:spacing w:after="0" w:line="276" w:lineRule="auto"/>
            <w:jc w:val="both"/>
          </w:pPr>
        </w:pPrChange>
      </w:pPr>
      <w:ins w:id="2353"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354" w:author="Microsoft account" w:date="2025-09-21T11:54:00Z"/>
          <w:rtl/>
          <w:lang w:bidi="fa-IR"/>
        </w:rPr>
      </w:pPr>
      <w:ins w:id="2355"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2356" w:author="Microsoft account" w:date="2025-09-21T11:54:00Z">
          <w:pPr>
            <w:spacing w:after="0" w:line="276" w:lineRule="auto"/>
            <w:jc w:val="both"/>
          </w:pPr>
        </w:pPrChange>
      </w:pPr>
      <w:bookmarkStart w:id="2357" w:name="I4040631"/>
      <w:ins w:id="2358" w:author="Microsoft account" w:date="2025-09-22T10:21:00Z">
        <w:r>
          <w:rPr>
            <w:rFonts w:hint="cs"/>
            <w:rtl/>
            <w:lang w:bidi="fa-IR"/>
          </w:rPr>
          <w:lastRenderedPageBreak/>
          <w:t>ادامه</w:t>
        </w:r>
      </w:ins>
    </w:p>
    <w:bookmarkEnd w:id="2357"/>
    <w:p w14:paraId="41681A98" w14:textId="77777777" w:rsidR="0070255D" w:rsidRDefault="0070255D" w:rsidP="00A07812">
      <w:pPr>
        <w:spacing w:after="0" w:line="276" w:lineRule="auto"/>
        <w:jc w:val="both"/>
        <w:rPr>
          <w:ins w:id="2359" w:author="Microsoft account" w:date="2025-09-22T10:22:00Z"/>
          <w:rtl/>
          <w:lang w:bidi="fa-IR"/>
        </w:rPr>
      </w:pPr>
    </w:p>
    <w:p w14:paraId="37B50822" w14:textId="08D8ADB4" w:rsidR="00A7222C" w:rsidRDefault="00A7222C">
      <w:pPr>
        <w:spacing w:after="0" w:line="276" w:lineRule="auto"/>
        <w:jc w:val="both"/>
        <w:rPr>
          <w:ins w:id="2360" w:author="Microsoft account" w:date="2025-09-22T10:22:00Z"/>
          <w:rtl/>
          <w:lang w:bidi="fa-IR"/>
        </w:rPr>
        <w:pPrChange w:id="2361" w:author="Microsoft account" w:date="2025-09-22T10:22:00Z">
          <w:pPr>
            <w:spacing w:after="0" w:line="276" w:lineRule="auto"/>
            <w:jc w:val="both"/>
          </w:pPr>
        </w:pPrChange>
      </w:pPr>
      <w:ins w:id="236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2363" w:author="Microsoft account" w:date="2025-09-23T10:42:00Z"/>
          <w:sz w:val="18"/>
          <w:szCs w:val="18"/>
          <w:lang w:bidi="fa-IR"/>
        </w:rPr>
        <w:pPrChange w:id="2364" w:author="Microsoft account" w:date="2025-09-22T10:22:00Z">
          <w:pPr>
            <w:spacing w:after="0" w:line="276" w:lineRule="auto"/>
            <w:jc w:val="both"/>
          </w:pPr>
        </w:pPrChange>
      </w:pPr>
      <w:ins w:id="2365" w:author="Microsoft account" w:date="2025-09-22T11:54:00Z">
        <w:r>
          <w:rPr>
            <w:rFonts w:hint="cs"/>
            <w:rtl/>
            <w:lang w:bidi="fa-IR"/>
          </w:rPr>
          <w:t xml:space="preserve">بعله </w:t>
        </w:r>
      </w:ins>
      <w:ins w:id="236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36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36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36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2370" w:author="Microsoft account" w:date="2025-09-22T11:55:00Z"/>
          <w:rtl/>
          <w:lang w:bidi="fa-IR"/>
        </w:rPr>
        <w:pPrChange w:id="2371" w:author="Microsoft account" w:date="2025-09-23T10:42:00Z">
          <w:pPr>
            <w:spacing w:after="0" w:line="276" w:lineRule="auto"/>
            <w:jc w:val="both"/>
          </w:pPr>
        </w:pPrChange>
      </w:pPr>
      <w:ins w:id="237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373" w:author="Microsoft account" w:date="2025-09-23T10:41:00Z">
        <w:r>
          <w:rPr>
            <w:rFonts w:hint="cs"/>
            <w:rtl/>
            <w:lang w:bidi="fa-IR"/>
          </w:rPr>
          <w:t>)</w:t>
        </w:r>
      </w:ins>
    </w:p>
    <w:p w14:paraId="7BEDA770" w14:textId="363DB4F0" w:rsidR="00E3271C" w:rsidRDefault="00E3271C">
      <w:pPr>
        <w:spacing w:after="0" w:line="276" w:lineRule="auto"/>
        <w:jc w:val="both"/>
        <w:rPr>
          <w:ins w:id="2374" w:author="Microsoft account" w:date="2025-09-22T11:55:00Z"/>
          <w:lang w:bidi="fa-IR"/>
        </w:rPr>
        <w:pPrChange w:id="2375" w:author="Microsoft account" w:date="2025-09-22T11:55:00Z">
          <w:pPr>
            <w:spacing w:after="0" w:line="276" w:lineRule="auto"/>
            <w:jc w:val="both"/>
          </w:pPr>
        </w:pPrChange>
      </w:pPr>
      <w:ins w:id="2376" w:author="Microsoft account" w:date="2025-09-22T11:55:00Z">
        <w:r>
          <w:rPr>
            <w:lang w:bidi="fa-IR"/>
          </w:rPr>
          <w:t>End of Day027</w:t>
        </w:r>
      </w:ins>
    </w:p>
    <w:p w14:paraId="1195ADEA" w14:textId="77777777" w:rsidR="00E3271C" w:rsidRDefault="00E3271C">
      <w:pPr>
        <w:spacing w:after="0" w:line="276" w:lineRule="auto"/>
        <w:jc w:val="both"/>
        <w:rPr>
          <w:ins w:id="2377" w:author="Microsoft account" w:date="2025-09-22T11:56:00Z"/>
          <w:rtl/>
          <w:lang w:bidi="fa-IR"/>
        </w:rPr>
        <w:pPrChange w:id="2378" w:author="Microsoft account" w:date="2025-09-22T11:55:00Z">
          <w:pPr>
            <w:spacing w:after="0" w:line="276" w:lineRule="auto"/>
            <w:jc w:val="both"/>
          </w:pPr>
        </w:pPrChange>
      </w:pPr>
    </w:p>
    <w:p w14:paraId="3313822D" w14:textId="77777777" w:rsidR="00E3271C" w:rsidRDefault="00E3271C">
      <w:pPr>
        <w:spacing w:after="0" w:line="276" w:lineRule="auto"/>
        <w:jc w:val="both"/>
        <w:rPr>
          <w:ins w:id="2379" w:author="Microsoft account" w:date="2025-09-22T11:55:00Z"/>
          <w:lang w:bidi="fa-IR"/>
        </w:rPr>
        <w:pPrChange w:id="2380" w:author="Microsoft account" w:date="2025-09-22T11:56:00Z">
          <w:pPr>
            <w:spacing w:after="0" w:line="276" w:lineRule="auto"/>
            <w:jc w:val="both"/>
          </w:pPr>
        </w:pPrChange>
      </w:pPr>
    </w:p>
    <w:p w14:paraId="7853273D" w14:textId="0E75B8F0" w:rsidR="00E3271C" w:rsidRDefault="00E3271C">
      <w:pPr>
        <w:spacing w:after="0" w:line="276" w:lineRule="auto"/>
        <w:jc w:val="both"/>
        <w:rPr>
          <w:ins w:id="2381" w:author="Microsoft account" w:date="2025-09-22T10:22:00Z"/>
          <w:lang w:bidi="fa-IR"/>
        </w:rPr>
        <w:pPrChange w:id="2382" w:author="Microsoft account" w:date="2025-09-22T11:55:00Z">
          <w:pPr>
            <w:spacing w:after="0" w:line="276" w:lineRule="auto"/>
            <w:jc w:val="both"/>
          </w:pPr>
        </w:pPrChange>
      </w:pPr>
      <w:ins w:id="2383" w:author="Microsoft account" w:date="2025-09-22T11:57:00Z">
        <w:r>
          <w:rPr>
            <w:lang w:bidi="fa-IR"/>
          </w:rPr>
          <w:t xml:space="preserve">Start </w:t>
        </w:r>
      </w:ins>
      <w:ins w:id="2384" w:author="Microsoft account" w:date="2025-09-22T11:55:00Z">
        <w:r>
          <w:rPr>
            <w:lang w:bidi="fa-IR"/>
          </w:rPr>
          <w:t>Day028</w:t>
        </w:r>
      </w:ins>
    </w:p>
    <w:p w14:paraId="5A4E45E2" w14:textId="77777777" w:rsidR="002D4789" w:rsidRDefault="00752A02">
      <w:pPr>
        <w:spacing w:after="0" w:line="276" w:lineRule="auto"/>
        <w:jc w:val="both"/>
        <w:rPr>
          <w:ins w:id="2385" w:author="Microsoft account" w:date="2025-09-22T12:13:00Z"/>
          <w:rtl/>
          <w:lang w:bidi="fa-IR"/>
        </w:rPr>
        <w:pPrChange w:id="2386" w:author="Microsoft account" w:date="2025-09-22T10:22:00Z">
          <w:pPr>
            <w:spacing w:after="0" w:line="276" w:lineRule="auto"/>
            <w:jc w:val="both"/>
          </w:pPr>
        </w:pPrChange>
      </w:pPr>
      <w:ins w:id="2387" w:author="Microsoft account" w:date="2025-09-22T12:09:00Z">
        <w:r>
          <w:rPr>
            <w:lang w:bidi="fa-IR"/>
          </w:rPr>
          <w:t>Building Pomodoro App</w:t>
        </w:r>
      </w:ins>
    </w:p>
    <w:p w14:paraId="18C3942E" w14:textId="4AF8B159" w:rsidR="002D4789" w:rsidRDefault="002D4789">
      <w:pPr>
        <w:spacing w:after="0" w:line="276" w:lineRule="auto"/>
        <w:jc w:val="both"/>
        <w:rPr>
          <w:ins w:id="2388" w:author="Microsoft account" w:date="2025-09-22T12:13:00Z"/>
          <w:rtl/>
          <w:lang w:bidi="fa-IR"/>
        </w:rPr>
        <w:pPrChange w:id="2389" w:author="Microsoft account" w:date="2025-09-22T12:13:00Z">
          <w:pPr>
            <w:spacing w:after="0" w:line="276" w:lineRule="auto"/>
            <w:jc w:val="both"/>
          </w:pPr>
        </w:pPrChange>
      </w:pPr>
    </w:p>
    <w:p w14:paraId="2C6B88E6" w14:textId="0FE24907" w:rsidR="00954022" w:rsidRDefault="002D4789">
      <w:pPr>
        <w:spacing w:after="0" w:line="276" w:lineRule="auto"/>
        <w:jc w:val="both"/>
        <w:rPr>
          <w:ins w:id="2390" w:author="Microsoft account" w:date="2025-09-22T12:14:00Z"/>
          <w:rtl/>
          <w:lang w:bidi="fa-IR"/>
        </w:rPr>
        <w:pPrChange w:id="2391" w:author="Microsoft account" w:date="2025-09-22T12:14:00Z">
          <w:pPr>
            <w:spacing w:after="0" w:line="276" w:lineRule="auto"/>
            <w:jc w:val="both"/>
          </w:pPr>
        </w:pPrChange>
      </w:pPr>
      <w:ins w:id="239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394" w:author="Microsoft account" w:date="2025-09-22T12:13:00Z"/>
          <w:rtl/>
          <w:lang w:bidi="fa-IR"/>
        </w:rPr>
        <w:pPrChange w:id="2395" w:author="Microsoft account" w:date="2025-09-22T12:15:00Z">
          <w:pPr>
            <w:spacing w:after="0" w:line="276" w:lineRule="auto"/>
            <w:jc w:val="both"/>
          </w:pPr>
        </w:pPrChange>
      </w:pPr>
      <w:ins w:id="2396" w:author="Microsoft account" w:date="2025-09-22T12:14:00Z">
        <w:r w:rsidRPr="00954022">
          <w:rPr>
            <w:noProof/>
            <w:rPrChange w:id="239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398" w:author="Microsoft account" w:date="2025-09-22T12:15:00Z"/>
          <w:rtl/>
          <w:lang w:bidi="fa-IR"/>
        </w:rPr>
        <w:pPrChange w:id="2399" w:author="Microsoft account" w:date="2025-09-22T12:13:00Z">
          <w:pPr>
            <w:spacing w:after="0" w:line="276" w:lineRule="auto"/>
            <w:jc w:val="both"/>
          </w:pPr>
        </w:pPrChange>
      </w:pPr>
      <w:ins w:id="240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401" w:author="Microsoft account" w:date="2025-09-22T12:15:00Z"/>
          <w:rtl/>
          <w:lang w:bidi="fa-IR"/>
        </w:rPr>
        <w:pPrChange w:id="2402" w:author="Microsoft account" w:date="2025-09-22T12:15:00Z">
          <w:pPr>
            <w:spacing w:after="0" w:line="276" w:lineRule="auto"/>
            <w:jc w:val="both"/>
          </w:pPr>
        </w:pPrChange>
      </w:pPr>
      <w:ins w:id="2403" w:author="Microsoft account" w:date="2025-09-22T12:15:00Z">
        <w:r w:rsidRPr="00954022">
          <w:rPr>
            <w:noProof/>
            <w:rPrChange w:id="240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405" w:author="Microsoft account" w:date="2025-09-22T12:23:00Z"/>
          <w:rtl/>
          <w:lang w:bidi="fa-IR"/>
        </w:rPr>
        <w:pPrChange w:id="2406" w:author="Microsoft account" w:date="2025-09-22T12:23:00Z">
          <w:pPr>
            <w:spacing w:after="0" w:line="276" w:lineRule="auto"/>
            <w:jc w:val="both"/>
          </w:pPr>
        </w:pPrChange>
      </w:pPr>
      <w:ins w:id="2407" w:author="Microsoft account" w:date="2025-09-22T12:15:00Z">
        <w:r>
          <w:rPr>
            <w:rFonts w:hint="cs"/>
            <w:rtl/>
            <w:lang w:bidi="fa-IR"/>
          </w:rPr>
          <w:t xml:space="preserve">که </w:t>
        </w:r>
      </w:ins>
      <w:ins w:id="240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40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0" w:author="Microsoft account" w:date="2025-09-22T12:19:00Z">
        <w:r w:rsidR="008D3B28">
          <w:rPr>
            <w:rFonts w:hint="cs"/>
            <w:rtl/>
            <w:lang w:bidi="fa-IR"/>
          </w:rPr>
          <w:t xml:space="preserve">، تایمر 4 ام رو (که یعنی 4*25 دقیقه کار کردی که میشه </w:t>
        </w:r>
      </w:ins>
      <w:ins w:id="241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412" w:author="Microsoft account" w:date="2025-09-22T12:22:00Z">
        <w:r w:rsidR="008D3B28">
          <w:rPr>
            <w:rFonts w:hint="cs"/>
            <w:rtl/>
            <w:lang w:bidi="fa-IR"/>
          </w:rPr>
          <w:t xml:space="preserve">که به این حساب کتاب باید </w:t>
        </w:r>
      </w:ins>
      <w:ins w:id="2413" w:author="Microsoft account" w:date="2025-09-22T12:23:00Z">
        <w:r w:rsidR="008D3B28">
          <w:rPr>
            <w:lang w:bidi="fa-IR"/>
          </w:rPr>
          <w:t>2.5h</w:t>
        </w:r>
      </w:ins>
      <w:ins w:id="2414" w:author="Microsoft account" w:date="2025-09-22T12:22:00Z">
        <w:r w:rsidR="008D3B28">
          <w:rPr>
            <w:rFonts w:hint="cs"/>
            <w:rtl/>
            <w:lang w:bidi="fa-IR"/>
          </w:rPr>
          <w:t xml:space="preserve"> طول بکشه. </w:t>
        </w:r>
      </w:ins>
      <w:ins w:id="2415" w:author="Microsoft account" w:date="2025-09-22T12:23:00Z">
        <w:r w:rsidR="005E1440">
          <w:rPr>
            <w:rFonts w:hint="cs"/>
            <w:rtl/>
            <w:lang w:bidi="fa-IR"/>
          </w:rPr>
          <w:t xml:space="preserve">بعد اگر خواستی چرخه بعدی رو انجام میدی و همینطوری ادامه میدی. </w:t>
        </w:r>
      </w:ins>
      <w:ins w:id="241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417" w:author="Microsoft account" w:date="2025-09-22T12:23:00Z"/>
          <w:rtl/>
          <w:lang w:bidi="fa-IR"/>
        </w:rPr>
        <w:pPrChange w:id="2418" w:author="Microsoft account" w:date="2025-09-22T12:23:00Z">
          <w:pPr>
            <w:spacing w:after="0" w:line="276" w:lineRule="auto"/>
            <w:jc w:val="both"/>
          </w:pPr>
        </w:pPrChange>
      </w:pPr>
    </w:p>
    <w:p w14:paraId="41C55D3E" w14:textId="1079D737" w:rsidR="005E1440" w:rsidRDefault="005E1440">
      <w:pPr>
        <w:spacing w:after="0" w:line="276" w:lineRule="auto"/>
        <w:jc w:val="both"/>
        <w:rPr>
          <w:ins w:id="2419" w:author="Microsoft account" w:date="2025-09-22T12:25:00Z"/>
          <w:rtl/>
          <w:lang w:bidi="fa-IR"/>
        </w:rPr>
        <w:pPrChange w:id="2420" w:author="Microsoft account" w:date="2025-09-22T12:23:00Z">
          <w:pPr>
            <w:spacing w:after="0" w:line="276" w:lineRule="auto"/>
            <w:jc w:val="both"/>
          </w:pPr>
        </w:pPrChange>
      </w:pPr>
      <w:ins w:id="2421" w:author="Microsoft account" w:date="2025-09-22T12:23:00Z">
        <w:r>
          <w:rPr>
            <w:rFonts w:hint="cs"/>
            <w:rtl/>
            <w:lang w:bidi="fa-IR"/>
          </w:rPr>
          <w:t xml:space="preserve">اینا توضیح قضیه بود. حالا ما قراره برنامه ای بنویسیم که بتونه این رو </w:t>
        </w:r>
      </w:ins>
      <w:ins w:id="2422"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423" w:author="Microsoft account" w:date="2025-09-22T12:25:00Z"/>
          <w:rtl/>
          <w:lang w:bidi="fa-IR"/>
        </w:rPr>
        <w:pPrChange w:id="2424" w:author="Microsoft account" w:date="2025-09-22T12:25:00Z">
          <w:pPr>
            <w:spacing w:after="0" w:line="276" w:lineRule="auto"/>
            <w:jc w:val="both"/>
          </w:pPr>
        </w:pPrChange>
      </w:pPr>
      <w:ins w:id="2425"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426" w:author="Microsoft account" w:date="2025-09-22T12:13:00Z"/>
          <w:lang w:bidi="fa-IR"/>
        </w:rPr>
        <w:pPrChange w:id="2427" w:author="Microsoft account" w:date="2025-09-22T12:25:00Z">
          <w:pPr>
            <w:spacing w:after="0" w:line="276" w:lineRule="auto"/>
            <w:jc w:val="both"/>
          </w:pPr>
        </w:pPrChange>
      </w:pPr>
      <w:ins w:id="2428" w:author="Microsoft account" w:date="2025-09-22T12:25:00Z">
        <w:r>
          <w:rPr>
            <w:lang w:bidi="fa-IR"/>
          </w:rPr>
          <w:t>Day028 001</w:t>
        </w:r>
      </w:ins>
    </w:p>
    <w:p w14:paraId="3D488C8C" w14:textId="07DBDD40" w:rsidR="0070255D" w:rsidRDefault="00752A02">
      <w:pPr>
        <w:spacing w:after="0" w:line="276" w:lineRule="auto"/>
        <w:jc w:val="both"/>
        <w:rPr>
          <w:ins w:id="2429" w:author="Microsoft account" w:date="2025-09-22T10:22:00Z"/>
          <w:lang w:bidi="fa-IR"/>
        </w:rPr>
        <w:pPrChange w:id="2430" w:author="Microsoft account" w:date="2025-09-22T12:13:00Z">
          <w:pPr>
            <w:spacing w:after="0" w:line="276" w:lineRule="auto"/>
            <w:jc w:val="both"/>
          </w:pPr>
        </w:pPrChange>
      </w:pPr>
      <w:ins w:id="2431" w:author="Microsoft account" w:date="2025-09-22T12:09:00Z">
        <w:r>
          <w:rPr>
            <w:lang w:bidi="fa-IR"/>
          </w:rPr>
          <w:t xml:space="preserve"> </w:t>
        </w:r>
      </w:ins>
    </w:p>
    <w:p w14:paraId="23449E7E" w14:textId="1A811421" w:rsidR="0070255D" w:rsidRDefault="0070255D">
      <w:pPr>
        <w:spacing w:after="0" w:line="240" w:lineRule="auto"/>
        <w:rPr>
          <w:ins w:id="2432" w:author="Microsoft account" w:date="2025-09-22T10:22:00Z"/>
          <w:rtl/>
          <w:lang w:bidi="fa-IR"/>
        </w:rPr>
      </w:pPr>
      <w:ins w:id="2433" w:author="Microsoft account" w:date="2025-09-22T10:22:00Z">
        <w:r>
          <w:rPr>
            <w:rtl/>
            <w:lang w:bidi="fa-IR"/>
          </w:rPr>
          <w:br w:type="page"/>
        </w:r>
      </w:ins>
    </w:p>
    <w:p w14:paraId="64EDECFC" w14:textId="77777777" w:rsidR="0070255D" w:rsidRDefault="008C7665">
      <w:pPr>
        <w:spacing w:after="0" w:line="276" w:lineRule="auto"/>
        <w:jc w:val="both"/>
        <w:rPr>
          <w:ins w:id="2434" w:author="Microsoft account" w:date="2025-09-22T10:22:00Z"/>
          <w:rtl/>
          <w:lang w:bidi="fa-IR"/>
        </w:rPr>
        <w:pPrChange w:id="2435" w:author="Microsoft account" w:date="2025-09-22T10:22:00Z">
          <w:pPr>
            <w:spacing w:after="0" w:line="276" w:lineRule="auto"/>
            <w:jc w:val="both"/>
          </w:pPr>
        </w:pPrChange>
      </w:pPr>
      <w:bookmarkStart w:id="2436" w:name="I4040701"/>
      <w:ins w:id="2437" w:author="Microsoft account" w:date="2025-09-23T10:48:00Z">
        <w:r>
          <w:rPr>
            <w:rFonts w:hint="cs"/>
            <w:rtl/>
            <w:lang w:bidi="fa-IR"/>
          </w:rPr>
          <w:lastRenderedPageBreak/>
          <w:t>ادامه</w:t>
        </w:r>
      </w:ins>
    </w:p>
    <w:bookmarkEnd w:id="2436"/>
    <w:p w14:paraId="0FCE71CA" w14:textId="77777777" w:rsidR="008C7665" w:rsidRDefault="008C7665">
      <w:pPr>
        <w:spacing w:after="0" w:line="276" w:lineRule="auto"/>
        <w:jc w:val="both"/>
        <w:rPr>
          <w:ins w:id="2438" w:author="Microsoft account" w:date="2025-09-23T10:48:00Z"/>
          <w:rtl/>
          <w:lang w:bidi="fa-IR"/>
        </w:rPr>
        <w:pPrChange w:id="2439" w:author="Microsoft account" w:date="2025-09-22T10:22:00Z">
          <w:pPr>
            <w:spacing w:after="0" w:line="276" w:lineRule="auto"/>
            <w:jc w:val="both"/>
          </w:pPr>
        </w:pPrChange>
      </w:pPr>
    </w:p>
    <w:p w14:paraId="3607EF01" w14:textId="238784A0" w:rsidR="00FF1489" w:rsidRDefault="008C7665">
      <w:pPr>
        <w:spacing w:after="0" w:line="276" w:lineRule="auto"/>
        <w:jc w:val="both"/>
        <w:rPr>
          <w:ins w:id="2440" w:author="Microsoft account" w:date="2025-09-23T11:21:00Z"/>
          <w:rtl/>
          <w:lang w:bidi="fa-IR"/>
        </w:rPr>
        <w:pPrChange w:id="2441" w:author="Microsoft account" w:date="2025-09-23T11:19:00Z">
          <w:pPr>
            <w:spacing w:after="0" w:line="276" w:lineRule="auto"/>
            <w:jc w:val="both"/>
          </w:pPr>
        </w:pPrChange>
      </w:pPr>
      <w:ins w:id="2442" w:author="Microsoft account" w:date="2025-09-23T10:48:00Z">
        <w:r>
          <w:rPr>
            <w:rFonts w:hint="cs"/>
            <w:rtl/>
            <w:lang w:bidi="fa-IR"/>
          </w:rPr>
          <w:t>-</w:t>
        </w:r>
      </w:ins>
      <w:ins w:id="244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44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445" w:author="Microsoft account" w:date="2025-09-24T10:08:00Z">
              <w:rPr>
                <w:rFonts w:hint="eastAsia"/>
                <w:rtl/>
                <w:lang w:bidi="fa-IR"/>
              </w:rPr>
            </w:rPrChange>
          </w:rPr>
          <w:t>شما</w:t>
        </w:r>
        <w:r w:rsidR="00FF1489" w:rsidRPr="00F26E73">
          <w:rPr>
            <w:u w:val="single"/>
            <w:rtl/>
            <w:lang w:bidi="fa-IR"/>
            <w:rPrChange w:id="2446" w:author="Microsoft account" w:date="2025-09-24T10:08:00Z">
              <w:rPr>
                <w:rtl/>
                <w:lang w:bidi="fa-IR"/>
              </w:rPr>
            </w:rPrChange>
          </w:rPr>
          <w:t xml:space="preserve"> م</w:t>
        </w:r>
        <w:r w:rsidR="00FF1489" w:rsidRPr="00F26E73">
          <w:rPr>
            <w:rFonts w:hint="cs"/>
            <w:u w:val="single"/>
            <w:rtl/>
            <w:lang w:bidi="fa-IR"/>
            <w:rPrChange w:id="2447" w:author="Microsoft account" w:date="2025-09-24T10:08:00Z">
              <w:rPr>
                <w:rFonts w:hint="cs"/>
                <w:rtl/>
                <w:lang w:bidi="fa-IR"/>
              </w:rPr>
            </w:rPrChange>
          </w:rPr>
          <w:t>ی</w:t>
        </w:r>
        <w:r w:rsidR="00FF1489" w:rsidRPr="00F26E73">
          <w:rPr>
            <w:rFonts w:hint="eastAsia"/>
            <w:u w:val="single"/>
            <w:rtl/>
            <w:lang w:bidi="fa-IR"/>
            <w:rPrChange w:id="2448" w:author="Microsoft account" w:date="2025-09-24T10:08:00Z">
              <w:rPr>
                <w:rFonts w:hint="eastAsia"/>
                <w:rtl/>
                <w:lang w:bidi="fa-IR"/>
              </w:rPr>
            </w:rPrChange>
          </w:rPr>
          <w:t>تون</w:t>
        </w:r>
        <w:r w:rsidR="00FF1489" w:rsidRPr="00F26E73">
          <w:rPr>
            <w:rFonts w:hint="cs"/>
            <w:u w:val="single"/>
            <w:rtl/>
            <w:lang w:bidi="fa-IR"/>
            <w:rPrChange w:id="2449" w:author="Microsoft account" w:date="2025-09-24T10:08:00Z">
              <w:rPr>
                <w:rFonts w:hint="cs"/>
                <w:rtl/>
                <w:lang w:bidi="fa-IR"/>
              </w:rPr>
            </w:rPrChange>
          </w:rPr>
          <w:t>ی</w:t>
        </w:r>
        <w:r w:rsidR="00FF1489" w:rsidRPr="00F26E73">
          <w:rPr>
            <w:u w:val="single"/>
            <w:rtl/>
            <w:lang w:bidi="fa-IR"/>
            <w:rPrChange w:id="2450" w:author="Microsoft account" w:date="2025-09-24T10:08:00Z">
              <w:rPr>
                <w:rtl/>
                <w:lang w:bidi="fa-IR"/>
              </w:rPr>
            </w:rPrChange>
          </w:rPr>
          <w:t xml:space="preserve"> </w:t>
        </w:r>
        <w:r w:rsidR="00FF1489" w:rsidRPr="00F26E73">
          <w:rPr>
            <w:u w:val="single"/>
            <w:lang w:bidi="fa-IR"/>
            <w:rPrChange w:id="2451" w:author="Microsoft account" w:date="2025-09-24T10:08:00Z">
              <w:rPr>
                <w:lang w:bidi="fa-IR"/>
              </w:rPr>
            </w:rPrChange>
          </w:rPr>
          <w:t>container</w:t>
        </w:r>
        <w:r w:rsidR="00FF1489" w:rsidRPr="00F26E73">
          <w:rPr>
            <w:u w:val="single"/>
            <w:rtl/>
            <w:lang w:bidi="fa-IR"/>
            <w:rPrChange w:id="2452" w:author="Microsoft account" w:date="2025-09-24T10:08:00Z">
              <w:rPr>
                <w:rtl/>
                <w:lang w:bidi="fa-IR"/>
              </w:rPr>
            </w:rPrChange>
          </w:rPr>
          <w:t xml:space="preserve"> در نظرش بگ</w:t>
        </w:r>
        <w:r w:rsidR="00FF1489" w:rsidRPr="00F26E73">
          <w:rPr>
            <w:rFonts w:hint="cs"/>
            <w:u w:val="single"/>
            <w:rtl/>
            <w:lang w:bidi="fa-IR"/>
            <w:rPrChange w:id="2453" w:author="Microsoft account" w:date="2025-09-24T10:08:00Z">
              <w:rPr>
                <w:rFonts w:hint="cs"/>
                <w:rtl/>
                <w:lang w:bidi="fa-IR"/>
              </w:rPr>
            </w:rPrChange>
          </w:rPr>
          <w:t>ی</w:t>
        </w:r>
        <w:r w:rsidR="00FF1489" w:rsidRPr="00F26E73">
          <w:rPr>
            <w:rFonts w:hint="eastAsia"/>
            <w:u w:val="single"/>
            <w:rtl/>
            <w:lang w:bidi="fa-IR"/>
            <w:rPrChange w:id="2454" w:author="Microsoft account" w:date="2025-09-24T10:08:00Z">
              <w:rPr>
                <w:rFonts w:hint="eastAsia"/>
                <w:rtl/>
                <w:lang w:bidi="fa-IR"/>
              </w:rPr>
            </w:rPrChange>
          </w:rPr>
          <w:t>ر</w:t>
        </w:r>
        <w:r w:rsidR="00FF1489" w:rsidRPr="00F26E73">
          <w:rPr>
            <w:rFonts w:hint="cs"/>
            <w:u w:val="single"/>
            <w:rtl/>
            <w:lang w:bidi="fa-IR"/>
            <w:rPrChange w:id="245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45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457" w:author="Microsoft account" w:date="2025-09-23T11:16:00Z">
        <w:r w:rsidR="00FF1489">
          <w:rPr>
            <w:lang w:bidi="fa-IR"/>
          </w:rPr>
          <w:t>cascade</w:t>
        </w:r>
        <w:r w:rsidR="00FF1489">
          <w:rPr>
            <w:rFonts w:hint="cs"/>
            <w:rtl/>
            <w:lang w:bidi="fa-IR"/>
          </w:rPr>
          <w:t xml:space="preserve">) تعیین میکنه. </w:t>
        </w:r>
      </w:ins>
      <w:ins w:id="245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459" w:author="Microsoft account" w:date="2025-09-23T11:21:00Z">
              <w:rPr>
                <w:rFonts w:hint="eastAsia"/>
                <w:rtl/>
                <w:lang w:bidi="fa-IR"/>
              </w:rPr>
            </w:rPrChange>
          </w:rPr>
          <w:t>و</w:t>
        </w:r>
        <w:r w:rsidR="00340CDD" w:rsidRPr="00340CDD">
          <w:rPr>
            <w:strike/>
            <w:rtl/>
            <w:lang w:bidi="fa-IR"/>
            <w:rPrChange w:id="2460" w:author="Microsoft account" w:date="2025-09-23T11:21:00Z">
              <w:rPr>
                <w:rtl/>
                <w:lang w:bidi="fa-IR"/>
              </w:rPr>
            </w:rPrChange>
          </w:rPr>
          <w:t xml:space="preserve"> فکر م</w:t>
        </w:r>
        <w:r w:rsidR="00340CDD" w:rsidRPr="00340CDD">
          <w:rPr>
            <w:rFonts w:hint="cs"/>
            <w:strike/>
            <w:rtl/>
            <w:lang w:bidi="fa-IR"/>
            <w:rPrChange w:id="2461" w:author="Microsoft account" w:date="2025-09-23T11:21:00Z">
              <w:rPr>
                <w:rFonts w:hint="cs"/>
                <w:rtl/>
                <w:lang w:bidi="fa-IR"/>
              </w:rPr>
            </w:rPrChange>
          </w:rPr>
          <w:t>ی</w:t>
        </w:r>
        <w:r w:rsidR="00340CDD" w:rsidRPr="00340CDD">
          <w:rPr>
            <w:rFonts w:hint="eastAsia"/>
            <w:strike/>
            <w:rtl/>
            <w:lang w:bidi="fa-IR"/>
            <w:rPrChange w:id="2462" w:author="Microsoft account" w:date="2025-09-23T11:21:00Z">
              <w:rPr>
                <w:rFonts w:hint="eastAsia"/>
                <w:rtl/>
                <w:lang w:bidi="fa-IR"/>
              </w:rPr>
            </w:rPrChange>
          </w:rPr>
          <w:t>کنم</w:t>
        </w:r>
        <w:r w:rsidR="00340CDD" w:rsidRPr="00340CDD">
          <w:rPr>
            <w:strike/>
            <w:rtl/>
            <w:lang w:bidi="fa-IR"/>
            <w:rPrChange w:id="2463" w:author="Microsoft account" w:date="2025-09-23T11:21:00Z">
              <w:rPr>
                <w:rtl/>
                <w:lang w:bidi="fa-IR"/>
              </w:rPr>
            </w:rPrChange>
          </w:rPr>
          <w:t xml:space="preserve"> ا</w:t>
        </w:r>
        <w:r w:rsidR="00340CDD" w:rsidRPr="00340CDD">
          <w:rPr>
            <w:rFonts w:hint="cs"/>
            <w:strike/>
            <w:rtl/>
            <w:lang w:bidi="fa-IR"/>
            <w:rPrChange w:id="2464" w:author="Microsoft account" w:date="2025-09-23T11:21:00Z">
              <w:rPr>
                <w:rFonts w:hint="cs"/>
                <w:rtl/>
                <w:lang w:bidi="fa-IR"/>
              </w:rPr>
            </w:rPrChange>
          </w:rPr>
          <w:t>ی</w:t>
        </w:r>
        <w:r w:rsidR="00340CDD" w:rsidRPr="00340CDD">
          <w:rPr>
            <w:rFonts w:hint="eastAsia"/>
            <w:strike/>
            <w:rtl/>
            <w:lang w:bidi="fa-IR"/>
            <w:rPrChange w:id="2465" w:author="Microsoft account" w:date="2025-09-23T11:21:00Z">
              <w:rPr>
                <w:rFonts w:hint="eastAsia"/>
                <w:rtl/>
                <w:lang w:bidi="fa-IR"/>
              </w:rPr>
            </w:rPrChange>
          </w:rPr>
          <w:t>ن</w:t>
        </w:r>
        <w:r w:rsidR="00340CDD" w:rsidRPr="00340CDD">
          <w:rPr>
            <w:strike/>
            <w:rtl/>
            <w:lang w:bidi="fa-IR"/>
            <w:rPrChange w:id="2466" w:author="Microsoft account" w:date="2025-09-23T11:21:00Z">
              <w:rPr>
                <w:rtl/>
                <w:lang w:bidi="fa-IR"/>
              </w:rPr>
            </w:rPrChange>
          </w:rPr>
          <w:t xml:space="preserve"> کار بدونِ ساختن </w:t>
        </w:r>
        <w:r w:rsidR="00340CDD" w:rsidRPr="00340CDD">
          <w:rPr>
            <w:rFonts w:hint="cs"/>
            <w:strike/>
            <w:rtl/>
            <w:lang w:bidi="fa-IR"/>
            <w:rPrChange w:id="2467" w:author="Microsoft account" w:date="2025-09-23T11:21:00Z">
              <w:rPr>
                <w:rFonts w:hint="cs"/>
                <w:rtl/>
                <w:lang w:bidi="fa-IR"/>
              </w:rPr>
            </w:rPrChange>
          </w:rPr>
          <w:t>ی</w:t>
        </w:r>
        <w:r w:rsidR="00340CDD" w:rsidRPr="00340CDD">
          <w:rPr>
            <w:rFonts w:hint="eastAsia"/>
            <w:strike/>
            <w:rtl/>
            <w:lang w:bidi="fa-IR"/>
            <w:rPrChange w:id="2468" w:author="Microsoft account" w:date="2025-09-23T11:21:00Z">
              <w:rPr>
                <w:rFonts w:hint="eastAsia"/>
                <w:rtl/>
                <w:lang w:bidi="fa-IR"/>
              </w:rPr>
            </w:rPrChange>
          </w:rPr>
          <w:t>ه</w:t>
        </w:r>
        <w:r w:rsidR="00340CDD" w:rsidRPr="00340CDD">
          <w:rPr>
            <w:strike/>
            <w:rtl/>
            <w:lang w:bidi="fa-IR"/>
            <w:rPrChange w:id="2469" w:author="Microsoft account" w:date="2025-09-23T11:21:00Z">
              <w:rPr>
                <w:rtl/>
                <w:lang w:bidi="fa-IR"/>
              </w:rPr>
            </w:rPrChange>
          </w:rPr>
          <w:t xml:space="preserve"> </w:t>
        </w:r>
      </w:ins>
      <w:ins w:id="2470" w:author="Microsoft account" w:date="2025-09-23T11:20:00Z">
        <w:r w:rsidR="00340CDD" w:rsidRPr="00340CDD">
          <w:rPr>
            <w:strike/>
            <w:lang w:bidi="fa-IR"/>
            <w:rPrChange w:id="2471" w:author="Microsoft account" w:date="2025-09-23T11:21:00Z">
              <w:rPr>
                <w:lang w:bidi="fa-IR"/>
              </w:rPr>
            </w:rPrChange>
          </w:rPr>
          <w:t>object</w:t>
        </w:r>
        <w:r w:rsidR="00340CDD" w:rsidRPr="00340CDD">
          <w:rPr>
            <w:strike/>
            <w:rtl/>
            <w:lang w:bidi="fa-IR"/>
            <w:rPrChange w:id="2472" w:author="Microsoft account" w:date="2025-09-23T11:21:00Z">
              <w:rPr>
                <w:rtl/>
                <w:lang w:bidi="fa-IR"/>
              </w:rPr>
            </w:rPrChange>
          </w:rPr>
          <w:t xml:space="preserve"> از </w:t>
        </w:r>
        <w:r w:rsidR="00340CDD" w:rsidRPr="00340CDD">
          <w:rPr>
            <w:strike/>
            <w:lang w:bidi="fa-IR"/>
            <w:rPrChange w:id="2473" w:author="Microsoft account" w:date="2025-09-23T11:21:00Z">
              <w:rPr>
                <w:lang w:bidi="fa-IR"/>
              </w:rPr>
            </w:rPrChange>
          </w:rPr>
          <w:t>Canvas()</w:t>
        </w:r>
        <w:r w:rsidR="00340CDD" w:rsidRPr="00340CDD">
          <w:rPr>
            <w:strike/>
            <w:rtl/>
            <w:lang w:bidi="fa-IR"/>
            <w:rPrChange w:id="2474" w:author="Microsoft account" w:date="2025-09-23T11:21:00Z">
              <w:rPr>
                <w:rtl/>
                <w:lang w:bidi="fa-IR"/>
              </w:rPr>
            </w:rPrChange>
          </w:rPr>
          <w:t xml:space="preserve"> غ</w:t>
        </w:r>
        <w:r w:rsidR="00340CDD" w:rsidRPr="00340CDD">
          <w:rPr>
            <w:rFonts w:hint="cs"/>
            <w:strike/>
            <w:rtl/>
            <w:lang w:bidi="fa-IR"/>
            <w:rPrChange w:id="2475" w:author="Microsoft account" w:date="2025-09-23T11:21:00Z">
              <w:rPr>
                <w:rFonts w:hint="cs"/>
                <w:rtl/>
                <w:lang w:bidi="fa-IR"/>
              </w:rPr>
            </w:rPrChange>
          </w:rPr>
          <w:t>ی</w:t>
        </w:r>
        <w:r w:rsidR="00340CDD" w:rsidRPr="00340CDD">
          <w:rPr>
            <w:rFonts w:hint="eastAsia"/>
            <w:strike/>
            <w:rtl/>
            <w:lang w:bidi="fa-IR"/>
            <w:rPrChange w:id="2476" w:author="Microsoft account" w:date="2025-09-23T11:21:00Z">
              <w:rPr>
                <w:rFonts w:hint="eastAsia"/>
                <w:rtl/>
                <w:lang w:bidi="fa-IR"/>
              </w:rPr>
            </w:rPrChange>
          </w:rPr>
          <w:t>ر</w:t>
        </w:r>
        <w:r w:rsidR="00340CDD" w:rsidRPr="00340CDD">
          <w:rPr>
            <w:strike/>
            <w:rtl/>
            <w:lang w:bidi="fa-IR"/>
            <w:rPrChange w:id="2477" w:author="Microsoft account" w:date="2025-09-23T11:21:00Z">
              <w:rPr>
                <w:rtl/>
                <w:lang w:bidi="fa-IR"/>
              </w:rPr>
            </w:rPrChange>
          </w:rPr>
          <w:t xml:space="preserve"> قابل انجام باشه</w:t>
        </w:r>
      </w:ins>
      <w:ins w:id="2478" w:author="Microsoft account" w:date="2025-09-23T11:21:00Z">
        <w:r w:rsidR="00340CDD" w:rsidRPr="00340CDD">
          <w:rPr>
            <w:strike/>
            <w:rtl/>
            <w:lang w:bidi="fa-IR"/>
            <w:rPrChange w:id="247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2480" w:author="Microsoft account" w:date="2025-09-23T11:22:00Z"/>
          <w:rtl/>
          <w:lang w:bidi="fa-IR"/>
        </w:rPr>
        <w:pPrChange w:id="2481" w:author="Microsoft account" w:date="2025-09-23T11:22:00Z">
          <w:pPr>
            <w:spacing w:after="0" w:line="276" w:lineRule="auto"/>
            <w:jc w:val="both"/>
          </w:pPr>
        </w:pPrChange>
      </w:pPr>
      <w:ins w:id="2482"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2483" w:author="Microsoft account" w:date="2025-09-23T11:22:00Z"/>
          <w:rtl/>
          <w:lang w:bidi="fa-IR"/>
        </w:rPr>
        <w:pPrChange w:id="2484" w:author="Microsoft account" w:date="2025-09-23T11:22:00Z">
          <w:pPr>
            <w:spacing w:after="0" w:line="276" w:lineRule="auto"/>
            <w:jc w:val="both"/>
          </w:pPr>
        </w:pPrChange>
      </w:pPr>
    </w:p>
    <w:p w14:paraId="48F35243" w14:textId="6DA924D6" w:rsidR="00340CDD" w:rsidRDefault="00340CDD">
      <w:pPr>
        <w:spacing w:after="0" w:line="276" w:lineRule="auto"/>
        <w:jc w:val="both"/>
        <w:rPr>
          <w:ins w:id="2485" w:author="Microsoft account" w:date="2025-09-23T11:31:00Z"/>
          <w:rtl/>
          <w:lang w:bidi="fa-IR"/>
        </w:rPr>
        <w:pPrChange w:id="2486" w:author="Microsoft account" w:date="2025-09-23T11:22:00Z">
          <w:pPr>
            <w:spacing w:after="0" w:line="276" w:lineRule="auto"/>
            <w:jc w:val="both"/>
          </w:pPr>
        </w:pPrChange>
      </w:pPr>
      <w:ins w:id="2487" w:author="Microsoft account" w:date="2025-09-23T11:22:00Z">
        <w:r>
          <w:rPr>
            <w:rFonts w:hint="cs"/>
            <w:rtl/>
            <w:lang w:bidi="fa-IR"/>
          </w:rPr>
          <w:t>-</w:t>
        </w:r>
      </w:ins>
      <w:ins w:id="2488" w:author="Microsoft account" w:date="2025-09-23T11:30:00Z">
        <w:r w:rsidR="00C4682B">
          <w:rPr>
            <w:rFonts w:hint="cs"/>
            <w:rtl/>
            <w:lang w:bidi="fa-IR"/>
          </w:rPr>
          <w:t xml:space="preserve">یه نکته خیلی مهمی که در استفاده از </w:t>
        </w:r>
        <w:r w:rsidR="00C4682B">
          <w:rPr>
            <w:lang w:bidi="fa-IR"/>
          </w:rPr>
          <w:t>Tkinter</w:t>
        </w:r>
      </w:ins>
      <w:ins w:id="2489"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490"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491" w:author="Microsoft account" w:date="2025-10-21T09:57:00Z">
        <w:r w:rsidR="005C28E0">
          <w:rPr>
            <w:rFonts w:hint="cs"/>
            <w:sz w:val="18"/>
            <w:szCs w:val="18"/>
            <w:rtl/>
            <w:lang w:bidi="fa-IR"/>
          </w:rPr>
          <w:t xml:space="preserve"> مشکلی نداره تقریبا.</w:t>
        </w:r>
      </w:ins>
      <w:ins w:id="2492" w:author="Microsoft account" w:date="2025-10-21T09:56:00Z">
        <w:r w:rsidR="005C28E0">
          <w:rPr>
            <w:rFonts w:hint="cs"/>
            <w:rtl/>
            <w:lang w:bidi="fa-IR"/>
          </w:rPr>
          <w:t>)</w:t>
        </w:r>
      </w:ins>
    </w:p>
    <w:p w14:paraId="75471E51" w14:textId="77777777" w:rsidR="00C4682B" w:rsidRDefault="00C4682B">
      <w:pPr>
        <w:spacing w:after="0" w:line="276" w:lineRule="auto"/>
        <w:jc w:val="both"/>
        <w:rPr>
          <w:ins w:id="2493" w:author="Microsoft account" w:date="2025-09-23T11:31:00Z"/>
          <w:rtl/>
          <w:lang w:bidi="fa-IR"/>
        </w:rPr>
        <w:pPrChange w:id="2494" w:author="Microsoft account" w:date="2025-09-23T11:31:00Z">
          <w:pPr>
            <w:spacing w:after="0" w:line="276" w:lineRule="auto"/>
            <w:jc w:val="both"/>
          </w:pPr>
        </w:pPrChange>
      </w:pPr>
    </w:p>
    <w:p w14:paraId="27C867FA" w14:textId="199BBB91" w:rsidR="00C4682B" w:rsidRDefault="00C4682B">
      <w:pPr>
        <w:spacing w:after="0" w:line="276" w:lineRule="auto"/>
        <w:jc w:val="both"/>
        <w:rPr>
          <w:ins w:id="2495" w:author="Microsoft account" w:date="2025-09-23T13:05:00Z"/>
          <w:rtl/>
          <w:lang w:bidi="fa-IR"/>
        </w:rPr>
        <w:pPrChange w:id="2496" w:author="Microsoft account" w:date="2025-09-23T11:31:00Z">
          <w:pPr>
            <w:spacing w:after="0" w:line="276" w:lineRule="auto"/>
            <w:jc w:val="both"/>
          </w:pPr>
        </w:pPrChange>
      </w:pPr>
      <w:ins w:id="2497" w:author="Microsoft account" w:date="2025-09-23T11:31:00Z">
        <w:r>
          <w:rPr>
            <w:rFonts w:hint="cs"/>
            <w:rtl/>
            <w:lang w:bidi="fa-IR"/>
          </w:rPr>
          <w:t>-</w:t>
        </w:r>
      </w:ins>
      <w:ins w:id="2498"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2499" w:author="Microsoft account" w:date="2025-09-23T10:48:00Z"/>
          <w:rtl/>
          <w:lang w:bidi="fa-IR"/>
        </w:rPr>
        <w:pPrChange w:id="2500" w:author="Microsoft account" w:date="2025-09-23T13:05:00Z">
          <w:pPr>
            <w:spacing w:after="0" w:line="276" w:lineRule="auto"/>
            <w:jc w:val="both"/>
          </w:pPr>
        </w:pPrChange>
      </w:pPr>
      <w:ins w:id="2501" w:author="Microsoft account" w:date="2025-09-23T13:05:00Z">
        <w:r>
          <w:rPr>
            <w:rFonts w:hint="cs"/>
            <w:rtl/>
            <w:lang w:bidi="fa-IR"/>
          </w:rPr>
          <w:t xml:space="preserve">تا </w:t>
        </w:r>
        <w:r>
          <w:rPr>
            <w:lang w:bidi="fa-IR"/>
          </w:rPr>
          <w:t>Day028</w:t>
        </w:r>
      </w:ins>
      <w:ins w:id="2502" w:author="Microsoft account" w:date="2025-09-23T13:06:00Z">
        <w:r>
          <w:rPr>
            <w:lang w:bidi="fa-IR"/>
          </w:rPr>
          <w:t xml:space="preserve"> 003 </w:t>
        </w:r>
      </w:ins>
      <w:ins w:id="2503" w:author="Microsoft account" w:date="2025-09-23T13:07:00Z">
        <w:r>
          <w:rPr>
            <w:lang w:bidi="fa-IR"/>
          </w:rPr>
          <w:t>00</w:t>
        </w:r>
      </w:ins>
      <w:ins w:id="2504" w:author="Microsoft account" w:date="2025-09-23T13:06:00Z">
        <w:r>
          <w:rPr>
            <w:lang w:bidi="fa-IR"/>
          </w:rPr>
          <w:t>:</w:t>
        </w:r>
      </w:ins>
      <w:ins w:id="2505" w:author="Microsoft account" w:date="2025-09-23T13:07:00Z">
        <w:r>
          <w:rPr>
            <w:lang w:bidi="fa-IR"/>
          </w:rPr>
          <w:t>03</w:t>
        </w:r>
      </w:ins>
      <w:ins w:id="2506" w:author="Microsoft account" w:date="2025-09-23T13:06:00Z">
        <w:r>
          <w:rPr>
            <w:lang w:bidi="fa-IR"/>
          </w:rPr>
          <w:t>:</w:t>
        </w:r>
      </w:ins>
      <w:ins w:id="2507" w:author="Microsoft account" w:date="2025-09-23T13:07:00Z">
        <w:r>
          <w:rPr>
            <w:lang w:bidi="fa-IR"/>
          </w:rPr>
          <w:t>06</w:t>
        </w:r>
      </w:ins>
    </w:p>
    <w:p w14:paraId="4F073F60" w14:textId="77777777" w:rsidR="008C7665" w:rsidRDefault="008C7665">
      <w:pPr>
        <w:spacing w:after="0" w:line="276" w:lineRule="auto"/>
        <w:jc w:val="both"/>
        <w:rPr>
          <w:ins w:id="2508" w:author="Microsoft account" w:date="2025-09-23T10:48:00Z"/>
          <w:rtl/>
          <w:lang w:bidi="fa-IR"/>
        </w:rPr>
        <w:pPrChange w:id="2509" w:author="Microsoft account" w:date="2025-09-23T10:48:00Z">
          <w:pPr>
            <w:spacing w:after="0" w:line="276" w:lineRule="auto"/>
            <w:jc w:val="both"/>
          </w:pPr>
        </w:pPrChange>
      </w:pPr>
    </w:p>
    <w:p w14:paraId="64173777" w14:textId="77777777" w:rsidR="008C7665" w:rsidRDefault="008C7665">
      <w:pPr>
        <w:spacing w:after="0" w:line="276" w:lineRule="auto"/>
        <w:jc w:val="both"/>
        <w:rPr>
          <w:ins w:id="2510" w:author="Microsoft account" w:date="2025-09-23T10:48:00Z"/>
          <w:rtl/>
          <w:lang w:bidi="fa-IR"/>
        </w:rPr>
        <w:pPrChange w:id="2511" w:author="Microsoft account" w:date="2025-09-23T10:48:00Z">
          <w:pPr>
            <w:spacing w:after="0" w:line="276" w:lineRule="auto"/>
            <w:jc w:val="both"/>
          </w:pPr>
        </w:pPrChange>
      </w:pPr>
    </w:p>
    <w:p w14:paraId="69B7B827" w14:textId="4820ADE6" w:rsidR="008C7665" w:rsidRDefault="008C7665">
      <w:pPr>
        <w:spacing w:after="0" w:line="240" w:lineRule="auto"/>
        <w:rPr>
          <w:ins w:id="2512" w:author="Microsoft account" w:date="2025-09-23T10:48:00Z"/>
          <w:rtl/>
          <w:lang w:bidi="fa-IR"/>
        </w:rPr>
      </w:pPr>
      <w:ins w:id="2513" w:author="Microsoft account" w:date="2025-09-23T10:48:00Z">
        <w:r>
          <w:rPr>
            <w:rtl/>
            <w:lang w:bidi="fa-IR"/>
          </w:rPr>
          <w:br w:type="page"/>
        </w:r>
      </w:ins>
    </w:p>
    <w:p w14:paraId="28BC2274" w14:textId="45D9BDAF" w:rsidR="008C7665" w:rsidRDefault="00F26E73">
      <w:pPr>
        <w:spacing w:after="0" w:line="276" w:lineRule="auto"/>
        <w:jc w:val="both"/>
        <w:rPr>
          <w:ins w:id="2514" w:author="Microsoft account" w:date="2025-09-24T10:09:00Z"/>
          <w:rtl/>
          <w:lang w:bidi="fa-IR"/>
        </w:rPr>
        <w:pPrChange w:id="2515" w:author="Microsoft account" w:date="2025-09-23T10:48:00Z">
          <w:pPr>
            <w:spacing w:after="0" w:line="276" w:lineRule="auto"/>
            <w:jc w:val="both"/>
          </w:pPr>
        </w:pPrChange>
      </w:pPr>
      <w:bookmarkStart w:id="2516" w:name="I4040702"/>
      <w:ins w:id="2517" w:author="Microsoft account" w:date="2025-09-24T10:09:00Z">
        <w:r>
          <w:rPr>
            <w:rFonts w:hint="cs"/>
            <w:rtl/>
            <w:lang w:bidi="fa-IR"/>
          </w:rPr>
          <w:lastRenderedPageBreak/>
          <w:t>ادامه</w:t>
        </w:r>
      </w:ins>
    </w:p>
    <w:bookmarkEnd w:id="2516"/>
    <w:p w14:paraId="2D5C37E9" w14:textId="77777777" w:rsidR="00F26E73" w:rsidRDefault="00F26E73">
      <w:pPr>
        <w:spacing w:after="0" w:line="276" w:lineRule="auto"/>
        <w:jc w:val="both"/>
        <w:rPr>
          <w:ins w:id="2518" w:author="Microsoft account" w:date="2025-09-24T10:09:00Z"/>
          <w:rtl/>
          <w:lang w:bidi="fa-IR"/>
        </w:rPr>
        <w:pPrChange w:id="2519" w:author="Microsoft account" w:date="2025-09-24T10:09:00Z">
          <w:pPr>
            <w:spacing w:after="0" w:line="276" w:lineRule="auto"/>
            <w:jc w:val="both"/>
          </w:pPr>
        </w:pPrChange>
      </w:pPr>
    </w:p>
    <w:p w14:paraId="5771B02A" w14:textId="5A38271A" w:rsidR="00422B25" w:rsidRDefault="00422B25">
      <w:pPr>
        <w:spacing w:after="0" w:line="276" w:lineRule="auto"/>
        <w:jc w:val="both"/>
        <w:rPr>
          <w:ins w:id="2520" w:author="Microsoft account" w:date="2025-09-24T12:29:00Z"/>
          <w:rtl/>
          <w:lang w:bidi="fa-IR"/>
        </w:rPr>
        <w:pPrChange w:id="2521" w:author="Microsoft account" w:date="2025-09-24T10:09:00Z">
          <w:pPr>
            <w:spacing w:after="0" w:line="276" w:lineRule="auto"/>
            <w:jc w:val="both"/>
          </w:pPr>
        </w:pPrChange>
      </w:pPr>
      <w:ins w:id="2522" w:author="Microsoft account" w:date="2025-09-24T10:09:00Z">
        <w:r>
          <w:rPr>
            <w:rFonts w:hint="cs"/>
            <w:rtl/>
            <w:lang w:bidi="fa-IR"/>
          </w:rPr>
          <w:t>-</w:t>
        </w:r>
      </w:ins>
      <w:ins w:id="2523" w:author="Microsoft account" w:date="2025-09-24T12:28:00Z">
        <w:r w:rsidR="007E1409">
          <w:rPr>
            <w:rFonts w:hint="cs"/>
            <w:rtl/>
            <w:lang w:bidi="fa-IR"/>
          </w:rPr>
          <w:t xml:space="preserve">دکمۀ </w:t>
        </w:r>
      </w:ins>
      <w:ins w:id="252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2525" w:author="Microsoft account" w:date="2025-09-24T12:31:00Z"/>
          <w:rtl/>
          <w:lang w:bidi="fa-IR"/>
        </w:rPr>
        <w:pPrChange w:id="2526" w:author="Microsoft account" w:date="2025-09-24T12:29:00Z">
          <w:pPr>
            <w:spacing w:after="0" w:line="276" w:lineRule="auto"/>
            <w:jc w:val="both"/>
          </w:pPr>
        </w:pPrChange>
      </w:pPr>
      <w:ins w:id="252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52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2529" w:author="Microsoft account" w:date="2025-09-24T12:31:00Z"/>
          <w:rtl/>
          <w:lang w:bidi="fa-IR"/>
        </w:rPr>
        <w:pPrChange w:id="2530" w:author="Microsoft account" w:date="2025-09-24T12:31:00Z">
          <w:pPr>
            <w:spacing w:after="0" w:line="276" w:lineRule="auto"/>
            <w:jc w:val="both"/>
          </w:pPr>
        </w:pPrChange>
      </w:pPr>
    </w:p>
    <w:p w14:paraId="08553D66" w14:textId="70DA9E06" w:rsidR="007E1409" w:rsidRDefault="007E1409">
      <w:pPr>
        <w:spacing w:after="0" w:line="276" w:lineRule="auto"/>
        <w:jc w:val="both"/>
        <w:rPr>
          <w:ins w:id="2531" w:author="Microsoft account" w:date="2025-09-24T10:09:00Z"/>
          <w:rtl/>
          <w:lang w:bidi="fa-IR"/>
        </w:rPr>
        <w:pPrChange w:id="2532" w:author="Microsoft account" w:date="2025-09-24T12:31:00Z">
          <w:pPr>
            <w:spacing w:after="0" w:line="276" w:lineRule="auto"/>
            <w:jc w:val="both"/>
          </w:pPr>
        </w:pPrChange>
      </w:pPr>
      <w:ins w:id="253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2535" w:author="Microsoft account" w:date="2025-09-24T10:09:00Z"/>
          <w:rtl/>
          <w:lang w:bidi="fa-IR"/>
        </w:rPr>
        <w:pPrChange w:id="2536" w:author="Microsoft account" w:date="2025-09-24T10:09:00Z">
          <w:pPr>
            <w:spacing w:after="0" w:line="276" w:lineRule="auto"/>
            <w:jc w:val="both"/>
          </w:pPr>
        </w:pPrChange>
      </w:pPr>
    </w:p>
    <w:p w14:paraId="4D4ECCD2" w14:textId="3073E938" w:rsidR="00422B25" w:rsidRDefault="00422B25">
      <w:pPr>
        <w:spacing w:after="0" w:line="240" w:lineRule="auto"/>
        <w:rPr>
          <w:ins w:id="2537" w:author="Microsoft account" w:date="2025-09-24T10:09:00Z"/>
          <w:rtl/>
          <w:lang w:bidi="fa-IR"/>
        </w:rPr>
      </w:pPr>
      <w:ins w:id="2538" w:author="Microsoft account" w:date="2025-09-24T10:09:00Z">
        <w:r>
          <w:rPr>
            <w:rtl/>
            <w:lang w:bidi="fa-IR"/>
          </w:rPr>
          <w:br w:type="page"/>
        </w:r>
      </w:ins>
    </w:p>
    <w:p w14:paraId="69C6DF49" w14:textId="43E87314" w:rsidR="00F26E73" w:rsidRDefault="00F41F59">
      <w:pPr>
        <w:spacing w:after="0" w:line="276" w:lineRule="auto"/>
        <w:jc w:val="both"/>
        <w:rPr>
          <w:ins w:id="2539" w:author="Microsoft account" w:date="2025-09-25T13:15:00Z"/>
          <w:rtl/>
          <w:lang w:bidi="fa-IR"/>
        </w:rPr>
        <w:pPrChange w:id="2540" w:author="Microsoft account" w:date="2025-09-24T10:09:00Z">
          <w:pPr>
            <w:spacing w:after="0" w:line="276" w:lineRule="auto"/>
            <w:jc w:val="both"/>
          </w:pPr>
        </w:pPrChange>
      </w:pPr>
      <w:bookmarkStart w:id="2541" w:name="I4040703"/>
      <w:ins w:id="2542" w:author="Microsoft account" w:date="2025-09-25T13:15:00Z">
        <w:r>
          <w:rPr>
            <w:rFonts w:hint="cs"/>
            <w:rtl/>
            <w:lang w:bidi="fa-IR"/>
          </w:rPr>
          <w:lastRenderedPageBreak/>
          <w:t>ادامه</w:t>
        </w:r>
      </w:ins>
    </w:p>
    <w:bookmarkEnd w:id="2541"/>
    <w:p w14:paraId="0F63ECA6" w14:textId="77777777" w:rsidR="00F41F59" w:rsidRDefault="00F41F59">
      <w:pPr>
        <w:spacing w:after="0" w:line="276" w:lineRule="auto"/>
        <w:jc w:val="both"/>
        <w:rPr>
          <w:ins w:id="2543" w:author="Microsoft account" w:date="2025-09-25T13:16:00Z"/>
          <w:rtl/>
          <w:lang w:bidi="fa-IR"/>
        </w:rPr>
        <w:pPrChange w:id="2544" w:author="Microsoft account" w:date="2025-09-25T13:15:00Z">
          <w:pPr>
            <w:spacing w:after="0" w:line="276" w:lineRule="auto"/>
            <w:jc w:val="both"/>
          </w:pPr>
        </w:pPrChange>
      </w:pPr>
    </w:p>
    <w:p w14:paraId="4793A0EE" w14:textId="6B35AD83" w:rsidR="00F41F59" w:rsidRDefault="00F41F59">
      <w:pPr>
        <w:spacing w:after="0" w:line="276" w:lineRule="auto"/>
        <w:jc w:val="both"/>
        <w:rPr>
          <w:ins w:id="2545" w:author="Microsoft account" w:date="2025-09-26T11:50:00Z"/>
          <w:rtl/>
          <w:lang w:bidi="fa-IR"/>
        </w:rPr>
        <w:pPrChange w:id="2546" w:author="Microsoft account" w:date="2025-09-25T13:16:00Z">
          <w:pPr>
            <w:spacing w:after="0" w:line="276" w:lineRule="auto"/>
            <w:jc w:val="both"/>
          </w:pPr>
        </w:pPrChange>
      </w:pPr>
      <w:ins w:id="2547"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548" w:author="Microsoft account" w:date="2025-09-26T11:44:00Z">
              <w:rPr>
                <w:rFonts w:hint="eastAsia"/>
                <w:rtl/>
                <w:lang w:bidi="fa-IR"/>
              </w:rPr>
            </w:rPrChange>
          </w:rPr>
          <w:t>خ</w:t>
        </w:r>
        <w:r w:rsidRPr="009902E3">
          <w:rPr>
            <w:rFonts w:hint="cs"/>
            <w:u w:val="single"/>
            <w:rtl/>
            <w:lang w:bidi="fa-IR"/>
            <w:rPrChange w:id="2549" w:author="Microsoft account" w:date="2025-09-26T11:44:00Z">
              <w:rPr>
                <w:rFonts w:hint="cs"/>
                <w:rtl/>
                <w:lang w:bidi="fa-IR"/>
              </w:rPr>
            </w:rPrChange>
          </w:rPr>
          <w:t>ی</w:t>
        </w:r>
        <w:r w:rsidRPr="009902E3">
          <w:rPr>
            <w:rFonts w:hint="eastAsia"/>
            <w:u w:val="single"/>
            <w:rtl/>
            <w:lang w:bidi="fa-IR"/>
            <w:rPrChange w:id="2550" w:author="Microsoft account" w:date="2025-09-26T11:44:00Z">
              <w:rPr>
                <w:rFonts w:hint="eastAsia"/>
                <w:rtl/>
                <w:lang w:bidi="fa-IR"/>
              </w:rPr>
            </w:rPrChange>
          </w:rPr>
          <w:t>ل</w:t>
        </w:r>
        <w:r w:rsidRPr="009902E3">
          <w:rPr>
            <w:rFonts w:hint="cs"/>
            <w:u w:val="single"/>
            <w:rtl/>
            <w:lang w:bidi="fa-IR"/>
            <w:rPrChange w:id="2551" w:author="Microsoft account" w:date="2025-09-26T11:44:00Z">
              <w:rPr>
                <w:rFonts w:hint="cs"/>
                <w:rtl/>
                <w:lang w:bidi="fa-IR"/>
              </w:rPr>
            </w:rPrChange>
          </w:rPr>
          <w:t>ی</w:t>
        </w:r>
        <w:r w:rsidRPr="009902E3">
          <w:rPr>
            <w:u w:val="single"/>
            <w:rtl/>
            <w:lang w:bidi="fa-IR"/>
            <w:rPrChange w:id="2552" w:author="Microsoft account" w:date="2025-09-26T11:44:00Z">
              <w:rPr>
                <w:rtl/>
                <w:lang w:bidi="fa-IR"/>
              </w:rPr>
            </w:rPrChange>
          </w:rPr>
          <w:t xml:space="preserve"> با</w:t>
        </w:r>
        <w:r w:rsidRPr="009902E3">
          <w:rPr>
            <w:rFonts w:hint="cs"/>
            <w:u w:val="single"/>
            <w:rtl/>
            <w:lang w:bidi="fa-IR"/>
            <w:rPrChange w:id="2553" w:author="Microsoft account" w:date="2025-09-26T11:44:00Z">
              <w:rPr>
                <w:rFonts w:hint="cs"/>
                <w:rtl/>
                <w:lang w:bidi="fa-IR"/>
              </w:rPr>
            </w:rPrChange>
          </w:rPr>
          <w:t>ی</w:t>
        </w:r>
        <w:r w:rsidRPr="009902E3">
          <w:rPr>
            <w:rFonts w:hint="eastAsia"/>
            <w:u w:val="single"/>
            <w:rtl/>
            <w:lang w:bidi="fa-IR"/>
            <w:rPrChange w:id="2554" w:author="Microsoft account" w:date="2025-09-26T11:44:00Z">
              <w:rPr>
                <w:rFonts w:hint="eastAsia"/>
                <w:rtl/>
                <w:lang w:bidi="fa-IR"/>
              </w:rPr>
            </w:rPrChange>
          </w:rPr>
          <w:t>د</w:t>
        </w:r>
        <w:r w:rsidRPr="009902E3">
          <w:rPr>
            <w:u w:val="single"/>
            <w:rtl/>
            <w:lang w:bidi="fa-IR"/>
            <w:rPrChange w:id="2555" w:author="Microsoft account" w:date="2025-09-26T11:44:00Z">
              <w:rPr>
                <w:rtl/>
                <w:lang w:bidi="fa-IR"/>
              </w:rPr>
            </w:rPrChange>
          </w:rPr>
          <w:t xml:space="preserve"> به ا</w:t>
        </w:r>
        <w:r w:rsidRPr="009902E3">
          <w:rPr>
            <w:rFonts w:hint="cs"/>
            <w:u w:val="single"/>
            <w:rtl/>
            <w:lang w:bidi="fa-IR"/>
            <w:rPrChange w:id="2556" w:author="Microsoft account" w:date="2025-09-26T11:44:00Z">
              <w:rPr>
                <w:rFonts w:hint="cs"/>
                <w:rtl/>
                <w:lang w:bidi="fa-IR"/>
              </w:rPr>
            </w:rPrChange>
          </w:rPr>
          <w:t>ی</w:t>
        </w:r>
        <w:r w:rsidRPr="009902E3">
          <w:rPr>
            <w:rFonts w:hint="eastAsia"/>
            <w:u w:val="single"/>
            <w:rtl/>
            <w:lang w:bidi="fa-IR"/>
            <w:rPrChange w:id="2557" w:author="Microsoft account" w:date="2025-09-26T11:44:00Z">
              <w:rPr>
                <w:rFonts w:hint="eastAsia"/>
                <w:rtl/>
                <w:lang w:bidi="fa-IR"/>
              </w:rPr>
            </w:rPrChange>
          </w:rPr>
          <w:t>ن</w:t>
        </w:r>
        <w:r w:rsidRPr="009902E3">
          <w:rPr>
            <w:u w:val="single"/>
            <w:rtl/>
            <w:lang w:bidi="fa-IR"/>
            <w:rPrChange w:id="2558" w:author="Microsoft account" w:date="2025-09-26T11:44:00Z">
              <w:rPr>
                <w:rtl/>
                <w:lang w:bidi="fa-IR"/>
              </w:rPr>
            </w:rPrChange>
          </w:rPr>
          <w:t xml:space="preserve"> دقت کن</w:t>
        </w:r>
        <w:r w:rsidRPr="009902E3">
          <w:rPr>
            <w:rFonts w:hint="cs"/>
            <w:u w:val="single"/>
            <w:rtl/>
            <w:lang w:bidi="fa-IR"/>
            <w:rPrChange w:id="2559" w:author="Microsoft account" w:date="2025-09-26T11:44:00Z">
              <w:rPr>
                <w:rFonts w:hint="cs"/>
                <w:rtl/>
                <w:lang w:bidi="fa-IR"/>
              </w:rPr>
            </w:rPrChange>
          </w:rPr>
          <w:t>ی</w:t>
        </w:r>
        <w:r w:rsidRPr="009902E3">
          <w:rPr>
            <w:rFonts w:hint="eastAsia"/>
            <w:u w:val="single"/>
            <w:rtl/>
            <w:lang w:bidi="fa-IR"/>
            <w:rPrChange w:id="2560" w:author="Microsoft account" w:date="2025-09-26T11:44:00Z">
              <w:rPr>
                <w:rFonts w:hint="eastAsia"/>
                <w:rtl/>
                <w:lang w:bidi="fa-IR"/>
              </w:rPr>
            </w:rPrChange>
          </w:rPr>
          <w:t>م</w:t>
        </w:r>
        <w:r w:rsidRPr="009902E3">
          <w:rPr>
            <w:u w:val="single"/>
            <w:rtl/>
            <w:lang w:bidi="fa-IR"/>
            <w:rPrChange w:id="2561" w:author="Microsoft account" w:date="2025-09-26T11:44:00Z">
              <w:rPr>
                <w:rtl/>
                <w:lang w:bidi="fa-IR"/>
              </w:rPr>
            </w:rPrChange>
          </w:rPr>
          <w:t xml:space="preserve"> که </w:t>
        </w:r>
        <w:r w:rsidRPr="009902E3">
          <w:rPr>
            <w:rFonts w:hint="cs"/>
            <w:u w:val="single"/>
            <w:rtl/>
            <w:lang w:bidi="fa-IR"/>
            <w:rPrChange w:id="2562" w:author="Microsoft account" w:date="2025-09-26T11:44:00Z">
              <w:rPr>
                <w:rFonts w:hint="cs"/>
                <w:rtl/>
                <w:lang w:bidi="fa-IR"/>
              </w:rPr>
            </w:rPrChange>
          </w:rPr>
          <w:t>ی</w:t>
        </w:r>
        <w:r w:rsidRPr="009902E3">
          <w:rPr>
            <w:rFonts w:hint="eastAsia"/>
            <w:u w:val="single"/>
            <w:rtl/>
            <w:lang w:bidi="fa-IR"/>
            <w:rPrChange w:id="2563" w:author="Microsoft account" w:date="2025-09-26T11:44:00Z">
              <w:rPr>
                <w:rFonts w:hint="eastAsia"/>
                <w:rtl/>
                <w:lang w:bidi="fa-IR"/>
              </w:rPr>
            </w:rPrChange>
          </w:rPr>
          <w:t>ه</w:t>
        </w:r>
        <w:r w:rsidRPr="009902E3">
          <w:rPr>
            <w:u w:val="single"/>
            <w:rtl/>
            <w:lang w:bidi="fa-IR"/>
            <w:rPrChange w:id="2564" w:author="Microsoft account" w:date="2025-09-26T11:44:00Z">
              <w:rPr>
                <w:rtl/>
                <w:lang w:bidi="fa-IR"/>
              </w:rPr>
            </w:rPrChange>
          </w:rPr>
          <w:t xml:space="preserve"> </w:t>
        </w:r>
        <w:r w:rsidRPr="009902E3">
          <w:rPr>
            <w:u w:val="single"/>
            <w:lang w:bidi="fa-IR"/>
            <w:rPrChange w:id="2565" w:author="Microsoft account" w:date="2025-09-26T11:44:00Z">
              <w:rPr>
                <w:lang w:bidi="fa-IR"/>
              </w:rPr>
            </w:rPrChange>
          </w:rPr>
          <w:t>object</w:t>
        </w:r>
        <w:r w:rsidRPr="009902E3">
          <w:rPr>
            <w:u w:val="single"/>
            <w:rtl/>
            <w:lang w:bidi="fa-IR"/>
            <w:rPrChange w:id="2566" w:author="Microsoft account" w:date="2025-09-26T11:44:00Z">
              <w:rPr>
                <w:rtl/>
                <w:lang w:bidi="fa-IR"/>
              </w:rPr>
            </w:rPrChange>
          </w:rPr>
          <w:t xml:space="preserve"> چ</w:t>
        </w:r>
        <w:r w:rsidRPr="009902E3">
          <w:rPr>
            <w:rFonts w:hint="cs"/>
            <w:u w:val="single"/>
            <w:rtl/>
            <w:lang w:bidi="fa-IR"/>
            <w:rPrChange w:id="2567" w:author="Microsoft account" w:date="2025-09-26T11:44:00Z">
              <w:rPr>
                <w:rFonts w:hint="cs"/>
                <w:rtl/>
                <w:lang w:bidi="fa-IR"/>
              </w:rPr>
            </w:rPrChange>
          </w:rPr>
          <w:t>ی</w:t>
        </w:r>
        <w:r w:rsidRPr="009902E3">
          <w:rPr>
            <w:u w:val="single"/>
            <w:rtl/>
            <w:lang w:bidi="fa-IR"/>
            <w:rPrChange w:id="2568" w:author="Microsoft account" w:date="2025-09-26T11:44:00Z">
              <w:rPr>
                <w:rtl/>
                <w:lang w:bidi="fa-IR"/>
              </w:rPr>
            </w:rPrChange>
          </w:rPr>
          <w:t xml:space="preserve"> هست اصن</w:t>
        </w:r>
        <w:r>
          <w:rPr>
            <w:rFonts w:hint="cs"/>
            <w:rtl/>
            <w:lang w:bidi="fa-IR"/>
          </w:rPr>
          <w:t xml:space="preserve">. مثلا ما اگر قصد داریم یه </w:t>
        </w:r>
      </w:ins>
      <w:ins w:id="2569"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570" w:author="Microsoft account" w:date="2025-09-26T11:45:00Z">
        <w:r w:rsidR="009902E3">
          <w:rPr>
            <w:lang w:bidi="fa-IR"/>
          </w:rPr>
          <w:t>o</w:t>
        </w:r>
      </w:ins>
      <w:ins w:id="2571"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2572" w:author="Microsoft account" w:date="2025-09-26T11:50:00Z"/>
          <w:sz w:val="18"/>
          <w:szCs w:val="18"/>
          <w:rtl/>
          <w:lang w:bidi="fa-IR"/>
        </w:rPr>
        <w:pPrChange w:id="2573" w:author="Microsoft account" w:date="2025-09-26T11:50:00Z">
          <w:pPr>
            <w:spacing w:after="0" w:line="276" w:lineRule="auto"/>
            <w:jc w:val="both"/>
          </w:pPr>
        </w:pPrChange>
      </w:pPr>
      <w:ins w:id="2574"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575" w:author="Microsoft account" w:date="2025-09-26T11:51:00Z"/>
          <w:sz w:val="18"/>
          <w:szCs w:val="18"/>
          <w:rtl/>
          <w:lang w:bidi="fa-IR"/>
        </w:rPr>
        <w:pPrChange w:id="2576" w:author="Microsoft account" w:date="2025-09-26T11:50:00Z">
          <w:pPr>
            <w:spacing w:after="0" w:line="276" w:lineRule="auto"/>
            <w:jc w:val="both"/>
          </w:pPr>
        </w:pPrChange>
      </w:pPr>
      <w:ins w:id="2577"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578" w:author="Microsoft account" w:date="2025-09-26T11:54:00Z"/>
          <w:sz w:val="18"/>
          <w:szCs w:val="18"/>
          <w:rtl/>
          <w:lang w:bidi="fa-IR"/>
        </w:rPr>
        <w:pPrChange w:id="2579" w:author="Microsoft account" w:date="2025-09-26T11:51:00Z">
          <w:pPr>
            <w:spacing w:after="0" w:line="276" w:lineRule="auto"/>
            <w:jc w:val="both"/>
          </w:pPr>
        </w:pPrChange>
      </w:pPr>
      <w:ins w:id="2580" w:author="Microsoft account" w:date="2025-09-26T11:54:00Z">
        <w:r w:rsidRPr="00E26450">
          <w:rPr>
            <w:noProof/>
            <w:sz w:val="18"/>
            <w:szCs w:val="18"/>
            <w:rPrChange w:id="258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582" w:author="Microsoft account" w:date="2025-09-26T11:55:00Z"/>
          <w:sz w:val="18"/>
          <w:szCs w:val="18"/>
          <w:rtl/>
          <w:lang w:bidi="fa-IR"/>
        </w:rPr>
        <w:pPrChange w:id="2583" w:author="Microsoft account" w:date="2025-09-26T11:54:00Z">
          <w:pPr>
            <w:spacing w:after="0" w:line="276" w:lineRule="auto"/>
            <w:jc w:val="both"/>
          </w:pPr>
        </w:pPrChange>
      </w:pPr>
      <w:ins w:id="2584" w:author="Microsoft account" w:date="2025-09-26T11:55:00Z">
        <w:r w:rsidRPr="00E26450">
          <w:rPr>
            <w:noProof/>
            <w:sz w:val="18"/>
            <w:szCs w:val="18"/>
            <w:rPrChange w:id="258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586" w:author="Microsoft account" w:date="2025-09-26T11:55:00Z"/>
          <w:sz w:val="18"/>
          <w:szCs w:val="18"/>
          <w:rtl/>
          <w:lang w:bidi="fa-IR"/>
        </w:rPr>
        <w:pPrChange w:id="2587" w:author="Microsoft account" w:date="2025-09-26T11:55:00Z">
          <w:pPr>
            <w:spacing w:after="0" w:line="276" w:lineRule="auto"/>
            <w:jc w:val="both"/>
          </w:pPr>
        </w:pPrChange>
      </w:pPr>
      <w:ins w:id="2588" w:author="Microsoft account" w:date="2025-09-26T11:55:00Z">
        <w:r w:rsidRPr="00E73202">
          <w:rPr>
            <w:noProof/>
            <w:sz w:val="18"/>
            <w:szCs w:val="18"/>
            <w:rPrChange w:id="258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590" w:author="Microsoft account" w:date="2025-09-26T11:55:00Z"/>
          <w:sz w:val="18"/>
          <w:szCs w:val="18"/>
          <w:rtl/>
          <w:lang w:bidi="fa-IR"/>
        </w:rPr>
        <w:pPrChange w:id="2591"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592" w:author="Microsoft account" w:date="2025-09-26T11:55:00Z"/>
          <w:sz w:val="18"/>
          <w:szCs w:val="18"/>
          <w:rtl/>
          <w:lang w:bidi="fa-IR"/>
        </w:rPr>
        <w:pPrChange w:id="2593" w:author="Microsoft account" w:date="2025-09-26T11:55:00Z">
          <w:pPr>
            <w:spacing w:after="0" w:line="276" w:lineRule="auto"/>
            <w:jc w:val="both"/>
          </w:pPr>
        </w:pPrChange>
      </w:pPr>
      <w:ins w:id="2594"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595" w:author="Microsoft account" w:date="2025-09-26T11:57:00Z"/>
          <w:sz w:val="18"/>
          <w:szCs w:val="18"/>
          <w:rtl/>
          <w:lang w:bidi="fa-IR"/>
        </w:rPr>
        <w:pPrChange w:id="2596" w:author="Microsoft account" w:date="2025-09-26T11:56:00Z">
          <w:pPr>
            <w:spacing w:after="0" w:line="276" w:lineRule="auto"/>
            <w:jc w:val="both"/>
          </w:pPr>
        </w:pPrChange>
      </w:pPr>
      <w:ins w:id="2597"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598" w:author="Microsoft account" w:date="2025-10-21T10:02:00Z">
              <w:rPr>
                <w:sz w:val="18"/>
                <w:szCs w:val="18"/>
                <w:rtl/>
                <w:lang w:bidi="fa-IR"/>
              </w:rPr>
            </w:rPrChange>
          </w:rPr>
          <w:t>فا</w:t>
        </w:r>
        <w:r w:rsidRPr="00F67C9F">
          <w:rPr>
            <w:rFonts w:hint="cs"/>
            <w:sz w:val="18"/>
            <w:szCs w:val="18"/>
            <w:u w:val="single"/>
            <w:rtl/>
            <w:lang w:bidi="fa-IR"/>
            <w:rPrChange w:id="2599" w:author="Microsoft account" w:date="2025-10-21T10:02:00Z">
              <w:rPr>
                <w:rFonts w:hint="cs"/>
                <w:sz w:val="18"/>
                <w:szCs w:val="18"/>
                <w:rtl/>
                <w:lang w:bidi="fa-IR"/>
              </w:rPr>
            </w:rPrChange>
          </w:rPr>
          <w:t>ی</w:t>
        </w:r>
        <w:r w:rsidRPr="00F67C9F">
          <w:rPr>
            <w:rFonts w:hint="eastAsia"/>
            <w:sz w:val="18"/>
            <w:szCs w:val="18"/>
            <w:u w:val="single"/>
            <w:rtl/>
            <w:lang w:bidi="fa-IR"/>
            <w:rPrChange w:id="2600" w:author="Microsoft account" w:date="2025-10-21T10:02:00Z">
              <w:rPr>
                <w:rFonts w:hint="eastAsia"/>
                <w:sz w:val="18"/>
                <w:szCs w:val="18"/>
                <w:rtl/>
                <w:lang w:bidi="fa-IR"/>
              </w:rPr>
            </w:rPrChange>
          </w:rPr>
          <w:t>لِ</w:t>
        </w:r>
        <w:r w:rsidRPr="00F67C9F">
          <w:rPr>
            <w:sz w:val="18"/>
            <w:szCs w:val="18"/>
            <w:u w:val="single"/>
            <w:rtl/>
            <w:lang w:bidi="fa-IR"/>
            <w:rPrChange w:id="2601" w:author="Microsoft account" w:date="2025-10-21T10:02:00Z">
              <w:rPr>
                <w:sz w:val="18"/>
                <w:szCs w:val="18"/>
                <w:rtl/>
                <w:lang w:bidi="fa-IR"/>
              </w:rPr>
            </w:rPrChange>
          </w:rPr>
          <w:t xml:space="preserve"> </w:t>
        </w:r>
        <w:r w:rsidRPr="00F67C9F">
          <w:rPr>
            <w:sz w:val="18"/>
            <w:szCs w:val="18"/>
            <w:u w:val="single"/>
            <w:lang w:bidi="fa-IR"/>
            <w:rPrChange w:id="2602" w:author="Microsoft account" w:date="2025-10-21T10:02:00Z">
              <w:rPr>
                <w:sz w:val="18"/>
                <w:szCs w:val="18"/>
                <w:lang w:bidi="fa-IR"/>
              </w:rPr>
            </w:rPrChange>
          </w:rPr>
          <w:t>main.py</w:t>
        </w:r>
        <w:r w:rsidRPr="00F67C9F">
          <w:rPr>
            <w:sz w:val="18"/>
            <w:szCs w:val="18"/>
            <w:u w:val="single"/>
            <w:rtl/>
            <w:lang w:bidi="fa-IR"/>
            <w:rPrChange w:id="2603" w:author="Microsoft account" w:date="2025-10-21T10:02:00Z">
              <w:rPr>
                <w:sz w:val="18"/>
                <w:szCs w:val="18"/>
                <w:rtl/>
                <w:lang w:bidi="fa-IR"/>
              </w:rPr>
            </w:rPrChange>
          </w:rPr>
          <w:t xml:space="preserve"> تو</w:t>
        </w:r>
        <w:r w:rsidRPr="00F67C9F">
          <w:rPr>
            <w:rFonts w:hint="cs"/>
            <w:sz w:val="18"/>
            <w:szCs w:val="18"/>
            <w:u w:val="single"/>
            <w:rtl/>
            <w:lang w:bidi="fa-IR"/>
            <w:rPrChange w:id="2604" w:author="Microsoft account" w:date="2025-10-21T10:02:00Z">
              <w:rPr>
                <w:rFonts w:hint="cs"/>
                <w:sz w:val="18"/>
                <w:szCs w:val="18"/>
                <w:rtl/>
                <w:lang w:bidi="fa-IR"/>
              </w:rPr>
            </w:rPrChange>
          </w:rPr>
          <w:t>ی</w:t>
        </w:r>
        <w:r w:rsidRPr="00F67C9F">
          <w:rPr>
            <w:sz w:val="18"/>
            <w:szCs w:val="18"/>
            <w:u w:val="single"/>
            <w:rtl/>
            <w:lang w:bidi="fa-IR"/>
            <w:rPrChange w:id="2605" w:author="Microsoft account" w:date="2025-10-21T10:02:00Z">
              <w:rPr>
                <w:sz w:val="18"/>
                <w:szCs w:val="18"/>
                <w:rtl/>
                <w:lang w:bidi="fa-IR"/>
              </w:rPr>
            </w:rPrChange>
          </w:rPr>
          <w:t xml:space="preserve"> هر پروژه ا</w:t>
        </w:r>
        <w:r w:rsidRPr="00F67C9F">
          <w:rPr>
            <w:rFonts w:hint="cs"/>
            <w:sz w:val="18"/>
            <w:szCs w:val="18"/>
            <w:u w:val="single"/>
            <w:rtl/>
            <w:lang w:bidi="fa-IR"/>
            <w:rPrChange w:id="2606" w:author="Microsoft account" w:date="2025-10-21T10:02:00Z">
              <w:rPr>
                <w:rFonts w:hint="cs"/>
                <w:sz w:val="18"/>
                <w:szCs w:val="18"/>
                <w:rtl/>
                <w:lang w:bidi="fa-IR"/>
              </w:rPr>
            </w:rPrChange>
          </w:rPr>
          <w:t>ی</w:t>
        </w:r>
        <w:r w:rsidRPr="00F67C9F">
          <w:rPr>
            <w:sz w:val="18"/>
            <w:szCs w:val="18"/>
            <w:u w:val="single"/>
            <w:rtl/>
            <w:lang w:bidi="fa-IR"/>
            <w:rPrChange w:id="2607" w:author="Microsoft account" w:date="2025-10-21T10:02:00Z">
              <w:rPr>
                <w:sz w:val="18"/>
                <w:szCs w:val="18"/>
                <w:rtl/>
                <w:lang w:bidi="fa-IR"/>
              </w:rPr>
            </w:rPrChange>
          </w:rPr>
          <w:t xml:space="preserve"> هدف وجود</w:t>
        </w:r>
        <w:r w:rsidRPr="00F67C9F">
          <w:rPr>
            <w:rFonts w:hint="cs"/>
            <w:sz w:val="18"/>
            <w:szCs w:val="18"/>
            <w:u w:val="single"/>
            <w:rtl/>
            <w:lang w:bidi="fa-IR"/>
            <w:rPrChange w:id="2608" w:author="Microsoft account" w:date="2025-10-21T10:02:00Z">
              <w:rPr>
                <w:rFonts w:hint="cs"/>
                <w:sz w:val="18"/>
                <w:szCs w:val="18"/>
                <w:rtl/>
                <w:lang w:bidi="fa-IR"/>
              </w:rPr>
            </w:rPrChange>
          </w:rPr>
          <w:t>ی</w:t>
        </w:r>
        <w:r w:rsidRPr="00F67C9F">
          <w:rPr>
            <w:rFonts w:hint="eastAsia"/>
            <w:sz w:val="18"/>
            <w:szCs w:val="18"/>
            <w:u w:val="single"/>
            <w:rtl/>
            <w:lang w:bidi="fa-IR"/>
            <w:rPrChange w:id="2609" w:author="Microsoft account" w:date="2025-10-21T10:02:00Z">
              <w:rPr>
                <w:rFonts w:hint="eastAsia"/>
                <w:sz w:val="18"/>
                <w:szCs w:val="18"/>
                <w:rtl/>
                <w:lang w:bidi="fa-IR"/>
              </w:rPr>
            </w:rPrChange>
          </w:rPr>
          <w:t>ش</w:t>
        </w:r>
        <w:r w:rsidRPr="00F67C9F">
          <w:rPr>
            <w:sz w:val="18"/>
            <w:szCs w:val="18"/>
            <w:u w:val="single"/>
            <w:rtl/>
            <w:lang w:bidi="fa-IR"/>
            <w:rPrChange w:id="2610" w:author="Microsoft account" w:date="2025-10-21T10:02:00Z">
              <w:rPr>
                <w:sz w:val="18"/>
                <w:szCs w:val="18"/>
                <w:rtl/>
                <w:lang w:bidi="fa-IR"/>
              </w:rPr>
            </w:rPrChange>
          </w:rPr>
          <w:t xml:space="preserve"> برقرار</w:t>
        </w:r>
        <w:r w:rsidRPr="00F67C9F">
          <w:rPr>
            <w:rFonts w:hint="cs"/>
            <w:sz w:val="18"/>
            <w:szCs w:val="18"/>
            <w:u w:val="single"/>
            <w:rtl/>
            <w:lang w:bidi="fa-IR"/>
            <w:rPrChange w:id="2611" w:author="Microsoft account" w:date="2025-10-21T10:02:00Z">
              <w:rPr>
                <w:rFonts w:hint="cs"/>
                <w:sz w:val="18"/>
                <w:szCs w:val="18"/>
                <w:rtl/>
                <w:lang w:bidi="fa-IR"/>
              </w:rPr>
            </w:rPrChange>
          </w:rPr>
          <w:t>ی</w:t>
        </w:r>
        <w:r w:rsidRPr="00F67C9F">
          <w:rPr>
            <w:sz w:val="18"/>
            <w:szCs w:val="18"/>
            <w:u w:val="single"/>
            <w:rtl/>
            <w:lang w:bidi="fa-IR"/>
            <w:rPrChange w:id="2612" w:author="Microsoft account" w:date="2025-10-21T10:02:00Z">
              <w:rPr>
                <w:sz w:val="18"/>
                <w:szCs w:val="18"/>
                <w:rtl/>
                <w:lang w:bidi="fa-IR"/>
              </w:rPr>
            </w:rPrChange>
          </w:rPr>
          <w:t xml:space="preserve"> ارتباط ب</w:t>
        </w:r>
        <w:r w:rsidRPr="00F67C9F">
          <w:rPr>
            <w:rFonts w:hint="cs"/>
            <w:sz w:val="18"/>
            <w:szCs w:val="18"/>
            <w:u w:val="single"/>
            <w:rtl/>
            <w:lang w:bidi="fa-IR"/>
            <w:rPrChange w:id="2613" w:author="Microsoft account" w:date="2025-10-21T10:02:00Z">
              <w:rPr>
                <w:rFonts w:hint="cs"/>
                <w:sz w:val="18"/>
                <w:szCs w:val="18"/>
                <w:rtl/>
                <w:lang w:bidi="fa-IR"/>
              </w:rPr>
            </w:rPrChange>
          </w:rPr>
          <w:t>ی</w:t>
        </w:r>
        <w:r w:rsidRPr="00F67C9F">
          <w:rPr>
            <w:rFonts w:hint="eastAsia"/>
            <w:sz w:val="18"/>
            <w:szCs w:val="18"/>
            <w:u w:val="single"/>
            <w:rtl/>
            <w:lang w:bidi="fa-IR"/>
            <w:rPrChange w:id="2614" w:author="Microsoft account" w:date="2025-10-21T10:02:00Z">
              <w:rPr>
                <w:rFonts w:hint="eastAsia"/>
                <w:sz w:val="18"/>
                <w:szCs w:val="18"/>
                <w:rtl/>
                <w:lang w:bidi="fa-IR"/>
              </w:rPr>
            </w:rPrChange>
          </w:rPr>
          <w:t>ن</w:t>
        </w:r>
        <w:r w:rsidRPr="00F67C9F">
          <w:rPr>
            <w:sz w:val="18"/>
            <w:szCs w:val="18"/>
            <w:u w:val="single"/>
            <w:rtl/>
            <w:lang w:bidi="fa-IR"/>
            <w:rPrChange w:id="2615" w:author="Microsoft account" w:date="2025-10-21T10:02:00Z">
              <w:rPr>
                <w:sz w:val="18"/>
                <w:szCs w:val="18"/>
                <w:rtl/>
                <w:lang w:bidi="fa-IR"/>
              </w:rPr>
            </w:rPrChange>
          </w:rPr>
          <w:t xml:space="preserve"> ا</w:t>
        </w:r>
        <w:r w:rsidRPr="00F67C9F">
          <w:rPr>
            <w:rFonts w:hint="cs"/>
            <w:sz w:val="18"/>
            <w:szCs w:val="18"/>
            <w:u w:val="single"/>
            <w:rtl/>
            <w:lang w:bidi="fa-IR"/>
            <w:rPrChange w:id="2616" w:author="Microsoft account" w:date="2025-10-21T10:02:00Z">
              <w:rPr>
                <w:rFonts w:hint="cs"/>
                <w:sz w:val="18"/>
                <w:szCs w:val="18"/>
                <w:rtl/>
                <w:lang w:bidi="fa-IR"/>
              </w:rPr>
            </w:rPrChange>
          </w:rPr>
          <w:t>ی</w:t>
        </w:r>
        <w:r w:rsidRPr="00F67C9F">
          <w:rPr>
            <w:rFonts w:hint="eastAsia"/>
            <w:sz w:val="18"/>
            <w:szCs w:val="18"/>
            <w:u w:val="single"/>
            <w:rtl/>
            <w:lang w:bidi="fa-IR"/>
            <w:rPrChange w:id="2617" w:author="Microsoft account" w:date="2025-10-21T10:02:00Z">
              <w:rPr>
                <w:rFonts w:hint="eastAsia"/>
                <w:sz w:val="18"/>
                <w:szCs w:val="18"/>
                <w:rtl/>
                <w:lang w:bidi="fa-IR"/>
              </w:rPr>
            </w:rPrChange>
          </w:rPr>
          <w:t>ن</w:t>
        </w:r>
        <w:r w:rsidRPr="00F67C9F">
          <w:rPr>
            <w:sz w:val="18"/>
            <w:szCs w:val="18"/>
            <w:u w:val="single"/>
            <w:rtl/>
            <w:lang w:bidi="fa-IR"/>
            <w:rPrChange w:id="2618" w:author="Microsoft account" w:date="2025-10-21T10:02:00Z">
              <w:rPr>
                <w:sz w:val="18"/>
                <w:szCs w:val="18"/>
                <w:rtl/>
                <w:lang w:bidi="fa-IR"/>
              </w:rPr>
            </w:rPrChange>
          </w:rPr>
          <w:t xml:space="preserve"> بخش ها</w:t>
        </w:r>
        <w:r w:rsidRPr="00F67C9F">
          <w:rPr>
            <w:rFonts w:hint="cs"/>
            <w:sz w:val="18"/>
            <w:szCs w:val="18"/>
            <w:u w:val="single"/>
            <w:rtl/>
            <w:lang w:bidi="fa-IR"/>
            <w:rPrChange w:id="2619" w:author="Microsoft account" w:date="2025-10-21T10:02:00Z">
              <w:rPr>
                <w:rFonts w:hint="cs"/>
                <w:sz w:val="18"/>
                <w:szCs w:val="18"/>
                <w:rtl/>
                <w:lang w:bidi="fa-IR"/>
              </w:rPr>
            </w:rPrChange>
          </w:rPr>
          <w:t>ی</w:t>
        </w:r>
        <w:r w:rsidRPr="00F67C9F">
          <w:rPr>
            <w:sz w:val="18"/>
            <w:szCs w:val="18"/>
            <w:u w:val="single"/>
            <w:rtl/>
            <w:lang w:bidi="fa-IR"/>
            <w:rPrChange w:id="2620"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621" w:author="Microsoft account" w:date="2025-10-21T10:02:00Z">
              <w:rPr>
                <w:rFonts w:hint="eastAsia"/>
                <w:sz w:val="18"/>
                <w:szCs w:val="18"/>
                <w:rtl/>
                <w:lang w:bidi="fa-IR"/>
              </w:rPr>
            </w:rPrChange>
          </w:rPr>
          <w:t>ِ</w:t>
        </w:r>
        <w:r w:rsidRPr="00F67C9F">
          <w:rPr>
            <w:sz w:val="18"/>
            <w:szCs w:val="18"/>
            <w:u w:val="single"/>
            <w:rtl/>
            <w:lang w:bidi="fa-IR"/>
            <w:rPrChange w:id="2622" w:author="Microsoft account" w:date="2025-10-21T10:02:00Z">
              <w:rPr>
                <w:sz w:val="18"/>
                <w:szCs w:val="18"/>
                <w:rtl/>
                <w:lang w:bidi="fa-IR"/>
              </w:rPr>
            </w:rPrChange>
          </w:rPr>
          <w:t xml:space="preserve"> که ا</w:t>
        </w:r>
        <w:r w:rsidRPr="00F67C9F">
          <w:rPr>
            <w:rFonts w:hint="cs"/>
            <w:sz w:val="18"/>
            <w:szCs w:val="18"/>
            <w:u w:val="single"/>
            <w:rtl/>
            <w:lang w:bidi="fa-IR"/>
            <w:rPrChange w:id="2623" w:author="Microsoft account" w:date="2025-10-21T10:02:00Z">
              <w:rPr>
                <w:rFonts w:hint="cs"/>
                <w:sz w:val="18"/>
                <w:szCs w:val="18"/>
                <w:rtl/>
                <w:lang w:bidi="fa-IR"/>
              </w:rPr>
            </w:rPrChange>
          </w:rPr>
          <w:t>ی</w:t>
        </w:r>
        <w:r w:rsidRPr="00F67C9F">
          <w:rPr>
            <w:rFonts w:hint="eastAsia"/>
            <w:sz w:val="18"/>
            <w:szCs w:val="18"/>
            <w:u w:val="single"/>
            <w:rtl/>
            <w:lang w:bidi="fa-IR"/>
            <w:rPrChange w:id="2624" w:author="Microsoft account" w:date="2025-10-21T10:02:00Z">
              <w:rPr>
                <w:rFonts w:hint="eastAsia"/>
                <w:sz w:val="18"/>
                <w:szCs w:val="18"/>
                <w:rtl/>
                <w:lang w:bidi="fa-IR"/>
              </w:rPr>
            </w:rPrChange>
          </w:rPr>
          <w:t>نا</w:t>
        </w:r>
        <w:r w:rsidRPr="00F67C9F">
          <w:rPr>
            <w:sz w:val="18"/>
            <w:szCs w:val="18"/>
            <w:u w:val="single"/>
            <w:rtl/>
            <w:lang w:bidi="fa-IR"/>
            <w:rPrChange w:id="2625"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626" w:author="Microsoft account" w:date="2025-10-21T10:02:00Z">
              <w:rPr>
                <w:rFonts w:hint="cs"/>
                <w:sz w:val="18"/>
                <w:szCs w:val="18"/>
                <w:rtl/>
                <w:lang w:bidi="fa-IR"/>
              </w:rPr>
            </w:rPrChange>
          </w:rPr>
          <w:t>ی</w:t>
        </w:r>
        <w:r w:rsidRPr="00F67C9F">
          <w:rPr>
            <w:sz w:val="18"/>
            <w:szCs w:val="18"/>
            <w:u w:val="single"/>
            <w:rtl/>
            <w:lang w:bidi="fa-IR"/>
            <w:rPrChange w:id="2627"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628" w:author="Microsoft account" w:date="2025-09-26T11:57:00Z"/>
          <w:sz w:val="18"/>
          <w:szCs w:val="18"/>
          <w:rtl/>
          <w:lang w:bidi="fa-IR"/>
        </w:rPr>
        <w:pPrChange w:id="2629" w:author="Microsoft account" w:date="2025-09-26T11:57:00Z">
          <w:pPr>
            <w:spacing w:after="0" w:line="276" w:lineRule="auto"/>
            <w:jc w:val="both"/>
          </w:pPr>
        </w:pPrChange>
      </w:pPr>
      <w:ins w:id="2630" w:author="Microsoft account" w:date="2025-09-26T11:57:00Z">
        <w:r w:rsidRPr="00E73202">
          <w:rPr>
            <w:noProof/>
            <w:sz w:val="18"/>
            <w:szCs w:val="18"/>
            <w:rPrChange w:id="263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632" w:author="Microsoft account" w:date="2025-09-26T11:58:00Z"/>
          <w:sz w:val="18"/>
          <w:szCs w:val="18"/>
          <w:rtl/>
          <w:lang w:bidi="fa-IR"/>
        </w:rPr>
        <w:pPrChange w:id="2633" w:author="Microsoft account" w:date="2025-09-26T11:57:00Z">
          <w:pPr>
            <w:spacing w:after="0" w:line="276" w:lineRule="auto"/>
            <w:jc w:val="both"/>
          </w:pPr>
        </w:pPrChange>
      </w:pPr>
      <w:ins w:id="2634" w:author="Microsoft account" w:date="2025-09-26T11:58:00Z">
        <w:r w:rsidRPr="00E73202">
          <w:rPr>
            <w:noProof/>
            <w:sz w:val="18"/>
            <w:szCs w:val="18"/>
            <w:rPrChange w:id="263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636" w:author="Microsoft account" w:date="2025-09-26T11:50:00Z"/>
          <w:sz w:val="18"/>
          <w:szCs w:val="18"/>
          <w:lang w:bidi="fa-IR"/>
        </w:rPr>
        <w:pPrChange w:id="2637" w:author="Microsoft account" w:date="2025-09-26T11:58:00Z">
          <w:pPr>
            <w:spacing w:after="0" w:line="276" w:lineRule="auto"/>
            <w:jc w:val="both"/>
          </w:pPr>
        </w:pPrChange>
      </w:pPr>
    </w:p>
    <w:p w14:paraId="054E690A" w14:textId="6F2647F8" w:rsidR="009902E3" w:rsidRDefault="009902E3">
      <w:pPr>
        <w:spacing w:after="0" w:line="276" w:lineRule="auto"/>
        <w:jc w:val="both"/>
        <w:rPr>
          <w:ins w:id="2638" w:author="Microsoft account" w:date="2025-09-25T13:17:00Z"/>
          <w:rtl/>
          <w:lang w:bidi="fa-IR"/>
        </w:rPr>
        <w:pPrChange w:id="2639" w:author="Microsoft account" w:date="2025-09-26T11:50:00Z">
          <w:pPr>
            <w:spacing w:after="0" w:line="276" w:lineRule="auto"/>
            <w:jc w:val="both"/>
          </w:pPr>
        </w:pPrChange>
      </w:pPr>
      <w:ins w:id="2640" w:author="Microsoft account" w:date="2025-09-26T11:50:00Z">
        <w:r>
          <w:rPr>
            <w:rFonts w:hint="cs"/>
            <w:rtl/>
            <w:lang w:bidi="fa-IR"/>
          </w:rPr>
          <w:t>)</w:t>
        </w:r>
      </w:ins>
    </w:p>
    <w:p w14:paraId="32D13937" w14:textId="77777777" w:rsidR="00F41F59" w:rsidRDefault="00F41F59">
      <w:pPr>
        <w:spacing w:after="0" w:line="276" w:lineRule="auto"/>
        <w:jc w:val="both"/>
        <w:rPr>
          <w:ins w:id="2641" w:author="Microsoft account" w:date="2025-09-25T13:18:00Z"/>
          <w:rtl/>
          <w:lang w:bidi="fa-IR"/>
        </w:rPr>
        <w:pPrChange w:id="2642" w:author="Microsoft account" w:date="2025-09-25T13:18:00Z">
          <w:pPr>
            <w:spacing w:after="0" w:line="276" w:lineRule="auto"/>
            <w:jc w:val="both"/>
          </w:pPr>
        </w:pPrChange>
      </w:pPr>
    </w:p>
    <w:p w14:paraId="75783E88" w14:textId="36F2AFEF" w:rsidR="00F41F59" w:rsidRDefault="00F41F59">
      <w:pPr>
        <w:spacing w:after="0" w:line="276" w:lineRule="auto"/>
        <w:jc w:val="both"/>
        <w:rPr>
          <w:ins w:id="2643" w:author="Microsoft account" w:date="2025-09-25T13:19:00Z"/>
          <w:rtl/>
          <w:lang w:bidi="fa-IR"/>
        </w:rPr>
        <w:pPrChange w:id="2644" w:author="Microsoft account" w:date="2025-09-25T13:18:00Z">
          <w:pPr>
            <w:spacing w:after="0" w:line="276" w:lineRule="auto"/>
            <w:jc w:val="both"/>
          </w:pPr>
        </w:pPrChange>
      </w:pPr>
      <w:ins w:id="264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64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2647" w:author="Microsoft account" w:date="2025-09-25T13:20:00Z"/>
          <w:rtl/>
          <w:lang w:bidi="fa-IR"/>
        </w:rPr>
        <w:pPrChange w:id="2648" w:author="Microsoft account" w:date="2025-09-26T12:15:00Z">
          <w:pPr>
            <w:spacing w:after="0" w:line="276" w:lineRule="auto"/>
            <w:jc w:val="both"/>
          </w:pPr>
        </w:pPrChange>
      </w:pPr>
      <w:ins w:id="264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50" w:author="Microsoft account" w:date="2025-09-25T13:20:00Z">
        <w:r>
          <w:rPr>
            <w:rFonts w:hint="cs"/>
            <w:rtl/>
            <w:lang w:bidi="fa-IR"/>
          </w:rPr>
          <w:t xml:space="preserve">از 4 بار هم یه تایمر </w:t>
        </w:r>
      </w:ins>
      <w:ins w:id="2651" w:author="Microsoft account" w:date="2025-09-26T12:15:00Z">
        <w:r w:rsidR="00F9195A">
          <w:rPr>
            <w:lang w:bidi="fa-IR"/>
          </w:rPr>
          <w:t>15</w:t>
        </w:r>
      </w:ins>
      <w:ins w:id="2652"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2653" w:author="Microsoft account" w:date="2025-09-25T13:20:00Z"/>
          <w:rtl/>
          <w:lang w:bidi="fa-IR"/>
        </w:rPr>
        <w:pPrChange w:id="2654" w:author="Microsoft account" w:date="2025-09-25T13:20:00Z">
          <w:pPr>
            <w:spacing w:after="0" w:line="276" w:lineRule="auto"/>
            <w:jc w:val="both"/>
          </w:pPr>
        </w:pPrChange>
      </w:pPr>
    </w:p>
    <w:p w14:paraId="3166FCB3" w14:textId="49D2FE7F" w:rsidR="00867F49" w:rsidRPr="00F41F59" w:rsidRDefault="00871A74">
      <w:pPr>
        <w:bidi w:val="0"/>
        <w:spacing w:after="0" w:line="240" w:lineRule="auto"/>
        <w:rPr>
          <w:ins w:id="2655" w:author="Microsoft account" w:date="2025-09-25T13:15:00Z"/>
          <w:rtl/>
          <w:lang w:bidi="fa-IR"/>
        </w:rPr>
        <w:pPrChange w:id="2656" w:author="Microsoft account" w:date="2025-09-26T12:15:00Z">
          <w:pPr>
            <w:spacing w:after="0" w:line="276" w:lineRule="auto"/>
            <w:jc w:val="both"/>
          </w:pPr>
        </w:pPrChange>
      </w:pPr>
      <w:ins w:id="2657" w:author="Microsoft account" w:date="2025-09-25T13:29:00Z">
        <w:r>
          <w:rPr>
            <w:rtl/>
            <w:lang w:bidi="fa-IR"/>
          </w:rPr>
          <w:br w:type="page"/>
        </w:r>
      </w:ins>
    </w:p>
    <w:p w14:paraId="077A64B0" w14:textId="726F774E" w:rsidR="00F41F59" w:rsidRDefault="00F9195A">
      <w:pPr>
        <w:spacing w:after="0" w:line="276" w:lineRule="auto"/>
        <w:jc w:val="both"/>
        <w:rPr>
          <w:ins w:id="2658" w:author="Microsoft account" w:date="2025-09-26T12:15:00Z"/>
          <w:rtl/>
          <w:lang w:bidi="fa-IR"/>
        </w:rPr>
        <w:pPrChange w:id="2659" w:author="Microsoft account" w:date="2025-09-25T13:15:00Z">
          <w:pPr>
            <w:spacing w:after="0" w:line="276" w:lineRule="auto"/>
            <w:jc w:val="both"/>
          </w:pPr>
        </w:pPrChange>
      </w:pPr>
      <w:bookmarkStart w:id="2660" w:name="I4040704"/>
      <w:ins w:id="2661" w:author="Microsoft account" w:date="2025-09-26T12:15:00Z">
        <w:r>
          <w:rPr>
            <w:rFonts w:hint="cs"/>
            <w:rtl/>
            <w:lang w:bidi="fa-IR"/>
          </w:rPr>
          <w:lastRenderedPageBreak/>
          <w:t>ادامه</w:t>
        </w:r>
      </w:ins>
    </w:p>
    <w:bookmarkEnd w:id="2660"/>
    <w:p w14:paraId="75950F0E" w14:textId="77777777" w:rsidR="00F9195A" w:rsidRDefault="00F9195A">
      <w:pPr>
        <w:spacing w:after="0" w:line="276" w:lineRule="auto"/>
        <w:jc w:val="both"/>
        <w:rPr>
          <w:ins w:id="2662" w:author="Microsoft account" w:date="2025-09-26T12:16:00Z"/>
          <w:rtl/>
          <w:lang w:bidi="fa-IR"/>
        </w:rPr>
        <w:pPrChange w:id="2663" w:author="Microsoft account" w:date="2025-09-26T12:15:00Z">
          <w:pPr>
            <w:spacing w:after="0" w:line="276" w:lineRule="auto"/>
            <w:jc w:val="both"/>
          </w:pPr>
        </w:pPrChange>
      </w:pPr>
    </w:p>
    <w:p w14:paraId="4AFB6B66" w14:textId="77777777" w:rsidR="00A620CB" w:rsidRDefault="00F9195A" w:rsidP="004E4AEC">
      <w:pPr>
        <w:spacing w:after="0" w:line="276" w:lineRule="auto"/>
        <w:jc w:val="both"/>
        <w:rPr>
          <w:ins w:id="2664" w:author="Microsoft account" w:date="2025-09-27T09:43:00Z"/>
          <w:lang w:bidi="fa-IR"/>
        </w:rPr>
      </w:pPr>
      <w:ins w:id="2665" w:author="Microsoft account" w:date="2025-09-26T12:16:00Z">
        <w:r>
          <w:rPr>
            <w:rFonts w:hint="cs"/>
            <w:rtl/>
            <w:lang w:bidi="fa-IR"/>
          </w:rPr>
          <w:t>-</w:t>
        </w:r>
      </w:ins>
      <w:ins w:id="2666"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667" w:author="Microsoft account" w:date="2025-09-26T14:33:00Z"/>
          <w:lang w:bidi="fa-IR"/>
        </w:rPr>
        <w:pPrChange w:id="2668" w:author="Microsoft account" w:date="2025-09-27T09:44:00Z">
          <w:pPr>
            <w:spacing w:after="0" w:line="276" w:lineRule="auto"/>
            <w:jc w:val="both"/>
          </w:pPr>
        </w:pPrChange>
      </w:pPr>
      <w:ins w:id="2669"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670" w:author="Microsoft account" w:date="2025-09-26T14:33:00Z"/>
          <w:lang w:bidi="fa-IR"/>
        </w:rPr>
        <w:pPrChange w:id="2671" w:author="Microsoft account" w:date="2025-09-27T09:44:00Z">
          <w:pPr>
            <w:spacing w:after="0" w:line="276" w:lineRule="auto"/>
            <w:jc w:val="both"/>
          </w:pPr>
        </w:pPrChange>
      </w:pPr>
      <w:ins w:id="2672"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2673" w:author="Microsoft account" w:date="2025-09-26T14:33:00Z"/>
          <w:lang w:bidi="fa-IR"/>
        </w:rPr>
        <w:pPrChange w:id="2674" w:author="Microsoft account" w:date="2025-09-26T14:33:00Z">
          <w:pPr>
            <w:spacing w:after="0" w:line="276" w:lineRule="auto"/>
            <w:jc w:val="both"/>
          </w:pPr>
        </w:pPrChange>
      </w:pPr>
    </w:p>
    <w:p w14:paraId="5565397F" w14:textId="223FC4DE" w:rsidR="004E4AEC" w:rsidRDefault="004E4AEC">
      <w:pPr>
        <w:spacing w:after="0" w:line="276" w:lineRule="auto"/>
        <w:jc w:val="both"/>
        <w:rPr>
          <w:ins w:id="2675" w:author="Microsoft account" w:date="2025-09-26T12:15:00Z"/>
          <w:rtl/>
          <w:lang w:bidi="fa-IR"/>
        </w:rPr>
        <w:pPrChange w:id="2676" w:author="Microsoft account" w:date="2025-09-26T14:33:00Z">
          <w:pPr>
            <w:spacing w:after="0" w:line="276" w:lineRule="auto"/>
            <w:jc w:val="both"/>
          </w:pPr>
        </w:pPrChange>
      </w:pPr>
      <w:ins w:id="2677"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678"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679" w:author="Microsoft account" w:date="2025-10-22T10:20:00Z">
        <w:r w:rsidR="00A861C2">
          <w:rPr>
            <w:sz w:val="18"/>
            <w:szCs w:val="18"/>
            <w:lang w:bidi="fa-IR"/>
          </w:rPr>
          <w:t xml:space="preserve"> </w:t>
        </w:r>
      </w:ins>
      <w:ins w:id="2680" w:author="Microsoft account" w:date="2025-09-27T09:45:00Z">
        <w:r w:rsidR="006B4E22">
          <w:rPr>
            <w:rFonts w:hint="cs"/>
            <w:sz w:val="18"/>
            <w:szCs w:val="18"/>
            <w:rtl/>
            <w:lang w:bidi="fa-IR"/>
          </w:rPr>
          <w:t xml:space="preserve"> </w:t>
        </w:r>
      </w:ins>
      <w:ins w:id="2681" w:author="Microsoft account" w:date="2025-10-22T10:20:00Z">
        <w:r w:rsidR="00A861C2">
          <w:rPr>
            <w:rFonts w:hint="cs"/>
            <w:sz w:val="18"/>
            <w:szCs w:val="18"/>
            <w:rtl/>
            <w:lang w:bidi="fa-IR"/>
          </w:rPr>
          <w:t>(</w:t>
        </w:r>
      </w:ins>
      <w:ins w:id="2682"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683"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684" w:author="Microsoft account" w:date="2025-10-22T10:20:00Z">
        <w:r w:rsidR="00A861C2">
          <w:rPr>
            <w:rFonts w:hint="cs"/>
            <w:sz w:val="18"/>
            <w:szCs w:val="18"/>
            <w:rtl/>
            <w:lang w:bidi="fa-IR"/>
          </w:rPr>
          <w:t>)</w:t>
        </w:r>
      </w:ins>
      <w:ins w:id="2685" w:author="Microsoft account" w:date="2025-09-27T09:45:00Z">
        <w:r w:rsidR="006B4E22">
          <w:rPr>
            <w:rFonts w:hint="cs"/>
            <w:rtl/>
            <w:lang w:bidi="fa-IR"/>
          </w:rPr>
          <w:t>)</w:t>
        </w:r>
      </w:ins>
      <w:ins w:id="2686" w:author="Microsoft account" w:date="2025-09-26T14:33:00Z">
        <w:r>
          <w:rPr>
            <w:rFonts w:hint="cs"/>
            <w:rtl/>
            <w:lang w:bidi="fa-IR"/>
          </w:rPr>
          <w:t xml:space="preserve">و پرینتش هم نمیکنه نمیدونم مشکلش چیه. یه سوال از </w:t>
        </w:r>
        <w:r>
          <w:rPr>
            <w:lang w:bidi="fa-IR"/>
          </w:rPr>
          <w:t>G</w:t>
        </w:r>
      </w:ins>
      <w:ins w:id="2687"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688" w:author="Microsoft account" w:date="2025-10-22T10:22:00Z">
        <w:r w:rsidR="00A861C2">
          <w:rPr>
            <w:rFonts w:hint="cs"/>
            <w:rtl/>
            <w:lang w:bidi="fa-IR"/>
          </w:rPr>
          <w:t xml:space="preserve"> </w:t>
        </w:r>
      </w:ins>
      <w:ins w:id="2689"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2690" w:author="Microsoft account" w:date="2025-09-26T12:15:00Z"/>
          <w:lang w:bidi="fa-IR"/>
        </w:rPr>
        <w:pPrChange w:id="2691" w:author="Microsoft account" w:date="2025-09-26T12:15:00Z">
          <w:pPr>
            <w:spacing w:after="0" w:line="276" w:lineRule="auto"/>
            <w:jc w:val="both"/>
          </w:pPr>
        </w:pPrChange>
      </w:pPr>
    </w:p>
    <w:p w14:paraId="7C012664" w14:textId="77777777" w:rsidR="00F9195A" w:rsidRDefault="00F9195A">
      <w:pPr>
        <w:spacing w:after="0" w:line="276" w:lineRule="auto"/>
        <w:jc w:val="both"/>
        <w:rPr>
          <w:ins w:id="2692" w:author="Microsoft account" w:date="2025-09-26T12:15:00Z"/>
          <w:rtl/>
          <w:lang w:bidi="fa-IR"/>
        </w:rPr>
        <w:pPrChange w:id="2693" w:author="Microsoft account" w:date="2025-09-26T12:15:00Z">
          <w:pPr>
            <w:spacing w:after="0" w:line="276" w:lineRule="auto"/>
            <w:jc w:val="both"/>
          </w:pPr>
        </w:pPrChange>
      </w:pPr>
    </w:p>
    <w:p w14:paraId="3940E8D7" w14:textId="77777777" w:rsidR="00F9195A" w:rsidRDefault="00F9195A">
      <w:pPr>
        <w:spacing w:after="0" w:line="276" w:lineRule="auto"/>
        <w:jc w:val="both"/>
        <w:rPr>
          <w:ins w:id="2694" w:author="Microsoft account" w:date="2025-09-26T12:15:00Z"/>
          <w:rtl/>
          <w:lang w:bidi="fa-IR"/>
        </w:rPr>
        <w:pPrChange w:id="2695" w:author="Microsoft account" w:date="2025-09-26T12:15:00Z">
          <w:pPr>
            <w:spacing w:after="0" w:line="276" w:lineRule="auto"/>
            <w:jc w:val="both"/>
          </w:pPr>
        </w:pPrChange>
      </w:pPr>
    </w:p>
    <w:p w14:paraId="0A31638A" w14:textId="77777777" w:rsidR="00F9195A" w:rsidRDefault="00F9195A">
      <w:pPr>
        <w:spacing w:after="0" w:line="276" w:lineRule="auto"/>
        <w:jc w:val="both"/>
        <w:rPr>
          <w:ins w:id="2696" w:author="Microsoft account" w:date="2025-09-26T12:15:00Z"/>
          <w:rtl/>
          <w:lang w:bidi="fa-IR"/>
        </w:rPr>
        <w:pPrChange w:id="2697" w:author="Microsoft account" w:date="2025-09-26T12:15:00Z">
          <w:pPr>
            <w:spacing w:after="0" w:line="276" w:lineRule="auto"/>
            <w:jc w:val="both"/>
          </w:pPr>
        </w:pPrChange>
      </w:pPr>
    </w:p>
    <w:p w14:paraId="23C45A09" w14:textId="3EBEC7E3" w:rsidR="00F9195A" w:rsidRDefault="00F9195A">
      <w:pPr>
        <w:spacing w:after="0" w:line="240" w:lineRule="auto"/>
        <w:rPr>
          <w:ins w:id="2698" w:author="Microsoft account" w:date="2025-09-26T12:15:00Z"/>
          <w:rtl/>
          <w:lang w:bidi="fa-IR"/>
        </w:rPr>
      </w:pPr>
      <w:ins w:id="2699" w:author="Microsoft account" w:date="2025-09-26T12:15:00Z">
        <w:r>
          <w:rPr>
            <w:rtl/>
            <w:lang w:bidi="fa-IR"/>
          </w:rPr>
          <w:br w:type="page"/>
        </w:r>
      </w:ins>
    </w:p>
    <w:p w14:paraId="38072748" w14:textId="111EB4B8" w:rsidR="00F9195A" w:rsidRDefault="006B4E22">
      <w:pPr>
        <w:spacing w:after="0" w:line="276" w:lineRule="auto"/>
        <w:jc w:val="both"/>
        <w:rPr>
          <w:ins w:id="2700" w:author="Microsoft account" w:date="2025-09-27T09:46:00Z"/>
          <w:rtl/>
          <w:lang w:bidi="fa-IR"/>
        </w:rPr>
        <w:pPrChange w:id="2701" w:author="Microsoft account" w:date="2025-09-26T12:15:00Z">
          <w:pPr>
            <w:spacing w:after="0" w:line="276" w:lineRule="auto"/>
            <w:jc w:val="both"/>
          </w:pPr>
        </w:pPrChange>
      </w:pPr>
      <w:bookmarkStart w:id="2702" w:name="I4040705"/>
      <w:ins w:id="2703" w:author="Microsoft account" w:date="2025-09-27T09:46:00Z">
        <w:r>
          <w:rPr>
            <w:rFonts w:hint="cs"/>
            <w:rtl/>
            <w:lang w:bidi="fa-IR"/>
          </w:rPr>
          <w:lastRenderedPageBreak/>
          <w:t>ادامه</w:t>
        </w:r>
      </w:ins>
    </w:p>
    <w:bookmarkEnd w:id="2702"/>
    <w:p w14:paraId="7307E665" w14:textId="77777777" w:rsidR="006B4E22" w:rsidRDefault="006B4E22">
      <w:pPr>
        <w:spacing w:after="0" w:line="276" w:lineRule="auto"/>
        <w:jc w:val="both"/>
        <w:rPr>
          <w:ins w:id="2704" w:author="Microsoft account" w:date="2025-09-27T09:46:00Z"/>
          <w:rtl/>
          <w:lang w:bidi="fa-IR"/>
        </w:rPr>
        <w:pPrChange w:id="2705" w:author="Microsoft account" w:date="2025-09-27T09:46:00Z">
          <w:pPr>
            <w:spacing w:after="0" w:line="276" w:lineRule="auto"/>
            <w:jc w:val="both"/>
          </w:pPr>
        </w:pPrChange>
      </w:pPr>
    </w:p>
    <w:p w14:paraId="1AF4E7FA" w14:textId="4DBBD563" w:rsidR="006B4E22" w:rsidRDefault="006B4E22">
      <w:pPr>
        <w:spacing w:after="0" w:line="276" w:lineRule="auto"/>
        <w:jc w:val="both"/>
        <w:rPr>
          <w:ins w:id="2706" w:author="Microsoft account" w:date="2025-09-27T09:46:00Z"/>
          <w:lang w:bidi="fa-IR"/>
        </w:rPr>
        <w:pPrChange w:id="2707" w:author="Microsoft account" w:date="2025-09-27T09:46:00Z">
          <w:pPr>
            <w:spacing w:after="0" w:line="276" w:lineRule="auto"/>
            <w:jc w:val="both"/>
          </w:pPr>
        </w:pPrChange>
      </w:pPr>
      <w:ins w:id="2708" w:author="Microsoft account" w:date="2025-09-27T09:46:00Z">
        <w:r>
          <w:rPr>
            <w:rFonts w:hint="cs"/>
            <w:rtl/>
            <w:lang w:bidi="fa-IR"/>
          </w:rPr>
          <w:t>-</w:t>
        </w:r>
      </w:ins>
      <w:ins w:id="2709"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710"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711"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712" w:author="Microsoft account" w:date="2025-10-22T10:24:00Z">
        <w:r w:rsidR="00A861C2">
          <w:rPr>
            <w:rFonts w:hint="cs"/>
            <w:sz w:val="18"/>
            <w:szCs w:val="18"/>
            <w:rtl/>
            <w:lang w:bidi="fa-IR"/>
          </w:rPr>
          <w:t xml:space="preserve"> </w:t>
        </w:r>
      </w:ins>
      <w:ins w:id="2713" w:author="Microsoft account" w:date="2025-10-22T10:23:00Z">
        <w:r w:rsidR="00A861C2">
          <w:rPr>
            <w:rFonts w:hint="cs"/>
            <w:rtl/>
            <w:lang w:bidi="fa-IR"/>
          </w:rPr>
          <w:t>)</w:t>
        </w:r>
      </w:ins>
    </w:p>
    <w:p w14:paraId="6207AC6A" w14:textId="77777777" w:rsidR="006B4E22" w:rsidRDefault="006B4E22">
      <w:pPr>
        <w:spacing w:after="0" w:line="276" w:lineRule="auto"/>
        <w:jc w:val="both"/>
        <w:rPr>
          <w:ins w:id="2714" w:author="Microsoft account" w:date="2025-09-27T09:54:00Z"/>
          <w:lang w:bidi="fa-IR"/>
        </w:rPr>
        <w:pPrChange w:id="2715" w:author="Microsoft account" w:date="2025-09-27T09:46:00Z">
          <w:pPr>
            <w:spacing w:after="0" w:line="276" w:lineRule="auto"/>
            <w:jc w:val="both"/>
          </w:pPr>
        </w:pPrChange>
      </w:pPr>
    </w:p>
    <w:p w14:paraId="5142E807" w14:textId="750C2022" w:rsidR="003C205D" w:rsidRDefault="003C205D">
      <w:pPr>
        <w:spacing w:after="0" w:line="276" w:lineRule="auto"/>
        <w:jc w:val="both"/>
        <w:rPr>
          <w:ins w:id="2716" w:author="Microsoft account" w:date="2025-09-27T09:56:00Z"/>
          <w:rtl/>
          <w:lang w:bidi="fa-IR"/>
        </w:rPr>
        <w:pPrChange w:id="2717" w:author="Microsoft account" w:date="2025-09-27T09:54:00Z">
          <w:pPr>
            <w:spacing w:after="0" w:line="276" w:lineRule="auto"/>
            <w:jc w:val="both"/>
          </w:pPr>
        </w:pPrChange>
      </w:pPr>
      <w:ins w:id="2718"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719"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720" w:author="Microsoft account" w:date="2025-10-22T10:28:00Z">
        <w:r w:rsidR="00F52DE1">
          <w:rPr>
            <w:rFonts w:hint="cs"/>
            <w:rtl/>
            <w:lang w:bidi="fa-IR"/>
          </w:rPr>
          <w:t xml:space="preserve"> </w:t>
        </w:r>
      </w:ins>
      <w:ins w:id="2721"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722"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723" w:author="Microsoft account" w:date="2025-10-22T10:29:00Z">
        <w:r w:rsidR="00F52DE1">
          <w:rPr>
            <w:rFonts w:hint="cs"/>
            <w:rtl/>
            <w:lang w:bidi="fa-IR"/>
          </w:rPr>
          <w:t xml:space="preserve"> </w:t>
        </w:r>
      </w:ins>
      <w:ins w:id="2724"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725"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726" w:author="Microsoft account" w:date="2025-09-27T09:59:00Z">
        <w:r>
          <w:rPr>
            <w:rFonts w:hint="cs"/>
            <w:rtl/>
            <w:lang w:bidi="fa-IR"/>
          </w:rPr>
          <w:t>) باید از عکس بعدی استفاده کنیم</w:t>
        </w:r>
      </w:ins>
      <w:ins w:id="2727" w:author="Microsoft account" w:date="2025-09-27T09:55:00Z">
        <w:r>
          <w:rPr>
            <w:rFonts w:hint="cs"/>
            <w:rtl/>
            <w:lang w:bidi="fa-IR"/>
          </w:rPr>
          <w:t xml:space="preserve"> </w:t>
        </w:r>
      </w:ins>
      <w:ins w:id="2728" w:author="Microsoft account" w:date="2025-09-27T09:56:00Z">
        <w:r>
          <w:rPr>
            <w:rFonts w:hint="cs"/>
            <w:rtl/>
            <w:lang w:bidi="fa-IR"/>
          </w:rPr>
          <w:t>:</w:t>
        </w:r>
      </w:ins>
    </w:p>
    <w:p w14:paraId="08965554" w14:textId="35BCC6E3" w:rsidR="003C205D" w:rsidRDefault="003C205D">
      <w:pPr>
        <w:spacing w:after="0" w:line="276" w:lineRule="auto"/>
        <w:jc w:val="both"/>
        <w:rPr>
          <w:ins w:id="2729" w:author="Microsoft account" w:date="2025-09-27T10:00:00Z"/>
          <w:rtl/>
          <w:lang w:bidi="fa-IR"/>
        </w:rPr>
        <w:pPrChange w:id="2730" w:author="Microsoft account" w:date="2025-09-27T09:56:00Z">
          <w:pPr>
            <w:spacing w:after="0" w:line="276" w:lineRule="auto"/>
            <w:jc w:val="both"/>
          </w:pPr>
        </w:pPrChange>
      </w:pPr>
      <w:ins w:id="2731" w:author="Microsoft account" w:date="2025-09-27T09:56:00Z">
        <w:r w:rsidRPr="003C205D">
          <w:rPr>
            <w:noProof/>
            <w:rPrChange w:id="2732"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2733" w:author="Microsoft account" w:date="2025-09-27T09:56:00Z"/>
          <w:rtl/>
          <w:lang w:bidi="fa-IR"/>
        </w:rPr>
        <w:pPrChange w:id="2734" w:author="Microsoft account" w:date="2025-09-27T10:00:00Z">
          <w:pPr>
            <w:spacing w:after="0" w:line="276" w:lineRule="auto"/>
            <w:jc w:val="both"/>
          </w:pPr>
        </w:pPrChange>
      </w:pPr>
      <w:ins w:id="2735" w:author="Microsoft account" w:date="2025-09-27T10:00:00Z">
        <w:r w:rsidRPr="00536A28">
          <w:rPr>
            <w:noProof/>
            <w:rPrChange w:id="2736"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2737" w:author="Microsoft account" w:date="2025-09-27T09:56:00Z"/>
          <w:rtl/>
          <w:lang w:bidi="fa-IR"/>
        </w:rPr>
        <w:pPrChange w:id="2738" w:author="Microsoft account" w:date="2025-09-27T09:56:00Z">
          <w:pPr>
            <w:spacing w:after="0" w:line="276" w:lineRule="auto"/>
            <w:jc w:val="both"/>
          </w:pPr>
        </w:pPrChange>
      </w:pPr>
    </w:p>
    <w:p w14:paraId="1D26086D" w14:textId="6D39B7E1" w:rsidR="003C205D" w:rsidRDefault="003C205D">
      <w:pPr>
        <w:spacing w:after="0" w:line="276" w:lineRule="auto"/>
        <w:jc w:val="both"/>
        <w:rPr>
          <w:ins w:id="2739" w:author="Microsoft account" w:date="2025-09-27T10:05:00Z"/>
          <w:rtl/>
          <w:lang w:bidi="fa-IR"/>
        </w:rPr>
        <w:pPrChange w:id="2740" w:author="Microsoft account" w:date="2025-09-27T09:56:00Z">
          <w:pPr>
            <w:spacing w:after="0" w:line="276" w:lineRule="auto"/>
            <w:jc w:val="both"/>
          </w:pPr>
        </w:pPrChange>
      </w:pPr>
      <w:ins w:id="2741" w:author="Microsoft account" w:date="2025-09-27T09:56:00Z">
        <w:r>
          <w:rPr>
            <w:rFonts w:hint="cs"/>
            <w:rtl/>
            <w:lang w:bidi="fa-IR"/>
          </w:rPr>
          <w:t>-</w:t>
        </w:r>
      </w:ins>
      <w:ins w:id="2742" w:author="Microsoft account" w:date="2025-09-27T10:03:00Z">
        <w:r w:rsidR="00536A28">
          <w:rPr>
            <w:rFonts w:hint="cs"/>
            <w:rtl/>
            <w:lang w:bidi="fa-IR"/>
          </w:rPr>
          <w:t xml:space="preserve">اما این قضیه فرق میکنه برای وقتی که داریم از </w:t>
        </w:r>
      </w:ins>
      <w:ins w:id="2743"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744" w:author="Microsoft account" w:date="2025-10-22T10:29:00Z">
        <w:r w:rsidR="00F52DE1">
          <w:rPr>
            <w:rFonts w:hint="cs"/>
            <w:rtl/>
            <w:lang w:bidi="fa-IR"/>
          </w:rPr>
          <w:t xml:space="preserve"> </w:t>
        </w:r>
      </w:ins>
      <w:ins w:id="2745"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746" w:author="Microsoft account" w:date="2025-09-27T10:05:00Z">
        <w:r w:rsidR="00536A28">
          <w:rPr>
            <w:rFonts w:hint="cs"/>
            <w:rtl/>
            <w:lang w:bidi="fa-IR"/>
          </w:rPr>
          <w:t xml:space="preserve">هم همینه، </w:t>
        </w:r>
        <w:r w:rsidR="00536A28" w:rsidRPr="002A7590">
          <w:rPr>
            <w:rFonts w:hint="eastAsia"/>
            <w:u w:val="single"/>
            <w:rtl/>
            <w:lang w:bidi="fa-IR"/>
            <w:rPrChange w:id="2747" w:author="Microsoft account" w:date="2025-09-28T09:51:00Z">
              <w:rPr>
                <w:rFonts w:hint="eastAsia"/>
                <w:rtl/>
                <w:lang w:bidi="fa-IR"/>
              </w:rPr>
            </w:rPrChange>
          </w:rPr>
          <w:t>نم</w:t>
        </w:r>
        <w:r w:rsidR="00536A28" w:rsidRPr="002A7590">
          <w:rPr>
            <w:rFonts w:hint="cs"/>
            <w:u w:val="single"/>
            <w:rtl/>
            <w:lang w:bidi="fa-IR"/>
            <w:rPrChange w:id="2748" w:author="Microsoft account" w:date="2025-09-28T09:51:00Z">
              <w:rPr>
                <w:rFonts w:hint="cs"/>
                <w:rtl/>
                <w:lang w:bidi="fa-IR"/>
              </w:rPr>
            </w:rPrChange>
          </w:rPr>
          <w:t>ی</w:t>
        </w:r>
        <w:r w:rsidR="00536A28" w:rsidRPr="002A7590">
          <w:rPr>
            <w:rFonts w:hint="eastAsia"/>
            <w:u w:val="single"/>
            <w:rtl/>
            <w:lang w:bidi="fa-IR"/>
            <w:rPrChange w:id="2749" w:author="Microsoft account" w:date="2025-09-28T09:51:00Z">
              <w:rPr>
                <w:rFonts w:hint="eastAsia"/>
                <w:rtl/>
                <w:lang w:bidi="fa-IR"/>
              </w:rPr>
            </w:rPrChange>
          </w:rPr>
          <w:t>شه</w:t>
        </w:r>
        <w:r w:rsidR="00536A28" w:rsidRPr="002A7590">
          <w:rPr>
            <w:u w:val="single"/>
            <w:rtl/>
            <w:lang w:bidi="fa-IR"/>
            <w:rPrChange w:id="2750" w:author="Microsoft account" w:date="2025-09-28T09:51:00Z">
              <w:rPr>
                <w:rtl/>
                <w:lang w:bidi="fa-IR"/>
              </w:rPr>
            </w:rPrChange>
          </w:rPr>
          <w:t xml:space="preserve"> اگر در</w:t>
        </w:r>
        <w:r w:rsidR="00536A28" w:rsidRPr="002A7590">
          <w:rPr>
            <w:rFonts w:hint="cs"/>
            <w:u w:val="single"/>
            <w:rtl/>
            <w:lang w:bidi="fa-IR"/>
            <w:rPrChange w:id="2751" w:author="Microsoft account" w:date="2025-09-28T09:51:00Z">
              <w:rPr>
                <w:rFonts w:hint="cs"/>
                <w:rtl/>
                <w:lang w:bidi="fa-IR"/>
              </w:rPr>
            </w:rPrChange>
          </w:rPr>
          <w:t>ی</w:t>
        </w:r>
        <w:r w:rsidR="00536A28" w:rsidRPr="002A7590">
          <w:rPr>
            <w:rFonts w:hint="eastAsia"/>
            <w:u w:val="single"/>
            <w:rtl/>
            <w:lang w:bidi="fa-IR"/>
            <w:rPrChange w:id="2752" w:author="Microsoft account" w:date="2025-09-28T09:51:00Z">
              <w:rPr>
                <w:rFonts w:hint="eastAsia"/>
                <w:rtl/>
                <w:lang w:bidi="fa-IR"/>
              </w:rPr>
            </w:rPrChange>
          </w:rPr>
          <w:t>افتش</w:t>
        </w:r>
        <w:r w:rsidR="00536A28" w:rsidRPr="002A7590">
          <w:rPr>
            <w:u w:val="single"/>
            <w:rtl/>
            <w:lang w:bidi="fa-IR"/>
            <w:rPrChange w:id="2753" w:author="Microsoft account" w:date="2025-09-28T09:51:00Z">
              <w:rPr>
                <w:rtl/>
                <w:lang w:bidi="fa-IR"/>
              </w:rPr>
            </w:rPrChange>
          </w:rPr>
          <w:t xml:space="preserve"> نکرد</w:t>
        </w:r>
        <w:r w:rsidR="00536A28" w:rsidRPr="002A7590">
          <w:rPr>
            <w:rFonts w:hint="cs"/>
            <w:u w:val="single"/>
            <w:rtl/>
            <w:lang w:bidi="fa-IR"/>
            <w:rPrChange w:id="2754" w:author="Microsoft account" w:date="2025-09-28T09:51:00Z">
              <w:rPr>
                <w:rFonts w:hint="cs"/>
                <w:rtl/>
                <w:lang w:bidi="fa-IR"/>
              </w:rPr>
            </w:rPrChange>
          </w:rPr>
          <w:t>ی</w:t>
        </w:r>
        <w:r w:rsidR="00536A28" w:rsidRPr="002A7590">
          <w:rPr>
            <w:rFonts w:hint="eastAsia"/>
            <w:u w:val="single"/>
            <w:rtl/>
            <w:lang w:bidi="fa-IR"/>
            <w:rPrChange w:id="2755" w:author="Microsoft account" w:date="2025-09-28T09:51:00Z">
              <w:rPr>
                <w:rFonts w:hint="eastAsia"/>
                <w:rtl/>
                <w:lang w:bidi="fa-IR"/>
              </w:rPr>
            </w:rPrChange>
          </w:rPr>
          <w:t>م</w:t>
        </w:r>
        <w:r w:rsidR="00536A28" w:rsidRPr="002A7590">
          <w:rPr>
            <w:u w:val="single"/>
            <w:rtl/>
            <w:lang w:bidi="fa-IR"/>
            <w:rPrChange w:id="2756" w:author="Microsoft account" w:date="2025-09-28T09:51:00Z">
              <w:rPr>
                <w:rtl/>
                <w:lang w:bidi="fa-IR"/>
              </w:rPr>
            </w:rPrChange>
          </w:rPr>
          <w:t xml:space="preserve"> تو</w:t>
        </w:r>
        <w:r w:rsidR="00536A28" w:rsidRPr="002A7590">
          <w:rPr>
            <w:rFonts w:hint="cs"/>
            <w:u w:val="single"/>
            <w:rtl/>
            <w:lang w:bidi="fa-IR"/>
            <w:rPrChange w:id="2757" w:author="Microsoft account" w:date="2025-09-28T09:51:00Z">
              <w:rPr>
                <w:rFonts w:hint="cs"/>
                <w:rtl/>
                <w:lang w:bidi="fa-IR"/>
              </w:rPr>
            </w:rPrChange>
          </w:rPr>
          <w:t>ی</w:t>
        </w:r>
        <w:r w:rsidR="00536A28" w:rsidRPr="002A7590">
          <w:rPr>
            <w:u w:val="single"/>
            <w:rtl/>
            <w:lang w:bidi="fa-IR"/>
            <w:rPrChange w:id="2758" w:author="Microsoft account" w:date="2025-09-28T09:51:00Z">
              <w:rPr>
                <w:rtl/>
                <w:lang w:bidi="fa-IR"/>
              </w:rPr>
            </w:rPrChange>
          </w:rPr>
          <w:t xml:space="preserve"> </w:t>
        </w:r>
        <w:r w:rsidR="00536A28" w:rsidRPr="002A7590">
          <w:rPr>
            <w:rFonts w:hint="cs"/>
            <w:u w:val="single"/>
            <w:rtl/>
            <w:lang w:bidi="fa-IR"/>
            <w:rPrChange w:id="2759" w:author="Microsoft account" w:date="2025-09-28T09:51:00Z">
              <w:rPr>
                <w:rFonts w:hint="cs"/>
                <w:rtl/>
                <w:lang w:bidi="fa-IR"/>
              </w:rPr>
            </w:rPrChange>
          </w:rPr>
          <w:t>ی</w:t>
        </w:r>
        <w:r w:rsidR="00536A28" w:rsidRPr="002A7590">
          <w:rPr>
            <w:rFonts w:hint="eastAsia"/>
            <w:u w:val="single"/>
            <w:rtl/>
            <w:lang w:bidi="fa-IR"/>
            <w:rPrChange w:id="2760" w:author="Microsoft account" w:date="2025-09-28T09:51:00Z">
              <w:rPr>
                <w:rFonts w:hint="eastAsia"/>
                <w:rtl/>
                <w:lang w:bidi="fa-IR"/>
              </w:rPr>
            </w:rPrChange>
          </w:rPr>
          <w:t>ه</w:t>
        </w:r>
        <w:r w:rsidR="00536A28" w:rsidRPr="002A7590">
          <w:rPr>
            <w:u w:val="single"/>
            <w:rtl/>
            <w:lang w:bidi="fa-IR"/>
            <w:rPrChange w:id="2761" w:author="Microsoft account" w:date="2025-09-28T09:51:00Z">
              <w:rPr>
                <w:rtl/>
                <w:lang w:bidi="fa-IR"/>
              </w:rPr>
            </w:rPrChange>
          </w:rPr>
          <w:t xml:space="preserve"> متغ</w:t>
        </w:r>
        <w:r w:rsidR="00536A28" w:rsidRPr="002A7590">
          <w:rPr>
            <w:rFonts w:hint="cs"/>
            <w:u w:val="single"/>
            <w:rtl/>
            <w:lang w:bidi="fa-IR"/>
            <w:rPrChange w:id="2762" w:author="Microsoft account" w:date="2025-09-28T09:51:00Z">
              <w:rPr>
                <w:rFonts w:hint="cs"/>
                <w:rtl/>
                <w:lang w:bidi="fa-IR"/>
              </w:rPr>
            </w:rPrChange>
          </w:rPr>
          <w:t>ی</w:t>
        </w:r>
        <w:r w:rsidR="00536A28" w:rsidRPr="002A7590">
          <w:rPr>
            <w:rFonts w:hint="eastAsia"/>
            <w:u w:val="single"/>
            <w:rtl/>
            <w:lang w:bidi="fa-IR"/>
            <w:rPrChange w:id="2763" w:author="Microsoft account" w:date="2025-09-28T09:51:00Z">
              <w:rPr>
                <w:rFonts w:hint="eastAsia"/>
                <w:rtl/>
                <w:lang w:bidi="fa-IR"/>
              </w:rPr>
            </w:rPrChange>
          </w:rPr>
          <w:t>ر</w:t>
        </w:r>
        <w:r w:rsidR="00536A28" w:rsidRPr="002A7590">
          <w:rPr>
            <w:u w:val="single"/>
            <w:rtl/>
            <w:lang w:bidi="fa-IR"/>
            <w:rPrChange w:id="2764" w:author="Microsoft account" w:date="2025-09-28T09:51:00Z">
              <w:rPr>
                <w:rtl/>
                <w:lang w:bidi="fa-IR"/>
              </w:rPr>
            </w:rPrChange>
          </w:rPr>
          <w:t xml:space="preserve"> بعدا در</w:t>
        </w:r>
        <w:r w:rsidR="00536A28" w:rsidRPr="002A7590">
          <w:rPr>
            <w:rFonts w:hint="cs"/>
            <w:u w:val="single"/>
            <w:rtl/>
            <w:lang w:bidi="fa-IR"/>
            <w:rPrChange w:id="2765" w:author="Microsoft account" w:date="2025-09-28T09:51:00Z">
              <w:rPr>
                <w:rFonts w:hint="cs"/>
                <w:rtl/>
                <w:lang w:bidi="fa-IR"/>
              </w:rPr>
            </w:rPrChange>
          </w:rPr>
          <w:t>ی</w:t>
        </w:r>
        <w:r w:rsidR="00536A28" w:rsidRPr="002A7590">
          <w:rPr>
            <w:rFonts w:hint="eastAsia"/>
            <w:u w:val="single"/>
            <w:rtl/>
            <w:lang w:bidi="fa-IR"/>
            <w:rPrChange w:id="2766" w:author="Microsoft account" w:date="2025-09-28T09:51:00Z">
              <w:rPr>
                <w:rFonts w:hint="eastAsia"/>
                <w:rtl/>
                <w:lang w:bidi="fa-IR"/>
              </w:rPr>
            </w:rPrChange>
          </w:rPr>
          <w:t>افتش</w:t>
        </w:r>
        <w:r w:rsidR="00536A28" w:rsidRPr="002A7590">
          <w:rPr>
            <w:u w:val="single"/>
            <w:rtl/>
            <w:lang w:bidi="fa-IR"/>
            <w:rPrChange w:id="2767" w:author="Microsoft account" w:date="2025-09-28T09:51:00Z">
              <w:rPr>
                <w:rtl/>
                <w:lang w:bidi="fa-IR"/>
              </w:rPr>
            </w:rPrChange>
          </w:rPr>
          <w:t xml:space="preserve"> کن</w:t>
        </w:r>
        <w:r w:rsidR="00536A28" w:rsidRPr="002A7590">
          <w:rPr>
            <w:rFonts w:hint="cs"/>
            <w:u w:val="single"/>
            <w:rtl/>
            <w:lang w:bidi="fa-IR"/>
            <w:rPrChange w:id="2768" w:author="Microsoft account" w:date="2025-09-28T09:51:00Z">
              <w:rPr>
                <w:rFonts w:hint="cs"/>
                <w:rtl/>
                <w:lang w:bidi="fa-IR"/>
              </w:rPr>
            </w:rPrChange>
          </w:rPr>
          <w:t>ی</w:t>
        </w:r>
        <w:r w:rsidR="00536A28" w:rsidRPr="002A7590">
          <w:rPr>
            <w:rFonts w:hint="eastAsia"/>
            <w:u w:val="single"/>
            <w:rtl/>
            <w:lang w:bidi="fa-IR"/>
            <w:rPrChange w:id="2769" w:author="Microsoft account" w:date="2025-09-28T09:51:00Z">
              <w:rPr>
                <w:rFonts w:hint="eastAsia"/>
                <w:rtl/>
                <w:lang w:bidi="fa-IR"/>
              </w:rPr>
            </w:rPrChange>
          </w:rPr>
          <w:t>م</w:t>
        </w:r>
        <w:r w:rsidR="00536A28" w:rsidRPr="002A7590">
          <w:rPr>
            <w:u w:val="single"/>
            <w:rtl/>
            <w:lang w:bidi="fa-IR"/>
            <w:rPrChange w:id="2770" w:author="Microsoft account" w:date="2025-09-28T09:51:00Z">
              <w:rPr>
                <w:rtl/>
                <w:lang w:bidi="fa-IR"/>
              </w:rPr>
            </w:rPrChange>
          </w:rPr>
          <w:t>. با</w:t>
        </w:r>
        <w:r w:rsidR="00536A28" w:rsidRPr="002A7590">
          <w:rPr>
            <w:rFonts w:hint="cs"/>
            <w:u w:val="single"/>
            <w:rtl/>
            <w:lang w:bidi="fa-IR"/>
            <w:rPrChange w:id="2771" w:author="Microsoft account" w:date="2025-09-28T09:51:00Z">
              <w:rPr>
                <w:rFonts w:hint="cs"/>
                <w:rtl/>
                <w:lang w:bidi="fa-IR"/>
              </w:rPr>
            </w:rPrChange>
          </w:rPr>
          <w:t>ی</w:t>
        </w:r>
        <w:r w:rsidR="00536A28" w:rsidRPr="002A7590">
          <w:rPr>
            <w:rFonts w:hint="eastAsia"/>
            <w:u w:val="single"/>
            <w:rtl/>
            <w:lang w:bidi="fa-IR"/>
            <w:rPrChange w:id="2772" w:author="Microsoft account" w:date="2025-09-28T09:51:00Z">
              <w:rPr>
                <w:rFonts w:hint="eastAsia"/>
                <w:rtl/>
                <w:lang w:bidi="fa-IR"/>
              </w:rPr>
            </w:rPrChange>
          </w:rPr>
          <w:t>د</w:t>
        </w:r>
        <w:r w:rsidR="00536A28" w:rsidRPr="002A7590">
          <w:rPr>
            <w:u w:val="single"/>
            <w:rtl/>
            <w:lang w:bidi="fa-IR"/>
            <w:rPrChange w:id="2773" w:author="Microsoft account" w:date="2025-09-28T09:51:00Z">
              <w:rPr>
                <w:rtl/>
                <w:lang w:bidi="fa-IR"/>
              </w:rPr>
            </w:rPrChange>
          </w:rPr>
          <w:t xml:space="preserve"> ح</w:t>
        </w:r>
        <w:r w:rsidR="00536A28" w:rsidRPr="002A7590">
          <w:rPr>
            <w:rFonts w:hint="cs"/>
            <w:u w:val="single"/>
            <w:rtl/>
            <w:lang w:bidi="fa-IR"/>
            <w:rPrChange w:id="2774" w:author="Microsoft account" w:date="2025-09-28T09:51:00Z">
              <w:rPr>
                <w:rFonts w:hint="cs"/>
                <w:rtl/>
                <w:lang w:bidi="fa-IR"/>
              </w:rPr>
            </w:rPrChange>
          </w:rPr>
          <w:t>ی</w:t>
        </w:r>
        <w:r w:rsidR="00536A28" w:rsidRPr="002A7590">
          <w:rPr>
            <w:rFonts w:hint="eastAsia"/>
            <w:u w:val="single"/>
            <w:rtl/>
            <w:lang w:bidi="fa-IR"/>
            <w:rPrChange w:id="2775" w:author="Microsoft account" w:date="2025-09-28T09:51:00Z">
              <w:rPr>
                <w:rFonts w:hint="eastAsia"/>
                <w:rtl/>
                <w:lang w:bidi="fa-IR"/>
              </w:rPr>
            </w:rPrChange>
          </w:rPr>
          <w:t>ن</w:t>
        </w:r>
        <w:r w:rsidR="00536A28" w:rsidRPr="002A7590">
          <w:rPr>
            <w:u w:val="single"/>
            <w:rtl/>
            <w:lang w:bidi="fa-IR"/>
            <w:rPrChange w:id="2776" w:author="Microsoft account" w:date="2025-09-28T09:51:00Z">
              <w:rPr>
                <w:rtl/>
                <w:lang w:bidi="fa-IR"/>
              </w:rPr>
            </w:rPrChange>
          </w:rPr>
          <w:t xml:space="preserve"> </w:t>
        </w:r>
        <w:r w:rsidR="00536A28" w:rsidRPr="002A7590">
          <w:rPr>
            <w:u w:val="single"/>
            <w:lang w:bidi="fa-IR"/>
            <w:rPrChange w:id="2777" w:author="Microsoft account" w:date="2025-09-28T09:51:00Z">
              <w:rPr>
                <w:lang w:bidi="fa-IR"/>
              </w:rPr>
            </w:rPrChange>
          </w:rPr>
          <w:t>declare</w:t>
        </w:r>
        <w:r w:rsidR="00536A28" w:rsidRPr="002A7590">
          <w:rPr>
            <w:u w:val="single"/>
            <w:rtl/>
            <w:lang w:bidi="fa-IR"/>
            <w:rPrChange w:id="2778" w:author="Microsoft account" w:date="2025-09-28T09:51:00Z">
              <w:rPr>
                <w:rtl/>
                <w:lang w:bidi="fa-IR"/>
              </w:rPr>
            </w:rPrChange>
          </w:rPr>
          <w:t xml:space="preserve"> در</w:t>
        </w:r>
        <w:r w:rsidR="00536A28" w:rsidRPr="002A7590">
          <w:rPr>
            <w:rFonts w:hint="cs"/>
            <w:u w:val="single"/>
            <w:rtl/>
            <w:lang w:bidi="fa-IR"/>
            <w:rPrChange w:id="2779" w:author="Microsoft account" w:date="2025-09-28T09:51:00Z">
              <w:rPr>
                <w:rFonts w:hint="cs"/>
                <w:rtl/>
                <w:lang w:bidi="fa-IR"/>
              </w:rPr>
            </w:rPrChange>
          </w:rPr>
          <w:t>ی</w:t>
        </w:r>
        <w:r w:rsidR="00536A28" w:rsidRPr="002A7590">
          <w:rPr>
            <w:rFonts w:hint="eastAsia"/>
            <w:u w:val="single"/>
            <w:rtl/>
            <w:lang w:bidi="fa-IR"/>
            <w:rPrChange w:id="2780" w:author="Microsoft account" w:date="2025-09-28T09:51:00Z">
              <w:rPr>
                <w:rFonts w:hint="eastAsia"/>
                <w:rtl/>
                <w:lang w:bidi="fa-IR"/>
              </w:rPr>
            </w:rPrChange>
          </w:rPr>
          <w:t>افت</w:t>
        </w:r>
        <w:r w:rsidR="00536A28" w:rsidRPr="002A7590">
          <w:rPr>
            <w:u w:val="single"/>
            <w:rtl/>
            <w:lang w:bidi="fa-IR"/>
            <w:rPrChange w:id="2781"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2782" w:author="Microsoft account" w:date="2025-09-27T10:05:00Z"/>
          <w:rtl/>
          <w:lang w:bidi="fa-IR"/>
        </w:rPr>
        <w:pPrChange w:id="2783" w:author="Microsoft account" w:date="2025-09-27T10:05:00Z">
          <w:pPr>
            <w:spacing w:after="0" w:line="276" w:lineRule="auto"/>
            <w:jc w:val="both"/>
          </w:pPr>
        </w:pPrChange>
      </w:pPr>
    </w:p>
    <w:p w14:paraId="3DA665EB" w14:textId="1EBA7B7F" w:rsidR="00536A28" w:rsidRDefault="00536A28">
      <w:pPr>
        <w:spacing w:after="0" w:line="276" w:lineRule="auto"/>
        <w:jc w:val="both"/>
        <w:rPr>
          <w:ins w:id="2784" w:author="Microsoft account" w:date="2025-09-27T10:08:00Z"/>
          <w:rtl/>
          <w:lang w:bidi="fa-IR"/>
        </w:rPr>
        <w:pPrChange w:id="2785" w:author="Microsoft account" w:date="2025-09-27T10:05:00Z">
          <w:pPr>
            <w:spacing w:after="0" w:line="276" w:lineRule="auto"/>
            <w:jc w:val="both"/>
          </w:pPr>
        </w:pPrChange>
      </w:pPr>
      <w:ins w:id="2786" w:author="Microsoft account" w:date="2025-09-27T10:05:00Z">
        <w:r>
          <w:rPr>
            <w:rFonts w:hint="cs"/>
            <w:rtl/>
            <w:lang w:bidi="fa-IR"/>
          </w:rPr>
          <w:t>-</w:t>
        </w:r>
      </w:ins>
      <w:ins w:id="2787"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788"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2789" w:author="Microsoft account" w:date="2025-09-27T10:08:00Z"/>
          <w:rtl/>
          <w:lang w:bidi="fa-IR"/>
        </w:rPr>
        <w:pPrChange w:id="2790" w:author="Microsoft account" w:date="2025-09-27T10:08:00Z">
          <w:pPr>
            <w:spacing w:after="0" w:line="276" w:lineRule="auto"/>
            <w:jc w:val="both"/>
          </w:pPr>
        </w:pPrChange>
      </w:pPr>
      <w:ins w:id="2791" w:author="Microsoft account" w:date="2025-09-27T10:08:00Z">
        <w:r w:rsidRPr="00C44315">
          <w:rPr>
            <w:noProof/>
            <w:rPrChange w:id="2792"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2793" w:author="Microsoft account" w:date="2025-09-27T10:08:00Z"/>
          <w:rFonts w:hint="cs"/>
          <w:rtl/>
          <w:lang w:bidi="fa-IR"/>
        </w:rPr>
        <w:pPrChange w:id="2794" w:author="Microsoft account" w:date="2025-09-27T10:08:00Z">
          <w:pPr>
            <w:spacing w:after="0" w:line="276" w:lineRule="auto"/>
            <w:jc w:val="both"/>
          </w:pPr>
        </w:pPrChange>
      </w:pPr>
      <w:ins w:id="279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2796" w:author="Microsoft account" w:date="2025-10-23T10:48:00Z">
        <w:r>
          <w:rPr>
            <w:rFonts w:hint="cs"/>
            <w:sz w:val="18"/>
            <w:szCs w:val="18"/>
            <w:rtl/>
            <w:lang w:bidi="fa-IR"/>
          </w:rPr>
          <w:t>با ریختنش توی یه متغیر کار در میاد</w:t>
        </w:r>
      </w:ins>
      <w:ins w:id="2797" w:author="Microsoft account" w:date="2025-10-23T10:47:00Z">
        <w:r>
          <w:rPr>
            <w:rFonts w:hint="cs"/>
            <w:rtl/>
            <w:lang w:bidi="fa-IR"/>
          </w:rPr>
          <w:t>)</w:t>
        </w:r>
      </w:ins>
    </w:p>
    <w:p w14:paraId="4382BC76" w14:textId="34D3FFB6" w:rsidR="00C44315" w:rsidRDefault="00C44315">
      <w:pPr>
        <w:spacing w:after="0" w:line="276" w:lineRule="auto"/>
        <w:jc w:val="both"/>
        <w:rPr>
          <w:ins w:id="2798" w:author="Microsoft account" w:date="2025-09-27T10:13:00Z"/>
          <w:rtl/>
          <w:lang w:bidi="fa-IR"/>
        </w:rPr>
        <w:pPrChange w:id="2799" w:author="Microsoft account" w:date="2025-09-27T10:08:00Z">
          <w:pPr>
            <w:spacing w:after="0" w:line="276" w:lineRule="auto"/>
            <w:jc w:val="both"/>
          </w:pPr>
        </w:pPrChange>
      </w:pPr>
      <w:ins w:id="2800" w:author="Microsoft account" w:date="2025-09-27T10:08:00Z">
        <w:r>
          <w:rPr>
            <w:rFonts w:hint="cs"/>
            <w:rtl/>
            <w:lang w:bidi="fa-IR"/>
          </w:rPr>
          <w:t>-</w:t>
        </w:r>
      </w:ins>
      <w:ins w:id="280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80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2803" w:author="Microsoft account" w:date="2025-09-27T10:13:00Z"/>
          <w:rtl/>
          <w:lang w:bidi="fa-IR"/>
        </w:rPr>
        <w:pPrChange w:id="2804" w:author="Microsoft account" w:date="2025-09-27T10:13:00Z">
          <w:pPr>
            <w:spacing w:after="0" w:line="276" w:lineRule="auto"/>
            <w:jc w:val="both"/>
          </w:pPr>
        </w:pPrChange>
      </w:pPr>
      <w:ins w:id="2805" w:author="Microsoft account" w:date="2025-09-27T10:13:00Z">
        <w:r w:rsidRPr="00C44315">
          <w:rPr>
            <w:noProof/>
            <w:rPrChange w:id="2806"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2807" w:author="Microsoft account" w:date="2025-09-27T10:13:00Z"/>
          <w:rtl/>
          <w:lang w:bidi="fa-IR"/>
        </w:rPr>
        <w:pPrChange w:id="2808" w:author="Microsoft account" w:date="2025-09-27T10:13:00Z">
          <w:pPr>
            <w:spacing w:after="0" w:line="276" w:lineRule="auto"/>
            <w:jc w:val="both"/>
          </w:pPr>
        </w:pPrChange>
      </w:pPr>
    </w:p>
    <w:p w14:paraId="1848B764" w14:textId="77777777" w:rsidR="00C44315" w:rsidRDefault="00C44315">
      <w:pPr>
        <w:spacing w:after="0" w:line="276" w:lineRule="auto"/>
        <w:jc w:val="both"/>
        <w:rPr>
          <w:ins w:id="2809" w:author="Microsoft account" w:date="2025-09-27T09:56:00Z"/>
          <w:rtl/>
          <w:lang w:bidi="fa-IR"/>
        </w:rPr>
        <w:pPrChange w:id="2810" w:author="Microsoft account" w:date="2025-09-27T10:13:00Z">
          <w:pPr>
            <w:spacing w:after="0" w:line="276" w:lineRule="auto"/>
            <w:jc w:val="both"/>
          </w:pPr>
        </w:pPrChange>
      </w:pPr>
    </w:p>
    <w:p w14:paraId="7FFCB64F" w14:textId="797AB96D" w:rsidR="009554B3" w:rsidRDefault="00976414">
      <w:pPr>
        <w:spacing w:after="0" w:line="276" w:lineRule="auto"/>
        <w:jc w:val="both"/>
        <w:rPr>
          <w:ins w:id="2811" w:author="Microsoft account" w:date="2025-09-27T10:15:00Z"/>
          <w:rtl/>
          <w:lang w:bidi="fa-IR"/>
        </w:rPr>
        <w:pPrChange w:id="2812" w:author="Microsoft account" w:date="2025-09-28T09:56:00Z">
          <w:pPr>
            <w:spacing w:after="0" w:line="276" w:lineRule="auto"/>
            <w:jc w:val="both"/>
          </w:pPr>
        </w:pPrChange>
      </w:pPr>
      <w:ins w:id="2813" w:author="Microsoft account" w:date="2025-09-27T10:14:00Z">
        <w:r>
          <w:rPr>
            <w:rFonts w:hint="cs"/>
            <w:rtl/>
            <w:lang w:bidi="fa-IR"/>
          </w:rPr>
          <w:t xml:space="preserve">-پس چیزی که تا این لحظه من برداشت میکنم، اینه که ما نیاز به داشتن </w:t>
        </w:r>
      </w:ins>
      <w:ins w:id="2814"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815"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2816" w:author="Microsoft account" w:date="2025-09-27T10:15:00Z"/>
          <w:rtl/>
          <w:lang w:bidi="fa-IR"/>
        </w:rPr>
        <w:pPrChange w:id="2817" w:author="Microsoft account" w:date="2025-09-27T10:15:00Z">
          <w:pPr>
            <w:spacing w:after="0" w:line="276" w:lineRule="auto"/>
            <w:jc w:val="both"/>
          </w:pPr>
        </w:pPrChange>
      </w:pPr>
    </w:p>
    <w:p w14:paraId="36B34F22" w14:textId="45A4AC84" w:rsidR="00976414" w:rsidRDefault="00976414">
      <w:pPr>
        <w:spacing w:after="0" w:line="276" w:lineRule="auto"/>
        <w:jc w:val="both"/>
        <w:rPr>
          <w:ins w:id="2818" w:author="Microsoft account" w:date="2025-09-27T12:13:00Z"/>
          <w:rtl/>
          <w:lang w:bidi="fa-IR"/>
        </w:rPr>
        <w:pPrChange w:id="2819" w:author="Microsoft account" w:date="2025-09-27T10:15:00Z">
          <w:pPr>
            <w:spacing w:after="0" w:line="276" w:lineRule="auto"/>
            <w:jc w:val="both"/>
          </w:pPr>
        </w:pPrChange>
      </w:pPr>
      <w:ins w:id="2820" w:author="Microsoft account" w:date="2025-09-27T10:15:00Z">
        <w:r>
          <w:rPr>
            <w:rFonts w:hint="cs"/>
            <w:rtl/>
            <w:lang w:bidi="fa-IR"/>
          </w:rPr>
          <w:t>-</w:t>
        </w:r>
      </w:ins>
      <w:ins w:id="2821"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2822" w:author="Microsoft account" w:date="2025-09-27T12:14:00Z"/>
          <w:rtl/>
          <w:lang w:bidi="fa-IR"/>
        </w:rPr>
        <w:pPrChange w:id="2823" w:author="Microsoft account" w:date="2025-09-27T12:13:00Z">
          <w:pPr>
            <w:spacing w:after="0" w:line="276" w:lineRule="auto"/>
            <w:jc w:val="both"/>
          </w:pPr>
        </w:pPrChange>
      </w:pPr>
      <w:ins w:id="2824"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825"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2826" w:author="Microsoft account" w:date="2025-09-27T12:14:00Z"/>
          <w:rtl/>
          <w:lang w:bidi="fa-IR"/>
        </w:rPr>
        <w:pPrChange w:id="2827" w:author="Microsoft account" w:date="2025-09-27T12:14:00Z">
          <w:pPr>
            <w:spacing w:after="0" w:line="276" w:lineRule="auto"/>
            <w:jc w:val="both"/>
          </w:pPr>
        </w:pPrChange>
      </w:pPr>
      <w:ins w:id="2828"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2829" w:author="Microsoft account" w:date="2025-09-27T12:15:00Z"/>
          <w:rtl/>
          <w:lang w:bidi="fa-IR"/>
        </w:rPr>
        <w:pPrChange w:id="2830" w:author="Microsoft account" w:date="2025-09-27T12:15:00Z">
          <w:pPr>
            <w:spacing w:after="0" w:line="276" w:lineRule="auto"/>
            <w:jc w:val="both"/>
          </w:pPr>
        </w:pPrChange>
      </w:pPr>
      <w:ins w:id="2831"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2832" w:author="Microsoft account" w:date="2025-09-27T12:15:00Z"/>
          <w:rtl/>
          <w:lang w:bidi="fa-IR"/>
        </w:rPr>
        <w:pPrChange w:id="2833" w:author="Microsoft account" w:date="2025-09-27T12:15:00Z">
          <w:pPr>
            <w:spacing w:after="0" w:line="276" w:lineRule="auto"/>
            <w:jc w:val="both"/>
          </w:pPr>
        </w:pPrChange>
      </w:pPr>
    </w:p>
    <w:p w14:paraId="72CF8448" w14:textId="77777777" w:rsidR="00CD555C" w:rsidRDefault="00CD555C">
      <w:pPr>
        <w:spacing w:after="0" w:line="276" w:lineRule="auto"/>
        <w:jc w:val="both"/>
        <w:rPr>
          <w:ins w:id="2834" w:author="Microsoft account" w:date="2025-09-27T09:54:00Z"/>
          <w:rtl/>
          <w:lang w:bidi="fa-IR"/>
        </w:rPr>
        <w:pPrChange w:id="2835" w:author="Microsoft account" w:date="2025-09-27T12:15:00Z">
          <w:pPr>
            <w:spacing w:after="0" w:line="276" w:lineRule="auto"/>
            <w:jc w:val="both"/>
          </w:pPr>
        </w:pPrChange>
      </w:pPr>
    </w:p>
    <w:p w14:paraId="0ECC489C" w14:textId="4FB86AF2" w:rsidR="003C205D" w:rsidRDefault="009554B3">
      <w:pPr>
        <w:spacing w:after="0" w:line="276" w:lineRule="auto"/>
        <w:jc w:val="both"/>
        <w:rPr>
          <w:ins w:id="2836" w:author="Microsoft account" w:date="2025-09-28T09:57:00Z"/>
          <w:rtl/>
          <w:lang w:bidi="fa-IR"/>
        </w:rPr>
        <w:pPrChange w:id="2837" w:author="Microsoft account" w:date="2025-09-27T09:54:00Z">
          <w:pPr>
            <w:spacing w:after="0" w:line="276" w:lineRule="auto"/>
            <w:jc w:val="both"/>
          </w:pPr>
        </w:pPrChange>
      </w:pPr>
      <w:bookmarkStart w:id="2838" w:name="I4040706"/>
      <w:ins w:id="2839" w:author="Microsoft account" w:date="2025-09-28T09:57:00Z">
        <w:r>
          <w:rPr>
            <w:rFonts w:hint="cs"/>
            <w:rtl/>
            <w:lang w:bidi="fa-IR"/>
          </w:rPr>
          <w:lastRenderedPageBreak/>
          <w:t>ادامه</w:t>
        </w:r>
      </w:ins>
    </w:p>
    <w:bookmarkEnd w:id="2838"/>
    <w:p w14:paraId="535264E1" w14:textId="1E12A69C" w:rsidR="006B4E22" w:rsidRDefault="006B4E22">
      <w:pPr>
        <w:spacing w:after="0" w:line="240" w:lineRule="auto"/>
        <w:jc w:val="both"/>
        <w:rPr>
          <w:ins w:id="2840" w:author="Microsoft account" w:date="2025-09-27T09:46:00Z"/>
          <w:rtl/>
          <w:lang w:bidi="fa-IR"/>
        </w:rPr>
        <w:pPrChange w:id="2841" w:author="Microsoft account" w:date="2025-09-28T09:57:00Z">
          <w:pPr>
            <w:spacing w:after="0" w:line="240" w:lineRule="auto"/>
          </w:pPr>
        </w:pPrChange>
      </w:pPr>
    </w:p>
    <w:p w14:paraId="43D44E94" w14:textId="15F1690D" w:rsidR="006B4E22" w:rsidRDefault="009554B3">
      <w:pPr>
        <w:spacing w:after="0" w:line="276" w:lineRule="auto"/>
        <w:jc w:val="both"/>
        <w:rPr>
          <w:ins w:id="2842" w:author="Microsoft account" w:date="2025-09-28T09:57:00Z"/>
          <w:rtl/>
          <w:lang w:bidi="fa-IR"/>
        </w:rPr>
        <w:pPrChange w:id="2843" w:author="Microsoft account" w:date="2025-09-28T10:36:00Z">
          <w:pPr>
            <w:spacing w:after="0" w:line="276" w:lineRule="auto"/>
            <w:jc w:val="both"/>
          </w:pPr>
        </w:pPrChange>
      </w:pPr>
      <w:ins w:id="2844" w:author="Microsoft account" w:date="2025-09-28T09:57:00Z">
        <w:r>
          <w:rPr>
            <w:rFonts w:hint="cs"/>
            <w:rtl/>
            <w:lang w:bidi="fa-IR"/>
          </w:rPr>
          <w:t>-</w:t>
        </w:r>
      </w:ins>
      <w:ins w:id="2845"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846"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847"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848"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849"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850" w:author="Microsoft account" w:date="2025-09-29T09:55:00Z">
        <w:r w:rsidR="004D65D5">
          <w:rPr>
            <w:rFonts w:hint="cs"/>
            <w:sz w:val="18"/>
            <w:szCs w:val="18"/>
            <w:rtl/>
            <w:lang w:bidi="fa-IR"/>
          </w:rPr>
          <w:t xml:space="preserve"> رو بلد بودیم احتمالا به در بسته خوردیم. </w:t>
        </w:r>
      </w:ins>
      <w:ins w:id="2851" w:author="Microsoft account" w:date="2025-09-29T09:52:00Z">
        <w:r w:rsidR="004D65D5">
          <w:rPr>
            <w:rFonts w:hint="cs"/>
            <w:rtl/>
            <w:lang w:bidi="fa-IR"/>
          </w:rPr>
          <w:t>)</w:t>
        </w:r>
      </w:ins>
      <w:ins w:id="2852"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2853"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2854"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2855" w:author="Microsoft account" w:date="2025-10-23T10:50:00Z">
        <w:r w:rsidR="00D07F8D">
          <w:rPr>
            <w:rFonts w:hint="cs"/>
            <w:rtl/>
            <w:lang w:bidi="fa-IR"/>
          </w:rPr>
          <w:t>)</w:t>
        </w:r>
      </w:ins>
    </w:p>
    <w:p w14:paraId="70EB988F" w14:textId="77777777" w:rsidR="009554B3" w:rsidRDefault="009554B3">
      <w:pPr>
        <w:spacing w:after="0" w:line="276" w:lineRule="auto"/>
        <w:jc w:val="both"/>
        <w:rPr>
          <w:ins w:id="2856" w:author="Microsoft account" w:date="2025-09-28T09:57:00Z"/>
          <w:rtl/>
          <w:lang w:bidi="fa-IR"/>
        </w:rPr>
        <w:pPrChange w:id="2857" w:author="Microsoft account" w:date="2025-09-28T09:57:00Z">
          <w:pPr>
            <w:spacing w:after="0" w:line="276" w:lineRule="auto"/>
            <w:jc w:val="both"/>
          </w:pPr>
        </w:pPrChange>
      </w:pPr>
    </w:p>
    <w:p w14:paraId="19488D34" w14:textId="0E23E41D" w:rsidR="009554B3" w:rsidRDefault="00231EEF">
      <w:pPr>
        <w:spacing w:after="0" w:line="276" w:lineRule="auto"/>
        <w:jc w:val="both"/>
        <w:rPr>
          <w:ins w:id="2858" w:author="Microsoft account" w:date="2025-09-28T10:40:00Z"/>
          <w:rtl/>
          <w:lang w:bidi="fa-IR"/>
        </w:rPr>
        <w:pPrChange w:id="2859" w:author="Microsoft account" w:date="2025-09-28T09:57:00Z">
          <w:pPr>
            <w:spacing w:after="0" w:line="276" w:lineRule="auto"/>
            <w:jc w:val="both"/>
          </w:pPr>
        </w:pPrChange>
      </w:pPr>
      <w:ins w:id="2860" w:author="Microsoft account" w:date="2025-09-28T10:39:00Z">
        <w:r>
          <w:rPr>
            <w:rFonts w:hint="cs"/>
            <w:rtl/>
            <w:lang w:bidi="fa-IR"/>
          </w:rPr>
          <w:t xml:space="preserve">-از نظرم پافشاری الان دیگه راه به جایی نمیبره. ما </w:t>
        </w:r>
      </w:ins>
      <w:ins w:id="286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86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6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86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6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866" w:author="Microsoft account" w:date="2025-09-29T09:56:00Z">
        <w:r w:rsidR="004D65D5">
          <w:rPr>
            <w:rFonts w:hint="cs"/>
            <w:rtl/>
            <w:lang w:bidi="fa-IR"/>
          </w:rPr>
          <w:t>)</w:t>
        </w:r>
      </w:ins>
      <w:ins w:id="286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286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2869" w:author="Microsoft account" w:date="2025-10-23T10:53:00Z">
        <w:r w:rsidR="00BA2E7E">
          <w:rPr>
            <w:rFonts w:hint="cs"/>
            <w:rtl/>
            <w:lang w:bidi="fa-IR"/>
          </w:rPr>
          <w:t>)</w:t>
        </w:r>
      </w:ins>
    </w:p>
    <w:p w14:paraId="1C3CBC73" w14:textId="77777777" w:rsidR="00231EEF" w:rsidRDefault="00231EEF">
      <w:pPr>
        <w:spacing w:after="0" w:line="276" w:lineRule="auto"/>
        <w:jc w:val="both"/>
        <w:rPr>
          <w:ins w:id="2870" w:author="Microsoft account" w:date="2025-09-28T10:40:00Z"/>
          <w:rtl/>
          <w:lang w:bidi="fa-IR"/>
        </w:rPr>
        <w:pPrChange w:id="2871" w:author="Microsoft account" w:date="2025-09-28T10:40:00Z">
          <w:pPr>
            <w:spacing w:after="0" w:line="276" w:lineRule="auto"/>
            <w:jc w:val="both"/>
          </w:pPr>
        </w:pPrChange>
      </w:pPr>
    </w:p>
    <w:p w14:paraId="2F53229C" w14:textId="56E1A5C3" w:rsidR="00231EEF" w:rsidRDefault="007B7BFF">
      <w:pPr>
        <w:spacing w:after="0" w:line="276" w:lineRule="auto"/>
        <w:jc w:val="both"/>
        <w:rPr>
          <w:ins w:id="2872" w:author="Microsoft account" w:date="2025-09-28T11:03:00Z"/>
          <w:rtl/>
          <w:lang w:bidi="fa-IR"/>
        </w:rPr>
        <w:pPrChange w:id="2873" w:author="Microsoft account" w:date="2025-09-28T10:40:00Z">
          <w:pPr>
            <w:spacing w:after="0" w:line="276" w:lineRule="auto"/>
            <w:jc w:val="both"/>
          </w:pPr>
        </w:pPrChange>
      </w:pPr>
      <w:ins w:id="2874" w:author="Microsoft account" w:date="2025-09-28T11:03:00Z">
        <w:r>
          <w:rPr>
            <w:rFonts w:hint="cs"/>
            <w:rtl/>
            <w:lang w:bidi="fa-IR"/>
          </w:rPr>
          <w:t>-</w:t>
        </w:r>
        <w:bookmarkStart w:id="2875" w:name="mrp"/>
        <w:r>
          <w:rPr>
            <w:rFonts w:hint="cs"/>
            <w:rtl/>
            <w:lang w:bidi="fa-IR"/>
          </w:rPr>
          <w:t xml:space="preserve">داره </w:t>
        </w:r>
        <w:bookmarkEnd w:id="2875"/>
        <w:r>
          <w:rPr>
            <w:rFonts w:hint="cs"/>
            <w:rtl/>
            <w:lang w:bidi="fa-IR"/>
          </w:rPr>
          <w:t xml:space="preserve">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2876" w:author="Microsoft account" w:date="2025-09-28T11:03:00Z"/>
          <w:rtl/>
          <w:lang w:bidi="fa-IR"/>
        </w:rPr>
        <w:pPrChange w:id="2877" w:author="Microsoft account" w:date="2025-09-28T11:03:00Z">
          <w:pPr>
            <w:spacing w:after="0" w:line="276" w:lineRule="auto"/>
            <w:jc w:val="both"/>
          </w:pPr>
        </w:pPrChange>
      </w:pPr>
    </w:p>
    <w:p w14:paraId="29A10182" w14:textId="4633BFEB" w:rsidR="007B7BFF" w:rsidRDefault="007B7BFF">
      <w:pPr>
        <w:spacing w:after="0" w:line="276" w:lineRule="auto"/>
        <w:jc w:val="both"/>
        <w:rPr>
          <w:ins w:id="2878" w:author="Microsoft account" w:date="2025-09-28T11:09:00Z"/>
          <w:rtl/>
          <w:lang w:bidi="fa-IR"/>
        </w:rPr>
        <w:pPrChange w:id="2879" w:author="Microsoft account" w:date="2025-09-28T11:03:00Z">
          <w:pPr>
            <w:spacing w:after="0" w:line="276" w:lineRule="auto"/>
            <w:jc w:val="both"/>
          </w:pPr>
        </w:pPrChange>
      </w:pPr>
      <w:ins w:id="2880"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881"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2882" w:author="Microsoft account" w:date="2025-09-28T11:09:00Z"/>
          <w:rtl/>
          <w:lang w:bidi="fa-IR"/>
        </w:rPr>
        <w:pPrChange w:id="2883" w:author="Microsoft account" w:date="2025-09-28T11:09:00Z">
          <w:pPr>
            <w:spacing w:after="0" w:line="276" w:lineRule="auto"/>
            <w:jc w:val="both"/>
          </w:pPr>
        </w:pPrChange>
      </w:pPr>
    </w:p>
    <w:p w14:paraId="4A566A3F" w14:textId="6A45FC4D" w:rsidR="007D4478" w:rsidRDefault="007D4478">
      <w:pPr>
        <w:spacing w:after="0" w:line="276" w:lineRule="auto"/>
        <w:jc w:val="both"/>
        <w:rPr>
          <w:ins w:id="2884" w:author="Microsoft account" w:date="2025-09-28T12:11:00Z"/>
          <w:lang w:bidi="fa-IR"/>
        </w:rPr>
        <w:pPrChange w:id="2885" w:author="Microsoft account" w:date="2025-09-28T11:09:00Z">
          <w:pPr>
            <w:spacing w:after="0" w:line="276" w:lineRule="auto"/>
            <w:jc w:val="both"/>
          </w:pPr>
        </w:pPrChange>
      </w:pPr>
      <w:ins w:id="288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88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2888" w:author="Microsoft account" w:date="2025-09-28T12:11:00Z"/>
          <w:lang w:bidi="fa-IR"/>
        </w:rPr>
        <w:pPrChange w:id="2889" w:author="Microsoft account" w:date="2025-09-28T12:11:00Z">
          <w:pPr>
            <w:spacing w:after="0" w:line="276" w:lineRule="auto"/>
            <w:jc w:val="both"/>
          </w:pPr>
        </w:pPrChange>
      </w:pPr>
    </w:p>
    <w:p w14:paraId="3EF9D91A" w14:textId="6EF2C338" w:rsidR="00DC0DCA" w:rsidRDefault="00DC0DCA">
      <w:pPr>
        <w:spacing w:after="0" w:line="276" w:lineRule="auto"/>
        <w:jc w:val="both"/>
        <w:rPr>
          <w:ins w:id="2890" w:author="Microsoft account" w:date="2025-09-28T12:11:00Z"/>
          <w:rtl/>
          <w:lang w:bidi="fa-IR"/>
        </w:rPr>
        <w:pPrChange w:id="2891" w:author="Microsoft account" w:date="2025-09-28T12:11:00Z">
          <w:pPr>
            <w:spacing w:after="0" w:line="276" w:lineRule="auto"/>
            <w:jc w:val="both"/>
          </w:pPr>
        </w:pPrChange>
      </w:pPr>
      <w:ins w:id="2892"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893"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p>
    <w:p w14:paraId="767F684D" w14:textId="5BBCCFB0" w:rsidR="00DC0DCA" w:rsidRDefault="00DC0DCA">
      <w:pPr>
        <w:spacing w:after="0" w:line="276" w:lineRule="auto"/>
        <w:jc w:val="both"/>
        <w:rPr>
          <w:ins w:id="2894" w:author="Microsoft account" w:date="2025-09-28T09:57:00Z"/>
          <w:lang w:bidi="fa-IR"/>
        </w:rPr>
        <w:pPrChange w:id="2895" w:author="Microsoft account" w:date="2025-09-28T12:12:00Z">
          <w:pPr>
            <w:spacing w:after="0" w:line="276" w:lineRule="auto"/>
            <w:jc w:val="both"/>
          </w:pPr>
        </w:pPrChange>
      </w:pPr>
      <w:ins w:id="2896" w:author="Microsoft account" w:date="2025-09-28T12:11:00Z">
        <w:r>
          <w:rPr>
            <w:rFonts w:hint="cs"/>
            <w:rtl/>
            <w:lang w:bidi="fa-IR"/>
          </w:rPr>
          <w:t xml:space="preserve">تا </w:t>
        </w:r>
        <w:r>
          <w:rPr>
            <w:lang w:bidi="fa-IR"/>
          </w:rPr>
          <w:t>Day028 004 00:</w:t>
        </w:r>
      </w:ins>
      <w:ins w:id="2897" w:author="Microsoft account" w:date="2025-09-28T12:12:00Z">
        <w:r>
          <w:rPr>
            <w:lang w:bidi="fa-IR"/>
          </w:rPr>
          <w:t>10:17</w:t>
        </w:r>
      </w:ins>
    </w:p>
    <w:p w14:paraId="6ED4729F" w14:textId="673E2011" w:rsidR="009554B3" w:rsidRDefault="009554B3">
      <w:pPr>
        <w:spacing w:after="0" w:line="240" w:lineRule="auto"/>
        <w:rPr>
          <w:ins w:id="2898" w:author="Microsoft account" w:date="2025-09-28T09:57:00Z"/>
          <w:rtl/>
          <w:lang w:bidi="fa-IR"/>
        </w:rPr>
      </w:pPr>
      <w:ins w:id="2899" w:author="Microsoft account" w:date="2025-09-28T09:57:00Z">
        <w:r>
          <w:rPr>
            <w:rtl/>
            <w:lang w:bidi="fa-IR"/>
          </w:rPr>
          <w:lastRenderedPageBreak/>
          <w:br w:type="page"/>
        </w:r>
      </w:ins>
    </w:p>
    <w:p w14:paraId="55611201" w14:textId="6368CCC7" w:rsidR="009554B3" w:rsidRDefault="001E0EE1">
      <w:pPr>
        <w:spacing w:after="0" w:line="276" w:lineRule="auto"/>
        <w:jc w:val="both"/>
        <w:rPr>
          <w:ins w:id="2900" w:author="Microsoft account" w:date="2025-09-29T10:01:00Z"/>
          <w:rtl/>
          <w:lang w:bidi="fa-IR"/>
        </w:rPr>
        <w:pPrChange w:id="2901" w:author="Microsoft account" w:date="2025-09-28T09:57:00Z">
          <w:pPr>
            <w:spacing w:after="0" w:line="276" w:lineRule="auto"/>
            <w:jc w:val="both"/>
          </w:pPr>
        </w:pPrChange>
      </w:pPr>
      <w:bookmarkStart w:id="2902" w:name="I4040707"/>
      <w:ins w:id="2903" w:author="Microsoft account" w:date="2025-09-29T10:01:00Z">
        <w:r>
          <w:rPr>
            <w:rFonts w:hint="cs"/>
            <w:rtl/>
            <w:lang w:bidi="fa-IR"/>
          </w:rPr>
          <w:lastRenderedPageBreak/>
          <w:t>ادامه</w:t>
        </w:r>
      </w:ins>
    </w:p>
    <w:bookmarkEnd w:id="2902"/>
    <w:p w14:paraId="0A727114" w14:textId="77777777" w:rsidR="001E0EE1" w:rsidRDefault="001E0EE1">
      <w:pPr>
        <w:spacing w:after="0" w:line="276" w:lineRule="auto"/>
        <w:jc w:val="both"/>
        <w:rPr>
          <w:ins w:id="2904" w:author="Microsoft account" w:date="2025-09-29T10:02:00Z"/>
          <w:rtl/>
          <w:lang w:bidi="fa-IR"/>
        </w:rPr>
        <w:pPrChange w:id="2905" w:author="Microsoft account" w:date="2025-09-29T10:01:00Z">
          <w:pPr>
            <w:spacing w:after="0" w:line="276" w:lineRule="auto"/>
            <w:jc w:val="both"/>
          </w:pPr>
        </w:pPrChange>
      </w:pPr>
    </w:p>
    <w:p w14:paraId="4CB6FDB8" w14:textId="1781E16F" w:rsidR="00EE2EC4" w:rsidRDefault="0068174A">
      <w:pPr>
        <w:spacing w:after="0" w:line="276" w:lineRule="auto"/>
        <w:jc w:val="both"/>
        <w:rPr>
          <w:ins w:id="2906" w:author="Microsoft account" w:date="2025-09-29T12:19:00Z"/>
          <w:rtl/>
          <w:lang w:bidi="fa-IR"/>
        </w:rPr>
        <w:pPrChange w:id="2907" w:author="Microsoft account" w:date="2025-09-29T12:17:00Z">
          <w:pPr>
            <w:spacing w:after="0" w:line="276" w:lineRule="auto"/>
            <w:jc w:val="both"/>
          </w:pPr>
        </w:pPrChange>
      </w:pPr>
      <w:ins w:id="2908"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909"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910" w:author="Microsoft account" w:date="2025-09-29T12:19:00Z">
        <w:r>
          <w:rPr>
            <w:rFonts w:hint="cs"/>
            <w:rtl/>
            <w:lang w:bidi="fa-IR"/>
          </w:rPr>
          <w:t xml:space="preserve">غیر این صورت از این به بعد با دوره پیش میریم اینطوری بهتره. </w:t>
        </w:r>
      </w:ins>
      <w:ins w:id="2911"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912"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913" w:author="Microsoft account" w:date="2025-09-30T09:10:00Z">
        <w:r w:rsidR="000619A5">
          <w:rPr>
            <w:rFonts w:hint="cs"/>
            <w:sz w:val="18"/>
            <w:szCs w:val="18"/>
            <w:rtl/>
            <w:lang w:bidi="fa-IR"/>
          </w:rPr>
          <w:t xml:space="preserve">دوره پیش برو. </w:t>
        </w:r>
      </w:ins>
      <w:ins w:id="2914" w:author="Microsoft account" w:date="2025-09-30T09:08:00Z">
        <w:r w:rsidR="000619A5">
          <w:rPr>
            <w:rFonts w:hint="cs"/>
            <w:rtl/>
            <w:lang w:bidi="fa-IR"/>
          </w:rPr>
          <w:t>)</w:t>
        </w:r>
      </w:ins>
    </w:p>
    <w:p w14:paraId="2D46FF37" w14:textId="77777777" w:rsidR="0068174A" w:rsidRDefault="0068174A">
      <w:pPr>
        <w:spacing w:after="0" w:line="276" w:lineRule="auto"/>
        <w:jc w:val="both"/>
        <w:rPr>
          <w:ins w:id="2915" w:author="Microsoft account" w:date="2025-09-29T12:19:00Z"/>
          <w:rtl/>
          <w:lang w:bidi="fa-IR"/>
        </w:rPr>
        <w:pPrChange w:id="2916" w:author="Microsoft account" w:date="2025-09-29T12:19:00Z">
          <w:pPr>
            <w:spacing w:after="0" w:line="276" w:lineRule="auto"/>
            <w:jc w:val="both"/>
          </w:pPr>
        </w:pPrChange>
      </w:pPr>
    </w:p>
    <w:p w14:paraId="46EE2DC0" w14:textId="347C6D15" w:rsidR="0068174A" w:rsidRPr="0068174A" w:rsidRDefault="0068174A">
      <w:pPr>
        <w:spacing w:after="0" w:line="276" w:lineRule="auto"/>
        <w:jc w:val="both"/>
        <w:rPr>
          <w:ins w:id="2917" w:author="Microsoft account" w:date="2025-09-29T10:01:00Z"/>
          <w:lang w:bidi="fa-IR"/>
        </w:rPr>
        <w:pPrChange w:id="2918" w:author="Microsoft account" w:date="2025-09-29T12:19:00Z">
          <w:pPr>
            <w:spacing w:after="0" w:line="276" w:lineRule="auto"/>
            <w:jc w:val="both"/>
          </w:pPr>
        </w:pPrChange>
      </w:pPr>
      <w:ins w:id="2919"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2920" w:author="Microsoft account" w:date="2025-09-29T10:02:00Z"/>
          <w:rtl/>
          <w:lang w:bidi="fa-IR"/>
        </w:rPr>
        <w:pPrChange w:id="2921" w:author="Microsoft account" w:date="2025-09-29T10:01:00Z">
          <w:pPr>
            <w:spacing w:after="0" w:line="276" w:lineRule="auto"/>
            <w:jc w:val="both"/>
          </w:pPr>
        </w:pPrChange>
      </w:pPr>
    </w:p>
    <w:p w14:paraId="233066C5" w14:textId="12E34EC3" w:rsidR="00EE2EC4" w:rsidRDefault="00EE2EC4">
      <w:pPr>
        <w:spacing w:after="0" w:line="240" w:lineRule="auto"/>
        <w:rPr>
          <w:ins w:id="2922" w:author="Microsoft account" w:date="2025-09-29T10:02:00Z"/>
          <w:rtl/>
          <w:lang w:bidi="fa-IR"/>
        </w:rPr>
      </w:pPr>
      <w:ins w:id="2923" w:author="Microsoft account" w:date="2025-09-29T10:02:00Z">
        <w:r>
          <w:rPr>
            <w:rtl/>
            <w:lang w:bidi="fa-IR"/>
          </w:rPr>
          <w:br w:type="page"/>
        </w:r>
      </w:ins>
    </w:p>
    <w:p w14:paraId="35515559" w14:textId="5E9CAD46" w:rsidR="00EE2EC4" w:rsidRDefault="00181B89">
      <w:pPr>
        <w:spacing w:after="0" w:line="276" w:lineRule="auto"/>
        <w:jc w:val="both"/>
        <w:rPr>
          <w:ins w:id="2924" w:author="Microsoft account" w:date="2025-09-30T09:26:00Z"/>
          <w:rtl/>
          <w:lang w:bidi="fa-IR"/>
        </w:rPr>
        <w:pPrChange w:id="2925" w:author="Microsoft account" w:date="2025-09-29T10:02:00Z">
          <w:pPr>
            <w:spacing w:after="0" w:line="276" w:lineRule="auto"/>
            <w:jc w:val="both"/>
          </w:pPr>
        </w:pPrChange>
      </w:pPr>
      <w:bookmarkStart w:id="2926" w:name="I4040708"/>
      <w:ins w:id="2927" w:author="Microsoft account" w:date="2025-09-30T09:26:00Z">
        <w:r>
          <w:rPr>
            <w:rFonts w:hint="cs"/>
            <w:rtl/>
            <w:lang w:bidi="fa-IR"/>
          </w:rPr>
          <w:lastRenderedPageBreak/>
          <w:t>ادامه</w:t>
        </w:r>
      </w:ins>
    </w:p>
    <w:bookmarkEnd w:id="2926"/>
    <w:p w14:paraId="0FEEFE41" w14:textId="77777777" w:rsidR="00181B89" w:rsidRDefault="00181B89">
      <w:pPr>
        <w:spacing w:after="0" w:line="276" w:lineRule="auto"/>
        <w:jc w:val="both"/>
        <w:rPr>
          <w:ins w:id="2928" w:author="Microsoft account" w:date="2025-09-30T09:26:00Z"/>
          <w:rtl/>
          <w:lang w:bidi="fa-IR"/>
        </w:rPr>
        <w:pPrChange w:id="2929" w:author="Microsoft account" w:date="2025-09-30T09:26:00Z">
          <w:pPr>
            <w:spacing w:after="0" w:line="276" w:lineRule="auto"/>
            <w:jc w:val="both"/>
          </w:pPr>
        </w:pPrChange>
      </w:pPr>
    </w:p>
    <w:p w14:paraId="4E121E91" w14:textId="59FB517A" w:rsidR="00181B89" w:rsidRDefault="00181B89">
      <w:pPr>
        <w:spacing w:after="0" w:line="276" w:lineRule="auto"/>
        <w:jc w:val="both"/>
        <w:rPr>
          <w:ins w:id="2930" w:author="Microsoft account" w:date="2025-09-30T11:48:00Z"/>
          <w:rtl/>
          <w:lang w:bidi="fa-IR"/>
        </w:rPr>
        <w:pPrChange w:id="2931" w:author="Microsoft account" w:date="2025-09-30T09:26:00Z">
          <w:pPr>
            <w:spacing w:after="0" w:line="276" w:lineRule="auto"/>
            <w:jc w:val="both"/>
          </w:pPr>
        </w:pPrChange>
      </w:pPr>
      <w:ins w:id="2932" w:author="Microsoft account" w:date="2025-09-30T09:26:00Z">
        <w:r>
          <w:rPr>
            <w:rFonts w:hint="cs"/>
            <w:rtl/>
            <w:lang w:bidi="fa-IR"/>
          </w:rPr>
          <w:t>-</w:t>
        </w:r>
      </w:ins>
      <w:ins w:id="2933" w:author="Microsoft account" w:date="2025-09-30T11:47:00Z">
        <w:r w:rsidR="00ED0AB6">
          <w:rPr>
            <w:rFonts w:hint="cs"/>
            <w:rtl/>
            <w:lang w:bidi="fa-IR"/>
          </w:rPr>
          <w:t xml:space="preserve">خب برنامه ساخته شد خروجی هم گرفتیم. جلسه </w:t>
        </w:r>
      </w:ins>
      <w:ins w:id="2934"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2935" w:author="Microsoft account" w:date="2025-09-30T09:26:00Z"/>
          <w:lang w:bidi="fa-IR"/>
        </w:rPr>
        <w:pPrChange w:id="2936" w:author="Microsoft account" w:date="2025-09-30T11:48:00Z">
          <w:pPr>
            <w:spacing w:after="0" w:line="276" w:lineRule="auto"/>
            <w:jc w:val="both"/>
          </w:pPr>
        </w:pPrChange>
      </w:pPr>
      <w:ins w:id="2937"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2938" w:author="Microsoft account" w:date="2025-09-30T09:26:00Z"/>
          <w:rtl/>
          <w:lang w:bidi="fa-IR"/>
        </w:rPr>
        <w:pPrChange w:id="2939" w:author="Microsoft account" w:date="2025-09-30T09:26:00Z">
          <w:pPr>
            <w:spacing w:after="0" w:line="276" w:lineRule="auto"/>
            <w:jc w:val="both"/>
          </w:pPr>
        </w:pPrChange>
      </w:pPr>
    </w:p>
    <w:p w14:paraId="1E01D437" w14:textId="77777777" w:rsidR="00181B89" w:rsidRDefault="00181B89">
      <w:pPr>
        <w:spacing w:after="0" w:line="276" w:lineRule="auto"/>
        <w:jc w:val="both"/>
        <w:rPr>
          <w:ins w:id="2940" w:author="Microsoft account" w:date="2025-09-30T09:26:00Z"/>
          <w:rtl/>
          <w:lang w:bidi="fa-IR"/>
        </w:rPr>
        <w:pPrChange w:id="2941" w:author="Microsoft account" w:date="2025-09-30T09:26:00Z">
          <w:pPr>
            <w:spacing w:after="0" w:line="276" w:lineRule="auto"/>
            <w:jc w:val="both"/>
          </w:pPr>
        </w:pPrChange>
      </w:pPr>
    </w:p>
    <w:p w14:paraId="4736FC6D" w14:textId="77777777" w:rsidR="00181B89" w:rsidRDefault="00181B89">
      <w:pPr>
        <w:spacing w:after="0" w:line="276" w:lineRule="auto"/>
        <w:jc w:val="both"/>
        <w:rPr>
          <w:ins w:id="2942" w:author="Microsoft account" w:date="2025-09-30T09:26:00Z"/>
          <w:rtl/>
          <w:lang w:bidi="fa-IR"/>
        </w:rPr>
        <w:pPrChange w:id="2943" w:author="Microsoft account" w:date="2025-09-30T09:26:00Z">
          <w:pPr>
            <w:spacing w:after="0" w:line="276" w:lineRule="auto"/>
            <w:jc w:val="both"/>
          </w:pPr>
        </w:pPrChange>
      </w:pPr>
    </w:p>
    <w:p w14:paraId="237EAF27" w14:textId="2A830389" w:rsidR="00181B89" w:rsidRDefault="00181B89">
      <w:pPr>
        <w:spacing w:after="0" w:line="240" w:lineRule="auto"/>
        <w:rPr>
          <w:ins w:id="2944" w:author="Microsoft account" w:date="2025-09-30T09:27:00Z"/>
          <w:rtl/>
          <w:lang w:bidi="fa-IR"/>
        </w:rPr>
      </w:pPr>
      <w:ins w:id="2945" w:author="Microsoft account" w:date="2025-09-30T09:27:00Z">
        <w:r>
          <w:rPr>
            <w:rtl/>
            <w:lang w:bidi="fa-IR"/>
          </w:rPr>
          <w:br w:type="page"/>
        </w:r>
      </w:ins>
    </w:p>
    <w:p w14:paraId="7F2B6C9E" w14:textId="60BDFD0E" w:rsidR="00181B89" w:rsidRDefault="001B31A3">
      <w:pPr>
        <w:spacing w:after="0" w:line="276" w:lineRule="auto"/>
        <w:jc w:val="both"/>
        <w:rPr>
          <w:ins w:id="2946" w:author="Microsoft account" w:date="2025-10-01T10:12:00Z"/>
          <w:rtl/>
          <w:lang w:bidi="fa-IR"/>
        </w:rPr>
        <w:pPrChange w:id="2947" w:author="Microsoft account" w:date="2025-09-30T09:26:00Z">
          <w:pPr>
            <w:spacing w:after="0" w:line="276" w:lineRule="auto"/>
            <w:jc w:val="both"/>
          </w:pPr>
        </w:pPrChange>
      </w:pPr>
      <w:bookmarkStart w:id="2948" w:name="I4040709"/>
      <w:ins w:id="2949" w:author="Microsoft account" w:date="2025-10-01T10:12:00Z">
        <w:r>
          <w:rPr>
            <w:rFonts w:hint="cs"/>
            <w:rtl/>
            <w:lang w:bidi="fa-IR"/>
          </w:rPr>
          <w:lastRenderedPageBreak/>
          <w:t>ادامه</w:t>
        </w:r>
      </w:ins>
    </w:p>
    <w:bookmarkEnd w:id="2948"/>
    <w:p w14:paraId="6CC51B87" w14:textId="77777777" w:rsidR="001B31A3" w:rsidRDefault="001B31A3">
      <w:pPr>
        <w:spacing w:after="0" w:line="276" w:lineRule="auto"/>
        <w:jc w:val="both"/>
        <w:rPr>
          <w:ins w:id="2950" w:author="Microsoft account" w:date="2025-10-01T10:13:00Z"/>
          <w:lang w:bidi="fa-IR"/>
        </w:rPr>
        <w:pPrChange w:id="2951" w:author="Microsoft account" w:date="2025-10-01T10:12:00Z">
          <w:pPr>
            <w:spacing w:after="0" w:line="276" w:lineRule="auto"/>
            <w:jc w:val="both"/>
          </w:pPr>
        </w:pPrChange>
      </w:pPr>
    </w:p>
    <w:p w14:paraId="12C00201" w14:textId="7059208F" w:rsidR="001B31A3" w:rsidRDefault="001B31A3">
      <w:pPr>
        <w:spacing w:after="0" w:line="276" w:lineRule="auto"/>
        <w:jc w:val="both"/>
        <w:rPr>
          <w:ins w:id="2952" w:author="Microsoft account" w:date="2025-10-01T10:13:00Z"/>
          <w:lang w:bidi="fa-IR"/>
        </w:rPr>
        <w:pPrChange w:id="2953" w:author="Microsoft account" w:date="2025-10-01T10:13:00Z">
          <w:pPr>
            <w:spacing w:after="0" w:line="276" w:lineRule="auto"/>
            <w:jc w:val="both"/>
          </w:pPr>
        </w:pPrChange>
      </w:pPr>
      <w:ins w:id="2954"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2955" w:author="Microsoft account" w:date="2025-10-01T10:15:00Z"/>
          <w:lang w:bidi="fa-IR"/>
        </w:rPr>
        <w:pPrChange w:id="2956" w:author="Microsoft account" w:date="2025-10-01T10:12:00Z">
          <w:pPr>
            <w:spacing w:after="0" w:line="276" w:lineRule="auto"/>
            <w:jc w:val="both"/>
          </w:pPr>
        </w:pPrChange>
      </w:pPr>
      <w:ins w:id="2957"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2958" w:author="Microsoft account" w:date="2025-10-01T10:15:00Z"/>
          <w:lang w:bidi="fa-IR"/>
        </w:rPr>
        <w:pPrChange w:id="2959" w:author="Microsoft account" w:date="2025-10-01T10:15:00Z">
          <w:pPr>
            <w:spacing w:after="0" w:line="276" w:lineRule="auto"/>
            <w:jc w:val="both"/>
          </w:pPr>
        </w:pPrChange>
      </w:pPr>
    </w:p>
    <w:p w14:paraId="55877D38" w14:textId="67A3D9DF" w:rsidR="00A86E91" w:rsidRDefault="00A86E91">
      <w:pPr>
        <w:spacing w:after="0" w:line="276" w:lineRule="auto"/>
        <w:jc w:val="both"/>
        <w:rPr>
          <w:ins w:id="2960" w:author="Microsoft account" w:date="2025-10-01T10:18:00Z"/>
          <w:rtl/>
          <w:lang w:bidi="fa-IR"/>
        </w:rPr>
        <w:pPrChange w:id="2961" w:author="Microsoft account" w:date="2025-10-01T10:15:00Z">
          <w:pPr>
            <w:spacing w:after="0" w:line="276" w:lineRule="auto"/>
            <w:jc w:val="both"/>
          </w:pPr>
        </w:pPrChange>
      </w:pPr>
      <w:ins w:id="2962"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2963" w:author="Microsoft account" w:date="2025-10-01T10:18:00Z"/>
          <w:rtl/>
          <w:lang w:bidi="fa-IR"/>
        </w:rPr>
        <w:pPrChange w:id="2964" w:author="Microsoft account" w:date="2025-10-01T10:18:00Z">
          <w:pPr>
            <w:spacing w:after="0" w:line="276" w:lineRule="auto"/>
            <w:jc w:val="both"/>
          </w:pPr>
        </w:pPrChange>
      </w:pPr>
      <w:ins w:id="2965" w:author="Microsoft account" w:date="2025-10-01T10:18:00Z">
        <w:r w:rsidRPr="00A86E91">
          <w:rPr>
            <w:noProof/>
            <w:rPrChange w:id="2966"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2967" w:author="Microsoft account" w:date="2025-10-01T10:20:00Z"/>
          <w:rtl/>
          <w:lang w:bidi="fa-IR"/>
        </w:rPr>
        <w:pPrChange w:id="2968" w:author="Microsoft account" w:date="2025-10-01T10:18:00Z">
          <w:pPr>
            <w:spacing w:after="0" w:line="276" w:lineRule="auto"/>
            <w:jc w:val="both"/>
          </w:pPr>
        </w:pPrChange>
      </w:pPr>
      <w:ins w:id="296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97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97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2972" w:author="Microsoft account" w:date="2025-10-01T10:20:00Z"/>
          <w:rtl/>
          <w:lang w:bidi="fa-IR"/>
        </w:rPr>
        <w:pPrChange w:id="2973" w:author="Microsoft account" w:date="2025-10-01T10:20:00Z">
          <w:pPr>
            <w:spacing w:after="0" w:line="276" w:lineRule="auto"/>
            <w:jc w:val="both"/>
          </w:pPr>
        </w:pPrChange>
      </w:pPr>
    </w:p>
    <w:p w14:paraId="7B41E8EC" w14:textId="6C5597C0" w:rsidR="00A86E91" w:rsidRDefault="00A86E91">
      <w:pPr>
        <w:spacing w:after="0" w:line="276" w:lineRule="auto"/>
        <w:jc w:val="both"/>
        <w:rPr>
          <w:ins w:id="2974" w:author="Microsoft account" w:date="2025-10-01T10:22:00Z"/>
          <w:rtl/>
          <w:lang w:bidi="fa-IR"/>
        </w:rPr>
        <w:pPrChange w:id="2975" w:author="Microsoft account" w:date="2025-10-01T10:20:00Z">
          <w:pPr>
            <w:spacing w:after="0" w:line="276" w:lineRule="auto"/>
            <w:jc w:val="both"/>
          </w:pPr>
        </w:pPrChange>
      </w:pPr>
      <w:ins w:id="2976" w:author="Microsoft account" w:date="2025-10-01T10:20:00Z">
        <w:r>
          <w:rPr>
            <w:rFonts w:hint="cs"/>
            <w:rtl/>
            <w:lang w:bidi="fa-IR"/>
          </w:rPr>
          <w:t>-</w:t>
        </w:r>
      </w:ins>
      <w:ins w:id="297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97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 xml:space="preserve">) </w:t>
        </w:r>
      </w:ins>
      <w:ins w:id="297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980" w:author="Microsoft account" w:date="2025-10-01T10:22:00Z">
        <w:r>
          <w:rPr>
            <w:rFonts w:hint="cs"/>
            <w:rtl/>
            <w:lang w:bidi="fa-IR"/>
          </w:rPr>
          <w:t xml:space="preserve"> کنه که نمیشه این کار رو بکنی باید اطلاعات رو پر کنی ابتدا.</w:t>
        </w:r>
      </w:ins>
      <w:ins w:id="2981" w:author="Microsoft account" w:date="2025-10-02T09:28:00Z">
        <w:r w:rsidR="002D6DA1">
          <w:rPr>
            <w:lang w:bidi="fa-IR"/>
          </w:rPr>
          <w:t xml:space="preserve"> </w:t>
        </w:r>
      </w:ins>
      <w:ins w:id="298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p>
    <w:p w14:paraId="21DF0517" w14:textId="77777777" w:rsidR="00A86E91" w:rsidRDefault="00A86E91">
      <w:pPr>
        <w:spacing w:after="0" w:line="276" w:lineRule="auto"/>
        <w:jc w:val="both"/>
        <w:rPr>
          <w:ins w:id="2983" w:author="Microsoft account" w:date="2025-10-01T10:22:00Z"/>
          <w:rtl/>
          <w:lang w:bidi="fa-IR"/>
        </w:rPr>
        <w:pPrChange w:id="2984" w:author="Microsoft account" w:date="2025-10-01T10:22:00Z">
          <w:pPr>
            <w:spacing w:after="0" w:line="276" w:lineRule="auto"/>
            <w:jc w:val="both"/>
          </w:pPr>
        </w:pPrChange>
      </w:pPr>
    </w:p>
    <w:p w14:paraId="507C2DBB" w14:textId="307719AD" w:rsidR="00A86E91" w:rsidRDefault="00A86E91">
      <w:pPr>
        <w:spacing w:after="0" w:line="276" w:lineRule="auto"/>
        <w:jc w:val="both"/>
        <w:rPr>
          <w:ins w:id="2985" w:author="Microsoft account" w:date="2025-10-01T10:52:00Z"/>
          <w:rtl/>
          <w:lang w:bidi="fa-IR"/>
        </w:rPr>
        <w:pPrChange w:id="2986" w:author="Microsoft account" w:date="2025-10-01T10:22:00Z">
          <w:pPr>
            <w:spacing w:after="0" w:line="276" w:lineRule="auto"/>
            <w:jc w:val="both"/>
          </w:pPr>
        </w:pPrChange>
      </w:pPr>
      <w:ins w:id="2987" w:author="Microsoft account" w:date="2025-10-01T10:22:00Z">
        <w:r>
          <w:rPr>
            <w:rFonts w:hint="cs"/>
            <w:rtl/>
            <w:lang w:bidi="fa-IR"/>
          </w:rPr>
          <w:t>-</w:t>
        </w:r>
      </w:ins>
      <w:ins w:id="2988" w:author="Microsoft account" w:date="2025-10-01T10:51:00Z">
        <w:r w:rsidR="00462037">
          <w:rPr>
            <w:rFonts w:hint="cs"/>
            <w:rtl/>
            <w:lang w:bidi="fa-IR"/>
          </w:rPr>
          <w:t xml:space="preserve">نکته : درمورد </w:t>
        </w:r>
      </w:ins>
      <w:ins w:id="298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990" w:author="Microsoft account" w:date="2025-10-02T09:29:00Z">
        <w:r w:rsidR="002D6DA1">
          <w:rPr>
            <w:rFonts w:hint="cs"/>
            <w:rtl/>
            <w:lang w:bidi="fa-IR"/>
          </w:rPr>
          <w:t xml:space="preserve"> </w:t>
        </w:r>
      </w:ins>
      <w:ins w:id="299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99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2993" w:author="Microsoft account" w:date="2025-10-01T10:52:00Z"/>
          <w:rtl/>
          <w:lang w:bidi="fa-IR"/>
        </w:rPr>
        <w:pPrChange w:id="2994" w:author="Microsoft account" w:date="2025-10-01T10:52:00Z">
          <w:pPr>
            <w:spacing w:after="0" w:line="276" w:lineRule="auto"/>
            <w:jc w:val="both"/>
          </w:pPr>
        </w:pPrChange>
      </w:pPr>
    </w:p>
    <w:p w14:paraId="7F5E8B25" w14:textId="6420DB63" w:rsidR="00462037" w:rsidRDefault="00462037">
      <w:pPr>
        <w:spacing w:after="0" w:line="276" w:lineRule="auto"/>
        <w:jc w:val="both"/>
        <w:rPr>
          <w:ins w:id="2995" w:author="Microsoft account" w:date="2025-10-01T11:02:00Z"/>
          <w:rtl/>
          <w:lang w:bidi="fa-IR"/>
        </w:rPr>
        <w:pPrChange w:id="2996" w:author="Microsoft account" w:date="2025-10-01T10:52:00Z">
          <w:pPr>
            <w:spacing w:after="0" w:line="276" w:lineRule="auto"/>
            <w:jc w:val="both"/>
          </w:pPr>
        </w:pPrChange>
      </w:pPr>
      <w:ins w:id="2997" w:author="Microsoft account" w:date="2025-10-01T10:52:00Z">
        <w:r>
          <w:rPr>
            <w:rFonts w:hint="cs"/>
            <w:rtl/>
            <w:lang w:bidi="fa-IR"/>
          </w:rPr>
          <w:t>-</w:t>
        </w:r>
      </w:ins>
      <w:ins w:id="2998" w:author="Microsoft account" w:date="2025-10-01T10:59:00Z">
        <w:r w:rsidR="005341CF">
          <w:rPr>
            <w:rFonts w:hint="cs"/>
            <w:rtl/>
            <w:lang w:bidi="fa-IR"/>
          </w:rPr>
          <w:t xml:space="preserve">نکته: همونطور که به خاطر داری، ما برای اینکه </w:t>
        </w:r>
        <w:r w:rsidR="005341CF">
          <w:rPr>
            <w:lang w:bidi="fa-IR"/>
          </w:rPr>
          <w:t>widget</w:t>
        </w:r>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2999" w:author="Microsoft account" w:date="2025-10-01T11:00:00Z">
        <w:r w:rsidR="005341CF">
          <w:rPr>
            <w:rFonts w:hint="cs"/>
            <w:rtl/>
            <w:lang w:bidi="fa-IR"/>
          </w:rPr>
          <w:t xml:space="preserve">وقتی از </w:t>
        </w:r>
        <w:r w:rsidR="005341CF">
          <w:rPr>
            <w:lang w:bidi="fa-IR"/>
          </w:rPr>
          <w:t>grid()</w:t>
        </w:r>
      </w:ins>
      <w:ins w:id="3000" w:author="Microsoft account" w:date="2025-10-02T09:30:00Z">
        <w:r w:rsidR="002D6DA1">
          <w:rPr>
            <w:rFonts w:hint="cs"/>
            <w:rtl/>
            <w:lang w:bidi="fa-IR"/>
          </w:rPr>
          <w:t xml:space="preserve"> </w:t>
        </w:r>
      </w:ins>
      <w:ins w:id="3001" w:author="Microsoft account" w:date="2025-10-01T11:00:00Z">
        <w:r w:rsidR="005341CF">
          <w:rPr>
            <w:rFonts w:hint="cs"/>
            <w:rtl/>
            <w:lang w:bidi="fa-IR"/>
          </w:rPr>
          <w:lastRenderedPageBreak/>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00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00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004" w:author="Microsoft account" w:date="2025-10-01T11:02:00Z"/>
          <w:rtl/>
          <w:lang w:bidi="fa-IR"/>
        </w:rPr>
        <w:pPrChange w:id="3005" w:author="Microsoft account" w:date="2025-10-01T11:02:00Z">
          <w:pPr>
            <w:spacing w:after="0" w:line="276" w:lineRule="auto"/>
            <w:jc w:val="both"/>
          </w:pPr>
        </w:pPrChange>
      </w:pPr>
    </w:p>
    <w:p w14:paraId="30AEEFCA" w14:textId="1A89C067" w:rsidR="005341CF" w:rsidRDefault="005341CF">
      <w:pPr>
        <w:spacing w:after="0" w:line="276" w:lineRule="auto"/>
        <w:jc w:val="both"/>
        <w:rPr>
          <w:ins w:id="3006" w:author="Microsoft account" w:date="2025-10-01T11:03:00Z"/>
          <w:rtl/>
          <w:lang w:bidi="fa-IR"/>
        </w:rPr>
        <w:pPrChange w:id="3007" w:author="Microsoft account" w:date="2025-10-01T11:02:00Z">
          <w:pPr>
            <w:spacing w:after="0" w:line="276" w:lineRule="auto"/>
            <w:jc w:val="both"/>
          </w:pPr>
        </w:pPrChange>
      </w:pPr>
      <w:ins w:id="3008" w:author="Microsoft account" w:date="2025-10-01T11:02:00Z">
        <w:r>
          <w:rPr>
            <w:rFonts w:hint="cs"/>
            <w:rtl/>
            <w:lang w:bidi="fa-IR"/>
          </w:rPr>
          <w:t>-</w:t>
        </w:r>
      </w:ins>
      <w:ins w:id="3009"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010" w:author="Microsoft account" w:date="2025-10-01T11:03:00Z"/>
          <w:rtl/>
          <w:lang w:bidi="fa-IR"/>
        </w:rPr>
        <w:pPrChange w:id="3011" w:author="Microsoft account" w:date="2025-10-01T11:03:00Z">
          <w:pPr>
            <w:spacing w:after="0" w:line="276" w:lineRule="auto"/>
            <w:jc w:val="both"/>
          </w:pPr>
        </w:pPrChange>
      </w:pPr>
      <w:ins w:id="3012" w:author="Microsoft account" w:date="2025-10-01T11:03:00Z">
        <w:r w:rsidRPr="005341CF">
          <w:rPr>
            <w:noProof/>
            <w:rPrChange w:id="3013"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014" w:author="Microsoft account" w:date="2025-10-01T11:03:00Z"/>
          <w:rtl/>
          <w:lang w:bidi="fa-IR"/>
        </w:rPr>
        <w:pPrChange w:id="3015" w:author="Microsoft account" w:date="2025-10-01T11:03:00Z">
          <w:pPr>
            <w:spacing w:after="0" w:line="276" w:lineRule="auto"/>
            <w:jc w:val="both"/>
          </w:pPr>
        </w:pPrChange>
      </w:pPr>
    </w:p>
    <w:p w14:paraId="60C2B2F4" w14:textId="449CF4DC" w:rsidR="005341CF" w:rsidRDefault="005341CF">
      <w:pPr>
        <w:spacing w:after="0" w:line="276" w:lineRule="auto"/>
        <w:jc w:val="both"/>
        <w:rPr>
          <w:ins w:id="3016" w:author="Microsoft account" w:date="2025-10-01T11:05:00Z"/>
          <w:rtl/>
          <w:lang w:bidi="fa-IR"/>
        </w:rPr>
        <w:pPrChange w:id="3017" w:author="Microsoft account" w:date="2025-10-01T11:03:00Z">
          <w:pPr>
            <w:spacing w:after="0" w:line="276" w:lineRule="auto"/>
            <w:jc w:val="both"/>
          </w:pPr>
        </w:pPrChange>
      </w:pPr>
      <w:ins w:id="3018" w:author="Microsoft account" w:date="2025-10-01T11:03:00Z">
        <w:r>
          <w:rPr>
            <w:rFonts w:hint="cs"/>
            <w:rtl/>
            <w:lang w:bidi="fa-IR"/>
          </w:rPr>
          <w:t>-</w:t>
        </w:r>
      </w:ins>
      <w:ins w:id="3019"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020"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021" w:author="Microsoft account" w:date="2025-10-01T11:05:00Z"/>
          <w:rtl/>
          <w:lang w:bidi="fa-IR"/>
        </w:rPr>
        <w:pPrChange w:id="3022" w:author="Microsoft account" w:date="2025-10-01T11:05:00Z">
          <w:pPr>
            <w:spacing w:after="0" w:line="276" w:lineRule="auto"/>
            <w:jc w:val="both"/>
          </w:pPr>
        </w:pPrChange>
      </w:pPr>
    </w:p>
    <w:p w14:paraId="546A875E" w14:textId="73257F94" w:rsidR="007E17F4" w:rsidRDefault="007E17F4">
      <w:pPr>
        <w:spacing w:after="0" w:line="276" w:lineRule="auto"/>
        <w:jc w:val="both"/>
        <w:rPr>
          <w:ins w:id="3023" w:author="Microsoft account" w:date="2025-10-01T12:15:00Z"/>
          <w:rtl/>
          <w:lang w:bidi="fa-IR"/>
        </w:rPr>
        <w:pPrChange w:id="3024" w:author="Microsoft account" w:date="2025-10-01T11:05:00Z">
          <w:pPr>
            <w:spacing w:after="0" w:line="276" w:lineRule="auto"/>
            <w:jc w:val="both"/>
          </w:pPr>
        </w:pPrChange>
      </w:pPr>
      <w:ins w:id="3025" w:author="Microsoft account" w:date="2025-10-01T11:05:00Z">
        <w:r>
          <w:rPr>
            <w:rFonts w:hint="cs"/>
            <w:rtl/>
            <w:lang w:bidi="fa-IR"/>
          </w:rPr>
          <w:lastRenderedPageBreak/>
          <w:t>-</w:t>
        </w:r>
      </w:ins>
      <w:ins w:id="3026"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027"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028" w:author="Microsoft account" w:date="2025-10-01T12:16:00Z"/>
          <w:rtl/>
          <w:lang w:bidi="fa-IR"/>
        </w:rPr>
        <w:pPrChange w:id="3029" w:author="Microsoft account" w:date="2025-10-01T12:15:00Z">
          <w:pPr>
            <w:spacing w:after="0" w:line="276" w:lineRule="auto"/>
            <w:jc w:val="both"/>
          </w:pPr>
        </w:pPrChange>
      </w:pPr>
      <w:ins w:id="3030" w:author="Microsoft account" w:date="2025-10-01T12:15:00Z">
        <w:r w:rsidRPr="00C0212C">
          <w:rPr>
            <w:noProof/>
            <w:rPrChange w:id="3031"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032" w:author="Microsoft account" w:date="2025-10-01T12:16:00Z"/>
          <w:rtl/>
          <w:lang w:bidi="fa-IR"/>
        </w:rPr>
        <w:pPrChange w:id="3033" w:author="Microsoft account" w:date="2025-10-01T12:16:00Z">
          <w:pPr>
            <w:spacing w:after="0" w:line="276" w:lineRule="auto"/>
            <w:jc w:val="both"/>
          </w:pPr>
        </w:pPrChange>
      </w:pPr>
    </w:p>
    <w:p w14:paraId="44B1AA5A" w14:textId="44F4663D" w:rsidR="00C0212C" w:rsidRDefault="00C0212C">
      <w:pPr>
        <w:spacing w:after="0" w:line="276" w:lineRule="auto"/>
        <w:jc w:val="both"/>
        <w:rPr>
          <w:ins w:id="3034" w:author="Microsoft account" w:date="2025-10-01T12:16:00Z"/>
          <w:rtl/>
          <w:lang w:bidi="fa-IR"/>
        </w:rPr>
        <w:pPrChange w:id="3035" w:author="Microsoft account" w:date="2025-10-01T12:16:00Z">
          <w:pPr>
            <w:spacing w:after="0" w:line="276" w:lineRule="auto"/>
            <w:jc w:val="both"/>
          </w:pPr>
        </w:pPrChange>
      </w:pPr>
      <w:ins w:id="303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3037" w:author="Microsoft account" w:date="2025-10-01T12:17:00Z"/>
          <w:rtl/>
          <w:lang w:bidi="fa-IR"/>
        </w:rPr>
        <w:pPrChange w:id="3038" w:author="Microsoft account" w:date="2025-10-01T12:16:00Z">
          <w:pPr>
            <w:spacing w:after="0" w:line="276" w:lineRule="auto"/>
            <w:jc w:val="both"/>
          </w:pPr>
        </w:pPrChange>
      </w:pPr>
      <w:ins w:id="3039" w:author="Microsoft account" w:date="2025-10-01T12:16:00Z">
        <w:r>
          <w:rPr>
            <w:rFonts w:cs="Times New Roman" w:hint="cs"/>
            <w:rtl/>
            <w:lang w:bidi="fa-IR"/>
          </w:rPr>
          <w:t xml:space="preserve">با </w:t>
        </w:r>
      </w:ins>
      <w:ins w:id="304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3041" w:author="Microsoft account" w:date="2025-10-01T10:12:00Z"/>
          <w:rtl/>
          <w:lang w:bidi="fa-IR"/>
        </w:rPr>
        <w:pPrChange w:id="3042" w:author="Microsoft account" w:date="2025-10-01T12:17:00Z">
          <w:pPr>
            <w:spacing w:after="0" w:line="276" w:lineRule="auto"/>
            <w:jc w:val="both"/>
          </w:pPr>
        </w:pPrChange>
      </w:pPr>
      <w:ins w:id="3043" w:author="Microsoft account" w:date="2025-10-01T12:18:00Z">
        <w:r>
          <w:rPr>
            <w:rFonts w:hint="cs"/>
            <w:rtl/>
            <w:lang w:bidi="fa-IR"/>
          </w:rPr>
          <w:t xml:space="preserve">تا </w:t>
        </w:r>
        <w:r>
          <w:rPr>
            <w:lang w:bidi="fa-IR"/>
          </w:rPr>
          <w:t xml:space="preserve">Day029 005 </w:t>
        </w:r>
      </w:ins>
      <w:ins w:id="3044" w:author="Microsoft account" w:date="2025-10-01T12:19:00Z">
        <w:r>
          <w:rPr>
            <w:lang w:bidi="fa-IR"/>
          </w:rPr>
          <w:t>00:03:00</w:t>
        </w:r>
      </w:ins>
    </w:p>
    <w:p w14:paraId="3E2B0087" w14:textId="6B19945C" w:rsidR="001B31A3" w:rsidRDefault="001B31A3">
      <w:pPr>
        <w:rPr>
          <w:ins w:id="3045" w:author="Microsoft account" w:date="2025-10-01T10:13:00Z"/>
          <w:rtl/>
          <w:lang w:bidi="fa-IR"/>
        </w:rPr>
        <w:pPrChange w:id="3046" w:author="Microsoft account" w:date="2025-10-01T12:17:00Z">
          <w:pPr>
            <w:spacing w:after="0" w:line="240" w:lineRule="auto"/>
          </w:pPr>
        </w:pPrChange>
      </w:pPr>
      <w:ins w:id="3047" w:author="Microsoft account" w:date="2025-10-01T10:13:00Z">
        <w:r>
          <w:rPr>
            <w:rtl/>
            <w:lang w:bidi="fa-IR"/>
          </w:rPr>
          <w:br w:type="page"/>
        </w:r>
      </w:ins>
    </w:p>
    <w:p w14:paraId="4F5D8FDF" w14:textId="4B081BE9" w:rsidR="001B31A3" w:rsidRDefault="008C5507">
      <w:pPr>
        <w:rPr>
          <w:ins w:id="3048" w:author="Microsoft account" w:date="2025-10-02T09:32:00Z"/>
          <w:rtl/>
          <w:lang w:bidi="fa-IR"/>
        </w:rPr>
        <w:pPrChange w:id="3049" w:author="Microsoft account" w:date="2025-10-01T12:17:00Z">
          <w:pPr>
            <w:spacing w:after="0" w:line="276" w:lineRule="auto"/>
            <w:jc w:val="both"/>
          </w:pPr>
        </w:pPrChange>
      </w:pPr>
      <w:bookmarkStart w:id="3050" w:name="I4040710"/>
      <w:ins w:id="3051" w:author="Microsoft account" w:date="2025-10-02T09:32:00Z">
        <w:r>
          <w:rPr>
            <w:rFonts w:hint="cs"/>
            <w:rtl/>
            <w:lang w:bidi="fa-IR"/>
          </w:rPr>
          <w:lastRenderedPageBreak/>
          <w:t>ادامه</w:t>
        </w:r>
      </w:ins>
    </w:p>
    <w:bookmarkEnd w:id="3050"/>
    <w:p w14:paraId="3B51C53A" w14:textId="77777777" w:rsidR="008C5507" w:rsidRDefault="008C5507">
      <w:pPr>
        <w:rPr>
          <w:ins w:id="3052" w:author="Microsoft account" w:date="2025-10-02T09:32:00Z"/>
          <w:rtl/>
          <w:lang w:bidi="fa-IR"/>
        </w:rPr>
        <w:pPrChange w:id="3053" w:author="Microsoft account" w:date="2025-10-02T09:32:00Z">
          <w:pPr>
            <w:spacing w:after="0" w:line="276" w:lineRule="auto"/>
            <w:jc w:val="both"/>
          </w:pPr>
        </w:pPrChange>
      </w:pPr>
    </w:p>
    <w:p w14:paraId="47BD1E43" w14:textId="74C6EA2E" w:rsidR="008C5507" w:rsidRDefault="008C5507">
      <w:pPr>
        <w:rPr>
          <w:ins w:id="3054" w:author="Microsoft account" w:date="2025-10-02T10:11:00Z"/>
          <w:rtl/>
          <w:lang w:bidi="fa-IR"/>
        </w:rPr>
        <w:pPrChange w:id="3055" w:author="Microsoft account" w:date="2025-10-02T09:32:00Z">
          <w:pPr>
            <w:spacing w:after="0" w:line="276" w:lineRule="auto"/>
            <w:jc w:val="both"/>
          </w:pPr>
        </w:pPrChange>
      </w:pPr>
      <w:ins w:id="3056" w:author="Microsoft account" w:date="2025-10-02T09:32:00Z">
        <w:r>
          <w:rPr>
            <w:rFonts w:hint="cs"/>
            <w:rtl/>
            <w:lang w:bidi="fa-IR"/>
          </w:rPr>
          <w:t>-</w:t>
        </w:r>
      </w:ins>
      <w:ins w:id="305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05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3059" w:author="Microsoft account" w:date="2025-10-02T10:11:00Z"/>
          <w:rtl/>
          <w:lang w:bidi="fa-IR"/>
        </w:rPr>
        <w:pPrChange w:id="3060" w:author="Microsoft account" w:date="2025-10-02T10:11:00Z">
          <w:pPr>
            <w:spacing w:after="0" w:line="276" w:lineRule="auto"/>
            <w:jc w:val="both"/>
          </w:pPr>
        </w:pPrChange>
      </w:pPr>
    </w:p>
    <w:p w14:paraId="0E12DB74" w14:textId="7FEC8E98" w:rsidR="009C2FC8" w:rsidRDefault="00DC3A93">
      <w:pPr>
        <w:rPr>
          <w:ins w:id="3061" w:author="Microsoft account" w:date="2025-10-02T10:22:00Z"/>
          <w:rtl/>
          <w:lang w:bidi="fa-IR"/>
        </w:rPr>
        <w:pPrChange w:id="3062" w:author="Microsoft account" w:date="2025-10-02T10:21:00Z">
          <w:pPr>
            <w:spacing w:after="0" w:line="276" w:lineRule="auto"/>
            <w:jc w:val="both"/>
          </w:pPr>
        </w:pPrChange>
      </w:pPr>
      <w:ins w:id="3063" w:author="Microsoft account" w:date="2025-10-02T10:21:00Z">
        <w:r>
          <w:rPr>
            <w:lang w:bidi="fa-IR"/>
          </w:rPr>
          <w:t>-</w:t>
        </w:r>
        <w:r>
          <w:rPr>
            <w:rFonts w:hint="cs"/>
            <w:rtl/>
            <w:lang w:bidi="fa-IR"/>
          </w:rPr>
          <w:t xml:space="preserve">توی این سایت </w:t>
        </w:r>
      </w:ins>
      <w:ins w:id="306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06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066" w:author="Microsoft account" w:date="2025-10-03T10:47:00Z">
        <w:r w:rsidR="00374F57">
          <w:rPr>
            <w:rFonts w:hint="cs"/>
            <w:rtl/>
            <w:lang w:bidi="fa-IR"/>
          </w:rPr>
          <w:t>(</w:t>
        </w:r>
      </w:ins>
      <w:ins w:id="306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068" w:author="Microsoft account" w:date="2025-10-03T10:47:00Z">
        <w:r w:rsidR="00374F57">
          <w:rPr>
            <w:rFonts w:hint="cs"/>
            <w:rtl/>
            <w:lang w:bidi="fa-IR"/>
          </w:rPr>
          <w:t>)</w:t>
        </w:r>
      </w:ins>
    </w:p>
    <w:p w14:paraId="021FB63C" w14:textId="77777777" w:rsidR="00DC3A93" w:rsidRDefault="00DC3A93">
      <w:pPr>
        <w:rPr>
          <w:ins w:id="3069" w:author="Microsoft account" w:date="2025-10-02T10:22:00Z"/>
          <w:rtl/>
          <w:lang w:bidi="fa-IR"/>
        </w:rPr>
        <w:pPrChange w:id="3070" w:author="Microsoft account" w:date="2025-10-02T10:22:00Z">
          <w:pPr>
            <w:spacing w:after="0" w:line="276" w:lineRule="auto"/>
            <w:jc w:val="both"/>
          </w:pPr>
        </w:pPrChange>
      </w:pPr>
    </w:p>
    <w:p w14:paraId="159ED1E6" w14:textId="43A31233" w:rsidR="00DC3A93" w:rsidRDefault="00DC3A93">
      <w:pPr>
        <w:rPr>
          <w:ins w:id="3071" w:author="Microsoft account" w:date="2025-10-03T10:54:00Z"/>
          <w:rtl/>
          <w:lang w:bidi="fa-IR"/>
        </w:rPr>
        <w:pPrChange w:id="3072" w:author="Microsoft account" w:date="2025-10-02T10:22:00Z">
          <w:pPr>
            <w:spacing w:after="0" w:line="276" w:lineRule="auto"/>
            <w:jc w:val="both"/>
          </w:pPr>
        </w:pPrChange>
      </w:pPr>
      <w:ins w:id="3073" w:author="Microsoft account" w:date="2025-10-02T10:22:00Z">
        <w:r>
          <w:rPr>
            <w:rFonts w:hint="cs"/>
            <w:rtl/>
            <w:lang w:bidi="fa-IR"/>
          </w:rPr>
          <w:t>-</w:t>
        </w:r>
      </w:ins>
      <w:ins w:id="307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07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07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07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078" w:author="Microsoft account" w:date="2025-10-02T10:26:00Z">
        <w:r w:rsidR="00AB2FC7">
          <w:rPr>
            <w:rFonts w:hint="cs"/>
            <w:rtl/>
            <w:lang w:bidi="fa-IR"/>
          </w:rPr>
          <w:t>)</w:t>
        </w:r>
      </w:ins>
    </w:p>
    <w:p w14:paraId="2BCCEF97" w14:textId="77777777" w:rsidR="00E565D1" w:rsidRDefault="00E565D1">
      <w:pPr>
        <w:rPr>
          <w:ins w:id="3079" w:author="Microsoft account" w:date="2025-10-03T10:54:00Z"/>
          <w:sz w:val="18"/>
          <w:szCs w:val="18"/>
          <w:rtl/>
          <w:lang w:bidi="fa-IR"/>
        </w:rPr>
        <w:pPrChange w:id="3080" w:author="Microsoft account" w:date="2025-10-03T10:54:00Z">
          <w:pPr>
            <w:spacing w:after="0" w:line="276" w:lineRule="auto"/>
            <w:jc w:val="both"/>
          </w:pPr>
        </w:pPrChange>
      </w:pPr>
      <w:ins w:id="3081" w:author="Microsoft account" w:date="2025-10-03T10:54:00Z">
        <w:r>
          <w:rPr>
            <w:rFonts w:hint="cs"/>
            <w:rtl/>
            <w:lang w:bidi="fa-IR"/>
          </w:rPr>
          <w:t>(</w:t>
        </w:r>
      </w:ins>
    </w:p>
    <w:p w14:paraId="39DDF5BA" w14:textId="49E4B72E" w:rsidR="00E565D1" w:rsidRDefault="00E565D1">
      <w:pPr>
        <w:rPr>
          <w:ins w:id="3082" w:author="Microsoft account" w:date="2025-10-03T10:55:00Z"/>
          <w:sz w:val="18"/>
          <w:szCs w:val="18"/>
          <w:rtl/>
          <w:lang w:bidi="fa-IR"/>
        </w:rPr>
        <w:pPrChange w:id="3083" w:author="Microsoft account" w:date="2025-10-03T10:54:00Z">
          <w:pPr>
            <w:spacing w:after="0" w:line="276" w:lineRule="auto"/>
            <w:jc w:val="both"/>
          </w:pPr>
        </w:pPrChange>
      </w:pPr>
      <w:ins w:id="3084" w:author="Microsoft account" w:date="2025-10-03T10:54:00Z">
        <w:r>
          <w:rPr>
            <w:rFonts w:hint="cs"/>
            <w:sz w:val="18"/>
            <w:szCs w:val="18"/>
            <w:rtl/>
            <w:lang w:bidi="fa-IR"/>
          </w:rPr>
          <w:t xml:space="preserve">-نکته درمورد </w:t>
        </w:r>
      </w:ins>
      <w:ins w:id="3085"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3086" w:author="Microsoft account" w:date="2025-10-03T10:55:00Z"/>
          <w:sz w:val="18"/>
          <w:szCs w:val="18"/>
          <w:rtl/>
          <w:lang w:bidi="fa-IR"/>
        </w:rPr>
        <w:pPrChange w:id="3087" w:author="Microsoft account" w:date="2025-10-03T10:55:00Z">
          <w:pPr>
            <w:spacing w:after="0" w:line="276" w:lineRule="auto"/>
            <w:jc w:val="both"/>
          </w:pPr>
        </w:pPrChange>
      </w:pPr>
      <w:ins w:id="3088" w:author="Microsoft account" w:date="2025-10-03T10:55:00Z">
        <w:r w:rsidRPr="002763AA">
          <w:rPr>
            <w:noProof/>
            <w:sz w:val="18"/>
            <w:szCs w:val="18"/>
            <w:rPrChange w:id="308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3090" w:author="Microsoft account" w:date="2025-10-03T10:54:00Z"/>
          <w:sz w:val="18"/>
          <w:szCs w:val="18"/>
          <w:rtl/>
          <w:lang w:bidi="fa-IR"/>
        </w:rPr>
        <w:pPrChange w:id="3091" w:author="Microsoft account" w:date="2025-10-03T10:55:00Z">
          <w:pPr>
            <w:spacing w:after="0" w:line="276" w:lineRule="auto"/>
            <w:jc w:val="both"/>
          </w:pPr>
        </w:pPrChange>
      </w:pPr>
      <w:ins w:id="3092" w:author="Microsoft account" w:date="2025-10-03T10:55:00Z">
        <w:r w:rsidRPr="002763AA">
          <w:rPr>
            <w:noProof/>
            <w:sz w:val="18"/>
            <w:szCs w:val="18"/>
            <w:rPrChange w:id="309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3094" w:author="Microsoft account" w:date="2025-10-02T09:32:00Z"/>
          <w:lang w:bidi="fa-IR"/>
        </w:rPr>
        <w:pPrChange w:id="3095" w:author="Microsoft account" w:date="2025-10-03T10:54:00Z">
          <w:pPr>
            <w:spacing w:after="0" w:line="276" w:lineRule="auto"/>
            <w:jc w:val="both"/>
          </w:pPr>
        </w:pPrChange>
      </w:pPr>
      <w:ins w:id="3096" w:author="Microsoft account" w:date="2025-10-03T10:54:00Z">
        <w:r>
          <w:rPr>
            <w:rFonts w:hint="cs"/>
            <w:rtl/>
            <w:lang w:bidi="fa-IR"/>
          </w:rPr>
          <w:t>)</w:t>
        </w:r>
      </w:ins>
    </w:p>
    <w:p w14:paraId="11238B52" w14:textId="77777777" w:rsidR="008C5507" w:rsidRDefault="008C5507">
      <w:pPr>
        <w:rPr>
          <w:ins w:id="3097" w:author="Microsoft account" w:date="2025-10-02T10:28:00Z"/>
          <w:rtl/>
          <w:lang w:bidi="fa-IR"/>
        </w:rPr>
        <w:pPrChange w:id="3098" w:author="Microsoft account" w:date="2025-10-02T09:32:00Z">
          <w:pPr>
            <w:spacing w:after="0" w:line="276" w:lineRule="auto"/>
            <w:jc w:val="both"/>
          </w:pPr>
        </w:pPrChange>
      </w:pPr>
    </w:p>
    <w:p w14:paraId="61FDFF00" w14:textId="509BE081" w:rsidR="00AB2FC7" w:rsidRDefault="00AB2FC7">
      <w:pPr>
        <w:rPr>
          <w:ins w:id="3099" w:author="Microsoft account" w:date="2025-10-02T11:50:00Z"/>
          <w:rtl/>
          <w:lang w:bidi="fa-IR"/>
        </w:rPr>
        <w:pPrChange w:id="3100" w:author="Microsoft account" w:date="2025-10-02T10:28:00Z">
          <w:pPr>
            <w:spacing w:after="0" w:line="276" w:lineRule="auto"/>
            <w:jc w:val="both"/>
          </w:pPr>
        </w:pPrChange>
      </w:pPr>
      <w:ins w:id="3101" w:author="Microsoft account" w:date="2025-10-02T10:28:00Z">
        <w:r>
          <w:rPr>
            <w:rFonts w:hint="cs"/>
            <w:rtl/>
            <w:lang w:bidi="fa-IR"/>
          </w:rPr>
          <w:t>-</w:t>
        </w:r>
      </w:ins>
      <w:ins w:id="310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10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104" w:author="Microsoft account" w:date="2025-10-03T10:55:00Z">
        <w:r w:rsidR="002763AA">
          <w:rPr>
            <w:rFonts w:hint="cs"/>
            <w:rtl/>
            <w:lang w:bidi="fa-IR"/>
          </w:rPr>
          <w:t>(</w:t>
        </w:r>
      </w:ins>
      <w:ins w:id="310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10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107" w:author="Microsoft account" w:date="2025-10-03T10:55:00Z">
        <w:r w:rsidR="002763AA">
          <w:rPr>
            <w:rFonts w:hint="cs"/>
            <w:rtl/>
            <w:lang w:bidi="fa-IR"/>
          </w:rPr>
          <w:t>)</w:t>
        </w:r>
      </w:ins>
    </w:p>
    <w:p w14:paraId="3154FF0F" w14:textId="77777777" w:rsidR="001A6D6F" w:rsidRDefault="001A6D6F">
      <w:pPr>
        <w:rPr>
          <w:ins w:id="3108" w:author="Microsoft account" w:date="2025-10-02T11:50:00Z"/>
          <w:rtl/>
          <w:lang w:bidi="fa-IR"/>
        </w:rPr>
        <w:pPrChange w:id="3109" w:author="Microsoft account" w:date="2025-10-02T11:50:00Z">
          <w:pPr>
            <w:spacing w:after="0" w:line="276" w:lineRule="auto"/>
            <w:jc w:val="both"/>
          </w:pPr>
        </w:pPrChange>
      </w:pPr>
    </w:p>
    <w:p w14:paraId="69E778F3" w14:textId="070092FA" w:rsidR="001A6D6F" w:rsidRDefault="001A6D6F">
      <w:pPr>
        <w:rPr>
          <w:ins w:id="3110" w:author="Microsoft account" w:date="2025-10-02T11:54:00Z"/>
          <w:lang w:bidi="fa-IR"/>
        </w:rPr>
        <w:pPrChange w:id="3111" w:author="Microsoft account" w:date="2025-10-02T11:50:00Z">
          <w:pPr>
            <w:spacing w:after="0" w:line="276" w:lineRule="auto"/>
            <w:jc w:val="both"/>
          </w:pPr>
        </w:pPrChange>
      </w:pPr>
      <w:ins w:id="311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113" w:author="Microsoft account" w:date="2025-10-02T11:51:00Z">
        <w:r>
          <w:rPr>
            <w:lang w:bidi="fa-IR"/>
          </w:rPr>
          <w:t>pyperclip</w:t>
        </w:r>
      </w:ins>
      <w:ins w:id="311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115" w:author="Microsoft account" w:date="2025-10-02T11:54:00Z">
        <w:r>
          <w:rPr>
            <w:lang w:bidi="fa-IR"/>
          </w:rPr>
          <w:t>pyperclip.copy()</w:t>
        </w:r>
        <w:r>
          <w:rPr>
            <w:rFonts w:hint="cs"/>
            <w:rtl/>
            <w:lang w:bidi="fa-IR"/>
          </w:rPr>
          <w:t xml:space="preserve"> و هرج</w:t>
        </w:r>
      </w:ins>
      <w:ins w:id="3116" w:author="Microsoft account" w:date="2025-10-03T10:58:00Z">
        <w:r w:rsidR="002763AA">
          <w:rPr>
            <w:rFonts w:hint="cs"/>
            <w:rtl/>
            <w:lang w:bidi="fa-IR"/>
          </w:rPr>
          <w:t>ا</w:t>
        </w:r>
      </w:ins>
      <w:ins w:id="311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3118" w:author="Microsoft account" w:date="2025-10-02T11:54:00Z"/>
          <w:lang w:bidi="fa-IR"/>
        </w:rPr>
        <w:pPrChange w:id="3119" w:author="Microsoft account" w:date="2025-10-02T11:54:00Z">
          <w:pPr>
            <w:spacing w:after="0" w:line="276" w:lineRule="auto"/>
            <w:jc w:val="both"/>
          </w:pPr>
        </w:pPrChange>
      </w:pPr>
    </w:p>
    <w:p w14:paraId="2B8A158E" w14:textId="254E4AE1" w:rsidR="001A6D6F" w:rsidRDefault="00161F77">
      <w:pPr>
        <w:rPr>
          <w:ins w:id="3120" w:author="Microsoft account" w:date="2025-10-02T09:32:00Z"/>
          <w:lang w:bidi="fa-IR"/>
        </w:rPr>
        <w:pPrChange w:id="3121" w:author="Microsoft account" w:date="2025-10-02T11:54:00Z">
          <w:pPr>
            <w:spacing w:after="0" w:line="276" w:lineRule="auto"/>
            <w:jc w:val="both"/>
          </w:pPr>
        </w:pPrChange>
      </w:pPr>
      <w:ins w:id="3122" w:author="Microsoft account" w:date="2025-10-02T11:58:00Z">
        <w:r>
          <w:rPr>
            <w:lang w:bidi="fa-IR"/>
          </w:rPr>
          <w:t>End of Day029</w:t>
        </w:r>
      </w:ins>
    </w:p>
    <w:p w14:paraId="6ECDD6EB" w14:textId="77777777" w:rsidR="008C5507" w:rsidRDefault="008C5507">
      <w:pPr>
        <w:rPr>
          <w:ins w:id="3123" w:author="Microsoft account" w:date="2025-10-02T09:32:00Z"/>
          <w:rtl/>
          <w:lang w:bidi="fa-IR"/>
        </w:rPr>
        <w:pPrChange w:id="3124" w:author="Microsoft account" w:date="2025-10-02T09:32:00Z">
          <w:pPr>
            <w:spacing w:after="0" w:line="276" w:lineRule="auto"/>
            <w:jc w:val="both"/>
          </w:pPr>
        </w:pPrChange>
      </w:pPr>
    </w:p>
    <w:p w14:paraId="69BAE7B6" w14:textId="1B1BC9F3" w:rsidR="008C5507" w:rsidRDefault="002763AA">
      <w:pPr>
        <w:spacing w:line="276" w:lineRule="auto"/>
        <w:rPr>
          <w:ins w:id="3125" w:author="Microsoft account" w:date="2025-10-02T09:32:00Z"/>
          <w:rtl/>
          <w:lang w:bidi="fa-IR"/>
        </w:rPr>
        <w:pPrChange w:id="3126" w:author="Microsoft account" w:date="2025-10-03T11:21:00Z">
          <w:pPr>
            <w:spacing w:after="0" w:line="276" w:lineRule="auto"/>
            <w:jc w:val="both"/>
          </w:pPr>
        </w:pPrChange>
      </w:pPr>
      <w:bookmarkStart w:id="3127" w:name="I4040711"/>
      <w:ins w:id="3128" w:author="Microsoft account" w:date="2025-10-03T10:58:00Z">
        <w:r>
          <w:rPr>
            <w:rFonts w:hint="cs"/>
            <w:rtl/>
            <w:lang w:bidi="fa-IR"/>
          </w:rPr>
          <w:lastRenderedPageBreak/>
          <w:t>ادامه</w:t>
        </w:r>
      </w:ins>
    </w:p>
    <w:bookmarkEnd w:id="3127"/>
    <w:p w14:paraId="14154208" w14:textId="4A50DC2F" w:rsidR="008C5507" w:rsidRDefault="008C5507">
      <w:pPr>
        <w:bidi w:val="0"/>
        <w:spacing w:after="0" w:line="276" w:lineRule="auto"/>
        <w:jc w:val="right"/>
        <w:rPr>
          <w:ins w:id="3129" w:author="Microsoft account" w:date="2025-10-03T10:58:00Z"/>
          <w:rtl/>
          <w:lang w:bidi="fa-IR"/>
        </w:rPr>
        <w:pPrChange w:id="3130" w:author="Microsoft account" w:date="2025-10-03T11:21:00Z">
          <w:pPr>
            <w:spacing w:after="0" w:line="276" w:lineRule="auto"/>
            <w:jc w:val="both"/>
          </w:pPr>
        </w:pPrChange>
      </w:pPr>
    </w:p>
    <w:p w14:paraId="2B72FEB9" w14:textId="5D306AAE" w:rsidR="002763AA" w:rsidRDefault="008A2F00">
      <w:pPr>
        <w:spacing w:after="0" w:line="276" w:lineRule="auto"/>
        <w:jc w:val="both"/>
        <w:rPr>
          <w:ins w:id="3131" w:author="Microsoft account" w:date="2025-10-03T11:07:00Z"/>
          <w:rtl/>
          <w:lang w:bidi="fa-IR"/>
        </w:rPr>
        <w:pPrChange w:id="3132" w:author="Microsoft account" w:date="2025-10-03T11:21:00Z">
          <w:pPr>
            <w:spacing w:after="0" w:line="276" w:lineRule="auto"/>
            <w:jc w:val="both"/>
          </w:pPr>
        </w:pPrChange>
      </w:pPr>
      <w:ins w:id="3133" w:author="Microsoft account" w:date="2025-10-03T11:06:00Z">
        <w:r>
          <w:rPr>
            <w:rFonts w:hint="cs"/>
            <w:rtl/>
            <w:lang w:bidi="fa-IR"/>
          </w:rPr>
          <w:t>-</w:t>
        </w:r>
      </w:ins>
      <w:ins w:id="313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135" w:author="Microsoft account" w:date="2025-10-03T11:07:00Z"/>
          <w:rtl/>
          <w:lang w:bidi="fa-IR"/>
        </w:rPr>
        <w:pPrChange w:id="3136" w:author="Microsoft account" w:date="2025-10-03T11:22:00Z">
          <w:pPr>
            <w:spacing w:after="0" w:line="276" w:lineRule="auto"/>
            <w:jc w:val="both"/>
          </w:pPr>
        </w:pPrChange>
      </w:pPr>
    </w:p>
    <w:p w14:paraId="427A4B4B" w14:textId="7F4E652E" w:rsidR="008A2F00" w:rsidRDefault="008A2F00">
      <w:pPr>
        <w:spacing w:after="0" w:line="276" w:lineRule="auto"/>
        <w:jc w:val="both"/>
        <w:rPr>
          <w:ins w:id="3137" w:author="Microsoft account" w:date="2025-10-03T11:07:00Z"/>
          <w:rtl/>
          <w:lang w:bidi="fa-IR"/>
        </w:rPr>
        <w:pPrChange w:id="3138" w:author="Microsoft account" w:date="2025-10-03T11:22:00Z">
          <w:pPr>
            <w:spacing w:after="0" w:line="276" w:lineRule="auto"/>
            <w:jc w:val="both"/>
          </w:pPr>
        </w:pPrChange>
      </w:pPr>
      <w:ins w:id="313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140" w:author="Microsoft account" w:date="2025-10-03T11:07:00Z"/>
          <w:rtl/>
          <w:lang w:bidi="fa-IR"/>
        </w:rPr>
        <w:pPrChange w:id="3141" w:author="Microsoft account" w:date="2025-10-03T11:22:00Z">
          <w:pPr>
            <w:spacing w:after="0" w:line="276" w:lineRule="auto"/>
            <w:jc w:val="both"/>
          </w:pPr>
        </w:pPrChange>
      </w:pPr>
    </w:p>
    <w:p w14:paraId="7D8CA366" w14:textId="5C8C022C" w:rsidR="008A2F00" w:rsidRPr="008A2F00" w:rsidRDefault="008A2F00">
      <w:pPr>
        <w:spacing w:after="0" w:line="276" w:lineRule="auto"/>
        <w:jc w:val="both"/>
        <w:rPr>
          <w:ins w:id="3142" w:author="Microsoft account" w:date="2025-10-03T10:58:00Z"/>
          <w:rtl/>
          <w:lang w:bidi="fa-IR"/>
        </w:rPr>
        <w:pPrChange w:id="3143" w:author="Microsoft account" w:date="2025-10-03T11:22:00Z">
          <w:pPr>
            <w:spacing w:after="0" w:line="276" w:lineRule="auto"/>
            <w:jc w:val="both"/>
          </w:pPr>
        </w:pPrChange>
      </w:pPr>
      <w:ins w:id="3144" w:author="Microsoft account" w:date="2025-10-03T11:07:00Z">
        <w:r>
          <w:rPr>
            <w:rFonts w:hint="cs"/>
            <w:rtl/>
            <w:lang w:bidi="fa-IR"/>
          </w:rPr>
          <w:t>-</w:t>
        </w:r>
      </w:ins>
      <w:ins w:id="314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14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3147" w:author="Microsoft account" w:date="2025-10-03T11:10:00Z"/>
          <w:rtl/>
          <w:lang w:bidi="fa-IR"/>
        </w:rPr>
        <w:pPrChange w:id="3148" w:author="Microsoft account" w:date="2025-10-03T11:22:00Z">
          <w:pPr>
            <w:spacing w:after="0" w:line="276" w:lineRule="auto"/>
            <w:jc w:val="both"/>
          </w:pPr>
        </w:pPrChange>
      </w:pPr>
      <w:ins w:id="3149" w:author="Microsoft account" w:date="2025-10-03T11:09:00Z">
        <w:r w:rsidRPr="008A2F00">
          <w:rPr>
            <w:noProof/>
            <w:rPrChange w:id="3150"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3151" w:author="Microsoft account" w:date="2025-10-03T11:11:00Z"/>
          <w:rtl/>
          <w:lang w:bidi="fa-IR"/>
        </w:rPr>
        <w:pPrChange w:id="3152" w:author="Microsoft account" w:date="2025-10-03T11:22:00Z">
          <w:pPr>
            <w:spacing w:after="0" w:line="276" w:lineRule="auto"/>
            <w:jc w:val="both"/>
          </w:pPr>
        </w:pPrChange>
      </w:pPr>
      <w:ins w:id="3153"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54"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3155" w:author="Microsoft account" w:date="2025-10-03T11:11:00Z"/>
          <w:rtl/>
          <w:lang w:bidi="fa-IR"/>
        </w:rPr>
        <w:pPrChange w:id="3156" w:author="Microsoft account" w:date="2025-10-03T11:22:00Z">
          <w:pPr>
            <w:spacing w:after="0" w:line="276" w:lineRule="auto"/>
            <w:jc w:val="both"/>
          </w:pPr>
        </w:pPrChange>
      </w:pPr>
    </w:p>
    <w:p w14:paraId="3566823F" w14:textId="5085B513" w:rsidR="00062862" w:rsidRDefault="00062862">
      <w:pPr>
        <w:spacing w:after="0" w:line="276" w:lineRule="auto"/>
        <w:rPr>
          <w:ins w:id="3157" w:author="Microsoft account" w:date="2025-10-03T11:17:00Z"/>
          <w:rtl/>
          <w:lang w:bidi="fa-IR"/>
        </w:rPr>
        <w:pPrChange w:id="3158" w:author="Microsoft account" w:date="2025-10-03T11:22:00Z">
          <w:pPr>
            <w:spacing w:after="0" w:line="276" w:lineRule="auto"/>
            <w:jc w:val="both"/>
          </w:pPr>
        </w:pPrChange>
      </w:pPr>
      <w:ins w:id="3159" w:author="Microsoft account" w:date="2025-10-03T11:11:00Z">
        <w:r>
          <w:rPr>
            <w:rFonts w:hint="cs"/>
            <w:rtl/>
            <w:lang w:bidi="fa-IR"/>
          </w:rPr>
          <w:t>-</w:t>
        </w:r>
      </w:ins>
      <w:ins w:id="3160"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3161" w:author="Microsoft account" w:date="2025-10-03T11:17:00Z"/>
          <w:rtl/>
          <w:lang w:bidi="fa-IR"/>
        </w:rPr>
        <w:pPrChange w:id="3162" w:author="Microsoft account" w:date="2025-10-03T11:22:00Z">
          <w:pPr>
            <w:spacing w:after="0" w:line="276" w:lineRule="auto"/>
            <w:jc w:val="both"/>
          </w:pPr>
        </w:pPrChange>
      </w:pPr>
      <w:ins w:id="3163"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3164" w:author="Microsoft account" w:date="2025-10-03T11:18:00Z"/>
          <w:rtl/>
          <w:lang w:bidi="fa-IR"/>
        </w:rPr>
        <w:pPrChange w:id="3165" w:author="Microsoft account" w:date="2025-10-03T11:22:00Z">
          <w:pPr>
            <w:spacing w:after="0" w:line="276" w:lineRule="auto"/>
            <w:jc w:val="both"/>
          </w:pPr>
        </w:pPrChange>
      </w:pPr>
      <w:ins w:id="3166" w:author="Microsoft account" w:date="2025-10-03T11:17:00Z">
        <w:r>
          <w:rPr>
            <w:lang w:bidi="fa-IR"/>
          </w:rPr>
          <w:t>KeyError</w:t>
        </w:r>
        <w:r>
          <w:rPr>
            <w:rFonts w:hint="cs"/>
            <w:rtl/>
            <w:lang w:bidi="fa-IR"/>
          </w:rPr>
          <w:t xml:space="preserve"> برای زمانیه که ما داریم از </w:t>
        </w:r>
      </w:ins>
      <w:ins w:id="3167"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3168" w:author="Microsoft account" w:date="2025-10-03T11:19:00Z"/>
          <w:rtl/>
          <w:lang w:bidi="fa-IR"/>
        </w:rPr>
        <w:pPrChange w:id="3169" w:author="Microsoft account" w:date="2025-10-03T11:22:00Z">
          <w:pPr>
            <w:spacing w:after="0" w:line="276" w:lineRule="auto"/>
            <w:jc w:val="both"/>
          </w:pPr>
        </w:pPrChange>
      </w:pPr>
      <w:ins w:id="3170"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171"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3172" w:author="Microsoft account" w:date="2025-10-04T09:27:00Z"/>
          <w:rtl/>
          <w:lang w:bidi="fa-IR"/>
        </w:rPr>
        <w:pPrChange w:id="3173" w:author="Microsoft account" w:date="2025-10-03T11:22:00Z">
          <w:pPr>
            <w:spacing w:after="0" w:line="276" w:lineRule="auto"/>
            <w:jc w:val="both"/>
          </w:pPr>
        </w:pPrChange>
      </w:pPr>
      <w:ins w:id="3174" w:author="Microsoft account" w:date="2025-10-03T11:19:00Z">
        <w:r>
          <w:rPr>
            <w:lang w:bidi="fa-IR"/>
          </w:rPr>
          <w:t>TypeError</w:t>
        </w:r>
        <w:r>
          <w:rPr>
            <w:rFonts w:hint="cs"/>
            <w:rtl/>
            <w:lang w:bidi="fa-IR"/>
          </w:rPr>
          <w:t xml:space="preserve"> برای زمانیه که ما قصد داریم مثلا عملیاتی که مربوط به </w:t>
        </w:r>
      </w:ins>
      <w:ins w:id="3175"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176"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3177" w:author="Microsoft account" w:date="2025-10-04T09:29:00Z"/>
          <w:sz w:val="18"/>
          <w:szCs w:val="18"/>
          <w:rtl/>
          <w:lang w:bidi="fa-IR"/>
        </w:rPr>
        <w:pPrChange w:id="3178" w:author="Microsoft account" w:date="2025-10-04T09:27:00Z">
          <w:pPr>
            <w:spacing w:after="0" w:line="276" w:lineRule="auto"/>
            <w:jc w:val="both"/>
          </w:pPr>
        </w:pPrChange>
      </w:pPr>
      <w:ins w:id="3179" w:author="Microsoft account" w:date="2025-10-04T09:27:00Z">
        <w:r>
          <w:rPr>
            <w:rFonts w:hint="cs"/>
            <w:rtl/>
            <w:lang w:bidi="fa-IR"/>
          </w:rPr>
          <w:t>(</w:t>
        </w:r>
      </w:ins>
      <w:ins w:id="3180"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181"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3182" w:author="Microsoft account" w:date="2025-10-04T09:29:00Z"/>
          <w:sz w:val="18"/>
          <w:szCs w:val="18"/>
          <w:rtl/>
          <w:lang w:bidi="fa-IR"/>
        </w:rPr>
        <w:pPrChange w:id="3183" w:author="Microsoft account" w:date="2025-10-04T09:29:00Z">
          <w:pPr>
            <w:spacing w:after="0" w:line="276" w:lineRule="auto"/>
            <w:jc w:val="both"/>
          </w:pPr>
        </w:pPrChange>
      </w:pPr>
      <w:ins w:id="3184"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3185" w:author="Microsoft account" w:date="2025-10-03T11:22:00Z"/>
          <w:rtl/>
          <w:lang w:bidi="fa-IR"/>
        </w:rPr>
        <w:pPrChange w:id="3186" w:author="Microsoft account" w:date="2025-10-04T09:29:00Z">
          <w:pPr>
            <w:spacing w:after="0" w:line="276" w:lineRule="auto"/>
            <w:jc w:val="both"/>
          </w:pPr>
        </w:pPrChange>
      </w:pPr>
      <w:ins w:id="3187" w:author="Microsoft account" w:date="2025-10-04T09:27:00Z">
        <w:r>
          <w:rPr>
            <w:rFonts w:hint="cs"/>
            <w:rtl/>
            <w:lang w:bidi="fa-IR"/>
          </w:rPr>
          <w:t>)</w:t>
        </w:r>
      </w:ins>
    </w:p>
    <w:p w14:paraId="30DBD150" w14:textId="77777777" w:rsidR="006D06FF" w:rsidRDefault="006D06FF">
      <w:pPr>
        <w:spacing w:after="0" w:line="276" w:lineRule="auto"/>
        <w:rPr>
          <w:ins w:id="3188" w:author="Microsoft account" w:date="2025-10-03T11:22:00Z"/>
          <w:rtl/>
          <w:lang w:bidi="fa-IR"/>
        </w:rPr>
        <w:pPrChange w:id="3189" w:author="Microsoft account" w:date="2025-10-03T11:22:00Z">
          <w:pPr>
            <w:spacing w:after="0" w:line="276" w:lineRule="auto"/>
            <w:jc w:val="both"/>
          </w:pPr>
        </w:pPrChange>
      </w:pPr>
    </w:p>
    <w:p w14:paraId="7BF9C4F2" w14:textId="07A4E92A" w:rsidR="006D06FF" w:rsidRDefault="006D06FF">
      <w:pPr>
        <w:spacing w:after="0" w:line="276" w:lineRule="auto"/>
        <w:rPr>
          <w:ins w:id="3190" w:author="Microsoft account" w:date="2025-10-03T11:23:00Z"/>
          <w:rtl/>
          <w:lang w:bidi="fa-IR"/>
        </w:rPr>
        <w:pPrChange w:id="3191" w:author="Microsoft account" w:date="2025-10-03T11:22:00Z">
          <w:pPr>
            <w:spacing w:after="0" w:line="276" w:lineRule="auto"/>
            <w:jc w:val="both"/>
          </w:pPr>
        </w:pPrChange>
      </w:pPr>
      <w:ins w:id="3192"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193"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3194" w:author="Microsoft account" w:date="2025-10-03T11:23:00Z"/>
          <w:rtl/>
          <w:lang w:bidi="fa-IR"/>
        </w:rPr>
        <w:pPrChange w:id="3195" w:author="Microsoft account" w:date="2025-10-03T11:23:00Z">
          <w:pPr>
            <w:spacing w:after="0" w:line="276" w:lineRule="auto"/>
            <w:jc w:val="both"/>
          </w:pPr>
        </w:pPrChange>
      </w:pPr>
    </w:p>
    <w:p w14:paraId="5C91A5FB" w14:textId="00C49D9D" w:rsidR="006D06FF" w:rsidRDefault="006D06FF">
      <w:pPr>
        <w:spacing w:after="0" w:line="276" w:lineRule="auto"/>
        <w:rPr>
          <w:ins w:id="3196" w:author="Microsoft account" w:date="2025-10-03T11:24:00Z"/>
          <w:rtl/>
          <w:lang w:bidi="fa-IR"/>
        </w:rPr>
        <w:pPrChange w:id="3197" w:author="Microsoft account" w:date="2025-10-03T11:23:00Z">
          <w:pPr>
            <w:spacing w:after="0" w:line="276" w:lineRule="auto"/>
            <w:jc w:val="both"/>
          </w:pPr>
        </w:pPrChange>
      </w:pPr>
      <w:ins w:id="3198" w:author="Microsoft account" w:date="2025-10-03T11:23:00Z">
        <w:r>
          <w:rPr>
            <w:rFonts w:hint="cs"/>
            <w:rtl/>
            <w:lang w:bidi="fa-IR"/>
          </w:rPr>
          <w:t xml:space="preserve">در ادامه هم اشاره ای به قانون </w:t>
        </w:r>
      </w:ins>
      <w:ins w:id="319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3200" w:author="Microsoft account" w:date="2025-10-03T11:21:00Z"/>
          <w:rStyle w:val="IntenseEmphasis"/>
          <w:rtl/>
          <w:rPrChange w:id="3201" w:author="Microsoft account" w:date="2025-10-03T11:24:00Z">
            <w:rPr>
              <w:ins w:id="3202" w:author="Microsoft account" w:date="2025-10-03T11:21:00Z"/>
              <w:rtl/>
              <w:lang w:bidi="fa-IR"/>
            </w:rPr>
          </w:rPrChange>
        </w:rPr>
        <w:pPrChange w:id="3203" w:author="Microsoft account" w:date="2025-10-03T11:24:00Z">
          <w:pPr>
            <w:spacing w:after="0" w:line="276" w:lineRule="auto"/>
            <w:jc w:val="both"/>
          </w:pPr>
        </w:pPrChange>
      </w:pPr>
      <w:ins w:id="320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3205" w:author="Microsoft account" w:date="2025-10-03T11:25:00Z"/>
          <w:rtl/>
          <w:lang w:bidi="fa-IR"/>
        </w:rPr>
        <w:pPrChange w:id="3206" w:author="Microsoft account" w:date="2025-10-03T11:22:00Z">
          <w:pPr>
            <w:spacing w:after="0" w:line="276" w:lineRule="auto"/>
            <w:jc w:val="both"/>
          </w:pPr>
        </w:pPrChange>
      </w:pPr>
      <w:ins w:id="3207" w:author="Microsoft account" w:date="2025-10-03T11:24:00Z">
        <w:r>
          <w:rPr>
            <w:rFonts w:hint="cs"/>
            <w:rtl/>
            <w:lang w:bidi="fa-IR"/>
          </w:rPr>
          <w:t xml:space="preserve">که </w:t>
        </w:r>
      </w:ins>
      <w:ins w:id="320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3209" w:author="Microsoft account" w:date="2025-10-03T11:27:00Z"/>
          <w:rtl/>
          <w:lang w:bidi="fa-IR"/>
        </w:rPr>
        <w:pPrChange w:id="3210" w:author="Microsoft account" w:date="2025-10-03T11:26:00Z">
          <w:pPr>
            <w:spacing w:after="0" w:line="276" w:lineRule="auto"/>
            <w:jc w:val="both"/>
          </w:pPr>
        </w:pPrChange>
      </w:pPr>
      <w:ins w:id="3211" w:author="Microsoft account" w:date="2025-10-03T11:26:00Z">
        <w:r w:rsidRPr="00D726F1">
          <w:rPr>
            <w:noProof/>
            <w:rPrChange w:id="3212"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3213" w:author="Microsoft account" w:date="2025-10-03T11:27:00Z"/>
          <w:rtl/>
          <w:lang w:bidi="fa-IR"/>
        </w:rPr>
        <w:pPrChange w:id="3214" w:author="Microsoft account" w:date="2025-10-03T11:27:00Z">
          <w:pPr>
            <w:spacing w:after="0" w:line="276" w:lineRule="auto"/>
            <w:jc w:val="both"/>
          </w:pPr>
        </w:pPrChange>
      </w:pPr>
    </w:p>
    <w:p w14:paraId="1F471E5F" w14:textId="1B0C1C01" w:rsidR="00D726F1" w:rsidRDefault="00D726F1">
      <w:pPr>
        <w:spacing w:after="0" w:line="276" w:lineRule="auto"/>
        <w:rPr>
          <w:ins w:id="3215" w:author="Microsoft account" w:date="2025-10-03T11:28:00Z"/>
          <w:rtl/>
          <w:lang w:bidi="fa-IR"/>
        </w:rPr>
        <w:pPrChange w:id="3216" w:author="Microsoft account" w:date="2025-10-03T11:27:00Z">
          <w:pPr>
            <w:spacing w:after="0" w:line="276" w:lineRule="auto"/>
            <w:jc w:val="both"/>
          </w:pPr>
        </w:pPrChange>
      </w:pPr>
      <w:ins w:id="3217" w:author="Microsoft account" w:date="2025-10-03T11:27:00Z">
        <w:r>
          <w:rPr>
            <w:rFonts w:hint="cs"/>
            <w:rtl/>
            <w:lang w:bidi="fa-IR"/>
          </w:rPr>
          <w:t xml:space="preserve">-ما تا بخشِ </w:t>
        </w:r>
      </w:ins>
      <w:ins w:id="3218"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3219" w:author="Microsoft account" w:date="2025-10-03T11:28:00Z"/>
          <w:rtl/>
          <w:lang w:bidi="fa-IR"/>
        </w:rPr>
        <w:pPrChange w:id="3220" w:author="Microsoft account" w:date="2025-10-03T11:28:00Z">
          <w:pPr>
            <w:spacing w:after="0" w:line="276" w:lineRule="auto"/>
            <w:jc w:val="both"/>
          </w:pPr>
        </w:pPrChange>
      </w:pPr>
    </w:p>
    <w:p w14:paraId="3A9B1846" w14:textId="7305CF22" w:rsidR="00D726F1" w:rsidRDefault="00D726F1">
      <w:pPr>
        <w:spacing w:after="0" w:line="276" w:lineRule="auto"/>
        <w:rPr>
          <w:ins w:id="3221" w:author="Microsoft account" w:date="2025-10-03T11:31:00Z"/>
          <w:rtl/>
          <w:lang w:bidi="fa-IR"/>
        </w:rPr>
        <w:pPrChange w:id="3222" w:author="Microsoft account" w:date="2025-10-03T11:28:00Z">
          <w:pPr>
            <w:spacing w:after="0" w:line="276" w:lineRule="auto"/>
            <w:jc w:val="both"/>
          </w:pPr>
        </w:pPrChange>
      </w:pPr>
      <w:ins w:id="3223" w:author="Microsoft account" w:date="2025-10-03T11:28:00Z">
        <w:r>
          <w:rPr>
            <w:rFonts w:hint="cs"/>
            <w:rtl/>
            <w:lang w:bidi="fa-IR"/>
          </w:rPr>
          <w:t>-</w:t>
        </w:r>
      </w:ins>
      <w:ins w:id="3224"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3225" w:author="Microsoft account" w:date="2025-10-03T11:31:00Z"/>
          <w:rtl/>
          <w:lang w:bidi="fa-IR"/>
        </w:rPr>
        <w:pPrChange w:id="3226" w:author="Microsoft account" w:date="2025-10-03T11:31:00Z">
          <w:pPr>
            <w:spacing w:after="0" w:line="276" w:lineRule="auto"/>
            <w:jc w:val="both"/>
          </w:pPr>
        </w:pPrChange>
      </w:pPr>
      <w:ins w:id="3227" w:author="Microsoft account" w:date="2025-10-03T11:31:00Z">
        <w:r w:rsidRPr="00356155">
          <w:rPr>
            <w:noProof/>
            <w:rPrChange w:id="3228"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3229" w:author="Microsoft account" w:date="2025-10-03T11:35:00Z"/>
          <w:rtl/>
          <w:lang w:bidi="fa-IR"/>
        </w:rPr>
        <w:pPrChange w:id="3230" w:author="Microsoft account" w:date="2025-10-03T11:31:00Z">
          <w:pPr>
            <w:spacing w:after="0" w:line="276" w:lineRule="auto"/>
            <w:jc w:val="both"/>
          </w:pPr>
        </w:pPrChange>
      </w:pPr>
      <w:ins w:id="3231"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232"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233"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234"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235"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3236" w:author="Microsoft account" w:date="2025-10-03T11:35:00Z"/>
          <w:rtl/>
          <w:lang w:bidi="fa-IR"/>
        </w:rPr>
        <w:pPrChange w:id="3237" w:author="Microsoft account" w:date="2025-10-03T11:35:00Z">
          <w:pPr>
            <w:spacing w:after="0" w:line="276" w:lineRule="auto"/>
            <w:jc w:val="both"/>
          </w:pPr>
        </w:pPrChange>
      </w:pPr>
    </w:p>
    <w:p w14:paraId="34694518" w14:textId="62615441" w:rsidR="00266C25" w:rsidRDefault="00266C25">
      <w:pPr>
        <w:spacing w:after="0" w:line="276" w:lineRule="auto"/>
        <w:rPr>
          <w:ins w:id="3238" w:author="Microsoft account" w:date="2025-10-03T11:45:00Z"/>
          <w:rtl/>
          <w:lang w:bidi="fa-IR"/>
        </w:rPr>
        <w:pPrChange w:id="3239" w:author="Microsoft account" w:date="2025-10-03T11:35:00Z">
          <w:pPr>
            <w:spacing w:after="0" w:line="276" w:lineRule="auto"/>
            <w:jc w:val="both"/>
          </w:pPr>
        </w:pPrChange>
      </w:pPr>
      <w:ins w:id="3240" w:author="Microsoft account" w:date="2025-10-03T11:35:00Z">
        <w:r>
          <w:rPr>
            <w:rFonts w:hint="cs"/>
            <w:rtl/>
            <w:lang w:bidi="fa-IR"/>
          </w:rPr>
          <w:t>-</w:t>
        </w:r>
      </w:ins>
      <w:ins w:id="3241"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24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24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24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2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3246" w:author="Microsoft account" w:date="2025-10-04T09:35:00Z"/>
          <w:rtl/>
          <w:lang w:bidi="fa-IR"/>
        </w:rPr>
        <w:pPrChange w:id="3247" w:author="Microsoft account" w:date="2025-10-03T11:45:00Z">
          <w:pPr>
            <w:spacing w:after="0" w:line="276" w:lineRule="auto"/>
            <w:jc w:val="both"/>
          </w:pPr>
        </w:pPrChange>
      </w:pPr>
      <w:ins w:id="3248" w:author="Microsoft account" w:date="2025-10-03T11:45:00Z">
        <w:r w:rsidRPr="00445024">
          <w:rPr>
            <w:noProof/>
            <w:rPrChange w:id="3249"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3250" w:author="Microsoft account" w:date="2025-10-03T11:45:00Z"/>
          <w:rtl/>
          <w:lang w:bidi="fa-IR"/>
        </w:rPr>
        <w:pPrChange w:id="3251" w:author="Microsoft account" w:date="2025-10-04T09:35:00Z">
          <w:pPr>
            <w:spacing w:after="0" w:line="276" w:lineRule="auto"/>
            <w:jc w:val="both"/>
          </w:pPr>
        </w:pPrChange>
      </w:pPr>
      <w:ins w:id="3252"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25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254" w:author="Microsoft account" w:date="2025-10-04T09:35:00Z">
        <w:r>
          <w:rPr>
            <w:rFonts w:hint="cs"/>
            <w:rtl/>
            <w:lang w:bidi="fa-IR"/>
          </w:rPr>
          <w:t>)</w:t>
        </w:r>
      </w:ins>
    </w:p>
    <w:p w14:paraId="2DF8791E" w14:textId="77777777" w:rsidR="00445024" w:rsidRDefault="00445024">
      <w:pPr>
        <w:spacing w:after="0" w:line="276" w:lineRule="auto"/>
        <w:rPr>
          <w:ins w:id="3255" w:author="Microsoft account" w:date="2025-10-03T11:45:00Z"/>
          <w:rtl/>
          <w:lang w:bidi="fa-IR"/>
        </w:rPr>
        <w:pPrChange w:id="3256" w:author="Microsoft account" w:date="2025-10-03T11:45:00Z">
          <w:pPr>
            <w:spacing w:after="0" w:line="276" w:lineRule="auto"/>
            <w:jc w:val="both"/>
          </w:pPr>
        </w:pPrChange>
      </w:pPr>
    </w:p>
    <w:p w14:paraId="315777C2" w14:textId="5FBB6994" w:rsidR="00445024" w:rsidRDefault="00445024">
      <w:pPr>
        <w:spacing w:after="0" w:line="276" w:lineRule="auto"/>
        <w:rPr>
          <w:ins w:id="3257" w:author="Microsoft account" w:date="2025-10-03T11:49:00Z"/>
          <w:rtl/>
          <w:lang w:bidi="fa-IR"/>
        </w:rPr>
        <w:pPrChange w:id="3258" w:author="Microsoft account" w:date="2025-10-03T11:45:00Z">
          <w:pPr>
            <w:spacing w:after="0" w:line="276" w:lineRule="auto"/>
            <w:jc w:val="both"/>
          </w:pPr>
        </w:pPrChange>
      </w:pPr>
      <w:ins w:id="3259" w:author="Microsoft account" w:date="2025-10-03T11:45:00Z">
        <w:r>
          <w:rPr>
            <w:rFonts w:hint="cs"/>
            <w:rtl/>
            <w:lang w:bidi="fa-IR"/>
          </w:rPr>
          <w:t>-</w:t>
        </w:r>
      </w:ins>
      <w:ins w:id="3260" w:author="Microsoft account" w:date="2025-10-03T11:48:00Z">
        <w:r w:rsidR="00BF3BB4">
          <w:rPr>
            <w:rFonts w:hint="cs"/>
            <w:rtl/>
            <w:lang w:bidi="fa-IR"/>
          </w:rPr>
          <w:t xml:space="preserve">گفته شد که </w:t>
        </w:r>
        <w:r w:rsidR="00BF3BB4">
          <w:rPr>
            <w:lang w:bidi="fa-IR"/>
          </w:rPr>
          <w:t>finally</w:t>
        </w:r>
      </w:ins>
      <w:ins w:id="326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3262" w:author="Microsoft account" w:date="2025-10-03T11:49:00Z"/>
          <w:rtl/>
          <w:lang w:bidi="fa-IR"/>
        </w:rPr>
        <w:pPrChange w:id="3263" w:author="Microsoft account" w:date="2025-10-03T11:49:00Z">
          <w:pPr>
            <w:spacing w:after="0" w:line="276" w:lineRule="auto"/>
            <w:jc w:val="both"/>
          </w:pPr>
        </w:pPrChange>
      </w:pPr>
    </w:p>
    <w:p w14:paraId="33CE2B42" w14:textId="3BC5E537" w:rsidR="00BF3BB4" w:rsidRDefault="00BF3BB4">
      <w:pPr>
        <w:spacing w:after="0" w:line="276" w:lineRule="auto"/>
        <w:rPr>
          <w:ins w:id="3264" w:author="Microsoft account" w:date="2025-10-03T11:50:00Z"/>
          <w:rtl/>
          <w:lang w:bidi="fa-IR"/>
        </w:rPr>
        <w:pPrChange w:id="3265" w:author="Microsoft account" w:date="2025-10-03T11:49:00Z">
          <w:pPr>
            <w:spacing w:after="0" w:line="276" w:lineRule="auto"/>
            <w:jc w:val="both"/>
          </w:pPr>
        </w:pPrChange>
      </w:pPr>
      <w:ins w:id="326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267" w:author="Microsoft account" w:date="2025-10-03T11:50:00Z">
        <w:r>
          <w:rPr>
            <w:rFonts w:hint="cs"/>
            <w:rtl/>
            <w:lang w:bidi="fa-IR"/>
          </w:rPr>
          <w:t xml:space="preserve">؟ </w:t>
        </w:r>
        <w:r w:rsidRPr="00BF3BB4">
          <w:rPr>
            <w:lang w:bidi="fa-IR"/>
          </w:rPr>
          <w:sym w:font="Wingdings" w:char="F04A"/>
        </w:r>
      </w:ins>
      <w:ins w:id="326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26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270" w:author="Microsoft account" w:date="2025-10-04T09:37:00Z">
        <w:r w:rsidR="0097151B">
          <w:rPr>
            <w:rFonts w:hint="cs"/>
            <w:rtl/>
            <w:lang w:bidi="fa-IR"/>
          </w:rPr>
          <w:t>)</w:t>
        </w:r>
      </w:ins>
    </w:p>
    <w:p w14:paraId="5D4E6558" w14:textId="77777777" w:rsidR="00BF3BB4" w:rsidRDefault="00BF3BB4">
      <w:pPr>
        <w:spacing w:after="0" w:line="276" w:lineRule="auto"/>
        <w:rPr>
          <w:ins w:id="3271" w:author="Microsoft account" w:date="2025-10-03T11:50:00Z"/>
          <w:rtl/>
          <w:lang w:bidi="fa-IR"/>
        </w:rPr>
        <w:pPrChange w:id="3272" w:author="Microsoft account" w:date="2025-10-03T11:50:00Z">
          <w:pPr>
            <w:spacing w:after="0" w:line="276" w:lineRule="auto"/>
            <w:jc w:val="both"/>
          </w:pPr>
        </w:pPrChange>
      </w:pPr>
    </w:p>
    <w:p w14:paraId="2392D4E3" w14:textId="722F6CF1" w:rsidR="00BF3BB4" w:rsidRDefault="00BF3BB4">
      <w:pPr>
        <w:spacing w:after="0" w:line="276" w:lineRule="auto"/>
        <w:rPr>
          <w:ins w:id="3273" w:author="Microsoft account" w:date="2025-10-03T12:09:00Z"/>
          <w:rtl/>
          <w:lang w:bidi="fa-IR"/>
        </w:rPr>
        <w:pPrChange w:id="3274" w:author="Microsoft account" w:date="2025-10-03T11:50:00Z">
          <w:pPr>
            <w:spacing w:after="0" w:line="276" w:lineRule="auto"/>
            <w:jc w:val="both"/>
          </w:pPr>
        </w:pPrChange>
      </w:pPr>
      <w:ins w:id="3275" w:author="Microsoft account" w:date="2025-10-03T11:50:00Z">
        <w:r>
          <w:rPr>
            <w:rFonts w:hint="cs"/>
            <w:rtl/>
            <w:lang w:bidi="fa-IR"/>
          </w:rPr>
          <w:t>-</w:t>
        </w:r>
      </w:ins>
      <w:ins w:id="327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277" w:author="Microsoft account" w:date="2025-10-03T12:07:00Z">
        <w:r w:rsidR="00164F65">
          <w:rPr>
            <w:lang w:bidi="fa-IR"/>
          </w:rPr>
          <w:t>“message”</w:t>
        </w:r>
      </w:ins>
      <w:ins w:id="3278" w:author="Microsoft account" w:date="2025-10-03T12:06:00Z">
        <w:r w:rsidR="00164F65">
          <w:rPr>
            <w:lang w:bidi="fa-IR"/>
          </w:rPr>
          <w:t>)</w:t>
        </w:r>
      </w:ins>
      <w:ins w:id="327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280" w:author="Microsoft account" w:date="2025-10-03T12:09:00Z">
        <w:r w:rsidR="00164F65">
          <w:rPr>
            <w:rFonts w:hint="cs"/>
            <w:rtl/>
            <w:lang w:bidi="fa-IR"/>
          </w:rPr>
          <w:t>. مثال:</w:t>
        </w:r>
      </w:ins>
    </w:p>
    <w:p w14:paraId="717D6242" w14:textId="1AA71E84" w:rsidR="00164F65" w:rsidRDefault="00164F65">
      <w:pPr>
        <w:spacing w:after="0" w:line="276" w:lineRule="auto"/>
        <w:rPr>
          <w:ins w:id="3281" w:author="Microsoft account" w:date="2025-10-03T12:09:00Z"/>
          <w:rtl/>
          <w:lang w:bidi="fa-IR"/>
        </w:rPr>
        <w:pPrChange w:id="3282" w:author="Microsoft account" w:date="2025-10-03T12:09:00Z">
          <w:pPr>
            <w:spacing w:after="0" w:line="276" w:lineRule="auto"/>
            <w:jc w:val="both"/>
          </w:pPr>
        </w:pPrChange>
      </w:pPr>
      <w:ins w:id="3283" w:author="Microsoft account" w:date="2025-10-03T12:09:00Z">
        <w:r w:rsidRPr="00164F65">
          <w:rPr>
            <w:noProof/>
            <w:rPrChange w:id="3284"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3285" w:author="Microsoft account" w:date="2025-10-04T09:39:00Z"/>
          <w:rtl/>
          <w:lang w:bidi="fa-IR"/>
        </w:rPr>
        <w:pPrChange w:id="3286" w:author="Microsoft account" w:date="2025-10-03T12:07:00Z">
          <w:pPr>
            <w:spacing w:after="0" w:line="276" w:lineRule="auto"/>
            <w:jc w:val="both"/>
          </w:pPr>
        </w:pPrChange>
      </w:pPr>
      <w:ins w:id="328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28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289" w:author="Microsoft account" w:date="2025-10-04T09:39:00Z">
        <w:r>
          <w:rPr>
            <w:rFonts w:hint="cs"/>
            <w:rtl/>
            <w:lang w:bidi="fa-IR"/>
          </w:rPr>
          <w:t>)</w:t>
        </w:r>
      </w:ins>
    </w:p>
    <w:p w14:paraId="74D670C9" w14:textId="77777777" w:rsidR="0060751C" w:rsidRDefault="0060751C">
      <w:pPr>
        <w:spacing w:after="0" w:line="276" w:lineRule="auto"/>
        <w:rPr>
          <w:ins w:id="3290" w:author="Microsoft account" w:date="2025-10-03T12:07:00Z"/>
          <w:rtl/>
          <w:lang w:bidi="fa-IR"/>
        </w:rPr>
        <w:pPrChange w:id="3291" w:author="Microsoft account" w:date="2025-10-04T09:39:00Z">
          <w:pPr>
            <w:spacing w:after="0" w:line="276" w:lineRule="auto"/>
            <w:jc w:val="both"/>
          </w:pPr>
        </w:pPrChange>
      </w:pPr>
    </w:p>
    <w:p w14:paraId="3367AE27" w14:textId="17C42128" w:rsidR="00164F65" w:rsidRDefault="00164F65">
      <w:pPr>
        <w:spacing w:after="0" w:line="276" w:lineRule="auto"/>
        <w:rPr>
          <w:ins w:id="3292" w:author="Microsoft account" w:date="2025-10-03T13:01:00Z"/>
          <w:rtl/>
          <w:lang w:bidi="fa-IR"/>
        </w:rPr>
        <w:pPrChange w:id="3293" w:author="Microsoft account" w:date="2025-10-03T12:07:00Z">
          <w:pPr>
            <w:spacing w:after="0" w:line="276" w:lineRule="auto"/>
            <w:jc w:val="both"/>
          </w:pPr>
        </w:pPrChange>
      </w:pPr>
      <w:ins w:id="3294" w:author="Microsoft account" w:date="2025-10-03T12:07:00Z">
        <w:r>
          <w:rPr>
            <w:rFonts w:hint="cs"/>
            <w:rtl/>
            <w:lang w:bidi="fa-IR"/>
          </w:rPr>
          <w:t>-</w:t>
        </w:r>
      </w:ins>
      <w:ins w:id="329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29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329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3298" w:author="Microsoft account" w:date="2025-10-03T13:01:00Z"/>
          <w:rtl/>
          <w:lang w:bidi="fa-IR"/>
        </w:rPr>
        <w:pPrChange w:id="3299" w:author="Microsoft account" w:date="2025-10-03T13:01:00Z">
          <w:pPr>
            <w:spacing w:after="0" w:line="276" w:lineRule="auto"/>
            <w:jc w:val="both"/>
          </w:pPr>
        </w:pPrChange>
      </w:pPr>
    </w:p>
    <w:p w14:paraId="5A38B05B" w14:textId="7405DA49" w:rsidR="008A27FF" w:rsidRDefault="008A27FF">
      <w:pPr>
        <w:spacing w:after="0" w:line="276" w:lineRule="auto"/>
        <w:rPr>
          <w:ins w:id="3300" w:author="Microsoft account" w:date="2025-10-03T11:27:00Z"/>
          <w:lang w:bidi="fa-IR"/>
        </w:rPr>
        <w:pPrChange w:id="3301" w:author="Microsoft account" w:date="2025-10-03T13:01:00Z">
          <w:pPr>
            <w:spacing w:after="0" w:line="276" w:lineRule="auto"/>
            <w:jc w:val="both"/>
          </w:pPr>
        </w:pPrChange>
      </w:pPr>
      <w:ins w:id="330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3303" w:author="Microsoft account" w:date="2025-10-03T11:27:00Z"/>
          <w:rtl/>
          <w:lang w:bidi="fa-IR"/>
        </w:rPr>
        <w:pPrChange w:id="3304" w:author="Microsoft account" w:date="2025-10-03T11:27:00Z">
          <w:pPr>
            <w:spacing w:after="0" w:line="276" w:lineRule="auto"/>
            <w:jc w:val="both"/>
          </w:pPr>
        </w:pPrChange>
      </w:pPr>
    </w:p>
    <w:p w14:paraId="4EA7E59F" w14:textId="77777777" w:rsidR="00D726F1" w:rsidRDefault="00D726F1">
      <w:pPr>
        <w:spacing w:after="0" w:line="276" w:lineRule="auto"/>
        <w:rPr>
          <w:ins w:id="3305" w:author="Microsoft account" w:date="2025-10-03T11:27:00Z"/>
          <w:rtl/>
          <w:lang w:bidi="fa-IR"/>
        </w:rPr>
        <w:pPrChange w:id="3306" w:author="Microsoft account" w:date="2025-10-03T11:27:00Z">
          <w:pPr>
            <w:spacing w:after="0" w:line="276" w:lineRule="auto"/>
            <w:jc w:val="both"/>
          </w:pPr>
        </w:pPrChange>
      </w:pPr>
    </w:p>
    <w:p w14:paraId="1A20E8F2" w14:textId="77777777" w:rsidR="00D726F1" w:rsidRDefault="00D726F1">
      <w:pPr>
        <w:spacing w:after="0" w:line="276" w:lineRule="auto"/>
        <w:rPr>
          <w:ins w:id="3307" w:author="Microsoft account" w:date="2025-10-03T11:27:00Z"/>
          <w:rtl/>
          <w:lang w:bidi="fa-IR"/>
        </w:rPr>
        <w:pPrChange w:id="3308" w:author="Microsoft account" w:date="2025-10-03T11:27:00Z">
          <w:pPr>
            <w:spacing w:after="0" w:line="276" w:lineRule="auto"/>
            <w:jc w:val="both"/>
          </w:pPr>
        </w:pPrChange>
      </w:pPr>
    </w:p>
    <w:p w14:paraId="7B9539C4" w14:textId="77777777" w:rsidR="00D726F1" w:rsidRDefault="00D726F1">
      <w:pPr>
        <w:spacing w:after="0" w:line="276" w:lineRule="auto"/>
        <w:rPr>
          <w:ins w:id="3309" w:author="Microsoft account" w:date="2025-10-03T11:27:00Z"/>
          <w:rtl/>
          <w:lang w:bidi="fa-IR"/>
        </w:rPr>
        <w:pPrChange w:id="3310" w:author="Microsoft account" w:date="2025-10-03T11:27:00Z">
          <w:pPr>
            <w:spacing w:after="0" w:line="276" w:lineRule="auto"/>
            <w:jc w:val="both"/>
          </w:pPr>
        </w:pPrChange>
      </w:pPr>
    </w:p>
    <w:p w14:paraId="26D61AB4" w14:textId="77777777" w:rsidR="00D726F1" w:rsidRDefault="00D726F1">
      <w:pPr>
        <w:spacing w:after="0" w:line="276" w:lineRule="auto"/>
        <w:rPr>
          <w:ins w:id="3311" w:author="Microsoft account" w:date="2025-10-03T11:27:00Z"/>
          <w:rtl/>
          <w:lang w:bidi="fa-IR"/>
        </w:rPr>
        <w:pPrChange w:id="3312" w:author="Microsoft account" w:date="2025-10-03T11:27:00Z">
          <w:pPr>
            <w:spacing w:after="0" w:line="276" w:lineRule="auto"/>
            <w:jc w:val="both"/>
          </w:pPr>
        </w:pPrChange>
      </w:pPr>
    </w:p>
    <w:p w14:paraId="7ECB20A9" w14:textId="77777777" w:rsidR="00D726F1" w:rsidRDefault="00D726F1">
      <w:pPr>
        <w:spacing w:after="0" w:line="276" w:lineRule="auto"/>
        <w:rPr>
          <w:ins w:id="3313" w:author="Microsoft account" w:date="2025-10-03T11:27:00Z"/>
          <w:rtl/>
          <w:lang w:bidi="fa-IR"/>
        </w:rPr>
        <w:pPrChange w:id="3314" w:author="Microsoft account" w:date="2025-10-03T11:27:00Z">
          <w:pPr>
            <w:spacing w:after="0" w:line="276" w:lineRule="auto"/>
            <w:jc w:val="both"/>
          </w:pPr>
        </w:pPrChange>
      </w:pPr>
    </w:p>
    <w:p w14:paraId="51B0F937" w14:textId="0EDC22DB" w:rsidR="00D726F1" w:rsidRDefault="0060751C">
      <w:pPr>
        <w:spacing w:after="0" w:line="276" w:lineRule="auto"/>
        <w:rPr>
          <w:ins w:id="3315" w:author="Microsoft account" w:date="2025-10-03T11:27:00Z"/>
          <w:rtl/>
          <w:lang w:bidi="fa-IR"/>
        </w:rPr>
        <w:pPrChange w:id="3316" w:author="Microsoft account" w:date="2025-10-03T11:27:00Z">
          <w:pPr>
            <w:spacing w:after="0" w:line="276" w:lineRule="auto"/>
            <w:jc w:val="both"/>
          </w:pPr>
        </w:pPrChange>
      </w:pPr>
      <w:bookmarkStart w:id="3317" w:name="I4040712"/>
      <w:ins w:id="3318" w:author="Microsoft account" w:date="2025-10-04T09:41:00Z">
        <w:r>
          <w:rPr>
            <w:rFonts w:hint="cs"/>
            <w:rtl/>
            <w:lang w:bidi="fa-IR"/>
          </w:rPr>
          <w:lastRenderedPageBreak/>
          <w:t>ادامه</w:t>
        </w:r>
      </w:ins>
    </w:p>
    <w:bookmarkEnd w:id="3317"/>
    <w:p w14:paraId="0D559CB5" w14:textId="77777777" w:rsidR="00D726F1" w:rsidRDefault="00D726F1">
      <w:pPr>
        <w:spacing w:after="0" w:line="276" w:lineRule="auto"/>
        <w:rPr>
          <w:ins w:id="3319" w:author="Microsoft account" w:date="2025-10-03T11:27:00Z"/>
          <w:rtl/>
          <w:lang w:bidi="fa-IR"/>
        </w:rPr>
        <w:pPrChange w:id="3320" w:author="Microsoft account" w:date="2025-10-03T11:27:00Z">
          <w:pPr>
            <w:spacing w:after="0" w:line="276" w:lineRule="auto"/>
            <w:jc w:val="both"/>
          </w:pPr>
        </w:pPrChange>
      </w:pPr>
    </w:p>
    <w:p w14:paraId="28698A8C" w14:textId="50CFDD8B" w:rsidR="00D726F1" w:rsidRDefault="0060751C">
      <w:pPr>
        <w:spacing w:after="0" w:line="276" w:lineRule="auto"/>
        <w:rPr>
          <w:ins w:id="3321" w:author="Microsoft account" w:date="2025-10-04T09:52:00Z"/>
          <w:rtl/>
          <w:lang w:bidi="fa-IR"/>
        </w:rPr>
        <w:pPrChange w:id="3322" w:author="Microsoft account" w:date="2025-10-03T11:27:00Z">
          <w:pPr>
            <w:spacing w:after="0" w:line="276" w:lineRule="auto"/>
            <w:jc w:val="both"/>
          </w:pPr>
        </w:pPrChange>
      </w:pPr>
      <w:ins w:id="3323" w:author="Microsoft account" w:date="2025-10-04T09:42:00Z">
        <w:r>
          <w:rPr>
            <w:rFonts w:hint="cs"/>
            <w:rtl/>
            <w:lang w:bidi="fa-IR"/>
          </w:rPr>
          <w:t>-</w:t>
        </w:r>
      </w:ins>
      <w:ins w:id="3324"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3325" w:author="Microsoft account" w:date="2025-10-04T09:53:00Z"/>
          <w:rtl/>
          <w:lang w:bidi="fa-IR"/>
        </w:rPr>
        <w:pPrChange w:id="3326" w:author="Microsoft account" w:date="2025-10-04T09:53:00Z">
          <w:pPr>
            <w:spacing w:after="0" w:line="276" w:lineRule="auto"/>
            <w:jc w:val="both"/>
          </w:pPr>
        </w:pPrChange>
      </w:pPr>
    </w:p>
    <w:p w14:paraId="517300DA" w14:textId="45650A08" w:rsidR="00721849" w:rsidRDefault="00721849">
      <w:pPr>
        <w:spacing w:after="0" w:line="276" w:lineRule="auto"/>
        <w:rPr>
          <w:ins w:id="3327" w:author="Microsoft account" w:date="2025-10-04T09:53:00Z"/>
          <w:lang w:bidi="fa-IR"/>
        </w:rPr>
        <w:pPrChange w:id="3328" w:author="Microsoft account" w:date="2025-10-04T09:53:00Z">
          <w:pPr>
            <w:spacing w:after="0" w:line="276" w:lineRule="auto"/>
            <w:jc w:val="both"/>
          </w:pPr>
        </w:pPrChange>
      </w:pPr>
      <w:ins w:id="3329"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3330" w:author="Microsoft account" w:date="2025-10-04T09:53:00Z"/>
          <w:lang w:bidi="fa-IR"/>
        </w:rPr>
        <w:pPrChange w:id="3331" w:author="Microsoft account" w:date="2025-10-04T09:53:00Z">
          <w:pPr>
            <w:spacing w:after="0" w:line="276" w:lineRule="auto"/>
            <w:jc w:val="both"/>
          </w:pPr>
        </w:pPrChange>
      </w:pPr>
    </w:p>
    <w:p w14:paraId="503EADC5" w14:textId="67724CC9" w:rsidR="00721849" w:rsidRDefault="00721849">
      <w:pPr>
        <w:spacing w:after="0" w:line="276" w:lineRule="auto"/>
        <w:rPr>
          <w:ins w:id="3332" w:author="Microsoft account" w:date="2025-10-04T09:57:00Z"/>
          <w:rtl/>
          <w:lang w:bidi="fa-IR"/>
        </w:rPr>
        <w:pPrChange w:id="3333" w:author="Microsoft account" w:date="2025-10-04T09:53:00Z">
          <w:pPr>
            <w:spacing w:after="0" w:line="276" w:lineRule="auto"/>
            <w:jc w:val="both"/>
          </w:pPr>
        </w:pPrChange>
      </w:pPr>
      <w:ins w:id="3334" w:author="Microsoft account" w:date="2025-10-04T09:53:00Z">
        <w:r>
          <w:rPr>
            <w:lang w:bidi="fa-IR"/>
          </w:rPr>
          <w:t>-</w:t>
        </w:r>
      </w:ins>
      <w:ins w:id="3335" w:author="Microsoft account" w:date="2025-10-04T09:55:00Z">
        <w:r>
          <w:rPr>
            <w:rFonts w:hint="cs"/>
            <w:rtl/>
            <w:lang w:bidi="fa-IR"/>
          </w:rPr>
          <w:t xml:space="preserve">خب حالا میخوایم بریم سراغ کاری که براش اومدیم تو این قسمت. </w:t>
        </w:r>
      </w:ins>
      <w:ins w:id="3336"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337"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3338" w:author="Microsoft account" w:date="2025-10-05T09:57:00Z"/>
          <w:lang w:bidi="fa-IR"/>
        </w:rPr>
        <w:pPrChange w:id="3339" w:author="Microsoft account" w:date="2025-10-04T09:57:00Z">
          <w:pPr>
            <w:spacing w:after="0" w:line="276" w:lineRule="auto"/>
            <w:jc w:val="both"/>
          </w:pPr>
        </w:pPrChange>
      </w:pPr>
      <w:ins w:id="3340" w:author="Microsoft account" w:date="2025-10-04T09:58:00Z">
        <w:r w:rsidRPr="00652B98">
          <w:rPr>
            <w:noProof/>
            <w:rPrChange w:id="3341"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3342" w:author="Microsoft account" w:date="2025-10-04T09:57:00Z"/>
          <w:rtl/>
          <w:lang w:bidi="fa-IR"/>
        </w:rPr>
        <w:pPrChange w:id="3343" w:author="Microsoft account" w:date="2025-10-05T09:57:00Z">
          <w:pPr>
            <w:spacing w:after="0" w:line="276" w:lineRule="auto"/>
            <w:jc w:val="both"/>
          </w:pPr>
        </w:pPrChange>
      </w:pPr>
      <w:ins w:id="334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34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346" w:author="Microsoft account" w:date="2025-10-05T09:57:00Z">
        <w:r>
          <w:rPr>
            <w:rFonts w:hint="cs"/>
            <w:rtl/>
            <w:lang w:bidi="fa-IR"/>
          </w:rPr>
          <w:t>)</w:t>
        </w:r>
      </w:ins>
    </w:p>
    <w:p w14:paraId="1CFF8750" w14:textId="77777777" w:rsidR="00652B98" w:rsidRDefault="00652B98">
      <w:pPr>
        <w:spacing w:after="0" w:line="276" w:lineRule="auto"/>
        <w:rPr>
          <w:ins w:id="3347" w:author="Microsoft account" w:date="2025-10-04T09:58:00Z"/>
          <w:rtl/>
          <w:lang w:bidi="fa-IR"/>
        </w:rPr>
        <w:pPrChange w:id="3348" w:author="Microsoft account" w:date="2025-10-04T09:57:00Z">
          <w:pPr>
            <w:spacing w:after="0" w:line="276" w:lineRule="auto"/>
            <w:jc w:val="both"/>
          </w:pPr>
        </w:pPrChange>
      </w:pPr>
    </w:p>
    <w:p w14:paraId="26F8BC33" w14:textId="6F3FDF43" w:rsidR="00652B98" w:rsidRDefault="00652B98">
      <w:pPr>
        <w:spacing w:after="0" w:line="276" w:lineRule="auto"/>
        <w:rPr>
          <w:ins w:id="3349" w:author="Microsoft account" w:date="2025-10-04T10:04:00Z"/>
          <w:rtl/>
          <w:lang w:bidi="fa-IR"/>
        </w:rPr>
        <w:pPrChange w:id="3350" w:author="Microsoft account" w:date="2025-10-04T09:58:00Z">
          <w:pPr>
            <w:spacing w:after="0" w:line="276" w:lineRule="auto"/>
            <w:jc w:val="both"/>
          </w:pPr>
        </w:pPrChange>
      </w:pPr>
      <w:ins w:id="3351" w:author="Microsoft account" w:date="2025-10-04T09:57:00Z">
        <w:r>
          <w:rPr>
            <w:rFonts w:hint="cs"/>
            <w:rtl/>
            <w:lang w:bidi="fa-IR"/>
          </w:rPr>
          <w:t>-</w:t>
        </w:r>
      </w:ins>
      <w:ins w:id="3352" w:author="Microsoft account" w:date="2025-10-04T10:02:00Z">
        <w:r>
          <w:rPr>
            <w:rFonts w:hint="cs"/>
            <w:rtl/>
            <w:lang w:bidi="fa-IR"/>
          </w:rPr>
          <w:t xml:space="preserve">خب در ابتدا برای راحتی کار زد </w:t>
        </w:r>
      </w:ins>
      <w:ins w:id="3353" w:author="Microsoft account" w:date="2025-10-04T10:03:00Z">
        <w:r>
          <w:rPr>
            <w:lang w:bidi="fa-IR"/>
          </w:rPr>
          <w:t>messageBox</w:t>
        </w:r>
        <w:r>
          <w:rPr>
            <w:rFonts w:hint="cs"/>
            <w:rtl/>
            <w:lang w:bidi="fa-IR"/>
          </w:rPr>
          <w:t xml:space="preserve"> رو پاک کرد برای راحتی کار</w:t>
        </w:r>
      </w:ins>
      <w:ins w:id="3354"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355"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356"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3357" w:author="Microsoft account" w:date="2025-10-04T10:04:00Z"/>
          <w:rtl/>
          <w:lang w:bidi="fa-IR"/>
        </w:rPr>
        <w:pPrChange w:id="3358" w:author="Microsoft account" w:date="2025-10-04T10:04:00Z">
          <w:pPr>
            <w:spacing w:after="0" w:line="276" w:lineRule="auto"/>
            <w:jc w:val="both"/>
          </w:pPr>
        </w:pPrChange>
      </w:pPr>
      <w:ins w:id="3359" w:author="Microsoft account" w:date="2025-10-04T10:04:00Z">
        <w:r w:rsidRPr="00A0540F">
          <w:rPr>
            <w:noProof/>
            <w:rPrChange w:id="3360"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3361" w:author="Microsoft account" w:date="2025-10-04T10:05:00Z"/>
          <w:rtl/>
          <w:lang w:bidi="fa-IR"/>
        </w:rPr>
        <w:pPrChange w:id="3362" w:author="Microsoft account" w:date="2025-10-04T10:04:00Z">
          <w:pPr>
            <w:spacing w:after="0" w:line="276" w:lineRule="auto"/>
            <w:jc w:val="both"/>
          </w:pPr>
        </w:pPrChange>
      </w:pPr>
      <w:ins w:id="3363" w:author="Microsoft account" w:date="2025-10-04T10:04:00Z">
        <w:r>
          <w:rPr>
            <w:rFonts w:hint="cs"/>
            <w:rtl/>
            <w:lang w:bidi="fa-IR"/>
          </w:rPr>
          <w:t xml:space="preserve">که </w:t>
        </w:r>
      </w:ins>
      <w:ins w:id="336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3365" w:author="Microsoft account" w:date="2025-10-04T10:05:00Z"/>
          <w:rtl/>
          <w:lang w:bidi="fa-IR"/>
        </w:rPr>
        <w:pPrChange w:id="3366" w:author="Microsoft account" w:date="2025-10-04T10:05:00Z">
          <w:pPr>
            <w:spacing w:after="0" w:line="276" w:lineRule="auto"/>
            <w:jc w:val="both"/>
          </w:pPr>
        </w:pPrChange>
      </w:pPr>
    </w:p>
    <w:p w14:paraId="00C0B528" w14:textId="7D61BFDA" w:rsidR="00A0540F" w:rsidRDefault="00A0540F">
      <w:pPr>
        <w:spacing w:after="0" w:line="276" w:lineRule="auto"/>
        <w:rPr>
          <w:ins w:id="3367" w:author="Microsoft account" w:date="2025-10-04T10:16:00Z"/>
          <w:rtl/>
          <w:lang w:bidi="fa-IR"/>
        </w:rPr>
        <w:pPrChange w:id="3368" w:author="Microsoft account" w:date="2025-10-04T10:05:00Z">
          <w:pPr>
            <w:spacing w:after="0" w:line="276" w:lineRule="auto"/>
            <w:jc w:val="both"/>
          </w:pPr>
        </w:pPrChange>
      </w:pPr>
      <w:ins w:id="3369" w:author="Microsoft account" w:date="2025-10-04T10:05:00Z">
        <w:r>
          <w:rPr>
            <w:rFonts w:hint="cs"/>
            <w:rtl/>
            <w:lang w:bidi="fa-IR"/>
          </w:rPr>
          <w:t>-</w:t>
        </w:r>
      </w:ins>
      <w:ins w:id="3370" w:author="Microsoft account" w:date="2025-10-04T10:13:00Z">
        <w:r w:rsidR="00F04D31">
          <w:rPr>
            <w:rFonts w:hint="cs"/>
            <w:rtl/>
            <w:lang w:bidi="fa-IR"/>
          </w:rPr>
          <w:t xml:space="preserve">و همچنین اگر بخوایم یه فایل </w:t>
        </w:r>
        <w:r w:rsidR="00F04D31">
          <w:rPr>
            <w:lang w:bidi="fa-IR"/>
          </w:rPr>
          <w:t>json</w:t>
        </w:r>
      </w:ins>
      <w:ins w:id="3371" w:author="Microsoft account" w:date="2025-10-05T09:59:00Z">
        <w:r w:rsidR="00EC728E">
          <w:rPr>
            <w:rFonts w:hint="cs"/>
            <w:rtl/>
            <w:lang w:bidi="fa-IR"/>
          </w:rPr>
          <w:t xml:space="preserve"> </w:t>
        </w:r>
      </w:ins>
      <w:ins w:id="3372" w:author="Microsoft account" w:date="2025-10-04T10:13:00Z">
        <w:r w:rsidR="00F04D31">
          <w:rPr>
            <w:rFonts w:hint="cs"/>
            <w:rtl/>
            <w:lang w:bidi="fa-IR"/>
          </w:rPr>
          <w:t xml:space="preserve">رو بخونیم باید چکار کنیم ، باید روش </w:t>
        </w:r>
      </w:ins>
      <w:ins w:id="337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37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37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37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377" w:author="Microsoft account" w:date="2025-10-05T10:01:00Z">
        <w:r w:rsidR="00EC728E">
          <w:rPr>
            <w:rFonts w:hint="cs"/>
            <w:sz w:val="18"/>
            <w:szCs w:val="18"/>
            <w:rtl/>
            <w:lang w:bidi="fa-IR"/>
          </w:rPr>
          <w:t xml:space="preserve">  .</w:t>
        </w:r>
      </w:ins>
      <w:ins w:id="3378" w:author="Microsoft account" w:date="2025-10-05T10:00:00Z">
        <w:r w:rsidR="00EC728E">
          <w:rPr>
            <w:rFonts w:hint="cs"/>
            <w:rtl/>
            <w:lang w:bidi="fa-IR"/>
          </w:rPr>
          <w:t>)</w:t>
        </w:r>
      </w:ins>
    </w:p>
    <w:p w14:paraId="7FEEBC6E" w14:textId="77777777" w:rsidR="00CE2EC0" w:rsidRDefault="00CE2EC0">
      <w:pPr>
        <w:spacing w:after="0" w:line="276" w:lineRule="auto"/>
        <w:rPr>
          <w:ins w:id="3379" w:author="Microsoft account" w:date="2025-10-04T10:16:00Z"/>
          <w:rtl/>
          <w:lang w:bidi="fa-IR"/>
        </w:rPr>
        <w:pPrChange w:id="3380" w:author="Microsoft account" w:date="2025-10-04T10:16:00Z">
          <w:pPr>
            <w:spacing w:after="0" w:line="276" w:lineRule="auto"/>
            <w:jc w:val="both"/>
          </w:pPr>
        </w:pPrChange>
      </w:pPr>
    </w:p>
    <w:p w14:paraId="49DC8E15" w14:textId="49E15C9C" w:rsidR="00CE2EC0" w:rsidRDefault="00CE2EC0">
      <w:pPr>
        <w:spacing w:after="0" w:line="276" w:lineRule="auto"/>
        <w:rPr>
          <w:ins w:id="3381" w:author="Microsoft account" w:date="2025-10-04T10:19:00Z"/>
          <w:rtl/>
          <w:lang w:bidi="fa-IR"/>
        </w:rPr>
        <w:pPrChange w:id="3382" w:author="Microsoft account" w:date="2025-10-04T10:16:00Z">
          <w:pPr>
            <w:spacing w:after="0" w:line="276" w:lineRule="auto"/>
            <w:jc w:val="both"/>
          </w:pPr>
        </w:pPrChange>
      </w:pPr>
      <w:ins w:id="3383"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384"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3385"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386" w:author="Microsoft account" w:date="2025-10-04T10:19:00Z">
        <w:r>
          <w:rPr>
            <w:rFonts w:hint="cs"/>
            <w:rtl/>
            <w:lang w:bidi="fa-IR"/>
          </w:rPr>
          <w:t>اینطوری:</w:t>
        </w:r>
      </w:ins>
    </w:p>
    <w:p w14:paraId="65AAA05D" w14:textId="6469C32D" w:rsidR="00CE2EC0" w:rsidRDefault="00CE2EC0">
      <w:pPr>
        <w:spacing w:after="0" w:line="276" w:lineRule="auto"/>
        <w:rPr>
          <w:ins w:id="3387" w:author="Microsoft account" w:date="2025-10-04T10:19:00Z"/>
          <w:rtl/>
          <w:lang w:bidi="fa-IR"/>
        </w:rPr>
        <w:pPrChange w:id="3388" w:author="Microsoft account" w:date="2025-10-04T10:19:00Z">
          <w:pPr>
            <w:spacing w:after="0" w:line="276" w:lineRule="auto"/>
            <w:jc w:val="both"/>
          </w:pPr>
        </w:pPrChange>
      </w:pPr>
      <w:ins w:id="3389" w:author="Microsoft account" w:date="2025-10-04T10:19:00Z">
        <w:r w:rsidRPr="00CE2EC0">
          <w:rPr>
            <w:noProof/>
            <w:rPrChange w:id="3390"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3391" w:author="Microsoft account" w:date="2025-10-04T10:19:00Z"/>
          <w:rtl/>
          <w:lang w:bidi="fa-IR"/>
        </w:rPr>
        <w:pPrChange w:id="3392" w:author="Microsoft account" w:date="2025-10-04T10:19:00Z">
          <w:pPr>
            <w:spacing w:after="0" w:line="276" w:lineRule="auto"/>
            <w:jc w:val="both"/>
          </w:pPr>
        </w:pPrChange>
      </w:pPr>
    </w:p>
    <w:p w14:paraId="269BE492" w14:textId="27D60BFC" w:rsidR="00CE2EC0" w:rsidRDefault="00CE2EC0">
      <w:pPr>
        <w:spacing w:after="0" w:line="276" w:lineRule="auto"/>
        <w:rPr>
          <w:ins w:id="3393" w:author="Microsoft account" w:date="2025-10-04T10:19:00Z"/>
          <w:rtl/>
          <w:lang w:bidi="fa-IR"/>
        </w:rPr>
        <w:pPrChange w:id="3394" w:author="Microsoft account" w:date="2025-10-04T10:19:00Z">
          <w:pPr>
            <w:spacing w:after="0" w:line="276" w:lineRule="auto"/>
            <w:jc w:val="both"/>
          </w:pPr>
        </w:pPrChange>
      </w:pPr>
      <w:ins w:id="339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3396" w:author="Microsoft account" w:date="2025-10-04T10:19:00Z"/>
          <w:rtl/>
          <w:lang w:bidi="fa-IR"/>
        </w:rPr>
        <w:pPrChange w:id="3397" w:author="Microsoft account" w:date="2025-10-04T10:19:00Z">
          <w:pPr>
            <w:spacing w:after="0" w:line="276" w:lineRule="auto"/>
            <w:jc w:val="both"/>
          </w:pPr>
        </w:pPrChange>
      </w:pPr>
    </w:p>
    <w:p w14:paraId="59968FB9" w14:textId="5F01AC6E" w:rsidR="00CE2EC0" w:rsidRDefault="00CE2EC0">
      <w:pPr>
        <w:spacing w:after="0" w:line="276" w:lineRule="auto"/>
        <w:rPr>
          <w:ins w:id="3398" w:author="Microsoft account" w:date="2025-10-04T11:20:00Z"/>
          <w:lang w:bidi="fa-IR"/>
        </w:rPr>
        <w:pPrChange w:id="3399" w:author="Microsoft account" w:date="2025-10-04T10:19:00Z">
          <w:pPr>
            <w:spacing w:after="0" w:line="276" w:lineRule="auto"/>
            <w:jc w:val="both"/>
          </w:pPr>
        </w:pPrChange>
      </w:pPr>
      <w:ins w:id="3400" w:author="Microsoft account" w:date="2025-10-04T10:19:00Z">
        <w:r>
          <w:rPr>
            <w:rFonts w:hint="cs"/>
            <w:rtl/>
            <w:lang w:bidi="fa-IR"/>
          </w:rPr>
          <w:t xml:space="preserve">-یه نکته ای انتهاش گفت، اونم انیه که ما با این کد، باید در ابتدا فایل رو با </w:t>
        </w:r>
      </w:ins>
      <w:ins w:id="3401"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402"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3403" w:author="Microsoft account" w:date="2025-10-04T11:20:00Z"/>
          <w:lang w:bidi="fa-IR"/>
        </w:rPr>
        <w:pPrChange w:id="3404" w:author="Microsoft account" w:date="2025-10-04T11:20:00Z">
          <w:pPr>
            <w:spacing w:after="0" w:line="276" w:lineRule="auto"/>
            <w:jc w:val="both"/>
          </w:pPr>
        </w:pPrChange>
      </w:pPr>
    </w:p>
    <w:p w14:paraId="532FC066" w14:textId="3AFBB816" w:rsidR="00B44DB5" w:rsidRDefault="00B44DB5">
      <w:pPr>
        <w:spacing w:after="0" w:line="276" w:lineRule="auto"/>
        <w:rPr>
          <w:ins w:id="3405" w:author="Microsoft account" w:date="2025-10-04T11:21:00Z"/>
          <w:rtl/>
          <w:lang w:bidi="fa-IR"/>
        </w:rPr>
        <w:pPrChange w:id="3406" w:author="Microsoft account" w:date="2025-10-04T11:20:00Z">
          <w:pPr>
            <w:spacing w:after="0" w:line="276" w:lineRule="auto"/>
            <w:jc w:val="both"/>
          </w:pPr>
        </w:pPrChange>
      </w:pPr>
      <w:ins w:id="3407"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408"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409" w:author="Microsoft account" w:date="2025-10-03T11:27:00Z"/>
          <w:rtl/>
          <w:lang w:bidi="fa-IR"/>
        </w:rPr>
        <w:pPrChange w:id="3410" w:author="Microsoft account" w:date="2025-10-04T11:22:00Z">
          <w:pPr>
            <w:spacing w:after="0" w:line="276" w:lineRule="auto"/>
            <w:jc w:val="both"/>
          </w:pPr>
        </w:pPrChange>
      </w:pPr>
      <w:ins w:id="3411"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412" w:author="Microsoft account" w:date="2025-10-03T11:27:00Z"/>
          <w:rtl/>
          <w:lang w:bidi="fa-IR"/>
        </w:rPr>
        <w:pPrChange w:id="3413" w:author="Microsoft account" w:date="2025-10-03T11:27:00Z">
          <w:pPr>
            <w:spacing w:after="0" w:line="276" w:lineRule="auto"/>
            <w:jc w:val="both"/>
          </w:pPr>
        </w:pPrChange>
      </w:pPr>
    </w:p>
    <w:p w14:paraId="132576B1" w14:textId="77777777" w:rsidR="00D726F1" w:rsidRDefault="00D726F1">
      <w:pPr>
        <w:spacing w:after="0" w:line="276" w:lineRule="auto"/>
        <w:rPr>
          <w:ins w:id="3414" w:author="Microsoft account" w:date="2025-10-03T10:58:00Z"/>
          <w:rtl/>
          <w:lang w:bidi="fa-IR"/>
        </w:rPr>
        <w:pPrChange w:id="3415" w:author="Microsoft account" w:date="2025-10-03T11:27:00Z">
          <w:pPr>
            <w:spacing w:after="0" w:line="276" w:lineRule="auto"/>
            <w:jc w:val="both"/>
          </w:pPr>
        </w:pPrChange>
      </w:pPr>
    </w:p>
    <w:p w14:paraId="3650C0BC" w14:textId="2DC2379C" w:rsidR="002763AA" w:rsidRDefault="002763AA">
      <w:pPr>
        <w:spacing w:after="0" w:line="276" w:lineRule="auto"/>
        <w:rPr>
          <w:ins w:id="3416" w:author="Microsoft account" w:date="2025-10-04T09:41:00Z"/>
          <w:rtl/>
          <w:lang w:bidi="fa-IR"/>
        </w:rPr>
        <w:pPrChange w:id="3417" w:author="Microsoft account" w:date="2025-10-04T09:41:00Z">
          <w:pPr>
            <w:spacing w:after="0" w:line="276" w:lineRule="auto"/>
            <w:jc w:val="both"/>
          </w:pPr>
        </w:pPrChange>
      </w:pPr>
    </w:p>
    <w:p w14:paraId="2E31F477" w14:textId="77777777" w:rsidR="0060751C" w:rsidRDefault="0060751C">
      <w:pPr>
        <w:spacing w:after="0" w:line="276" w:lineRule="auto"/>
        <w:rPr>
          <w:ins w:id="3418" w:author="Microsoft account" w:date="2025-10-04T09:41:00Z"/>
          <w:rtl/>
          <w:lang w:bidi="fa-IR"/>
        </w:rPr>
        <w:pPrChange w:id="3419" w:author="Microsoft account" w:date="2025-10-04T09:41:00Z">
          <w:pPr>
            <w:spacing w:after="0" w:line="276" w:lineRule="auto"/>
            <w:jc w:val="both"/>
          </w:pPr>
        </w:pPrChange>
      </w:pPr>
    </w:p>
    <w:p w14:paraId="4D7C48F4" w14:textId="0D189F95" w:rsidR="0060751C" w:rsidRDefault="0060751C">
      <w:pPr>
        <w:spacing w:after="0" w:line="240" w:lineRule="auto"/>
        <w:rPr>
          <w:ins w:id="3420" w:author="Microsoft account" w:date="2025-10-04T09:41:00Z"/>
          <w:rtl/>
          <w:lang w:bidi="fa-IR"/>
        </w:rPr>
      </w:pPr>
      <w:ins w:id="3421" w:author="Microsoft account" w:date="2025-10-04T09:41:00Z">
        <w:r>
          <w:rPr>
            <w:rtl/>
            <w:lang w:bidi="fa-IR"/>
          </w:rPr>
          <w:br w:type="page"/>
        </w:r>
      </w:ins>
    </w:p>
    <w:p w14:paraId="04AECB95" w14:textId="419C81BA" w:rsidR="0060751C" w:rsidRDefault="0006117F">
      <w:pPr>
        <w:spacing w:after="0" w:line="276" w:lineRule="auto"/>
        <w:rPr>
          <w:ins w:id="3422" w:author="Microsoft account" w:date="2025-10-05T10:08:00Z"/>
          <w:rtl/>
          <w:lang w:bidi="fa-IR"/>
        </w:rPr>
        <w:pPrChange w:id="3423" w:author="Microsoft account" w:date="2025-10-04T09:41:00Z">
          <w:pPr>
            <w:spacing w:after="0" w:line="276" w:lineRule="auto"/>
            <w:jc w:val="both"/>
          </w:pPr>
        </w:pPrChange>
      </w:pPr>
      <w:bookmarkStart w:id="3424" w:name="I4040713"/>
      <w:ins w:id="3425" w:author="Microsoft account" w:date="2025-10-05T10:08:00Z">
        <w:r>
          <w:rPr>
            <w:rFonts w:hint="cs"/>
            <w:rtl/>
            <w:lang w:bidi="fa-IR"/>
          </w:rPr>
          <w:lastRenderedPageBreak/>
          <w:t>ادامه</w:t>
        </w:r>
      </w:ins>
    </w:p>
    <w:bookmarkEnd w:id="3424"/>
    <w:p w14:paraId="65D1EDCB" w14:textId="77777777" w:rsidR="0006117F" w:rsidRDefault="0006117F">
      <w:pPr>
        <w:spacing w:after="0" w:line="276" w:lineRule="auto"/>
        <w:rPr>
          <w:ins w:id="3426" w:author="Microsoft account" w:date="2025-10-05T10:08:00Z"/>
          <w:rtl/>
          <w:lang w:bidi="fa-IR"/>
        </w:rPr>
        <w:pPrChange w:id="3427" w:author="Microsoft account" w:date="2025-10-05T10:08:00Z">
          <w:pPr>
            <w:spacing w:after="0" w:line="276" w:lineRule="auto"/>
            <w:jc w:val="both"/>
          </w:pPr>
        </w:pPrChange>
      </w:pPr>
    </w:p>
    <w:p w14:paraId="51AEE697" w14:textId="1D42ED6D" w:rsidR="0006117F" w:rsidRDefault="0006117F">
      <w:pPr>
        <w:spacing w:after="0" w:line="276" w:lineRule="auto"/>
        <w:rPr>
          <w:ins w:id="3428" w:author="Microsoft account" w:date="2025-10-05T11:37:00Z"/>
          <w:rtl/>
          <w:lang w:bidi="fa-IR"/>
        </w:rPr>
        <w:pPrChange w:id="3429" w:author="Microsoft account" w:date="2025-10-05T10:08:00Z">
          <w:pPr>
            <w:spacing w:after="0" w:line="276" w:lineRule="auto"/>
            <w:jc w:val="both"/>
          </w:pPr>
        </w:pPrChange>
      </w:pPr>
      <w:ins w:id="3430" w:author="Microsoft account" w:date="2025-10-05T10:09:00Z">
        <w:r>
          <w:rPr>
            <w:rFonts w:hint="cs"/>
            <w:rtl/>
            <w:lang w:bidi="fa-IR"/>
          </w:rPr>
          <w:t>-</w:t>
        </w:r>
      </w:ins>
      <w:ins w:id="3431"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432" w:author="Microsoft account" w:date="2025-10-05T11:40:00Z"/>
          <w:rtl/>
          <w:lang w:bidi="fa-IR"/>
        </w:rPr>
        <w:pPrChange w:id="3433" w:author="Microsoft account" w:date="2025-10-05T11:38:00Z">
          <w:pPr>
            <w:spacing w:after="0" w:line="276" w:lineRule="auto"/>
            <w:jc w:val="both"/>
          </w:pPr>
        </w:pPrChange>
      </w:pPr>
      <w:ins w:id="3434"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435"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436"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437"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438" w:author="Microsoft account" w:date="2025-10-05T11:40:00Z"/>
          <w:rtl/>
          <w:lang w:bidi="fa-IR"/>
        </w:rPr>
        <w:pPrChange w:id="3439" w:author="Microsoft account" w:date="2025-10-05T11:40:00Z">
          <w:pPr>
            <w:spacing w:after="0" w:line="276" w:lineRule="auto"/>
            <w:jc w:val="both"/>
          </w:pPr>
        </w:pPrChange>
      </w:pPr>
    </w:p>
    <w:p w14:paraId="3BF7C9BA" w14:textId="7127F534" w:rsidR="00F0180E" w:rsidRDefault="005A4641">
      <w:pPr>
        <w:spacing w:after="0" w:line="276" w:lineRule="auto"/>
        <w:rPr>
          <w:ins w:id="3440" w:author="Microsoft account" w:date="2025-10-05T11:41:00Z"/>
          <w:rtl/>
          <w:lang w:bidi="fa-IR"/>
        </w:rPr>
        <w:pPrChange w:id="3441" w:author="Microsoft account" w:date="2025-10-05T11:40:00Z">
          <w:pPr>
            <w:spacing w:after="0" w:line="276" w:lineRule="auto"/>
            <w:jc w:val="both"/>
          </w:pPr>
        </w:pPrChange>
      </w:pPr>
      <w:ins w:id="34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443" w:author="Microsoft account" w:date="2025-10-05T11:42:00Z"/>
          <w:rtl/>
          <w:lang w:bidi="fa-IR"/>
        </w:rPr>
        <w:pPrChange w:id="3444" w:author="Microsoft account" w:date="2025-10-05T11:42:00Z">
          <w:pPr>
            <w:spacing w:after="0" w:line="276" w:lineRule="auto"/>
            <w:jc w:val="both"/>
          </w:pPr>
        </w:pPrChange>
      </w:pPr>
      <w:ins w:id="3445" w:author="Microsoft account" w:date="2025-10-05T11:42:00Z">
        <w:r>
          <w:rPr>
            <w:lang w:bidi="fa-IR"/>
          </w:rPr>
          <w:t>End of Day030</w:t>
        </w:r>
      </w:ins>
    </w:p>
    <w:p w14:paraId="4055D24D" w14:textId="77777777" w:rsidR="005A4641" w:rsidRDefault="005A4641">
      <w:pPr>
        <w:spacing w:after="0" w:line="276" w:lineRule="auto"/>
        <w:rPr>
          <w:ins w:id="3446" w:author="Microsoft account" w:date="2025-10-05T11:42:00Z"/>
          <w:rtl/>
          <w:lang w:bidi="fa-IR"/>
        </w:rPr>
        <w:pPrChange w:id="3447"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448" w:author="Microsoft account" w:date="2025-10-05T11:42:00Z"/>
          <w:lang w:bidi="fa-IR"/>
        </w:rPr>
        <w:pPrChange w:id="3449" w:author="Microsoft account" w:date="2025-10-05T11:42:00Z">
          <w:pPr>
            <w:spacing w:after="0" w:line="276" w:lineRule="auto"/>
            <w:jc w:val="both"/>
          </w:pPr>
        </w:pPrChange>
      </w:pPr>
      <w:ins w:id="3450" w:author="Microsoft account" w:date="2025-10-05T11:42:00Z">
        <w:r w:rsidRPr="00B455A9">
          <w:rPr>
            <w:lang w:bidi="fa-IR"/>
          </w:rPr>
          <w:t>Day031</w:t>
        </w:r>
      </w:ins>
    </w:p>
    <w:p w14:paraId="2136BE71" w14:textId="77777777" w:rsidR="005A4641" w:rsidRDefault="005A4641">
      <w:pPr>
        <w:spacing w:after="0" w:line="276" w:lineRule="auto"/>
        <w:rPr>
          <w:ins w:id="3451" w:author="Microsoft account" w:date="2025-10-05T12:03:00Z"/>
          <w:rtl/>
          <w:lang w:bidi="fa-IR"/>
        </w:rPr>
        <w:pPrChange w:id="3452" w:author="Microsoft account" w:date="2025-10-05T11:42:00Z">
          <w:pPr>
            <w:spacing w:after="0" w:line="276" w:lineRule="auto"/>
            <w:jc w:val="both"/>
          </w:pPr>
        </w:pPrChange>
      </w:pPr>
    </w:p>
    <w:p w14:paraId="7DFBACD7" w14:textId="25B9D253" w:rsidR="00B455A9" w:rsidRDefault="00B455A9">
      <w:pPr>
        <w:spacing w:after="0" w:line="276" w:lineRule="auto"/>
        <w:rPr>
          <w:ins w:id="3453" w:author="Microsoft account" w:date="2025-10-05T12:03:00Z"/>
          <w:rtl/>
          <w:lang w:bidi="fa-IR"/>
        </w:rPr>
        <w:pPrChange w:id="3454" w:author="Microsoft account" w:date="2025-10-05T12:03:00Z">
          <w:pPr>
            <w:spacing w:after="0" w:line="276" w:lineRule="auto"/>
            <w:jc w:val="both"/>
          </w:pPr>
        </w:pPrChange>
      </w:pPr>
      <w:ins w:id="3455"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456" w:author="Microsoft account" w:date="2025-10-05T12:04:00Z"/>
          <w:rtl/>
          <w:lang w:bidi="fa-IR"/>
        </w:rPr>
        <w:pPrChange w:id="3457" w:author="Microsoft account" w:date="2025-10-05T12:03:00Z">
          <w:pPr>
            <w:spacing w:after="0" w:line="276" w:lineRule="auto"/>
            <w:jc w:val="both"/>
          </w:pPr>
        </w:pPrChange>
      </w:pPr>
      <w:ins w:id="3458" w:author="Microsoft account" w:date="2025-10-05T12:03:00Z">
        <w:r>
          <w:rPr>
            <w:rFonts w:hint="cs"/>
            <w:rtl/>
            <w:lang w:bidi="fa-IR"/>
          </w:rPr>
          <w:t xml:space="preserve">این پروژه اسمش </w:t>
        </w:r>
        <w:r>
          <w:rPr>
            <w:lang w:bidi="fa-IR"/>
          </w:rPr>
          <w:t>flash card app capstone</w:t>
        </w:r>
      </w:ins>
      <w:ins w:id="3459"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460" w:author="Microsoft account" w:date="2025-10-05T12:04:00Z"/>
          <w:rtl/>
          <w:lang w:bidi="fa-IR"/>
        </w:rPr>
        <w:pPrChange w:id="3461" w:author="Microsoft account" w:date="2025-10-05T12:04:00Z">
          <w:pPr>
            <w:spacing w:after="0" w:line="276" w:lineRule="auto"/>
            <w:jc w:val="both"/>
          </w:pPr>
        </w:pPrChange>
      </w:pPr>
    </w:p>
    <w:p w14:paraId="05D7ED94" w14:textId="379C6F51" w:rsidR="00B455A9" w:rsidRDefault="00B455A9">
      <w:pPr>
        <w:spacing w:after="0" w:line="276" w:lineRule="auto"/>
        <w:rPr>
          <w:ins w:id="3462" w:author="Microsoft account" w:date="2025-10-05T12:04:00Z"/>
          <w:rtl/>
          <w:lang w:bidi="fa-IR"/>
        </w:rPr>
        <w:pPrChange w:id="3463" w:author="Microsoft account" w:date="2025-10-05T12:04:00Z">
          <w:pPr>
            <w:spacing w:after="0" w:line="276" w:lineRule="auto"/>
            <w:jc w:val="both"/>
          </w:pPr>
        </w:pPrChange>
      </w:pPr>
      <w:ins w:id="3464"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465" w:author="Microsoft account" w:date="2025-10-05T12:05:00Z"/>
          <w:rtl/>
          <w:lang w:bidi="fa-IR"/>
        </w:rPr>
        <w:pPrChange w:id="3466" w:author="Microsoft account" w:date="2025-10-05T12:04:00Z">
          <w:pPr>
            <w:spacing w:after="0" w:line="276" w:lineRule="auto"/>
            <w:jc w:val="both"/>
          </w:pPr>
        </w:pPrChange>
      </w:pPr>
      <w:ins w:id="3467"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468"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469" w:author="Microsoft account" w:date="2025-10-05T12:09:00Z"/>
          <w:rtl/>
          <w:lang w:bidi="fa-IR"/>
        </w:rPr>
        <w:pPrChange w:id="3470" w:author="Microsoft account" w:date="2025-10-05T12:06:00Z">
          <w:pPr>
            <w:spacing w:after="0" w:line="276" w:lineRule="auto"/>
            <w:jc w:val="both"/>
          </w:pPr>
        </w:pPrChange>
      </w:pPr>
      <w:ins w:id="3471"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72"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473"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474"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475" w:author="Microsoft account" w:date="2025-10-05T12:12:00Z"/>
          <w:rtl/>
          <w:lang w:bidi="fa-IR"/>
        </w:rPr>
        <w:pPrChange w:id="3476" w:author="Microsoft account" w:date="2025-10-05T12:09:00Z">
          <w:pPr>
            <w:spacing w:after="0" w:line="276" w:lineRule="auto"/>
            <w:jc w:val="both"/>
          </w:pPr>
        </w:pPrChange>
      </w:pPr>
      <w:ins w:id="3477"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478"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479" w:author="Microsoft account" w:date="2025-10-05T12:09:00Z">
        <w:r>
          <w:rPr>
            <w:rFonts w:hint="cs"/>
            <w:rtl/>
            <w:lang w:bidi="fa-IR"/>
          </w:rPr>
          <w:t xml:space="preserve"> جمع آوری کرده و از راهی که گفتم </w:t>
        </w:r>
      </w:ins>
      <w:ins w:id="3480"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481"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482" w:author="Microsoft account" w:date="2025-10-05T12:13:00Z"/>
          <w:rtl/>
          <w:lang w:bidi="fa-IR"/>
        </w:rPr>
        <w:pPrChange w:id="3483" w:author="Microsoft account" w:date="2025-10-05T12:12:00Z">
          <w:pPr>
            <w:spacing w:after="0" w:line="276" w:lineRule="auto"/>
            <w:jc w:val="both"/>
          </w:pPr>
        </w:pPrChange>
      </w:pPr>
    </w:p>
    <w:p w14:paraId="7E41A941" w14:textId="5F4F03C0" w:rsidR="00A34EB0" w:rsidRDefault="006748B5">
      <w:pPr>
        <w:spacing w:after="0" w:line="276" w:lineRule="auto"/>
        <w:rPr>
          <w:ins w:id="3484" w:author="Microsoft account" w:date="2025-10-05T12:14:00Z"/>
          <w:rtl/>
          <w:lang w:bidi="fa-IR"/>
        </w:rPr>
        <w:pPrChange w:id="3485" w:author="Microsoft account" w:date="2025-10-05T12:14:00Z">
          <w:pPr>
            <w:spacing w:after="0" w:line="276" w:lineRule="auto"/>
            <w:jc w:val="both"/>
          </w:pPr>
        </w:pPrChange>
      </w:pPr>
      <w:ins w:id="3486"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487"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488" w:author="Microsoft account" w:date="2025-10-05T12:15:00Z"/>
          <w:rtl/>
          <w:lang w:bidi="fa-IR"/>
        </w:rPr>
        <w:pPrChange w:id="3489" w:author="Microsoft account" w:date="2025-10-05T12:14:00Z">
          <w:pPr>
            <w:spacing w:after="0" w:line="276" w:lineRule="auto"/>
            <w:jc w:val="both"/>
          </w:pPr>
        </w:pPrChange>
      </w:pPr>
      <w:ins w:id="3490"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491" w:author="Microsoft account" w:date="2025-10-05T12:15:00Z"/>
          <w:rtl/>
          <w:lang w:bidi="fa-IR"/>
        </w:rPr>
        <w:pPrChange w:id="3492" w:author="Microsoft account" w:date="2025-10-05T12:15:00Z">
          <w:pPr>
            <w:spacing w:after="0" w:line="276" w:lineRule="auto"/>
            <w:jc w:val="both"/>
          </w:pPr>
        </w:pPrChange>
      </w:pPr>
      <w:ins w:id="3493" w:author="Microsoft account" w:date="2025-10-05T12:15:00Z">
        <w:r w:rsidRPr="00A34EB0">
          <w:rPr>
            <w:noProof/>
            <w:rPrChange w:id="3494"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495" w:author="Microsoft account" w:date="2025-10-05T12:16:00Z"/>
          <w:rtl/>
          <w:lang w:bidi="fa-IR"/>
        </w:rPr>
        <w:pPrChange w:id="3496" w:author="Microsoft account" w:date="2025-10-05T12:15:00Z">
          <w:pPr>
            <w:spacing w:after="0" w:line="276" w:lineRule="auto"/>
            <w:jc w:val="both"/>
          </w:pPr>
        </w:pPrChange>
      </w:pPr>
    </w:p>
    <w:p w14:paraId="44FB3709" w14:textId="45C75A1C" w:rsidR="00A34EB0" w:rsidRDefault="00A34EB0">
      <w:pPr>
        <w:spacing w:after="0" w:line="276" w:lineRule="auto"/>
        <w:ind w:left="720"/>
        <w:rPr>
          <w:ins w:id="3497" w:author="Microsoft account" w:date="2025-10-05T12:22:00Z"/>
          <w:rtl/>
          <w:lang w:bidi="fa-IR"/>
        </w:rPr>
        <w:pPrChange w:id="3498" w:author="Microsoft account" w:date="2025-10-05T12:16:00Z">
          <w:pPr>
            <w:spacing w:after="0" w:line="276" w:lineRule="auto"/>
            <w:jc w:val="both"/>
          </w:pPr>
        </w:pPrChange>
      </w:pPr>
      <w:ins w:id="3499" w:author="Microsoft account" w:date="2025-10-05T12:16:00Z">
        <w:r>
          <w:rPr>
            <w:rFonts w:hint="cs"/>
            <w:rtl/>
            <w:lang w:bidi="fa-IR"/>
          </w:rPr>
          <w:t xml:space="preserve">یه </w:t>
        </w:r>
      </w:ins>
      <w:ins w:id="350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501" w:author="Microsoft account" w:date="2025-10-05T12:16:00Z">
        <w:r>
          <w:rPr>
            <w:rFonts w:hint="cs"/>
            <w:rtl/>
            <w:lang w:bidi="fa-IR"/>
          </w:rPr>
          <w:t xml:space="preserve"> داریم برای این قابلیت که میشه رفت و خوند و دید چکارایی میشه انجام داد .</w:t>
        </w:r>
      </w:ins>
      <w:ins w:id="3502" w:author="Microsoft account" w:date="2025-10-05T12:17:00Z">
        <w:r>
          <w:rPr>
            <w:rFonts w:hint="cs"/>
            <w:rtl/>
            <w:lang w:bidi="fa-IR"/>
          </w:rPr>
          <w:t xml:space="preserve"> (الان که دارم فکر میکنم اینطوری میشه زیرنویس تولید کرد. اصن جااااااالب)</w:t>
        </w:r>
      </w:ins>
      <w:ins w:id="350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50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505" w:author="Microsoft account" w:date="2025-10-05T12:22:00Z"/>
          <w:rtl/>
          <w:lang w:bidi="fa-IR"/>
        </w:rPr>
        <w:pPrChange w:id="3506" w:author="Microsoft account" w:date="2025-10-05T12:22:00Z">
          <w:pPr>
            <w:spacing w:after="0" w:line="276" w:lineRule="auto"/>
            <w:jc w:val="both"/>
          </w:pPr>
        </w:pPrChange>
      </w:pPr>
    </w:p>
    <w:p w14:paraId="13325F75" w14:textId="1ECFBA24" w:rsidR="0079377D" w:rsidRDefault="004F4823">
      <w:pPr>
        <w:spacing w:after="0" w:line="276" w:lineRule="auto"/>
        <w:rPr>
          <w:ins w:id="3507" w:author="Microsoft account" w:date="2025-10-05T12:23:00Z"/>
          <w:rtl/>
          <w:lang w:bidi="fa-IR"/>
        </w:rPr>
        <w:pPrChange w:id="3508" w:author="Microsoft account" w:date="2025-10-05T12:22:00Z">
          <w:pPr>
            <w:spacing w:after="0" w:line="276" w:lineRule="auto"/>
            <w:jc w:val="both"/>
          </w:pPr>
        </w:pPrChange>
      </w:pPr>
      <w:ins w:id="350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510" w:author="Microsoft account" w:date="2025-10-05T12:23:00Z"/>
          <w:rtl/>
          <w:lang w:bidi="fa-IR"/>
        </w:rPr>
        <w:pPrChange w:id="3511" w:author="Microsoft account" w:date="2025-10-05T12:23:00Z">
          <w:pPr>
            <w:spacing w:after="0" w:line="276" w:lineRule="auto"/>
            <w:jc w:val="both"/>
          </w:pPr>
        </w:pPrChange>
      </w:pPr>
    </w:p>
    <w:p w14:paraId="2224C7DA" w14:textId="26A5667D" w:rsidR="004F4823" w:rsidRDefault="004F4823">
      <w:pPr>
        <w:spacing w:after="0" w:line="276" w:lineRule="auto"/>
        <w:rPr>
          <w:ins w:id="3512" w:author="Microsoft account" w:date="2025-10-05T12:18:00Z"/>
          <w:lang w:bidi="fa-IR"/>
        </w:rPr>
        <w:pPrChange w:id="3513" w:author="Microsoft account" w:date="2025-10-05T12:23:00Z">
          <w:pPr>
            <w:spacing w:after="0" w:line="276" w:lineRule="auto"/>
            <w:jc w:val="both"/>
          </w:pPr>
        </w:pPrChange>
      </w:pPr>
      <w:ins w:id="3514" w:author="Microsoft account" w:date="2025-10-05T12:23:00Z">
        <w:r>
          <w:rPr>
            <w:lang w:bidi="fa-IR"/>
          </w:rPr>
          <w:t>Till Day031 end of 001</w:t>
        </w:r>
      </w:ins>
    </w:p>
    <w:p w14:paraId="64FE937D" w14:textId="77777777" w:rsidR="0079377D" w:rsidRDefault="0079377D">
      <w:pPr>
        <w:spacing w:after="0" w:line="276" w:lineRule="auto"/>
        <w:ind w:left="720"/>
        <w:rPr>
          <w:ins w:id="3515" w:author="Microsoft account" w:date="2025-10-05T12:18:00Z"/>
          <w:rtl/>
          <w:lang w:bidi="fa-IR"/>
        </w:rPr>
        <w:pPrChange w:id="3516" w:author="Microsoft account" w:date="2025-10-05T12:18:00Z">
          <w:pPr>
            <w:spacing w:after="0" w:line="276" w:lineRule="auto"/>
            <w:jc w:val="both"/>
          </w:pPr>
        </w:pPrChange>
      </w:pPr>
    </w:p>
    <w:p w14:paraId="156D1534" w14:textId="77777777" w:rsidR="0079377D" w:rsidRDefault="0079377D">
      <w:pPr>
        <w:spacing w:after="0" w:line="276" w:lineRule="auto"/>
        <w:rPr>
          <w:ins w:id="3517" w:author="Microsoft account" w:date="2025-10-05T12:17:00Z"/>
          <w:rtl/>
          <w:lang w:bidi="fa-IR"/>
        </w:rPr>
        <w:pPrChange w:id="3518" w:author="Microsoft account" w:date="2025-10-06T10:34:00Z">
          <w:pPr>
            <w:spacing w:after="0" w:line="276" w:lineRule="auto"/>
            <w:jc w:val="both"/>
          </w:pPr>
        </w:pPrChange>
      </w:pPr>
    </w:p>
    <w:p w14:paraId="645C7547" w14:textId="77777777" w:rsidR="00A34EB0" w:rsidRDefault="00A34EB0">
      <w:pPr>
        <w:spacing w:after="0" w:line="276" w:lineRule="auto"/>
        <w:ind w:left="720"/>
        <w:rPr>
          <w:ins w:id="3519" w:author="Microsoft account" w:date="2025-10-05T12:17:00Z"/>
          <w:rtl/>
          <w:lang w:bidi="fa-IR"/>
        </w:rPr>
        <w:pPrChange w:id="3520" w:author="Microsoft account" w:date="2025-10-05T12:17:00Z">
          <w:pPr>
            <w:spacing w:after="0" w:line="276" w:lineRule="auto"/>
            <w:jc w:val="both"/>
          </w:pPr>
        </w:pPrChange>
      </w:pPr>
    </w:p>
    <w:p w14:paraId="4DC649E3" w14:textId="77777777" w:rsidR="00A34EB0" w:rsidRDefault="00A34EB0">
      <w:pPr>
        <w:spacing w:after="0" w:line="276" w:lineRule="auto"/>
        <w:ind w:left="720"/>
        <w:rPr>
          <w:ins w:id="3521" w:author="Microsoft account" w:date="2025-10-05T10:08:00Z"/>
          <w:rtl/>
          <w:lang w:bidi="fa-IR"/>
        </w:rPr>
        <w:pPrChange w:id="3522" w:author="Microsoft account" w:date="2025-10-05T12:17:00Z">
          <w:pPr>
            <w:spacing w:after="0" w:line="276" w:lineRule="auto"/>
            <w:jc w:val="both"/>
          </w:pPr>
        </w:pPrChange>
      </w:pPr>
    </w:p>
    <w:p w14:paraId="2C299583" w14:textId="77777777" w:rsidR="0006117F" w:rsidRDefault="0006117F">
      <w:pPr>
        <w:spacing w:after="0" w:line="276" w:lineRule="auto"/>
        <w:rPr>
          <w:ins w:id="3523" w:author="Microsoft account" w:date="2025-10-05T10:08:00Z"/>
          <w:rtl/>
          <w:lang w:bidi="fa-IR"/>
        </w:rPr>
        <w:pPrChange w:id="3524" w:author="Microsoft account" w:date="2025-10-05T10:08:00Z">
          <w:pPr>
            <w:spacing w:after="0" w:line="276" w:lineRule="auto"/>
            <w:jc w:val="both"/>
          </w:pPr>
        </w:pPrChange>
      </w:pPr>
    </w:p>
    <w:p w14:paraId="6D767137" w14:textId="77777777" w:rsidR="0006117F" w:rsidRDefault="0006117F">
      <w:pPr>
        <w:spacing w:after="0" w:line="276" w:lineRule="auto"/>
        <w:rPr>
          <w:ins w:id="3525" w:author="Microsoft account" w:date="2025-10-05T10:08:00Z"/>
          <w:rtl/>
          <w:lang w:bidi="fa-IR"/>
        </w:rPr>
        <w:pPrChange w:id="3526" w:author="Microsoft account" w:date="2025-10-05T10:08:00Z">
          <w:pPr>
            <w:spacing w:after="0" w:line="276" w:lineRule="auto"/>
            <w:jc w:val="both"/>
          </w:pPr>
        </w:pPrChange>
      </w:pPr>
    </w:p>
    <w:p w14:paraId="73E240FD" w14:textId="77777777" w:rsidR="0006117F" w:rsidRDefault="0006117F">
      <w:pPr>
        <w:spacing w:after="0" w:line="276" w:lineRule="auto"/>
        <w:rPr>
          <w:ins w:id="3527" w:author="Microsoft account" w:date="2025-10-05T10:08:00Z"/>
          <w:rtl/>
          <w:lang w:bidi="fa-IR"/>
        </w:rPr>
        <w:pPrChange w:id="3528" w:author="Microsoft account" w:date="2025-10-05T10:08:00Z">
          <w:pPr>
            <w:spacing w:after="0" w:line="276" w:lineRule="auto"/>
            <w:jc w:val="both"/>
          </w:pPr>
        </w:pPrChange>
      </w:pPr>
    </w:p>
    <w:p w14:paraId="49E42D69" w14:textId="19D3E8FB" w:rsidR="0006117F" w:rsidRDefault="0006117F">
      <w:pPr>
        <w:spacing w:after="0" w:line="240" w:lineRule="auto"/>
        <w:rPr>
          <w:ins w:id="3529" w:author="Microsoft account" w:date="2025-10-05T10:09:00Z"/>
          <w:rtl/>
          <w:lang w:bidi="fa-IR"/>
        </w:rPr>
      </w:pPr>
      <w:ins w:id="3530" w:author="Microsoft account" w:date="2025-10-05T10:09:00Z">
        <w:r>
          <w:rPr>
            <w:rtl/>
            <w:lang w:bidi="fa-IR"/>
          </w:rPr>
          <w:br w:type="page"/>
        </w:r>
      </w:ins>
    </w:p>
    <w:p w14:paraId="719DAFCF" w14:textId="2930687E" w:rsidR="0006117F" w:rsidRDefault="00E1635E">
      <w:pPr>
        <w:spacing w:after="0" w:line="276" w:lineRule="auto"/>
        <w:rPr>
          <w:ins w:id="3531" w:author="Microsoft account" w:date="2025-10-06T10:34:00Z"/>
          <w:rtl/>
          <w:lang w:bidi="fa-IR"/>
        </w:rPr>
        <w:pPrChange w:id="3532" w:author="Microsoft account" w:date="2025-10-05T10:08:00Z">
          <w:pPr>
            <w:spacing w:after="0" w:line="276" w:lineRule="auto"/>
            <w:jc w:val="both"/>
          </w:pPr>
        </w:pPrChange>
      </w:pPr>
      <w:bookmarkStart w:id="3533" w:name="I4040714"/>
      <w:ins w:id="3534" w:author="Microsoft account" w:date="2025-10-06T10:34:00Z">
        <w:r>
          <w:rPr>
            <w:rFonts w:hint="cs"/>
            <w:rtl/>
            <w:lang w:bidi="fa-IR"/>
          </w:rPr>
          <w:lastRenderedPageBreak/>
          <w:t>ادامه</w:t>
        </w:r>
      </w:ins>
    </w:p>
    <w:bookmarkEnd w:id="3533"/>
    <w:p w14:paraId="5294954C" w14:textId="77777777" w:rsidR="00E1635E" w:rsidRDefault="00E1635E">
      <w:pPr>
        <w:spacing w:after="0" w:line="276" w:lineRule="auto"/>
        <w:rPr>
          <w:ins w:id="3535" w:author="Microsoft account" w:date="2025-10-06T10:34:00Z"/>
          <w:rtl/>
          <w:lang w:bidi="fa-IR"/>
        </w:rPr>
        <w:pPrChange w:id="3536" w:author="Microsoft account" w:date="2025-10-06T10:34:00Z">
          <w:pPr>
            <w:spacing w:after="0" w:line="276" w:lineRule="auto"/>
            <w:jc w:val="both"/>
          </w:pPr>
        </w:pPrChange>
      </w:pPr>
    </w:p>
    <w:p w14:paraId="64A3E704" w14:textId="62423882" w:rsidR="00E1635E" w:rsidRDefault="003A00CB">
      <w:pPr>
        <w:spacing w:after="0" w:line="276" w:lineRule="auto"/>
        <w:rPr>
          <w:ins w:id="3537" w:author="Microsoft account" w:date="2025-10-06T12:22:00Z"/>
          <w:rtl/>
          <w:lang w:bidi="fa-IR"/>
        </w:rPr>
        <w:pPrChange w:id="3538" w:author="Microsoft account" w:date="2025-10-06T10:34:00Z">
          <w:pPr>
            <w:spacing w:after="0" w:line="276" w:lineRule="auto"/>
            <w:jc w:val="both"/>
          </w:pPr>
        </w:pPrChange>
      </w:pPr>
      <w:ins w:id="3539" w:author="Microsoft account" w:date="2025-10-06T10:35:00Z">
        <w:r>
          <w:rPr>
            <w:rFonts w:hint="cs"/>
            <w:rtl/>
            <w:lang w:bidi="fa-IR"/>
          </w:rPr>
          <w:t>-</w:t>
        </w:r>
      </w:ins>
      <w:ins w:id="3540"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541"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542" w:author="Microsoft account" w:date="2025-10-06T12:44:00Z"/>
          <w:rtl/>
          <w:lang w:bidi="fa-IR"/>
        </w:rPr>
        <w:pPrChange w:id="3543" w:author="Microsoft account" w:date="2025-10-06T12:42:00Z">
          <w:pPr>
            <w:spacing w:after="0" w:line="276" w:lineRule="auto"/>
            <w:jc w:val="both"/>
          </w:pPr>
        </w:pPrChange>
      </w:pPr>
      <w:ins w:id="3544"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545"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546"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547"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548"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549"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550" w:author="Microsoft account" w:date="2025-10-06T12:39:00Z">
        <w:r w:rsidR="00943A01">
          <w:rPr>
            <w:rFonts w:hint="cs"/>
            <w:rtl/>
            <w:lang w:bidi="fa-IR"/>
          </w:rPr>
          <w:t>. چطور؟</w:t>
        </w:r>
      </w:ins>
      <w:ins w:id="3551"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552" w:author="Microsoft account" w:date="2025-10-06T12:41:00Z">
        <w:r w:rsidR="00943A01">
          <w:rPr>
            <w:rFonts w:hint="cs"/>
            <w:rtl/>
            <w:lang w:bidi="fa-IR"/>
          </w:rPr>
          <w:t xml:space="preserve"> به نام </w:t>
        </w:r>
        <w:r w:rsidR="00943A01">
          <w:rPr>
            <w:lang w:bidi="fa-IR"/>
          </w:rPr>
          <w:t>orient</w:t>
        </w:r>
      </w:ins>
      <w:ins w:id="3553" w:author="Microsoft account" w:date="2025-10-06T12:40:00Z">
        <w:r w:rsidR="00943A01">
          <w:rPr>
            <w:rFonts w:hint="cs"/>
            <w:rtl/>
            <w:lang w:bidi="fa-IR"/>
          </w:rPr>
          <w:t xml:space="preserve"> که این </w:t>
        </w:r>
        <w:r w:rsidR="00943A01">
          <w:rPr>
            <w:lang w:bidi="fa-IR"/>
          </w:rPr>
          <w:t>dictionary</w:t>
        </w:r>
      </w:ins>
      <w:ins w:id="3554"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555" w:author="Microsoft account" w:date="2025-10-06T12:42:00Z">
        <w:r w:rsidR="00943A01">
          <w:rPr>
            <w:lang w:bidi="fa-IR"/>
          </w:rPr>
          <w:t>list</w:t>
        </w:r>
        <w:r w:rsidR="00943A01">
          <w:rPr>
            <w:rFonts w:hint="cs"/>
            <w:rtl/>
            <w:lang w:bidi="fa-IR"/>
          </w:rPr>
          <w:t xml:space="preserve"> خواهد بود</w:t>
        </w:r>
      </w:ins>
      <w:ins w:id="3556" w:author="Microsoft account" w:date="2025-10-06T12:41:00Z">
        <w:r w:rsidR="00943A01">
          <w:rPr>
            <w:rFonts w:hint="cs"/>
            <w:rtl/>
            <w:lang w:bidi="fa-IR"/>
          </w:rPr>
          <w:t xml:space="preserve"> </w:t>
        </w:r>
      </w:ins>
      <w:ins w:id="3557"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558"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559" w:author="Microsoft account" w:date="2025-10-06T12:44:00Z"/>
          <w:rtl/>
          <w:lang w:bidi="fa-IR"/>
        </w:rPr>
        <w:pPrChange w:id="3560" w:author="Microsoft account" w:date="2025-10-06T12:44:00Z">
          <w:pPr>
            <w:spacing w:after="0" w:line="276" w:lineRule="auto"/>
            <w:jc w:val="both"/>
          </w:pPr>
        </w:pPrChange>
      </w:pPr>
      <w:ins w:id="3561" w:author="Microsoft account" w:date="2025-10-06T12:43:00Z">
        <w:r>
          <w:rPr>
            <w:rFonts w:hint="cs"/>
            <w:rtl/>
            <w:lang w:bidi="fa-IR"/>
          </w:rPr>
          <w:t xml:space="preserve">(مثال: </w:t>
        </w:r>
        <w:r>
          <w:rPr>
            <w:lang w:bidi="fa-IR"/>
          </w:rPr>
          <w:t>{“English”: “Hi”, “Persian”: “per</w:t>
        </w:r>
      </w:ins>
      <w:ins w:id="3562" w:author="Microsoft account" w:date="2025-10-06T12:44:00Z">
        <w:r>
          <w:rPr>
            <w:lang w:bidi="fa-IR"/>
          </w:rPr>
          <w:t>_value</w:t>
        </w:r>
      </w:ins>
      <w:ins w:id="3563" w:author="Microsoft account" w:date="2025-10-06T12:43:00Z">
        <w:r>
          <w:rPr>
            <w:lang w:bidi="fa-IR"/>
          </w:rPr>
          <w:t>”}</w:t>
        </w:r>
      </w:ins>
      <w:ins w:id="3564" w:author="Microsoft account" w:date="2025-10-06T12:44:00Z">
        <w:r>
          <w:rPr>
            <w:lang w:bidi="fa-IR"/>
          </w:rPr>
          <w:t xml:space="preserve"> </w:t>
        </w:r>
        <w:r>
          <w:rPr>
            <w:rFonts w:hint="cs"/>
            <w:rtl/>
            <w:lang w:bidi="fa-IR"/>
          </w:rPr>
          <w:t xml:space="preserve"> ) </w:t>
        </w:r>
      </w:ins>
      <w:ins w:id="3565"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566" w:author="Microsoft account" w:date="2025-10-06T10:35:00Z"/>
          <w:lang w:bidi="fa-IR"/>
        </w:rPr>
        <w:pPrChange w:id="3567" w:author="Microsoft account" w:date="2025-10-06T12:44:00Z">
          <w:pPr>
            <w:spacing w:after="0" w:line="276" w:lineRule="auto"/>
            <w:jc w:val="both"/>
          </w:pPr>
        </w:pPrChange>
      </w:pPr>
      <w:ins w:id="3568"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569" w:author="Microsoft account" w:date="2025-10-06T10:35:00Z"/>
          <w:rtl/>
          <w:lang w:bidi="fa-IR"/>
        </w:rPr>
        <w:pPrChange w:id="3570" w:author="Microsoft account" w:date="2025-10-06T10:35:00Z">
          <w:pPr>
            <w:spacing w:after="0" w:line="276" w:lineRule="auto"/>
            <w:jc w:val="both"/>
          </w:pPr>
        </w:pPrChange>
      </w:pPr>
      <w:ins w:id="3571" w:author="Microsoft account" w:date="2025-10-06T12:50:00Z">
        <w:r>
          <w:rPr>
            <w:lang w:bidi="fa-IR"/>
          </w:rPr>
          <w:t>Ti</w:t>
        </w:r>
      </w:ins>
      <w:ins w:id="3572" w:author="Microsoft account" w:date="2025-10-07T11:04:00Z">
        <w:r w:rsidR="003554AF">
          <w:rPr>
            <w:lang w:bidi="fa-IR"/>
          </w:rPr>
          <w:t>l</w:t>
        </w:r>
      </w:ins>
      <w:ins w:id="3573" w:author="Microsoft account" w:date="2025-10-06T12:50:00Z">
        <w:r>
          <w:rPr>
            <w:lang w:bidi="fa-IR"/>
          </w:rPr>
          <w:t>l Day031 005 00:04:09</w:t>
        </w:r>
      </w:ins>
    </w:p>
    <w:p w14:paraId="7949C7D3" w14:textId="77777777" w:rsidR="00E1635E" w:rsidRDefault="00E1635E">
      <w:pPr>
        <w:spacing w:after="0" w:line="276" w:lineRule="auto"/>
        <w:rPr>
          <w:ins w:id="3574" w:author="Microsoft account" w:date="2025-10-06T10:35:00Z"/>
          <w:rtl/>
          <w:lang w:bidi="fa-IR"/>
        </w:rPr>
        <w:pPrChange w:id="3575" w:author="Microsoft account" w:date="2025-10-06T10:35:00Z">
          <w:pPr>
            <w:spacing w:after="0" w:line="276" w:lineRule="auto"/>
            <w:jc w:val="both"/>
          </w:pPr>
        </w:pPrChange>
      </w:pPr>
    </w:p>
    <w:p w14:paraId="1E83E37D" w14:textId="77777777" w:rsidR="00E1635E" w:rsidRDefault="00E1635E">
      <w:pPr>
        <w:spacing w:after="0" w:line="276" w:lineRule="auto"/>
        <w:rPr>
          <w:ins w:id="3576" w:author="Microsoft account" w:date="2025-10-06T10:34:00Z"/>
          <w:rtl/>
          <w:lang w:bidi="fa-IR"/>
        </w:rPr>
        <w:pPrChange w:id="3577" w:author="Microsoft account" w:date="2025-10-06T10:35:00Z">
          <w:pPr>
            <w:spacing w:after="0" w:line="276" w:lineRule="auto"/>
            <w:jc w:val="both"/>
          </w:pPr>
        </w:pPrChange>
      </w:pPr>
    </w:p>
    <w:p w14:paraId="20E5462D" w14:textId="77777777" w:rsidR="00E1635E" w:rsidRDefault="00E1635E">
      <w:pPr>
        <w:spacing w:after="0" w:line="276" w:lineRule="auto"/>
        <w:rPr>
          <w:ins w:id="3578" w:author="Microsoft account" w:date="2025-10-06T10:34:00Z"/>
          <w:rtl/>
          <w:lang w:bidi="fa-IR"/>
        </w:rPr>
        <w:pPrChange w:id="3579" w:author="Microsoft account" w:date="2025-10-06T10:34:00Z">
          <w:pPr>
            <w:spacing w:after="0" w:line="276" w:lineRule="auto"/>
            <w:jc w:val="both"/>
          </w:pPr>
        </w:pPrChange>
      </w:pPr>
    </w:p>
    <w:p w14:paraId="16C1ED8A" w14:textId="77777777" w:rsidR="00E1635E" w:rsidRDefault="00E1635E">
      <w:pPr>
        <w:spacing w:after="0" w:line="276" w:lineRule="auto"/>
        <w:rPr>
          <w:ins w:id="3580" w:author="Microsoft account" w:date="2025-10-06T10:34:00Z"/>
          <w:rtl/>
          <w:lang w:bidi="fa-IR"/>
        </w:rPr>
        <w:pPrChange w:id="3581" w:author="Microsoft account" w:date="2025-10-06T10:34:00Z">
          <w:pPr>
            <w:spacing w:after="0" w:line="276" w:lineRule="auto"/>
            <w:jc w:val="both"/>
          </w:pPr>
        </w:pPrChange>
      </w:pPr>
    </w:p>
    <w:p w14:paraId="28C27BA9" w14:textId="1C425CA5" w:rsidR="003A00CB" w:rsidRDefault="003A00CB">
      <w:pPr>
        <w:spacing w:after="0" w:line="240" w:lineRule="auto"/>
        <w:rPr>
          <w:ins w:id="3582" w:author="Microsoft account" w:date="2025-10-06T10:35:00Z"/>
          <w:rtl/>
          <w:lang w:bidi="fa-IR"/>
        </w:rPr>
      </w:pPr>
      <w:ins w:id="3583" w:author="Microsoft account" w:date="2025-10-06T10:35:00Z">
        <w:r>
          <w:rPr>
            <w:rtl/>
            <w:lang w:bidi="fa-IR"/>
          </w:rPr>
          <w:br w:type="page"/>
        </w:r>
      </w:ins>
    </w:p>
    <w:p w14:paraId="38E8F5BC" w14:textId="6C10AB9C" w:rsidR="00E1635E" w:rsidRDefault="00342CE0">
      <w:pPr>
        <w:spacing w:after="0" w:line="276" w:lineRule="auto"/>
        <w:rPr>
          <w:ins w:id="3584" w:author="Microsoft account" w:date="2025-10-07T11:05:00Z"/>
          <w:rtl/>
          <w:lang w:bidi="fa-IR"/>
        </w:rPr>
        <w:pPrChange w:id="3585" w:author="Microsoft account" w:date="2025-10-06T10:34:00Z">
          <w:pPr>
            <w:spacing w:after="0" w:line="276" w:lineRule="auto"/>
            <w:jc w:val="both"/>
          </w:pPr>
        </w:pPrChange>
      </w:pPr>
      <w:bookmarkStart w:id="3586" w:name="I4040715"/>
      <w:ins w:id="3587" w:author="Microsoft account" w:date="2025-10-07T11:05:00Z">
        <w:r>
          <w:rPr>
            <w:rFonts w:hint="cs"/>
            <w:rtl/>
            <w:lang w:bidi="fa-IR"/>
          </w:rPr>
          <w:lastRenderedPageBreak/>
          <w:t>ادامه</w:t>
        </w:r>
      </w:ins>
    </w:p>
    <w:bookmarkEnd w:id="3586"/>
    <w:p w14:paraId="3EB976D5" w14:textId="77777777" w:rsidR="00342CE0" w:rsidRDefault="00342CE0">
      <w:pPr>
        <w:spacing w:after="0" w:line="276" w:lineRule="auto"/>
        <w:rPr>
          <w:ins w:id="3588" w:author="Microsoft account" w:date="2025-10-07T11:05:00Z"/>
          <w:rtl/>
          <w:lang w:bidi="fa-IR"/>
        </w:rPr>
        <w:pPrChange w:id="3589" w:author="Microsoft account" w:date="2025-10-07T11:05:00Z">
          <w:pPr>
            <w:spacing w:after="0" w:line="276" w:lineRule="auto"/>
            <w:jc w:val="both"/>
          </w:pPr>
        </w:pPrChange>
      </w:pPr>
    </w:p>
    <w:p w14:paraId="0A950226" w14:textId="2F0C6401" w:rsidR="00342CE0" w:rsidRDefault="00342CE0">
      <w:pPr>
        <w:spacing w:after="0" w:line="276" w:lineRule="auto"/>
        <w:rPr>
          <w:ins w:id="3590" w:author="Microsoft account" w:date="2025-10-07T12:17:00Z"/>
          <w:rtl/>
          <w:lang w:bidi="fa-IR"/>
        </w:rPr>
        <w:pPrChange w:id="3591" w:author="Microsoft account" w:date="2025-10-07T11:05:00Z">
          <w:pPr>
            <w:spacing w:after="0" w:line="276" w:lineRule="auto"/>
            <w:jc w:val="both"/>
          </w:pPr>
        </w:pPrChange>
      </w:pPr>
      <w:ins w:id="3592" w:author="Microsoft account" w:date="2025-10-07T11:05:00Z">
        <w:r>
          <w:rPr>
            <w:rFonts w:hint="cs"/>
            <w:rtl/>
            <w:lang w:bidi="fa-IR"/>
          </w:rPr>
          <w:t>-</w:t>
        </w:r>
      </w:ins>
      <w:ins w:id="3593"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94"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595"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596"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597"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598" w:author="Microsoft account" w:date="2025-10-09T09:00:00Z">
        <w:r w:rsidR="00984BB5">
          <w:rPr>
            <w:rFonts w:hint="cs"/>
            <w:rtl/>
            <w:lang w:bidi="fa-IR"/>
          </w:rPr>
          <w:t>)</w:t>
        </w:r>
      </w:ins>
      <w:ins w:id="3599"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600" w:author="Microsoft account" w:date="2025-10-07T12:20:00Z"/>
          <w:rtl/>
          <w:lang w:bidi="fa-IR"/>
        </w:rPr>
        <w:pPrChange w:id="3601" w:author="Microsoft account" w:date="2025-10-07T12:17:00Z">
          <w:pPr>
            <w:spacing w:after="0" w:line="276" w:lineRule="auto"/>
            <w:jc w:val="both"/>
          </w:pPr>
        </w:pPrChange>
      </w:pPr>
      <w:ins w:id="3602"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603" w:author="Microsoft account" w:date="2025-10-09T09:02:00Z">
              <w:rPr>
                <w:rFonts w:hint="eastAsia"/>
                <w:rtl/>
                <w:lang w:bidi="fa-IR"/>
              </w:rPr>
            </w:rPrChange>
          </w:rPr>
          <w:t>قرار</w:t>
        </w:r>
        <w:r w:rsidRPr="00984BB5">
          <w:rPr>
            <w:highlight w:val="darkCyan"/>
            <w:u w:val="single"/>
            <w:rtl/>
            <w:lang w:bidi="fa-IR"/>
            <w:rPrChange w:id="3604" w:author="Microsoft account" w:date="2025-10-09T09:02:00Z">
              <w:rPr>
                <w:rtl/>
                <w:lang w:bidi="fa-IR"/>
              </w:rPr>
            </w:rPrChange>
          </w:rPr>
          <w:t xml:space="preserve"> </w:t>
        </w:r>
        <w:r w:rsidRPr="00984BB5">
          <w:rPr>
            <w:rFonts w:hint="eastAsia"/>
            <w:highlight w:val="darkCyan"/>
            <w:u w:val="single"/>
            <w:rtl/>
            <w:lang w:bidi="fa-IR"/>
            <w:rPrChange w:id="3605" w:author="Microsoft account" w:date="2025-10-09T09:02:00Z">
              <w:rPr>
                <w:rFonts w:hint="eastAsia"/>
                <w:rtl/>
                <w:lang w:bidi="fa-IR"/>
              </w:rPr>
            </w:rPrChange>
          </w:rPr>
          <w:t>ن</w:t>
        </w:r>
        <w:r w:rsidRPr="00984BB5">
          <w:rPr>
            <w:rFonts w:hint="cs"/>
            <w:highlight w:val="darkCyan"/>
            <w:u w:val="single"/>
            <w:rtl/>
            <w:lang w:bidi="fa-IR"/>
            <w:rPrChange w:id="3606" w:author="Microsoft account" w:date="2025-10-09T09:02:00Z">
              <w:rPr>
                <w:rFonts w:hint="cs"/>
                <w:rtl/>
                <w:lang w:bidi="fa-IR"/>
              </w:rPr>
            </w:rPrChange>
          </w:rPr>
          <w:t>ی</w:t>
        </w:r>
        <w:r w:rsidRPr="00984BB5">
          <w:rPr>
            <w:rFonts w:hint="eastAsia"/>
            <w:highlight w:val="darkCyan"/>
            <w:u w:val="single"/>
            <w:rtl/>
            <w:lang w:bidi="fa-IR"/>
            <w:rPrChange w:id="3607" w:author="Microsoft account" w:date="2025-10-09T09:02:00Z">
              <w:rPr>
                <w:rFonts w:hint="eastAsia"/>
                <w:rtl/>
                <w:lang w:bidi="fa-IR"/>
              </w:rPr>
            </w:rPrChange>
          </w:rPr>
          <w:t>ست</w:t>
        </w:r>
        <w:r w:rsidRPr="00984BB5">
          <w:rPr>
            <w:highlight w:val="darkCyan"/>
            <w:u w:val="single"/>
            <w:rtl/>
            <w:lang w:bidi="fa-IR"/>
            <w:rPrChange w:id="3608" w:author="Microsoft account" w:date="2025-10-09T09:02:00Z">
              <w:rPr>
                <w:rtl/>
                <w:lang w:bidi="fa-IR"/>
              </w:rPr>
            </w:rPrChange>
          </w:rPr>
          <w:t xml:space="preserve"> </w:t>
        </w:r>
        <w:r w:rsidRPr="00984BB5">
          <w:rPr>
            <w:rFonts w:hint="eastAsia"/>
            <w:highlight w:val="darkCyan"/>
            <w:u w:val="single"/>
            <w:rtl/>
            <w:lang w:bidi="fa-IR"/>
            <w:rPrChange w:id="3609" w:author="Microsoft account" w:date="2025-10-09T09:02:00Z">
              <w:rPr>
                <w:rFonts w:hint="eastAsia"/>
                <w:rtl/>
                <w:lang w:bidi="fa-IR"/>
              </w:rPr>
            </w:rPrChange>
          </w:rPr>
          <w:t>ا</w:t>
        </w:r>
        <w:r w:rsidRPr="00984BB5">
          <w:rPr>
            <w:rFonts w:hint="cs"/>
            <w:highlight w:val="darkCyan"/>
            <w:u w:val="single"/>
            <w:rtl/>
            <w:lang w:bidi="fa-IR"/>
            <w:rPrChange w:id="3610" w:author="Microsoft account" w:date="2025-10-09T09:02:00Z">
              <w:rPr>
                <w:rFonts w:hint="cs"/>
                <w:rtl/>
                <w:lang w:bidi="fa-IR"/>
              </w:rPr>
            </w:rPrChange>
          </w:rPr>
          <w:t>ی</w:t>
        </w:r>
        <w:r w:rsidRPr="00984BB5">
          <w:rPr>
            <w:rFonts w:hint="eastAsia"/>
            <w:highlight w:val="darkCyan"/>
            <w:u w:val="single"/>
            <w:rtl/>
            <w:lang w:bidi="fa-IR"/>
            <w:rPrChange w:id="3611" w:author="Microsoft account" w:date="2025-10-09T09:02:00Z">
              <w:rPr>
                <w:rFonts w:hint="eastAsia"/>
                <w:rtl/>
                <w:lang w:bidi="fa-IR"/>
              </w:rPr>
            </w:rPrChange>
          </w:rPr>
          <w:t>ن</w:t>
        </w:r>
        <w:r w:rsidRPr="00984BB5">
          <w:rPr>
            <w:highlight w:val="darkCyan"/>
            <w:u w:val="single"/>
            <w:rtl/>
            <w:lang w:bidi="fa-IR"/>
            <w:rPrChange w:id="3612" w:author="Microsoft account" w:date="2025-10-09T09:02:00Z">
              <w:rPr>
                <w:rtl/>
                <w:lang w:bidi="fa-IR"/>
              </w:rPr>
            </w:rPrChange>
          </w:rPr>
          <w:t xml:space="preserve"> </w:t>
        </w:r>
        <w:r w:rsidRPr="00984BB5">
          <w:rPr>
            <w:rFonts w:hint="eastAsia"/>
            <w:highlight w:val="darkCyan"/>
            <w:u w:val="single"/>
            <w:rtl/>
            <w:lang w:bidi="fa-IR"/>
            <w:rPrChange w:id="3613" w:author="Microsoft account" w:date="2025-10-09T09:02:00Z">
              <w:rPr>
                <w:rFonts w:hint="eastAsia"/>
                <w:rtl/>
                <w:lang w:bidi="fa-IR"/>
              </w:rPr>
            </w:rPrChange>
          </w:rPr>
          <w:t>برنامه</w:t>
        </w:r>
        <w:r w:rsidRPr="00984BB5">
          <w:rPr>
            <w:highlight w:val="darkCyan"/>
            <w:u w:val="single"/>
            <w:rtl/>
            <w:lang w:bidi="fa-IR"/>
            <w:rPrChange w:id="3614" w:author="Microsoft account" w:date="2025-10-09T09:02:00Z">
              <w:rPr>
                <w:rtl/>
                <w:lang w:bidi="fa-IR"/>
              </w:rPr>
            </w:rPrChange>
          </w:rPr>
          <w:t xml:space="preserve"> </w:t>
        </w:r>
        <w:r w:rsidRPr="00984BB5">
          <w:rPr>
            <w:rFonts w:hint="eastAsia"/>
            <w:highlight w:val="darkCyan"/>
            <w:u w:val="single"/>
            <w:rtl/>
            <w:lang w:bidi="fa-IR"/>
            <w:rPrChange w:id="3615" w:author="Microsoft account" w:date="2025-10-09T09:02:00Z">
              <w:rPr>
                <w:rFonts w:hint="eastAsia"/>
                <w:rtl/>
                <w:lang w:bidi="fa-IR"/>
              </w:rPr>
            </w:rPrChange>
          </w:rPr>
          <w:t>خفنِ</w:t>
        </w:r>
        <w:r w:rsidRPr="00984BB5">
          <w:rPr>
            <w:highlight w:val="darkCyan"/>
            <w:u w:val="single"/>
            <w:rtl/>
            <w:lang w:bidi="fa-IR"/>
            <w:rPrChange w:id="3616" w:author="Microsoft account" w:date="2025-10-09T09:02:00Z">
              <w:rPr>
                <w:rtl/>
                <w:lang w:bidi="fa-IR"/>
              </w:rPr>
            </w:rPrChange>
          </w:rPr>
          <w:t xml:space="preserve"> </w:t>
        </w:r>
        <w:r w:rsidRPr="00984BB5">
          <w:rPr>
            <w:rFonts w:hint="eastAsia"/>
            <w:highlight w:val="darkCyan"/>
            <w:u w:val="single"/>
            <w:rtl/>
            <w:lang w:bidi="fa-IR"/>
            <w:rPrChange w:id="3617" w:author="Microsoft account" w:date="2025-10-09T09:02:00Z">
              <w:rPr>
                <w:rFonts w:hint="eastAsia"/>
                <w:rtl/>
                <w:lang w:bidi="fa-IR"/>
              </w:rPr>
            </w:rPrChange>
          </w:rPr>
          <w:t>خفنِ</w:t>
        </w:r>
        <w:r w:rsidRPr="00984BB5">
          <w:rPr>
            <w:highlight w:val="darkCyan"/>
            <w:u w:val="single"/>
            <w:rtl/>
            <w:lang w:bidi="fa-IR"/>
            <w:rPrChange w:id="3618" w:author="Microsoft account" w:date="2025-10-09T09:02:00Z">
              <w:rPr>
                <w:rtl/>
                <w:lang w:bidi="fa-IR"/>
              </w:rPr>
            </w:rPrChange>
          </w:rPr>
          <w:t xml:space="preserve"> </w:t>
        </w:r>
        <w:r w:rsidRPr="00984BB5">
          <w:rPr>
            <w:rFonts w:hint="eastAsia"/>
            <w:highlight w:val="darkCyan"/>
            <w:u w:val="single"/>
            <w:rtl/>
            <w:lang w:bidi="fa-IR"/>
            <w:rPrChange w:id="3619" w:author="Microsoft account" w:date="2025-10-09T09:02:00Z">
              <w:rPr>
                <w:rFonts w:hint="eastAsia"/>
                <w:rtl/>
                <w:lang w:bidi="fa-IR"/>
              </w:rPr>
            </w:rPrChange>
          </w:rPr>
          <w:t>خفن</w:t>
        </w:r>
        <w:r w:rsidRPr="00984BB5">
          <w:rPr>
            <w:highlight w:val="darkCyan"/>
            <w:u w:val="single"/>
            <w:rtl/>
            <w:lang w:bidi="fa-IR"/>
            <w:rPrChange w:id="3620" w:author="Microsoft account" w:date="2025-10-09T09:02:00Z">
              <w:rPr>
                <w:rtl/>
                <w:lang w:bidi="fa-IR"/>
              </w:rPr>
            </w:rPrChange>
          </w:rPr>
          <w:t xml:space="preserve"> </w:t>
        </w:r>
        <w:r w:rsidRPr="00984BB5">
          <w:rPr>
            <w:rFonts w:hint="eastAsia"/>
            <w:highlight w:val="darkCyan"/>
            <w:u w:val="single"/>
            <w:rtl/>
            <w:lang w:bidi="fa-IR"/>
            <w:rPrChange w:id="3621" w:author="Microsoft account" w:date="2025-10-09T09:02:00Z">
              <w:rPr>
                <w:rFonts w:hint="eastAsia"/>
                <w:rtl/>
                <w:lang w:bidi="fa-IR"/>
              </w:rPr>
            </w:rPrChange>
          </w:rPr>
          <w:t>باشه،</w:t>
        </w:r>
        <w:r w:rsidRPr="00984BB5">
          <w:rPr>
            <w:highlight w:val="darkCyan"/>
            <w:u w:val="single"/>
            <w:rtl/>
            <w:lang w:bidi="fa-IR"/>
            <w:rPrChange w:id="3622" w:author="Microsoft account" w:date="2025-10-09T09:02:00Z">
              <w:rPr>
                <w:rtl/>
                <w:lang w:bidi="fa-IR"/>
              </w:rPr>
            </w:rPrChange>
          </w:rPr>
          <w:t xml:space="preserve"> </w:t>
        </w:r>
        <w:r w:rsidRPr="00984BB5">
          <w:rPr>
            <w:rFonts w:hint="eastAsia"/>
            <w:highlight w:val="darkCyan"/>
            <w:u w:val="single"/>
            <w:rtl/>
            <w:lang w:bidi="fa-IR"/>
            <w:rPrChange w:id="3623" w:author="Microsoft account" w:date="2025-10-09T09:02:00Z">
              <w:rPr>
                <w:rFonts w:hint="eastAsia"/>
                <w:rtl/>
                <w:lang w:bidi="fa-IR"/>
              </w:rPr>
            </w:rPrChange>
          </w:rPr>
          <w:t>در</w:t>
        </w:r>
        <w:r w:rsidRPr="00984BB5">
          <w:rPr>
            <w:highlight w:val="darkCyan"/>
            <w:u w:val="single"/>
            <w:rtl/>
            <w:lang w:bidi="fa-IR"/>
            <w:rPrChange w:id="3624" w:author="Microsoft account" w:date="2025-10-09T09:02:00Z">
              <w:rPr>
                <w:rtl/>
                <w:lang w:bidi="fa-IR"/>
              </w:rPr>
            </w:rPrChange>
          </w:rPr>
          <w:t xml:space="preserve"> </w:t>
        </w:r>
        <w:r w:rsidRPr="00984BB5">
          <w:rPr>
            <w:rFonts w:hint="eastAsia"/>
            <w:highlight w:val="darkCyan"/>
            <w:u w:val="single"/>
            <w:rtl/>
            <w:lang w:bidi="fa-IR"/>
            <w:rPrChange w:id="3625" w:author="Microsoft account" w:date="2025-10-09T09:02:00Z">
              <w:rPr>
                <w:rFonts w:hint="eastAsia"/>
                <w:rtl/>
                <w:lang w:bidi="fa-IR"/>
              </w:rPr>
            </w:rPrChange>
          </w:rPr>
          <w:t>حد</w:t>
        </w:r>
        <w:r w:rsidRPr="00984BB5">
          <w:rPr>
            <w:highlight w:val="darkCyan"/>
            <w:u w:val="single"/>
            <w:rtl/>
            <w:lang w:bidi="fa-IR"/>
            <w:rPrChange w:id="3626" w:author="Microsoft account" w:date="2025-10-09T09:02:00Z">
              <w:rPr>
                <w:rtl/>
                <w:lang w:bidi="fa-IR"/>
              </w:rPr>
            </w:rPrChange>
          </w:rPr>
          <w:t xml:space="preserve"> </w:t>
        </w:r>
        <w:r w:rsidRPr="00984BB5">
          <w:rPr>
            <w:rFonts w:hint="eastAsia"/>
            <w:highlight w:val="darkCyan"/>
            <w:u w:val="single"/>
            <w:rtl/>
            <w:lang w:bidi="fa-IR"/>
            <w:rPrChange w:id="3627" w:author="Microsoft account" w:date="2025-10-09T09:02:00Z">
              <w:rPr>
                <w:rFonts w:hint="eastAsia"/>
                <w:rtl/>
                <w:lang w:bidi="fa-IR"/>
              </w:rPr>
            </w:rPrChange>
          </w:rPr>
          <w:t>دوره</w:t>
        </w:r>
        <w:r w:rsidRPr="00984BB5">
          <w:rPr>
            <w:highlight w:val="darkCyan"/>
            <w:u w:val="single"/>
            <w:rtl/>
            <w:lang w:bidi="fa-IR"/>
            <w:rPrChange w:id="3628" w:author="Microsoft account" w:date="2025-10-09T09:02:00Z">
              <w:rPr>
                <w:rtl/>
                <w:lang w:bidi="fa-IR"/>
              </w:rPr>
            </w:rPrChange>
          </w:rPr>
          <w:t xml:space="preserve"> </w:t>
        </w:r>
        <w:r w:rsidRPr="00984BB5">
          <w:rPr>
            <w:rFonts w:hint="eastAsia"/>
            <w:highlight w:val="darkCyan"/>
            <w:u w:val="single"/>
            <w:rtl/>
            <w:lang w:bidi="fa-IR"/>
            <w:rPrChange w:id="3629" w:author="Microsoft account" w:date="2025-10-09T09:02:00Z">
              <w:rPr>
                <w:rFonts w:hint="eastAsia"/>
                <w:rtl/>
                <w:lang w:bidi="fa-IR"/>
              </w:rPr>
            </w:rPrChange>
          </w:rPr>
          <w:t>م</w:t>
        </w:r>
        <w:r w:rsidRPr="00984BB5">
          <w:rPr>
            <w:rFonts w:hint="cs"/>
            <w:highlight w:val="darkCyan"/>
            <w:u w:val="single"/>
            <w:rtl/>
            <w:lang w:bidi="fa-IR"/>
            <w:rPrChange w:id="3630" w:author="Microsoft account" w:date="2025-10-09T09:02:00Z">
              <w:rPr>
                <w:rFonts w:hint="cs"/>
                <w:rtl/>
                <w:lang w:bidi="fa-IR"/>
              </w:rPr>
            </w:rPrChange>
          </w:rPr>
          <w:t>ی</w:t>
        </w:r>
        <w:r w:rsidRPr="00984BB5">
          <w:rPr>
            <w:rFonts w:hint="eastAsia"/>
            <w:highlight w:val="darkCyan"/>
            <w:u w:val="single"/>
            <w:rtl/>
            <w:lang w:bidi="fa-IR"/>
            <w:rPrChange w:id="3631" w:author="Microsoft account" w:date="2025-10-09T09:02:00Z">
              <w:rPr>
                <w:rFonts w:hint="eastAsia"/>
                <w:rtl/>
                <w:lang w:bidi="fa-IR"/>
              </w:rPr>
            </w:rPrChange>
          </w:rPr>
          <w:t>خوا</w:t>
        </w:r>
        <w:r w:rsidRPr="00984BB5">
          <w:rPr>
            <w:rFonts w:hint="cs"/>
            <w:highlight w:val="darkCyan"/>
            <w:u w:val="single"/>
            <w:rtl/>
            <w:lang w:bidi="fa-IR"/>
            <w:rPrChange w:id="3632" w:author="Microsoft account" w:date="2025-10-09T09:02:00Z">
              <w:rPr>
                <w:rFonts w:hint="cs"/>
                <w:rtl/>
                <w:lang w:bidi="fa-IR"/>
              </w:rPr>
            </w:rPrChange>
          </w:rPr>
          <w:t>ی</w:t>
        </w:r>
        <w:r w:rsidRPr="00984BB5">
          <w:rPr>
            <w:rFonts w:hint="eastAsia"/>
            <w:highlight w:val="darkCyan"/>
            <w:u w:val="single"/>
            <w:rtl/>
            <w:lang w:bidi="fa-IR"/>
            <w:rPrChange w:id="3633" w:author="Microsoft account" w:date="2025-10-09T09:02:00Z">
              <w:rPr>
                <w:rFonts w:hint="eastAsia"/>
                <w:rtl/>
                <w:lang w:bidi="fa-IR"/>
              </w:rPr>
            </w:rPrChange>
          </w:rPr>
          <w:t>م</w:t>
        </w:r>
        <w:r w:rsidRPr="00984BB5">
          <w:rPr>
            <w:highlight w:val="darkCyan"/>
            <w:u w:val="single"/>
            <w:rtl/>
            <w:lang w:bidi="fa-IR"/>
            <w:rPrChange w:id="3634" w:author="Microsoft account" w:date="2025-10-09T09:02:00Z">
              <w:rPr>
                <w:rtl/>
                <w:lang w:bidi="fa-IR"/>
              </w:rPr>
            </w:rPrChange>
          </w:rPr>
          <w:t xml:space="preserve"> </w:t>
        </w:r>
        <w:r w:rsidRPr="00984BB5">
          <w:rPr>
            <w:rFonts w:hint="eastAsia"/>
            <w:highlight w:val="darkCyan"/>
            <w:u w:val="single"/>
            <w:rtl/>
            <w:lang w:bidi="fa-IR"/>
            <w:rPrChange w:id="3635"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636" w:author="Microsoft account" w:date="2025-10-07T12:18:00Z">
        <w:r>
          <w:rPr>
            <w:lang w:bidi="fa-IR"/>
          </w:rPr>
          <w:t>cards.data</w:t>
        </w:r>
        <w:r>
          <w:rPr>
            <w:rFonts w:hint="cs"/>
            <w:rtl/>
            <w:lang w:bidi="fa-IR"/>
          </w:rPr>
          <w:t xml:space="preserve"> حذف بشه، بره توی یه </w:t>
        </w:r>
        <w:r>
          <w:rPr>
            <w:lang w:bidi="fa-IR"/>
          </w:rPr>
          <w:t>csv</w:t>
        </w:r>
      </w:ins>
      <w:ins w:id="3637"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638"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639" w:author="Microsoft account" w:date="2025-10-07T12:20:00Z"/>
          <w:rtl/>
          <w:lang w:bidi="fa-IR"/>
        </w:rPr>
        <w:pPrChange w:id="3640" w:author="Microsoft account" w:date="2025-10-07T12:20:00Z">
          <w:pPr>
            <w:spacing w:after="0" w:line="276" w:lineRule="auto"/>
            <w:jc w:val="both"/>
          </w:pPr>
        </w:pPrChange>
      </w:pPr>
    </w:p>
    <w:p w14:paraId="4584758C" w14:textId="640DF754" w:rsidR="00573870" w:rsidRDefault="00573870">
      <w:pPr>
        <w:spacing w:after="0" w:line="276" w:lineRule="auto"/>
        <w:rPr>
          <w:ins w:id="3641" w:author="Microsoft account" w:date="2025-10-07T13:25:00Z"/>
          <w:rtl/>
          <w:lang w:bidi="fa-IR"/>
        </w:rPr>
        <w:pPrChange w:id="3642" w:author="Microsoft account" w:date="2025-10-07T12:20:00Z">
          <w:pPr>
            <w:spacing w:after="0" w:line="276" w:lineRule="auto"/>
            <w:jc w:val="both"/>
          </w:pPr>
        </w:pPrChange>
      </w:pPr>
      <w:ins w:id="3643" w:author="Microsoft account" w:date="2025-10-07T12:20:00Z">
        <w:r>
          <w:rPr>
            <w:rFonts w:hint="cs"/>
            <w:rtl/>
            <w:lang w:bidi="fa-IR"/>
          </w:rPr>
          <w:t>-</w:t>
        </w:r>
      </w:ins>
      <w:ins w:id="3644" w:author="Microsoft account" w:date="2025-10-07T13:24:00Z">
        <w:r w:rsidR="00B37674">
          <w:rPr>
            <w:rFonts w:hint="cs"/>
            <w:rtl/>
            <w:lang w:bidi="fa-IR"/>
          </w:rPr>
          <w:t xml:space="preserve">نیاز به درست کردن ذخیره سازی در </w:t>
        </w:r>
        <w:r w:rsidR="00B37674">
          <w:rPr>
            <w:lang w:bidi="fa-IR"/>
          </w:rPr>
          <w:t>words</w:t>
        </w:r>
      </w:ins>
      <w:ins w:id="3645"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646" w:author="Microsoft account" w:date="2025-10-07T11:05:00Z"/>
          <w:lang w:bidi="fa-IR"/>
        </w:rPr>
        <w:pPrChange w:id="3647" w:author="Microsoft account" w:date="2025-10-07T13:25:00Z">
          <w:pPr>
            <w:spacing w:after="0" w:line="276" w:lineRule="auto"/>
            <w:jc w:val="both"/>
          </w:pPr>
        </w:pPrChange>
      </w:pPr>
      <w:ins w:id="3648" w:author="Microsoft account" w:date="2025-10-07T13:26:00Z">
        <w:r>
          <w:rPr>
            <w:lang w:bidi="fa-IR"/>
          </w:rPr>
          <w:t xml:space="preserve">Till </w:t>
        </w:r>
      </w:ins>
      <w:ins w:id="3649" w:author="Microsoft account" w:date="2025-10-07T13:27:00Z">
        <w:r>
          <w:rPr>
            <w:lang w:bidi="fa-IR"/>
          </w:rPr>
          <w:t>Day031 008 file middle</w:t>
        </w:r>
      </w:ins>
    </w:p>
    <w:p w14:paraId="55540646" w14:textId="77777777" w:rsidR="00342CE0" w:rsidRDefault="00342CE0">
      <w:pPr>
        <w:spacing w:after="0" w:line="276" w:lineRule="auto"/>
        <w:rPr>
          <w:ins w:id="3650" w:author="Microsoft account" w:date="2025-10-07T11:05:00Z"/>
          <w:rtl/>
          <w:lang w:bidi="fa-IR"/>
        </w:rPr>
        <w:pPrChange w:id="3651" w:author="Microsoft account" w:date="2025-10-07T11:05:00Z">
          <w:pPr>
            <w:spacing w:after="0" w:line="276" w:lineRule="auto"/>
            <w:jc w:val="both"/>
          </w:pPr>
        </w:pPrChange>
      </w:pPr>
    </w:p>
    <w:p w14:paraId="1381942F" w14:textId="77777777" w:rsidR="00342CE0" w:rsidRDefault="00342CE0">
      <w:pPr>
        <w:spacing w:after="0" w:line="276" w:lineRule="auto"/>
        <w:rPr>
          <w:ins w:id="3652" w:author="Microsoft account" w:date="2025-10-07T11:05:00Z"/>
          <w:rtl/>
          <w:lang w:bidi="fa-IR"/>
        </w:rPr>
        <w:pPrChange w:id="3653" w:author="Microsoft account" w:date="2025-10-07T11:05:00Z">
          <w:pPr>
            <w:spacing w:after="0" w:line="276" w:lineRule="auto"/>
            <w:jc w:val="both"/>
          </w:pPr>
        </w:pPrChange>
      </w:pPr>
    </w:p>
    <w:p w14:paraId="6D1E8000" w14:textId="77777777" w:rsidR="00342CE0" w:rsidRDefault="00342CE0">
      <w:pPr>
        <w:spacing w:after="0" w:line="276" w:lineRule="auto"/>
        <w:rPr>
          <w:ins w:id="3654" w:author="Microsoft account" w:date="2025-10-07T11:05:00Z"/>
          <w:rtl/>
          <w:lang w:bidi="fa-IR"/>
        </w:rPr>
        <w:pPrChange w:id="3655" w:author="Microsoft account" w:date="2025-10-07T11:05:00Z">
          <w:pPr>
            <w:spacing w:after="0" w:line="276" w:lineRule="auto"/>
            <w:jc w:val="both"/>
          </w:pPr>
        </w:pPrChange>
      </w:pPr>
    </w:p>
    <w:p w14:paraId="107E38C1" w14:textId="4621714B" w:rsidR="00342CE0" w:rsidRDefault="00342CE0">
      <w:pPr>
        <w:spacing w:after="0" w:line="240" w:lineRule="auto"/>
        <w:rPr>
          <w:ins w:id="3656" w:author="Microsoft account" w:date="2025-10-07T11:05:00Z"/>
          <w:rtl/>
          <w:lang w:bidi="fa-IR"/>
        </w:rPr>
      </w:pPr>
      <w:ins w:id="3657" w:author="Microsoft account" w:date="2025-10-07T11:05:00Z">
        <w:r>
          <w:rPr>
            <w:rtl/>
            <w:lang w:bidi="fa-IR"/>
          </w:rPr>
          <w:br w:type="page"/>
        </w:r>
      </w:ins>
    </w:p>
    <w:p w14:paraId="0C04164D" w14:textId="360EB26D" w:rsidR="00342CE0" w:rsidRDefault="00984BB5">
      <w:pPr>
        <w:spacing w:after="0" w:line="276" w:lineRule="auto"/>
        <w:rPr>
          <w:ins w:id="3658" w:author="Microsoft account" w:date="2025-10-09T09:03:00Z"/>
          <w:rtl/>
          <w:lang w:bidi="fa-IR"/>
        </w:rPr>
        <w:pPrChange w:id="3659" w:author="Microsoft account" w:date="2025-10-07T11:05:00Z">
          <w:pPr>
            <w:spacing w:after="0" w:line="276" w:lineRule="auto"/>
            <w:jc w:val="both"/>
          </w:pPr>
        </w:pPrChange>
      </w:pPr>
      <w:bookmarkStart w:id="3660" w:name="I4040717"/>
      <w:ins w:id="3661" w:author="Microsoft account" w:date="2025-10-09T09:03:00Z">
        <w:r>
          <w:rPr>
            <w:rFonts w:hint="cs"/>
            <w:rtl/>
            <w:lang w:bidi="fa-IR"/>
          </w:rPr>
          <w:lastRenderedPageBreak/>
          <w:t>ادامه</w:t>
        </w:r>
      </w:ins>
    </w:p>
    <w:bookmarkEnd w:id="3660"/>
    <w:p w14:paraId="096D02BD" w14:textId="77777777" w:rsidR="00984BB5" w:rsidRDefault="00984BB5">
      <w:pPr>
        <w:spacing w:after="0" w:line="276" w:lineRule="auto"/>
        <w:rPr>
          <w:ins w:id="3662" w:author="Microsoft account" w:date="2025-10-09T09:03:00Z"/>
          <w:rtl/>
          <w:lang w:bidi="fa-IR"/>
        </w:rPr>
        <w:pPrChange w:id="3663" w:author="Microsoft account" w:date="2025-10-09T09:03:00Z">
          <w:pPr>
            <w:spacing w:after="0" w:line="276" w:lineRule="auto"/>
            <w:jc w:val="both"/>
          </w:pPr>
        </w:pPrChange>
      </w:pPr>
    </w:p>
    <w:p w14:paraId="0FDDFF55" w14:textId="1642C165" w:rsidR="00984BB5" w:rsidRDefault="00984BB5">
      <w:pPr>
        <w:spacing w:after="0" w:line="276" w:lineRule="auto"/>
        <w:rPr>
          <w:ins w:id="3664" w:author="Microsoft account" w:date="2025-10-09T09:34:00Z"/>
          <w:rtl/>
          <w:lang w:bidi="fa-IR"/>
        </w:rPr>
        <w:pPrChange w:id="3665" w:author="Microsoft account" w:date="2025-10-09T09:03:00Z">
          <w:pPr>
            <w:spacing w:after="0" w:line="276" w:lineRule="auto"/>
            <w:jc w:val="both"/>
          </w:pPr>
        </w:pPrChange>
      </w:pPr>
      <w:ins w:id="3666" w:author="Microsoft account" w:date="2025-10-09T09:03:00Z">
        <w:r>
          <w:rPr>
            <w:rFonts w:hint="cs"/>
            <w:rtl/>
            <w:lang w:bidi="fa-IR"/>
          </w:rPr>
          <w:t>-</w:t>
        </w:r>
      </w:ins>
      <w:ins w:id="366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6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66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670" w:author="Microsoft account" w:date="2025-10-09T09:34:00Z"/>
          <w:rtl/>
          <w:lang w:bidi="fa-IR"/>
        </w:rPr>
        <w:pPrChange w:id="3671" w:author="Microsoft account" w:date="2025-10-09T09:34:00Z">
          <w:pPr>
            <w:spacing w:after="0" w:line="276" w:lineRule="auto"/>
            <w:jc w:val="both"/>
          </w:pPr>
        </w:pPrChange>
      </w:pPr>
    </w:p>
    <w:p w14:paraId="1A01F9FD" w14:textId="253DF8DE" w:rsidR="00332F8B" w:rsidRDefault="00332F8B">
      <w:pPr>
        <w:spacing w:after="0" w:line="276" w:lineRule="auto"/>
        <w:rPr>
          <w:ins w:id="3672" w:author="Microsoft account" w:date="2025-10-09T09:56:00Z"/>
          <w:lang w:bidi="fa-IR"/>
        </w:rPr>
        <w:pPrChange w:id="3673" w:author="Microsoft account" w:date="2025-10-09T09:34:00Z">
          <w:pPr>
            <w:spacing w:after="0" w:line="276" w:lineRule="auto"/>
            <w:jc w:val="both"/>
          </w:pPr>
        </w:pPrChange>
      </w:pPr>
      <w:ins w:id="3674" w:author="Microsoft account" w:date="2025-10-09T09:34:00Z">
        <w:r>
          <w:rPr>
            <w:rFonts w:hint="cs"/>
            <w:rtl/>
            <w:lang w:bidi="fa-IR"/>
          </w:rPr>
          <w:t>-</w:t>
        </w:r>
      </w:ins>
      <w:ins w:id="3675" w:author="Microsoft account" w:date="2025-10-09T09:52:00Z">
        <w:r w:rsidR="00031FC4">
          <w:rPr>
            <w:rFonts w:hint="cs"/>
            <w:rtl/>
            <w:lang w:bidi="fa-IR"/>
          </w:rPr>
          <w:t xml:space="preserve">این پروژه هم به خوبی و خوشی تموم شد. ازش </w:t>
        </w:r>
      </w:ins>
      <w:ins w:id="3676"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677"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678"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679" w:author="Microsoft account" w:date="2025-10-09T09:56:00Z"/>
          <w:rtl/>
          <w:lang w:bidi="fa-IR"/>
        </w:rPr>
        <w:pPrChange w:id="3680" w:author="Microsoft account" w:date="2025-10-09T09:56:00Z">
          <w:pPr>
            <w:spacing w:after="0" w:line="276" w:lineRule="auto"/>
            <w:jc w:val="both"/>
          </w:pPr>
        </w:pPrChange>
      </w:pPr>
      <w:ins w:id="3681" w:author="Microsoft account" w:date="2025-10-09T09:57:00Z">
        <w:r>
          <w:rPr>
            <w:lang w:bidi="fa-IR"/>
          </w:rPr>
          <w:t>End of Day031</w:t>
        </w:r>
      </w:ins>
    </w:p>
    <w:p w14:paraId="55812F4B" w14:textId="77777777" w:rsidR="00031FC4" w:rsidRDefault="00031FC4">
      <w:pPr>
        <w:spacing w:after="0" w:line="276" w:lineRule="auto"/>
        <w:rPr>
          <w:ins w:id="3682" w:author="Microsoft account" w:date="2025-10-09T09:56:00Z"/>
          <w:rtl/>
          <w:lang w:bidi="fa-IR"/>
        </w:rPr>
        <w:pPrChange w:id="3683" w:author="Microsoft account" w:date="2025-10-09T09:56:00Z">
          <w:pPr>
            <w:spacing w:after="0" w:line="276" w:lineRule="auto"/>
            <w:jc w:val="both"/>
          </w:pPr>
        </w:pPrChange>
      </w:pPr>
    </w:p>
    <w:p w14:paraId="5800377F" w14:textId="5250A086" w:rsidR="00031FC4" w:rsidRDefault="00031FC4">
      <w:pPr>
        <w:spacing w:after="0" w:line="276" w:lineRule="auto"/>
        <w:rPr>
          <w:ins w:id="3684" w:author="Microsoft account" w:date="2025-10-09T09:56:00Z"/>
          <w:lang w:bidi="fa-IR"/>
        </w:rPr>
        <w:pPrChange w:id="3685" w:author="Microsoft account" w:date="2025-10-09T09:56:00Z">
          <w:pPr>
            <w:spacing w:after="0" w:line="276" w:lineRule="auto"/>
            <w:jc w:val="both"/>
          </w:pPr>
        </w:pPrChange>
      </w:pPr>
      <w:ins w:id="3686" w:author="Microsoft account" w:date="2025-10-09T09:56:00Z">
        <w:r>
          <w:rPr>
            <w:lang w:bidi="fa-IR"/>
          </w:rPr>
          <w:t>Day032</w:t>
        </w:r>
      </w:ins>
    </w:p>
    <w:p w14:paraId="3A92D891" w14:textId="28FA95B4" w:rsidR="008868C9" w:rsidRDefault="000F3655">
      <w:pPr>
        <w:spacing w:after="0" w:line="276" w:lineRule="auto"/>
        <w:rPr>
          <w:ins w:id="3687" w:author="Microsoft account" w:date="2025-10-09T09:59:00Z"/>
          <w:rtl/>
          <w:lang w:bidi="fa-IR"/>
        </w:rPr>
        <w:pPrChange w:id="3688" w:author="Microsoft account" w:date="2025-10-09T09:56:00Z">
          <w:pPr>
            <w:spacing w:after="0" w:line="276" w:lineRule="auto"/>
            <w:jc w:val="both"/>
          </w:pPr>
        </w:pPrChange>
      </w:pPr>
      <w:ins w:id="3689" w:author="Microsoft account" w:date="2025-10-09T09:59:00Z">
        <w:r>
          <w:rPr>
            <w:lang w:bidi="fa-IR"/>
          </w:rPr>
          <w:t>Email SMTP and the datetime module</w:t>
        </w:r>
      </w:ins>
    </w:p>
    <w:p w14:paraId="217F3AAC" w14:textId="77777777" w:rsidR="000F3655" w:rsidRDefault="000F3655">
      <w:pPr>
        <w:spacing w:after="0" w:line="276" w:lineRule="auto"/>
        <w:rPr>
          <w:ins w:id="3690" w:author="Microsoft account" w:date="2025-10-09T09:03:00Z"/>
          <w:lang w:bidi="fa-IR"/>
        </w:rPr>
        <w:pPrChange w:id="3691" w:author="Microsoft account" w:date="2025-10-09T09:59:00Z">
          <w:pPr>
            <w:spacing w:after="0" w:line="276" w:lineRule="auto"/>
            <w:jc w:val="both"/>
          </w:pPr>
        </w:pPrChange>
      </w:pPr>
    </w:p>
    <w:p w14:paraId="52990B7D" w14:textId="4A9DEA81" w:rsidR="00984BB5" w:rsidRDefault="000F3655">
      <w:pPr>
        <w:spacing w:after="0" w:line="276" w:lineRule="auto"/>
        <w:rPr>
          <w:ins w:id="3692" w:author="Microsoft account" w:date="2025-10-09T09:59:00Z"/>
          <w:rtl/>
          <w:lang w:bidi="fa-IR"/>
        </w:rPr>
        <w:pPrChange w:id="3693" w:author="Microsoft account" w:date="2025-10-09T09:03:00Z">
          <w:pPr>
            <w:spacing w:after="0" w:line="276" w:lineRule="auto"/>
            <w:jc w:val="both"/>
          </w:pPr>
        </w:pPrChange>
      </w:pPr>
      <w:ins w:id="3694" w:author="Microsoft account" w:date="2025-10-09T09:58:00Z">
        <w:r>
          <w:rPr>
            <w:lang w:bidi="fa-IR"/>
          </w:rPr>
          <w:t>-</w:t>
        </w:r>
      </w:ins>
      <w:ins w:id="3695"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696" w:author="Microsoft account" w:date="2025-10-09T09:59:00Z"/>
          <w:rtl/>
          <w:lang w:bidi="fa-IR"/>
        </w:rPr>
        <w:pPrChange w:id="3697" w:author="Microsoft account" w:date="2025-10-09T09:59:00Z">
          <w:pPr>
            <w:spacing w:after="0" w:line="276" w:lineRule="auto"/>
            <w:jc w:val="both"/>
          </w:pPr>
        </w:pPrChange>
      </w:pPr>
    </w:p>
    <w:p w14:paraId="273A29A9" w14:textId="5A82DCFA" w:rsidR="000F3655" w:rsidRDefault="000F3655">
      <w:pPr>
        <w:spacing w:after="0" w:line="276" w:lineRule="auto"/>
        <w:rPr>
          <w:ins w:id="3698" w:author="Microsoft account" w:date="2025-10-09T10:01:00Z"/>
          <w:rtl/>
          <w:lang w:bidi="fa-IR"/>
        </w:rPr>
        <w:pPrChange w:id="3699" w:author="Microsoft account" w:date="2025-10-09T09:59:00Z">
          <w:pPr>
            <w:spacing w:after="0" w:line="276" w:lineRule="auto"/>
            <w:jc w:val="both"/>
          </w:pPr>
        </w:pPrChange>
      </w:pPr>
      <w:ins w:id="3700" w:author="Microsoft account" w:date="2025-10-09T09:59:00Z">
        <w:r>
          <w:rPr>
            <w:rFonts w:hint="cs"/>
            <w:rtl/>
            <w:lang w:bidi="fa-IR"/>
          </w:rPr>
          <w:t>-</w:t>
        </w:r>
      </w:ins>
      <w:ins w:id="3701"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702"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703" w:author="Microsoft account" w:date="2025-10-09T10:01:00Z"/>
          <w:rtl/>
          <w:lang w:bidi="fa-IR"/>
        </w:rPr>
        <w:pPrChange w:id="3704" w:author="Microsoft account" w:date="2025-10-09T10:01:00Z">
          <w:pPr>
            <w:spacing w:after="0" w:line="276" w:lineRule="auto"/>
            <w:jc w:val="both"/>
          </w:pPr>
        </w:pPrChange>
      </w:pPr>
    </w:p>
    <w:p w14:paraId="6964401B" w14:textId="785B8783" w:rsidR="000F3655" w:rsidRDefault="000F3655">
      <w:pPr>
        <w:spacing w:after="0" w:line="276" w:lineRule="auto"/>
        <w:rPr>
          <w:ins w:id="3705" w:author="Microsoft account" w:date="2025-10-09T10:03:00Z"/>
          <w:rtl/>
          <w:lang w:bidi="fa-IR"/>
        </w:rPr>
        <w:pPrChange w:id="3706" w:author="Microsoft account" w:date="2025-10-09T10:01:00Z">
          <w:pPr>
            <w:spacing w:after="0" w:line="276" w:lineRule="auto"/>
            <w:jc w:val="both"/>
          </w:pPr>
        </w:pPrChange>
      </w:pPr>
      <w:ins w:id="3707" w:author="Microsoft account" w:date="2025-10-09T10:01:00Z">
        <w:r>
          <w:rPr>
            <w:rFonts w:hint="cs"/>
            <w:rtl/>
            <w:lang w:bidi="fa-IR"/>
          </w:rPr>
          <w:t>-</w:t>
        </w:r>
      </w:ins>
      <w:ins w:id="3708"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709" w:author="Microsoft account" w:date="2025-10-09T10:03:00Z"/>
          <w:rtl/>
          <w:lang w:bidi="fa-IR"/>
        </w:rPr>
        <w:pPrChange w:id="3710" w:author="Microsoft account" w:date="2025-10-09T10:03:00Z">
          <w:pPr>
            <w:spacing w:after="0" w:line="276" w:lineRule="auto"/>
            <w:jc w:val="both"/>
          </w:pPr>
        </w:pPrChange>
      </w:pPr>
    </w:p>
    <w:p w14:paraId="6A6A945D" w14:textId="7DB9B3D3" w:rsidR="000F3655" w:rsidRDefault="000F3655">
      <w:pPr>
        <w:spacing w:after="0" w:line="276" w:lineRule="auto"/>
        <w:rPr>
          <w:ins w:id="3711" w:author="Microsoft account" w:date="2025-10-09T10:05:00Z"/>
          <w:rtl/>
          <w:lang w:bidi="fa-IR"/>
        </w:rPr>
        <w:pPrChange w:id="3712" w:author="Microsoft account" w:date="2025-10-10T17:25:00Z">
          <w:pPr>
            <w:spacing w:after="0" w:line="276" w:lineRule="auto"/>
            <w:jc w:val="both"/>
          </w:pPr>
        </w:pPrChange>
      </w:pPr>
      <w:ins w:id="3713" w:author="Microsoft account" w:date="2025-10-09T10:03:00Z">
        <w:r>
          <w:rPr>
            <w:rFonts w:hint="cs"/>
            <w:rtl/>
            <w:lang w:bidi="fa-IR"/>
          </w:rPr>
          <w:t>-</w:t>
        </w:r>
      </w:ins>
      <w:ins w:id="3714" w:author="Microsoft account" w:date="2025-10-09T10:04:00Z">
        <w:r w:rsidR="000A57EC">
          <w:rPr>
            <w:rFonts w:hint="cs"/>
            <w:rtl/>
            <w:lang w:bidi="fa-IR"/>
          </w:rPr>
          <w:t xml:space="preserve">نکته : فکر میکنم، </w:t>
        </w:r>
      </w:ins>
      <w:ins w:id="3715" w:author="Microsoft account" w:date="2025-10-10T17:25:00Z">
        <w:r w:rsidR="008E1AA7">
          <w:rPr>
            <w:rFonts w:hint="cs"/>
            <w:rtl/>
            <w:lang w:bidi="fa-IR"/>
          </w:rPr>
          <w:t>وقت</w:t>
        </w:r>
      </w:ins>
      <w:ins w:id="371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71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718" w:author="Microsoft account" w:date="2025-10-09T10:05:00Z"/>
          <w:rtl/>
          <w:lang w:bidi="fa-IR"/>
        </w:rPr>
        <w:pPrChange w:id="3719" w:author="Microsoft account" w:date="2025-10-09T10:05:00Z">
          <w:pPr>
            <w:spacing w:after="0" w:line="276" w:lineRule="auto"/>
            <w:jc w:val="both"/>
          </w:pPr>
        </w:pPrChange>
      </w:pPr>
    </w:p>
    <w:p w14:paraId="030A7854" w14:textId="5F44AD52" w:rsidR="000A57EC" w:rsidRDefault="000A57EC">
      <w:pPr>
        <w:spacing w:after="0" w:line="276" w:lineRule="auto"/>
        <w:rPr>
          <w:ins w:id="3720" w:author="Microsoft account" w:date="2025-10-09T10:10:00Z"/>
          <w:lang w:bidi="fa-IR"/>
        </w:rPr>
        <w:pPrChange w:id="3721" w:author="Microsoft account" w:date="2025-10-09T10:05:00Z">
          <w:pPr>
            <w:spacing w:after="0" w:line="276" w:lineRule="auto"/>
            <w:jc w:val="both"/>
          </w:pPr>
        </w:pPrChange>
      </w:pPr>
      <w:ins w:id="3722" w:author="Microsoft account" w:date="2025-10-09T10:05:00Z">
        <w:r>
          <w:rPr>
            <w:rFonts w:hint="cs"/>
            <w:rtl/>
            <w:lang w:bidi="fa-IR"/>
          </w:rPr>
          <w:t>-</w:t>
        </w:r>
      </w:ins>
      <w:ins w:id="372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72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72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72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727" w:author="Microsoft account" w:date="2025-10-09T10:08:00Z">
        <w:r>
          <w:rPr>
            <w:rFonts w:hint="cs"/>
            <w:rtl/>
            <w:lang w:bidi="fa-IR"/>
          </w:rPr>
          <w:t xml:space="preserve"> </w:t>
        </w:r>
      </w:ins>
      <w:ins w:id="372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729" w:author="Microsoft account" w:date="2025-10-10T17:28:00Z">
              <w:rPr>
                <w:rFonts w:hint="eastAsia"/>
                <w:rtl/>
                <w:lang w:bidi="fa-IR"/>
              </w:rPr>
            </w:rPrChange>
          </w:rPr>
          <w:t>پستچ</w:t>
        </w:r>
        <w:r w:rsidRPr="008E1AA7">
          <w:rPr>
            <w:rFonts w:hint="cs"/>
            <w:b/>
            <w:bCs/>
            <w:rtl/>
            <w:lang w:bidi="fa-IR"/>
            <w:rPrChange w:id="3730" w:author="Microsoft account" w:date="2025-10-10T17:28:00Z">
              <w:rPr>
                <w:rFonts w:hint="cs"/>
                <w:rtl/>
                <w:lang w:bidi="fa-IR"/>
              </w:rPr>
            </w:rPrChange>
          </w:rPr>
          <w:t>ی</w:t>
        </w:r>
        <w:r w:rsidRPr="008E1AA7">
          <w:rPr>
            <w:b/>
            <w:bCs/>
            <w:rtl/>
            <w:lang w:bidi="fa-IR"/>
            <w:rPrChange w:id="3731" w:author="Microsoft account" w:date="2025-10-10T17:28:00Z">
              <w:rPr>
                <w:rtl/>
                <w:lang w:bidi="fa-IR"/>
              </w:rPr>
            </w:rPrChange>
          </w:rPr>
          <w:t xml:space="preserve"> </w:t>
        </w:r>
        <w:r w:rsidRPr="008E1AA7">
          <w:rPr>
            <w:rFonts w:hint="eastAsia"/>
            <w:b/>
            <w:bCs/>
            <w:rtl/>
            <w:lang w:bidi="fa-IR"/>
            <w:rPrChange w:id="3732" w:author="Microsoft account" w:date="2025-10-10T17:28:00Z">
              <w:rPr>
                <w:rFonts w:hint="eastAsia"/>
                <w:rtl/>
                <w:lang w:bidi="fa-IR"/>
              </w:rPr>
            </w:rPrChange>
          </w:rPr>
          <w:t>و</w:t>
        </w:r>
        <w:r w:rsidRPr="008E1AA7">
          <w:rPr>
            <w:b/>
            <w:bCs/>
            <w:rtl/>
            <w:lang w:bidi="fa-IR"/>
            <w:rPrChange w:id="3733" w:author="Microsoft account" w:date="2025-10-10T17:28:00Z">
              <w:rPr>
                <w:rtl/>
                <w:lang w:bidi="fa-IR"/>
              </w:rPr>
            </w:rPrChange>
          </w:rPr>
          <w:t xml:space="preserve"> </w:t>
        </w:r>
        <w:r w:rsidRPr="008E1AA7">
          <w:rPr>
            <w:rFonts w:hint="eastAsia"/>
            <w:b/>
            <w:bCs/>
            <w:rtl/>
            <w:lang w:bidi="fa-IR"/>
            <w:rPrChange w:id="3734" w:author="Microsoft account" w:date="2025-10-10T17:28:00Z">
              <w:rPr>
                <w:rFonts w:hint="eastAsia"/>
                <w:rtl/>
                <w:lang w:bidi="fa-IR"/>
              </w:rPr>
            </w:rPrChange>
          </w:rPr>
          <w:t>مرکز</w:t>
        </w:r>
        <w:r w:rsidRPr="008E1AA7">
          <w:rPr>
            <w:b/>
            <w:bCs/>
            <w:rtl/>
            <w:lang w:bidi="fa-IR"/>
            <w:rPrChange w:id="3735" w:author="Microsoft account" w:date="2025-10-10T17:28:00Z">
              <w:rPr>
                <w:rtl/>
                <w:lang w:bidi="fa-IR"/>
              </w:rPr>
            </w:rPrChange>
          </w:rPr>
          <w:t xml:space="preserve"> </w:t>
        </w:r>
        <w:r w:rsidRPr="008E1AA7">
          <w:rPr>
            <w:rFonts w:hint="eastAsia"/>
            <w:b/>
            <w:bCs/>
            <w:rtl/>
            <w:lang w:bidi="fa-IR"/>
            <w:rPrChange w:id="3736" w:author="Microsoft account" w:date="2025-10-10T17:28:00Z">
              <w:rPr>
                <w:rFonts w:hint="eastAsia"/>
                <w:rtl/>
                <w:lang w:bidi="fa-IR"/>
              </w:rPr>
            </w:rPrChange>
          </w:rPr>
          <w:t>پست</w:t>
        </w:r>
        <w:r w:rsidRPr="008E1AA7">
          <w:rPr>
            <w:b/>
            <w:bCs/>
            <w:rtl/>
            <w:lang w:bidi="fa-IR"/>
            <w:rPrChange w:id="3737" w:author="Microsoft account" w:date="2025-10-10T17:28:00Z">
              <w:rPr>
                <w:rtl/>
                <w:lang w:bidi="fa-IR"/>
              </w:rPr>
            </w:rPrChange>
          </w:rPr>
          <w:t xml:space="preserve"> </w:t>
        </w:r>
        <w:r w:rsidRPr="008E1AA7">
          <w:rPr>
            <w:rFonts w:hint="eastAsia"/>
            <w:b/>
            <w:bCs/>
            <w:rtl/>
            <w:lang w:bidi="fa-IR"/>
            <w:rPrChange w:id="3738" w:author="Microsoft account" w:date="2025-10-10T17:28:00Z">
              <w:rPr>
                <w:rFonts w:hint="eastAsia"/>
                <w:rtl/>
                <w:lang w:bidi="fa-IR"/>
              </w:rPr>
            </w:rPrChange>
          </w:rPr>
          <w:t>و</w:t>
        </w:r>
        <w:r w:rsidRPr="008E1AA7">
          <w:rPr>
            <w:b/>
            <w:bCs/>
            <w:rtl/>
            <w:lang w:bidi="fa-IR"/>
            <w:rPrChange w:id="3739" w:author="Microsoft account" w:date="2025-10-10T17:28:00Z">
              <w:rPr>
                <w:rtl/>
                <w:lang w:bidi="fa-IR"/>
              </w:rPr>
            </w:rPrChange>
          </w:rPr>
          <w:t xml:space="preserve"> </w:t>
        </w:r>
        <w:r w:rsidRPr="008E1AA7">
          <w:rPr>
            <w:rFonts w:hint="eastAsia"/>
            <w:b/>
            <w:bCs/>
            <w:rtl/>
            <w:lang w:bidi="fa-IR"/>
            <w:rPrChange w:id="374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74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742" w:author="Microsoft account" w:date="2025-10-09T10:10:00Z"/>
          <w:rtl/>
          <w:lang w:bidi="fa-IR"/>
        </w:rPr>
        <w:pPrChange w:id="3743" w:author="Microsoft account" w:date="2025-10-09T10:10:00Z">
          <w:pPr>
            <w:spacing w:after="0" w:line="276" w:lineRule="auto"/>
            <w:jc w:val="both"/>
          </w:pPr>
        </w:pPrChange>
      </w:pPr>
    </w:p>
    <w:p w14:paraId="32E0ED78" w14:textId="40987D3E" w:rsidR="000A57EC" w:rsidRDefault="000A57EC">
      <w:pPr>
        <w:spacing w:after="0" w:line="276" w:lineRule="auto"/>
        <w:rPr>
          <w:ins w:id="3744" w:author="Microsoft account" w:date="2025-10-09T10:12:00Z"/>
          <w:rtl/>
          <w:lang w:bidi="fa-IR"/>
        </w:rPr>
        <w:pPrChange w:id="3745" w:author="Microsoft account" w:date="2025-10-09T10:10:00Z">
          <w:pPr>
            <w:spacing w:after="0" w:line="276" w:lineRule="auto"/>
            <w:jc w:val="both"/>
          </w:pPr>
        </w:pPrChange>
      </w:pPr>
      <w:ins w:id="3746" w:author="Microsoft account" w:date="2025-10-09T10:10:00Z">
        <w:r>
          <w:rPr>
            <w:rFonts w:hint="cs"/>
            <w:rtl/>
            <w:lang w:bidi="fa-IR"/>
          </w:rPr>
          <w:t>-</w:t>
        </w:r>
      </w:ins>
      <w:ins w:id="374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74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749" w:author="Microsoft account" w:date="2025-10-09T10:12:00Z"/>
          <w:rtl/>
          <w:lang w:bidi="fa-IR"/>
        </w:rPr>
        <w:pPrChange w:id="3750" w:author="Microsoft account" w:date="2025-10-09T10:12:00Z">
          <w:pPr>
            <w:spacing w:after="0" w:line="276" w:lineRule="auto"/>
            <w:jc w:val="both"/>
          </w:pPr>
        </w:pPrChange>
      </w:pPr>
    </w:p>
    <w:p w14:paraId="35099D53" w14:textId="33A8E6C0" w:rsidR="00934439" w:rsidRDefault="00934439">
      <w:pPr>
        <w:spacing w:after="0" w:line="276" w:lineRule="auto"/>
        <w:rPr>
          <w:ins w:id="3751" w:author="Microsoft account" w:date="2025-10-09T10:12:00Z"/>
          <w:rtl/>
          <w:lang w:bidi="fa-IR"/>
        </w:rPr>
        <w:pPrChange w:id="3752" w:author="Microsoft account" w:date="2025-10-09T10:12:00Z">
          <w:pPr>
            <w:spacing w:after="0" w:line="276" w:lineRule="auto"/>
            <w:jc w:val="both"/>
          </w:pPr>
        </w:pPrChange>
      </w:pPr>
      <w:ins w:id="375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75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755" w:author="Microsoft account" w:date="2025-10-09T10:12:00Z"/>
          <w:rtl/>
          <w:lang w:bidi="fa-IR"/>
        </w:rPr>
        <w:pPrChange w:id="3756" w:author="Microsoft account" w:date="2025-10-09T10:12:00Z">
          <w:pPr>
            <w:spacing w:after="0" w:line="276" w:lineRule="auto"/>
            <w:jc w:val="both"/>
          </w:pPr>
        </w:pPrChange>
      </w:pPr>
    </w:p>
    <w:p w14:paraId="6357B459" w14:textId="00129447" w:rsidR="00934439" w:rsidRDefault="00934439">
      <w:pPr>
        <w:spacing w:after="0" w:line="276" w:lineRule="auto"/>
        <w:rPr>
          <w:ins w:id="3757" w:author="Microsoft account" w:date="2025-10-09T10:23:00Z"/>
          <w:rtl/>
          <w:lang w:bidi="fa-IR"/>
        </w:rPr>
        <w:pPrChange w:id="3758" w:author="Microsoft account" w:date="2025-10-09T10:12:00Z">
          <w:pPr>
            <w:spacing w:after="0" w:line="276" w:lineRule="auto"/>
            <w:jc w:val="both"/>
          </w:pPr>
        </w:pPrChange>
      </w:pPr>
      <w:ins w:id="3759" w:author="Microsoft account" w:date="2025-10-09T10:12:00Z">
        <w:r>
          <w:rPr>
            <w:rFonts w:hint="cs"/>
            <w:rtl/>
            <w:lang w:bidi="fa-IR"/>
          </w:rPr>
          <w:t>-</w:t>
        </w:r>
      </w:ins>
      <w:ins w:id="376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761" w:author="Microsoft account" w:date="2025-10-09T10:23:00Z"/>
          <w:rtl/>
          <w:lang w:bidi="fa-IR"/>
        </w:rPr>
        <w:pPrChange w:id="3762" w:author="Microsoft account" w:date="2025-10-09T10:23:00Z">
          <w:pPr>
            <w:spacing w:after="0" w:line="276" w:lineRule="auto"/>
            <w:jc w:val="both"/>
          </w:pPr>
        </w:pPrChange>
      </w:pPr>
      <w:ins w:id="3763" w:author="Microsoft account" w:date="2025-10-09T10:23:00Z">
        <w:r w:rsidRPr="00FF2621">
          <w:rPr>
            <w:noProof/>
            <w:rPrChange w:id="3764"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765" w:author="Microsoft account" w:date="2025-10-09T10:23:00Z"/>
          <w:rtl/>
          <w:lang w:bidi="fa-IR"/>
        </w:rPr>
        <w:pPrChange w:id="3766" w:author="Microsoft account" w:date="2025-10-09T10:23:00Z">
          <w:pPr>
            <w:spacing w:after="0" w:line="276" w:lineRule="auto"/>
            <w:jc w:val="both"/>
          </w:pPr>
        </w:pPrChange>
      </w:pPr>
    </w:p>
    <w:p w14:paraId="07DCEAF2" w14:textId="2E58EEDF" w:rsidR="00FF2621" w:rsidRDefault="00FF2621">
      <w:pPr>
        <w:spacing w:after="0" w:line="276" w:lineRule="auto"/>
        <w:rPr>
          <w:ins w:id="3767" w:author="Microsoft account" w:date="2025-10-09T10:27:00Z"/>
          <w:rtl/>
          <w:lang w:bidi="fa-IR"/>
        </w:rPr>
        <w:pPrChange w:id="3768" w:author="Microsoft account" w:date="2025-10-09T10:23:00Z">
          <w:pPr>
            <w:spacing w:after="0" w:line="276" w:lineRule="auto"/>
            <w:jc w:val="both"/>
          </w:pPr>
        </w:pPrChange>
      </w:pPr>
      <w:ins w:id="3769" w:author="Microsoft account" w:date="2025-10-09T10:23:00Z">
        <w:r>
          <w:rPr>
            <w:rFonts w:hint="cs"/>
            <w:rtl/>
            <w:lang w:bidi="fa-IR"/>
          </w:rPr>
          <w:t>-</w:t>
        </w:r>
      </w:ins>
      <w:ins w:id="3770"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771"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772" w:author="Microsoft account" w:date="2025-10-09T10:40:00Z"/>
          <w:lang w:bidi="fa-IR"/>
        </w:rPr>
        <w:pPrChange w:id="3773" w:author="Microsoft account" w:date="2025-10-09T10:27:00Z">
          <w:pPr>
            <w:spacing w:after="0" w:line="276" w:lineRule="auto"/>
            <w:jc w:val="both"/>
          </w:pPr>
        </w:pPrChange>
      </w:pPr>
      <w:ins w:id="3774" w:author="Microsoft account" w:date="2025-10-09T10:27:00Z">
        <w:r w:rsidRPr="00FF2621">
          <w:rPr>
            <w:noProof/>
            <w:rPrChange w:id="3775"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776" w:author="Microsoft account" w:date="2025-10-09T10:27:00Z"/>
          <w:rtl/>
          <w:lang w:bidi="fa-IR"/>
        </w:rPr>
        <w:pPrChange w:id="3777" w:author="Microsoft account" w:date="2025-10-09T10:40:00Z">
          <w:pPr>
            <w:spacing w:after="0" w:line="276" w:lineRule="auto"/>
            <w:jc w:val="both"/>
          </w:pPr>
        </w:pPrChange>
      </w:pPr>
      <w:ins w:id="3778"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779"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780" w:author="Microsoft account" w:date="2025-10-09T10:30:00Z"/>
          <w:lang w:bidi="fa-IR"/>
        </w:rPr>
        <w:pPrChange w:id="3781" w:author="Microsoft account" w:date="2025-10-09T10:27:00Z">
          <w:pPr>
            <w:spacing w:after="0" w:line="276" w:lineRule="auto"/>
            <w:jc w:val="both"/>
          </w:pPr>
        </w:pPrChange>
      </w:pPr>
      <w:ins w:id="3782"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83"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784" w:author="Microsoft account" w:date="2025-10-09T10:28:00Z"/>
          <w:rtl/>
          <w:lang w:bidi="fa-IR"/>
        </w:rPr>
        <w:pPrChange w:id="3785" w:author="Microsoft account" w:date="2025-10-09T10:30:00Z">
          <w:pPr>
            <w:spacing w:after="0" w:line="276" w:lineRule="auto"/>
            <w:jc w:val="both"/>
          </w:pPr>
        </w:pPrChange>
      </w:pPr>
      <w:ins w:id="3786" w:author="Microsoft account" w:date="2025-10-09T10:30:00Z">
        <w:r w:rsidRPr="00926059">
          <w:rPr>
            <w:noProof/>
            <w:rPrChange w:id="3787"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788" w:author="Microsoft account" w:date="2025-10-09T10:30:00Z"/>
          <w:rtl/>
          <w:lang w:bidi="fa-IR"/>
        </w:rPr>
        <w:pPrChange w:id="3789" w:author="Microsoft account" w:date="2025-10-09T10:28:00Z">
          <w:pPr>
            <w:spacing w:after="0" w:line="276" w:lineRule="auto"/>
            <w:jc w:val="both"/>
          </w:pPr>
        </w:pPrChange>
      </w:pPr>
      <w:ins w:id="3790"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791"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92"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793" w:author="Microsoft account" w:date="2025-10-09T09:03:00Z"/>
          <w:lang w:bidi="fa-IR"/>
        </w:rPr>
        <w:pPrChange w:id="3794" w:author="Microsoft account" w:date="2025-10-09T10:32:00Z">
          <w:pPr>
            <w:spacing w:after="0" w:line="276" w:lineRule="auto"/>
            <w:jc w:val="both"/>
          </w:pPr>
        </w:pPrChange>
      </w:pPr>
      <w:ins w:id="379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79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797" w:author="Microsoft account" w:date="2025-10-09T10:42:00Z"/>
          <w:rtl/>
          <w:lang w:bidi="fa-IR"/>
        </w:rPr>
        <w:pPrChange w:id="3798" w:author="Microsoft account" w:date="2025-10-09T09:03:00Z">
          <w:pPr>
            <w:spacing w:after="0" w:line="276" w:lineRule="auto"/>
            <w:jc w:val="both"/>
          </w:pPr>
        </w:pPrChange>
      </w:pPr>
      <w:ins w:id="379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80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801" w:author="Microsoft account" w:date="2025-10-09T10:43:00Z"/>
          <w:rtl/>
          <w:lang w:bidi="fa-IR"/>
        </w:rPr>
        <w:pPrChange w:id="3802" w:author="Microsoft account" w:date="2025-10-09T10:42:00Z">
          <w:pPr>
            <w:spacing w:after="0" w:line="276" w:lineRule="auto"/>
            <w:jc w:val="both"/>
          </w:pPr>
        </w:pPrChange>
      </w:pPr>
      <w:ins w:id="3803" w:author="Microsoft account" w:date="2025-10-09T10:43:00Z">
        <w:r w:rsidRPr="007148B9">
          <w:rPr>
            <w:noProof/>
            <w:rPrChange w:id="3804"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805" w:author="Microsoft account" w:date="2025-10-09T10:42:00Z"/>
          <w:rtl/>
          <w:lang w:bidi="fa-IR"/>
        </w:rPr>
        <w:pPrChange w:id="3806" w:author="Microsoft account" w:date="2025-10-09T10:43:00Z">
          <w:pPr>
            <w:spacing w:after="0" w:line="276" w:lineRule="auto"/>
            <w:jc w:val="both"/>
          </w:pPr>
        </w:pPrChange>
      </w:pPr>
    </w:p>
    <w:p w14:paraId="545A894F" w14:textId="767C57AE" w:rsidR="00984BB5" w:rsidRDefault="007148B9">
      <w:pPr>
        <w:spacing w:after="0" w:line="276" w:lineRule="auto"/>
        <w:rPr>
          <w:ins w:id="3807" w:author="Microsoft account" w:date="2025-10-09T10:57:00Z"/>
          <w:lang w:bidi="fa-IR"/>
        </w:rPr>
        <w:pPrChange w:id="3808" w:author="Microsoft account" w:date="2025-10-09T10:42:00Z">
          <w:pPr>
            <w:spacing w:after="0" w:line="276" w:lineRule="auto"/>
            <w:jc w:val="both"/>
          </w:pPr>
        </w:pPrChange>
      </w:pPr>
      <w:ins w:id="3809" w:author="Microsoft account" w:date="2025-10-09T10:42:00Z">
        <w:r>
          <w:rPr>
            <w:rFonts w:hint="cs"/>
            <w:rtl/>
            <w:lang w:bidi="fa-IR"/>
          </w:rPr>
          <w:t xml:space="preserve"> اما هنوزم نکته هست</w:t>
        </w:r>
      </w:ins>
      <w:ins w:id="3810"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811" w:author="Microsoft account" w:date="2025-10-09T11:09:00Z"/>
          <w:lang w:bidi="fa-IR"/>
        </w:rPr>
        <w:pPrChange w:id="3812" w:author="Microsoft account" w:date="2025-10-09T10:57:00Z">
          <w:pPr>
            <w:spacing w:after="0" w:line="276" w:lineRule="auto"/>
            <w:jc w:val="both"/>
          </w:pPr>
        </w:pPrChange>
      </w:pPr>
      <w:ins w:id="3813"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814"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815"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816"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817" w:author="Microsoft account" w:date="2025-10-09T11:09:00Z"/>
          <w:lang w:bidi="fa-IR"/>
        </w:rPr>
        <w:pPrChange w:id="3818" w:author="Microsoft account" w:date="2025-10-09T11:09:00Z">
          <w:pPr>
            <w:spacing w:after="0" w:line="276" w:lineRule="auto"/>
            <w:jc w:val="both"/>
          </w:pPr>
        </w:pPrChange>
      </w:pPr>
    </w:p>
    <w:p w14:paraId="2F5244F2" w14:textId="2FD8475A" w:rsidR="00AB4F1A" w:rsidRDefault="00AB4F1A">
      <w:pPr>
        <w:spacing w:after="0" w:line="276" w:lineRule="auto"/>
        <w:rPr>
          <w:ins w:id="3819" w:author="Microsoft account" w:date="2025-10-09T11:10:00Z"/>
          <w:rtl/>
          <w:lang w:bidi="fa-IR"/>
        </w:rPr>
        <w:pPrChange w:id="3820" w:author="Microsoft account" w:date="2025-10-09T11:09:00Z">
          <w:pPr>
            <w:spacing w:after="0" w:line="276" w:lineRule="auto"/>
            <w:jc w:val="both"/>
          </w:pPr>
        </w:pPrChange>
      </w:pPr>
      <w:ins w:id="382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82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823" w:author="Microsoft account" w:date="2025-10-09T11:11:00Z"/>
          <w:lang w:bidi="fa-IR"/>
        </w:rPr>
        <w:pPrChange w:id="3824" w:author="Microsoft account" w:date="2025-10-09T11:10:00Z">
          <w:pPr>
            <w:spacing w:after="0" w:line="276" w:lineRule="auto"/>
            <w:jc w:val="both"/>
          </w:pPr>
        </w:pPrChange>
      </w:pPr>
      <w:ins w:id="382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82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827" w:author="Microsoft account" w:date="2025-10-09T11:12:00Z"/>
          <w:rtl/>
          <w:lang w:bidi="fa-IR"/>
        </w:rPr>
        <w:pPrChange w:id="3828" w:author="Microsoft account" w:date="2025-10-09T11:11:00Z">
          <w:pPr>
            <w:spacing w:after="0" w:line="276" w:lineRule="auto"/>
            <w:jc w:val="both"/>
          </w:pPr>
        </w:pPrChange>
      </w:pPr>
      <w:ins w:id="382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83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831" w:author="Microsoft account" w:date="2025-10-09T11:12:00Z"/>
          <w:rtl/>
          <w:lang w:bidi="fa-IR"/>
        </w:rPr>
        <w:pPrChange w:id="3832" w:author="Microsoft account" w:date="2025-10-09T11:12:00Z">
          <w:pPr>
            <w:spacing w:after="0" w:line="276" w:lineRule="auto"/>
            <w:jc w:val="both"/>
          </w:pPr>
        </w:pPrChange>
      </w:pPr>
      <w:ins w:id="3833"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834" w:author="Microsoft account" w:date="2025-10-09T11:12:00Z"/>
          <w:rtl/>
          <w:lang w:bidi="fa-IR"/>
        </w:rPr>
        <w:pPrChange w:id="3835" w:author="Microsoft account" w:date="2025-10-09T11:12:00Z">
          <w:pPr>
            <w:spacing w:after="0" w:line="276" w:lineRule="auto"/>
            <w:jc w:val="both"/>
          </w:pPr>
        </w:pPrChange>
      </w:pPr>
      <w:ins w:id="3836" w:author="Microsoft account" w:date="2025-10-09T11:12:00Z">
        <w:r w:rsidRPr="00AB4F1A">
          <w:rPr>
            <w:noProof/>
            <w:rPrChange w:id="3837"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838" w:author="Microsoft account" w:date="2025-10-10T18:12:00Z"/>
          <w:lang w:bidi="fa-IR"/>
        </w:rPr>
        <w:pPrChange w:id="3839" w:author="Microsoft account" w:date="2025-10-09T11:12:00Z">
          <w:pPr>
            <w:spacing w:after="0" w:line="276" w:lineRule="auto"/>
            <w:jc w:val="both"/>
          </w:pPr>
        </w:pPrChange>
      </w:pPr>
      <w:ins w:id="384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84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842" w:author="Microsoft account" w:date="2025-10-10T18:12:00Z"/>
          <w:lang w:bidi="fa-IR"/>
        </w:rPr>
        <w:pPrChange w:id="3843" w:author="Microsoft account" w:date="2025-10-10T18:12:00Z">
          <w:pPr>
            <w:spacing w:after="0" w:line="276" w:lineRule="auto"/>
            <w:jc w:val="both"/>
          </w:pPr>
        </w:pPrChange>
      </w:pPr>
    </w:p>
    <w:p w14:paraId="215468B3" w14:textId="323EA5B4" w:rsidR="007D082F" w:rsidRDefault="007D082F">
      <w:pPr>
        <w:spacing w:after="0" w:line="276" w:lineRule="auto"/>
        <w:rPr>
          <w:ins w:id="3844" w:author="Microsoft account" w:date="2025-10-09T11:13:00Z"/>
          <w:rtl/>
          <w:lang w:bidi="fa-IR"/>
        </w:rPr>
        <w:pPrChange w:id="3845" w:author="Microsoft account" w:date="2025-10-10T18:12:00Z">
          <w:pPr>
            <w:spacing w:after="0" w:line="276" w:lineRule="auto"/>
            <w:jc w:val="both"/>
          </w:pPr>
        </w:pPrChange>
      </w:pPr>
      <w:ins w:id="384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847" w:author="Microsoft account" w:date="2025-10-10T18:13:00Z">
        <w:r>
          <w:rPr>
            <w:sz w:val="18"/>
            <w:szCs w:val="18"/>
            <w:lang w:bidi="fa-IR"/>
          </w:rPr>
          <w:t>imple</w:t>
        </w:r>
      </w:ins>
      <w:ins w:id="3848" w:author="Microsoft account" w:date="2025-10-10T18:12:00Z">
        <w:r>
          <w:rPr>
            <w:sz w:val="18"/>
            <w:szCs w:val="18"/>
            <w:lang w:bidi="fa-IR"/>
          </w:rPr>
          <w:t xml:space="preserve"> Mail </w:t>
        </w:r>
      </w:ins>
      <w:ins w:id="384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850" w:author="Microsoft account" w:date="2025-10-10T18:12:00Z">
        <w:r>
          <w:rPr>
            <w:rFonts w:hint="cs"/>
            <w:rtl/>
            <w:lang w:bidi="fa-IR"/>
          </w:rPr>
          <w:t>)</w:t>
        </w:r>
      </w:ins>
    </w:p>
    <w:p w14:paraId="157ADD05" w14:textId="77777777" w:rsidR="00AB4F1A" w:rsidRDefault="00AB4F1A">
      <w:pPr>
        <w:spacing w:after="0" w:line="276" w:lineRule="auto"/>
        <w:rPr>
          <w:ins w:id="3851" w:author="Microsoft account" w:date="2025-10-09T11:13:00Z"/>
          <w:rtl/>
          <w:lang w:bidi="fa-IR"/>
        </w:rPr>
        <w:pPrChange w:id="3852" w:author="Microsoft account" w:date="2025-10-09T11:13:00Z">
          <w:pPr>
            <w:spacing w:after="0" w:line="276" w:lineRule="auto"/>
            <w:jc w:val="both"/>
          </w:pPr>
        </w:pPrChange>
      </w:pPr>
    </w:p>
    <w:p w14:paraId="647971BC" w14:textId="70707A10" w:rsidR="00AB4F1A" w:rsidRDefault="00395079">
      <w:pPr>
        <w:spacing w:after="0" w:line="276" w:lineRule="auto"/>
        <w:rPr>
          <w:ins w:id="3853" w:author="Microsoft account" w:date="2025-10-09T09:03:00Z"/>
          <w:lang w:bidi="fa-IR"/>
        </w:rPr>
        <w:pPrChange w:id="3854" w:author="Microsoft account" w:date="2025-10-09T11:13:00Z">
          <w:pPr>
            <w:spacing w:after="0" w:line="276" w:lineRule="auto"/>
            <w:jc w:val="both"/>
          </w:pPr>
        </w:pPrChange>
      </w:pPr>
      <w:ins w:id="385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856" w:author="Microsoft account" w:date="2025-10-09T09:03:00Z"/>
          <w:rtl/>
          <w:lang w:bidi="fa-IR"/>
        </w:rPr>
        <w:pPrChange w:id="3857" w:author="Microsoft account" w:date="2025-10-09T09:03:00Z">
          <w:pPr>
            <w:spacing w:after="0" w:line="276" w:lineRule="auto"/>
            <w:jc w:val="both"/>
          </w:pPr>
        </w:pPrChange>
      </w:pPr>
    </w:p>
    <w:p w14:paraId="67FDCF16" w14:textId="0EFE6340" w:rsidR="00984BB5" w:rsidRDefault="00984BB5">
      <w:pPr>
        <w:spacing w:after="0" w:line="240" w:lineRule="auto"/>
        <w:rPr>
          <w:ins w:id="3858" w:author="Microsoft account" w:date="2025-10-09T09:03:00Z"/>
          <w:rtl/>
          <w:lang w:bidi="fa-IR"/>
        </w:rPr>
      </w:pPr>
      <w:ins w:id="3859" w:author="Microsoft account" w:date="2025-10-09T09:03:00Z">
        <w:r>
          <w:rPr>
            <w:rtl/>
            <w:lang w:bidi="fa-IR"/>
          </w:rPr>
          <w:br w:type="page"/>
        </w:r>
      </w:ins>
    </w:p>
    <w:p w14:paraId="50324313" w14:textId="0C244A6F" w:rsidR="00984BB5" w:rsidRDefault="009F13CD">
      <w:pPr>
        <w:spacing w:after="0" w:line="276" w:lineRule="auto"/>
        <w:rPr>
          <w:ins w:id="3860" w:author="Microsoft account" w:date="2025-10-10T18:14:00Z"/>
          <w:rtl/>
          <w:lang w:bidi="fa-IR"/>
        </w:rPr>
        <w:pPrChange w:id="3861" w:author="Microsoft account" w:date="2025-10-09T09:03:00Z">
          <w:pPr>
            <w:spacing w:after="0" w:line="276" w:lineRule="auto"/>
            <w:jc w:val="both"/>
          </w:pPr>
        </w:pPrChange>
      </w:pPr>
      <w:bookmarkStart w:id="3862" w:name="I4040718"/>
      <w:ins w:id="3863" w:author="Microsoft account" w:date="2025-10-10T18:14:00Z">
        <w:r>
          <w:rPr>
            <w:rFonts w:hint="cs"/>
            <w:rtl/>
            <w:lang w:bidi="fa-IR"/>
          </w:rPr>
          <w:lastRenderedPageBreak/>
          <w:t>ادامه</w:t>
        </w:r>
      </w:ins>
    </w:p>
    <w:bookmarkEnd w:id="3862"/>
    <w:p w14:paraId="46AD946F" w14:textId="77777777" w:rsidR="009F13CD" w:rsidRDefault="009F13CD">
      <w:pPr>
        <w:spacing w:after="0" w:line="276" w:lineRule="auto"/>
        <w:rPr>
          <w:ins w:id="3864" w:author="Microsoft account" w:date="2025-10-10T18:14:00Z"/>
          <w:rtl/>
          <w:lang w:bidi="fa-IR"/>
        </w:rPr>
        <w:pPrChange w:id="3865" w:author="Microsoft account" w:date="2025-10-10T18:14:00Z">
          <w:pPr>
            <w:spacing w:after="0" w:line="276" w:lineRule="auto"/>
            <w:jc w:val="both"/>
          </w:pPr>
        </w:pPrChange>
      </w:pPr>
    </w:p>
    <w:p w14:paraId="67482B36" w14:textId="1586A036" w:rsidR="009F13CD" w:rsidRDefault="009F13CD">
      <w:pPr>
        <w:spacing w:after="0" w:line="276" w:lineRule="auto"/>
        <w:rPr>
          <w:ins w:id="3866" w:author="Microsoft account" w:date="2025-10-10T18:48:00Z"/>
          <w:rtl/>
          <w:lang w:bidi="fa-IR"/>
        </w:rPr>
        <w:pPrChange w:id="3867" w:author="Microsoft account" w:date="2025-10-10T18:14:00Z">
          <w:pPr>
            <w:spacing w:after="0" w:line="276" w:lineRule="auto"/>
            <w:jc w:val="both"/>
          </w:pPr>
        </w:pPrChange>
      </w:pPr>
      <w:ins w:id="3868" w:author="Microsoft account" w:date="2025-10-10T18:14:00Z">
        <w:r>
          <w:rPr>
            <w:rFonts w:hint="cs"/>
            <w:rtl/>
            <w:lang w:bidi="fa-IR"/>
          </w:rPr>
          <w:t>-</w:t>
        </w:r>
      </w:ins>
      <w:ins w:id="386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87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871" w:author="Microsoft account" w:date="2025-10-11T09:48:00Z">
              <w:rPr>
                <w:rFonts w:hint="eastAsia"/>
                <w:rtl/>
                <w:lang w:bidi="fa-IR"/>
              </w:rPr>
            </w:rPrChange>
          </w:rPr>
          <w:t>خ</w:t>
        </w:r>
        <w:r w:rsidR="00133318" w:rsidRPr="0031424C">
          <w:rPr>
            <w:rFonts w:hint="cs"/>
            <w:highlight w:val="darkGreen"/>
            <w:rtl/>
            <w:lang w:bidi="fa-IR"/>
            <w:rPrChange w:id="3872" w:author="Microsoft account" w:date="2025-10-11T09:48:00Z">
              <w:rPr>
                <w:rFonts w:hint="cs"/>
                <w:rtl/>
                <w:lang w:bidi="fa-IR"/>
              </w:rPr>
            </w:rPrChange>
          </w:rPr>
          <w:t>ی</w:t>
        </w:r>
        <w:r w:rsidR="00133318" w:rsidRPr="0031424C">
          <w:rPr>
            <w:rFonts w:hint="eastAsia"/>
            <w:highlight w:val="darkGreen"/>
            <w:rtl/>
            <w:lang w:bidi="fa-IR"/>
            <w:rPrChange w:id="3873" w:author="Microsoft account" w:date="2025-10-11T09:48:00Z">
              <w:rPr>
                <w:rFonts w:hint="eastAsia"/>
                <w:rtl/>
                <w:lang w:bidi="fa-IR"/>
              </w:rPr>
            </w:rPrChange>
          </w:rPr>
          <w:t>ل</w:t>
        </w:r>
        <w:r w:rsidR="00133318" w:rsidRPr="0031424C">
          <w:rPr>
            <w:rFonts w:hint="cs"/>
            <w:highlight w:val="darkGreen"/>
            <w:rtl/>
            <w:lang w:bidi="fa-IR"/>
            <w:rPrChange w:id="3874" w:author="Microsoft account" w:date="2025-10-11T09:48:00Z">
              <w:rPr>
                <w:rFonts w:hint="cs"/>
                <w:rtl/>
                <w:lang w:bidi="fa-IR"/>
              </w:rPr>
            </w:rPrChange>
          </w:rPr>
          <w:t>ی</w:t>
        </w:r>
        <w:r w:rsidR="00133318" w:rsidRPr="0031424C">
          <w:rPr>
            <w:highlight w:val="darkGreen"/>
            <w:rtl/>
            <w:lang w:bidi="fa-IR"/>
            <w:rPrChange w:id="3875" w:author="Microsoft account" w:date="2025-10-11T09:48:00Z">
              <w:rPr>
                <w:rtl/>
                <w:lang w:bidi="fa-IR"/>
              </w:rPr>
            </w:rPrChange>
          </w:rPr>
          <w:t xml:space="preserve"> مهارت مهم</w:t>
        </w:r>
        <w:r w:rsidR="00133318" w:rsidRPr="0031424C">
          <w:rPr>
            <w:rFonts w:hint="cs"/>
            <w:highlight w:val="darkGreen"/>
            <w:rtl/>
            <w:lang w:bidi="fa-IR"/>
            <w:rPrChange w:id="3876" w:author="Microsoft account" w:date="2025-10-11T09:48:00Z">
              <w:rPr>
                <w:rFonts w:hint="cs"/>
                <w:rtl/>
                <w:lang w:bidi="fa-IR"/>
              </w:rPr>
            </w:rPrChange>
          </w:rPr>
          <w:t>ی</w:t>
        </w:r>
        <w:r w:rsidR="00133318" w:rsidRPr="0031424C">
          <w:rPr>
            <w:highlight w:val="darkGreen"/>
            <w:rtl/>
            <w:lang w:bidi="fa-IR"/>
            <w:rPrChange w:id="3877" w:author="Microsoft account" w:date="2025-10-11T09:48:00Z">
              <w:rPr>
                <w:rtl/>
                <w:lang w:bidi="fa-IR"/>
              </w:rPr>
            </w:rPrChange>
          </w:rPr>
          <w:t xml:space="preserve"> هست خوندن </w:t>
        </w:r>
        <w:r w:rsidR="00133318" w:rsidRPr="0031424C">
          <w:rPr>
            <w:highlight w:val="darkGreen"/>
            <w:lang w:bidi="fa-IR"/>
            <w:rPrChange w:id="3878" w:author="Microsoft account" w:date="2025-10-11T09:48:00Z">
              <w:rPr>
                <w:lang w:bidi="fa-IR"/>
              </w:rPr>
            </w:rPrChange>
          </w:rPr>
          <w:t>document</w:t>
        </w:r>
        <w:r w:rsidR="00133318" w:rsidRPr="0031424C">
          <w:rPr>
            <w:highlight w:val="darkGreen"/>
            <w:rtl/>
            <w:lang w:bidi="fa-IR"/>
            <w:rPrChange w:id="387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88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881" w:author="Microsoft account" w:date="2025-10-10T18:48:00Z"/>
          <w:rtl/>
          <w:lang w:bidi="fa-IR"/>
        </w:rPr>
        <w:pPrChange w:id="3882" w:author="Microsoft account" w:date="2025-10-10T18:48:00Z">
          <w:pPr>
            <w:spacing w:after="0" w:line="276" w:lineRule="auto"/>
            <w:jc w:val="both"/>
          </w:pPr>
        </w:pPrChange>
      </w:pPr>
    </w:p>
    <w:p w14:paraId="68BCE4A6" w14:textId="11452138" w:rsidR="00133318" w:rsidRDefault="00133318">
      <w:pPr>
        <w:spacing w:after="0" w:line="276" w:lineRule="auto"/>
        <w:rPr>
          <w:ins w:id="3883" w:author="Microsoft account" w:date="2025-10-10T18:57:00Z"/>
          <w:rtl/>
          <w:lang w:bidi="fa-IR"/>
        </w:rPr>
        <w:pPrChange w:id="3884" w:author="Microsoft account" w:date="2025-10-10T18:48:00Z">
          <w:pPr>
            <w:spacing w:after="0" w:line="276" w:lineRule="auto"/>
            <w:jc w:val="both"/>
          </w:pPr>
        </w:pPrChange>
      </w:pPr>
      <w:ins w:id="3885" w:author="Microsoft account" w:date="2025-10-10T18:48:00Z">
        <w:r>
          <w:rPr>
            <w:rFonts w:hint="cs"/>
            <w:rtl/>
            <w:lang w:bidi="fa-IR"/>
          </w:rPr>
          <w:t>-</w:t>
        </w:r>
      </w:ins>
      <w:ins w:id="3886" w:author="Microsoft account" w:date="2025-10-10T18:56:00Z">
        <w:r w:rsidR="00DE6CBA">
          <w:rPr>
            <w:rFonts w:hint="cs"/>
            <w:rtl/>
            <w:lang w:bidi="fa-IR"/>
          </w:rPr>
          <w:t xml:space="preserve">حالا قراره درمورد </w:t>
        </w:r>
        <w:r w:rsidR="00DE6CBA">
          <w:rPr>
            <w:lang w:bidi="fa-IR"/>
          </w:rPr>
          <w:t>datetime</w:t>
        </w:r>
      </w:ins>
      <w:ins w:id="388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888" w:author="Microsoft account" w:date="2025-10-10T18:58:00Z"/>
          <w:rtl/>
          <w:lang w:bidi="fa-IR"/>
        </w:rPr>
        <w:pPrChange w:id="3889" w:author="Microsoft account" w:date="2025-10-10T18:57:00Z">
          <w:pPr>
            <w:spacing w:after="0" w:line="276" w:lineRule="auto"/>
            <w:jc w:val="both"/>
          </w:pPr>
        </w:pPrChange>
      </w:pPr>
    </w:p>
    <w:p w14:paraId="24181B44" w14:textId="32CEA383" w:rsidR="00DE6CBA" w:rsidRDefault="00DE6CBA">
      <w:pPr>
        <w:spacing w:after="0" w:line="276" w:lineRule="auto"/>
        <w:rPr>
          <w:ins w:id="3890" w:author="Microsoft account" w:date="2025-10-10T18:59:00Z"/>
          <w:rtl/>
          <w:lang w:bidi="fa-IR"/>
        </w:rPr>
        <w:pPrChange w:id="3891" w:author="Microsoft account" w:date="2025-10-10T18:58:00Z">
          <w:pPr>
            <w:spacing w:after="0" w:line="276" w:lineRule="auto"/>
            <w:jc w:val="both"/>
          </w:pPr>
        </w:pPrChange>
      </w:pPr>
      <w:ins w:id="389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89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894" w:author="Microsoft account" w:date="2025-10-10T19:00:00Z"/>
          <w:rtl/>
          <w:lang w:bidi="fa-IR"/>
        </w:rPr>
        <w:pPrChange w:id="3895" w:author="Microsoft account" w:date="2025-10-10T18:59:00Z">
          <w:pPr>
            <w:spacing w:after="0" w:line="276" w:lineRule="auto"/>
            <w:jc w:val="both"/>
          </w:pPr>
        </w:pPrChange>
      </w:pPr>
      <w:ins w:id="3896" w:author="Microsoft account" w:date="2025-10-10T18:59:00Z">
        <w:r>
          <w:rPr>
            <w:lang w:bidi="fa-IR"/>
          </w:rPr>
          <w:t>Import datetime as dt</w:t>
        </w:r>
        <w:r>
          <w:rPr>
            <w:rFonts w:hint="cs"/>
            <w:rtl/>
            <w:lang w:bidi="fa-IR"/>
          </w:rPr>
          <w:t xml:space="preserve"> که اگر خواستیم از </w:t>
        </w:r>
      </w:ins>
      <w:ins w:id="389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898" w:author="Microsoft account" w:date="2025-10-10T19:00:00Z"/>
          <w:rtl/>
          <w:lang w:bidi="fa-IR"/>
        </w:rPr>
        <w:pPrChange w:id="3899" w:author="Microsoft account" w:date="2025-10-10T19:00:00Z">
          <w:pPr>
            <w:spacing w:after="0" w:line="276" w:lineRule="auto"/>
            <w:jc w:val="both"/>
          </w:pPr>
        </w:pPrChange>
      </w:pPr>
    </w:p>
    <w:p w14:paraId="3ABAB200" w14:textId="78B29370" w:rsidR="00DE6CBA" w:rsidRDefault="00DE6CBA">
      <w:pPr>
        <w:spacing w:after="0" w:line="276" w:lineRule="auto"/>
        <w:rPr>
          <w:ins w:id="3900" w:author="Microsoft account" w:date="2025-10-10T19:02:00Z"/>
          <w:rtl/>
          <w:lang w:bidi="fa-IR"/>
        </w:rPr>
        <w:pPrChange w:id="3901" w:author="Microsoft account" w:date="2025-10-10T19:00:00Z">
          <w:pPr>
            <w:spacing w:after="0" w:line="276" w:lineRule="auto"/>
            <w:jc w:val="both"/>
          </w:pPr>
        </w:pPrChange>
      </w:pPr>
      <w:ins w:id="3902" w:author="Microsoft account" w:date="2025-10-10T19:00:00Z">
        <w:r>
          <w:rPr>
            <w:rFonts w:hint="cs"/>
            <w:rtl/>
            <w:lang w:bidi="fa-IR"/>
          </w:rPr>
          <w:t>-</w:t>
        </w:r>
      </w:ins>
      <w:ins w:id="3903" w:author="Microsoft account" w:date="2025-10-10T19:01:00Z">
        <w:r>
          <w:rPr>
            <w:rFonts w:hint="cs"/>
            <w:rtl/>
            <w:lang w:bidi="fa-IR"/>
          </w:rPr>
          <w:t xml:space="preserve">ما میتونیم از </w:t>
        </w:r>
      </w:ins>
      <w:ins w:id="390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905" w:author="Microsoft account" w:date="2025-10-10T19:03:00Z"/>
          <w:rtl/>
          <w:lang w:bidi="fa-IR"/>
        </w:rPr>
        <w:pPrChange w:id="3906" w:author="Microsoft account" w:date="2025-10-11T09:53:00Z">
          <w:pPr>
            <w:spacing w:after="0" w:line="276" w:lineRule="auto"/>
            <w:jc w:val="both"/>
          </w:pPr>
        </w:pPrChange>
      </w:pPr>
      <w:ins w:id="3907" w:author="Microsoft account" w:date="2025-10-10T19:02:00Z">
        <w:r>
          <w:rPr>
            <w:lang w:bidi="fa-IR"/>
          </w:rPr>
          <w:t>Dt.datetime.no</w:t>
        </w:r>
      </w:ins>
      <w:ins w:id="3908" w:author="Microsoft account" w:date="2025-10-11T09:53:00Z">
        <w:r w:rsidR="00C675D9">
          <w:rPr>
            <w:lang w:bidi="fa-IR"/>
          </w:rPr>
          <w:t>w</w:t>
        </w:r>
      </w:ins>
      <w:ins w:id="390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91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911" w:author="Microsoft account" w:date="2025-10-10T19:03:00Z"/>
          <w:rtl/>
          <w:lang w:bidi="fa-IR"/>
        </w:rPr>
        <w:pPrChange w:id="3912" w:author="Microsoft account" w:date="2025-10-10T19:03:00Z">
          <w:pPr>
            <w:spacing w:after="0" w:line="276" w:lineRule="auto"/>
            <w:jc w:val="both"/>
          </w:pPr>
        </w:pPrChange>
      </w:pPr>
      <w:ins w:id="391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914" w:author="Microsoft account" w:date="2025-10-10T19:03:00Z"/>
          <w:rtl/>
          <w:lang w:bidi="fa-IR"/>
        </w:rPr>
        <w:pPrChange w:id="3915" w:author="Microsoft account" w:date="2025-10-10T19:03:00Z">
          <w:pPr>
            <w:spacing w:after="0" w:line="276" w:lineRule="auto"/>
            <w:jc w:val="both"/>
          </w:pPr>
        </w:pPrChange>
      </w:pPr>
    </w:p>
    <w:p w14:paraId="42640A5D" w14:textId="14F5A1AF" w:rsidR="008D658D" w:rsidRDefault="008D658D">
      <w:pPr>
        <w:spacing w:after="0" w:line="276" w:lineRule="auto"/>
        <w:rPr>
          <w:ins w:id="3916" w:author="Microsoft account" w:date="2025-10-10T19:07:00Z"/>
          <w:rtl/>
          <w:lang w:bidi="fa-IR"/>
        </w:rPr>
        <w:pPrChange w:id="3917" w:author="Microsoft account" w:date="2025-10-10T19:03:00Z">
          <w:pPr>
            <w:spacing w:after="0" w:line="276" w:lineRule="auto"/>
            <w:jc w:val="both"/>
          </w:pPr>
        </w:pPrChange>
      </w:pPr>
      <w:ins w:id="3918" w:author="Microsoft account" w:date="2025-10-10T19:03:00Z">
        <w:r>
          <w:rPr>
            <w:rFonts w:hint="cs"/>
            <w:rtl/>
            <w:lang w:bidi="fa-IR"/>
          </w:rPr>
          <w:t>-</w:t>
        </w:r>
      </w:ins>
      <w:ins w:id="391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92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92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922" w:author="Microsoft account" w:date="2025-10-10T19:07:00Z"/>
          <w:rtl/>
          <w:lang w:bidi="fa-IR"/>
        </w:rPr>
        <w:pPrChange w:id="3923" w:author="Microsoft account" w:date="2025-10-10T19:07:00Z">
          <w:pPr>
            <w:spacing w:after="0" w:line="276" w:lineRule="auto"/>
            <w:jc w:val="both"/>
          </w:pPr>
        </w:pPrChange>
      </w:pPr>
    </w:p>
    <w:p w14:paraId="3752FB18" w14:textId="48B54671" w:rsidR="00211263" w:rsidRDefault="00211263">
      <w:pPr>
        <w:spacing w:after="0" w:line="276" w:lineRule="auto"/>
        <w:rPr>
          <w:ins w:id="3924" w:author="Microsoft account" w:date="2025-10-10T19:08:00Z"/>
          <w:rtl/>
          <w:lang w:bidi="fa-IR"/>
        </w:rPr>
        <w:pPrChange w:id="3925" w:author="Microsoft account" w:date="2025-10-10T19:07:00Z">
          <w:pPr>
            <w:spacing w:after="0" w:line="276" w:lineRule="auto"/>
            <w:jc w:val="both"/>
          </w:pPr>
        </w:pPrChange>
      </w:pPr>
      <w:ins w:id="392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92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928" w:author="Microsoft account" w:date="2025-10-10T19:08:00Z"/>
          <w:rtl/>
          <w:lang w:bidi="fa-IR"/>
        </w:rPr>
        <w:pPrChange w:id="3929" w:author="Microsoft account" w:date="2025-10-10T19:08:00Z">
          <w:pPr>
            <w:spacing w:after="0" w:line="276" w:lineRule="auto"/>
            <w:jc w:val="both"/>
          </w:pPr>
        </w:pPrChange>
      </w:pPr>
    </w:p>
    <w:p w14:paraId="086FFAF3" w14:textId="0B2D790F" w:rsidR="00211263" w:rsidRDefault="00211263">
      <w:pPr>
        <w:spacing w:after="0" w:line="276" w:lineRule="auto"/>
        <w:rPr>
          <w:ins w:id="3930" w:author="Microsoft account" w:date="2025-10-10T19:10:00Z"/>
          <w:rtl/>
          <w:lang w:bidi="fa-IR"/>
        </w:rPr>
        <w:pPrChange w:id="3931" w:author="Microsoft account" w:date="2025-10-10T19:08:00Z">
          <w:pPr>
            <w:spacing w:after="0" w:line="276" w:lineRule="auto"/>
            <w:jc w:val="both"/>
          </w:pPr>
        </w:pPrChange>
      </w:pPr>
      <w:ins w:id="3932" w:author="Microsoft account" w:date="2025-10-10T19:08:00Z">
        <w:r>
          <w:rPr>
            <w:rFonts w:hint="cs"/>
            <w:rtl/>
            <w:lang w:bidi="fa-IR"/>
          </w:rPr>
          <w:lastRenderedPageBreak/>
          <w:t xml:space="preserve">-یادآوری: ما میدونیم که اگر توی </w:t>
        </w:r>
      </w:ins>
      <w:ins w:id="393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934" w:author="Microsoft account" w:date="2025-10-10T19:09:00Z"/>
          <w:rtl/>
          <w:lang w:bidi="fa-IR"/>
        </w:rPr>
        <w:pPrChange w:id="3935" w:author="Microsoft account" w:date="2025-10-10T19:10:00Z">
          <w:pPr>
            <w:spacing w:after="0" w:line="276" w:lineRule="auto"/>
            <w:jc w:val="both"/>
          </w:pPr>
        </w:pPrChange>
      </w:pPr>
      <w:ins w:id="3936" w:author="Microsoft account" w:date="2025-10-10T19:10:00Z">
        <w:r w:rsidRPr="00211263">
          <w:rPr>
            <w:noProof/>
            <w:rPrChange w:id="3937"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938" w:author="Microsoft account" w:date="2025-10-10T19:09:00Z"/>
          <w:rtl/>
          <w:lang w:bidi="fa-IR"/>
        </w:rPr>
        <w:pPrChange w:id="3939" w:author="Microsoft account" w:date="2025-10-10T19:09:00Z">
          <w:pPr>
            <w:spacing w:after="0" w:line="276" w:lineRule="auto"/>
            <w:jc w:val="both"/>
          </w:pPr>
        </w:pPrChange>
      </w:pPr>
    </w:p>
    <w:p w14:paraId="6A89E72C" w14:textId="7D57E315" w:rsidR="00211263" w:rsidRDefault="00211263">
      <w:pPr>
        <w:spacing w:after="0" w:line="276" w:lineRule="auto"/>
        <w:rPr>
          <w:ins w:id="3940" w:author="Microsoft account" w:date="2025-10-10T19:11:00Z"/>
          <w:rtl/>
          <w:lang w:bidi="fa-IR"/>
        </w:rPr>
        <w:pPrChange w:id="3941" w:author="Microsoft account" w:date="2025-10-11T09:54:00Z">
          <w:pPr>
            <w:spacing w:after="0" w:line="276" w:lineRule="auto"/>
            <w:jc w:val="both"/>
          </w:pPr>
        </w:pPrChange>
      </w:pPr>
      <w:ins w:id="3942" w:author="Microsoft account" w:date="2025-10-10T19:09:00Z">
        <w:r>
          <w:rPr>
            <w:rFonts w:hint="cs"/>
            <w:rtl/>
            <w:lang w:bidi="fa-IR"/>
          </w:rPr>
          <w:t xml:space="preserve">-حالا پس ما </w:t>
        </w:r>
      </w:ins>
      <w:ins w:id="394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944" w:author="Microsoft account" w:date="2025-10-11T09:54:00Z">
        <w:r w:rsidR="00C675D9">
          <w:rPr>
            <w:rFonts w:hint="cs"/>
            <w:rtl/>
            <w:lang w:bidi="fa-IR"/>
          </w:rPr>
          <w:t>یم</w:t>
        </w:r>
      </w:ins>
      <w:ins w:id="394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94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947" w:author="Microsoft account" w:date="2025-10-10T19:11:00Z"/>
          <w:rtl/>
          <w:lang w:bidi="fa-IR"/>
        </w:rPr>
        <w:pPrChange w:id="3948" w:author="Microsoft account" w:date="2025-10-10T19:11:00Z">
          <w:pPr>
            <w:spacing w:after="0" w:line="276" w:lineRule="auto"/>
            <w:jc w:val="both"/>
          </w:pPr>
        </w:pPrChange>
      </w:pPr>
    </w:p>
    <w:p w14:paraId="6D993191" w14:textId="33666D13" w:rsidR="00211263" w:rsidRDefault="00211263">
      <w:pPr>
        <w:spacing w:after="0" w:line="276" w:lineRule="auto"/>
        <w:rPr>
          <w:ins w:id="3949" w:author="Microsoft account" w:date="2025-10-10T19:14:00Z"/>
          <w:rtl/>
          <w:lang w:bidi="fa-IR"/>
        </w:rPr>
        <w:pPrChange w:id="3950" w:author="Microsoft account" w:date="2025-10-10T19:11:00Z">
          <w:pPr>
            <w:spacing w:after="0" w:line="276" w:lineRule="auto"/>
            <w:jc w:val="both"/>
          </w:pPr>
        </w:pPrChange>
      </w:pPr>
      <w:ins w:id="395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95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953" w:author="Microsoft account" w:date="2025-10-10T19:13:00Z">
        <w:r>
          <w:rPr>
            <w:lang w:bidi="fa-IR"/>
          </w:rPr>
          <w:t xml:space="preserve">naive </w:t>
        </w:r>
        <w:r>
          <w:rPr>
            <w:rFonts w:hint="cs"/>
            <w:rtl/>
            <w:lang w:bidi="fa-IR"/>
          </w:rPr>
          <w:t xml:space="preserve"> ها استفاده کردیم تا اینجا.</w:t>
        </w:r>
      </w:ins>
      <w:ins w:id="395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955" w:author="Microsoft account" w:date="2025-10-10T19:14:00Z"/>
          <w:rtl/>
          <w:lang w:bidi="fa-IR"/>
        </w:rPr>
        <w:pPrChange w:id="3956" w:author="Microsoft account" w:date="2025-10-10T19:14:00Z">
          <w:pPr>
            <w:spacing w:after="0" w:line="276" w:lineRule="auto"/>
            <w:jc w:val="both"/>
          </w:pPr>
        </w:pPrChange>
      </w:pPr>
      <w:ins w:id="3957" w:author="Microsoft account" w:date="2025-10-10T19:14:00Z">
        <w:r w:rsidRPr="00211263">
          <w:rPr>
            <w:noProof/>
            <w:rPrChange w:id="3958"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959" w:author="Microsoft account" w:date="2025-10-10T19:14:00Z"/>
          <w:rtl/>
          <w:lang w:bidi="fa-IR"/>
        </w:rPr>
        <w:pPrChange w:id="3960" w:author="Microsoft account" w:date="2025-10-10T19:14:00Z">
          <w:pPr>
            <w:spacing w:after="0" w:line="276" w:lineRule="auto"/>
            <w:jc w:val="both"/>
          </w:pPr>
        </w:pPrChange>
      </w:pPr>
    </w:p>
    <w:p w14:paraId="6E7BAAE3" w14:textId="4AC516DA" w:rsidR="00211263" w:rsidRDefault="00211263">
      <w:pPr>
        <w:spacing w:after="0" w:line="276" w:lineRule="auto"/>
        <w:rPr>
          <w:ins w:id="3961" w:author="Microsoft account" w:date="2025-10-10T21:28:00Z"/>
          <w:rtl/>
          <w:lang w:bidi="fa-IR"/>
        </w:rPr>
        <w:pPrChange w:id="3962" w:author="Microsoft account" w:date="2025-10-10T19:14:00Z">
          <w:pPr>
            <w:spacing w:after="0" w:line="276" w:lineRule="auto"/>
            <w:jc w:val="both"/>
          </w:pPr>
        </w:pPrChange>
      </w:pPr>
      <w:ins w:id="3963" w:author="Microsoft account" w:date="2025-10-10T19:14:00Z">
        <w:r>
          <w:rPr>
            <w:rFonts w:hint="cs"/>
            <w:rtl/>
            <w:lang w:bidi="fa-IR"/>
          </w:rPr>
          <w:t>-</w:t>
        </w:r>
      </w:ins>
      <w:ins w:id="396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965" w:author="Microsoft account" w:date="2025-10-10T21:28:00Z"/>
          <w:rtl/>
          <w:lang w:bidi="fa-IR"/>
        </w:rPr>
        <w:pPrChange w:id="3966" w:author="Microsoft account" w:date="2025-10-10T21:28:00Z">
          <w:pPr>
            <w:spacing w:after="0" w:line="276" w:lineRule="auto"/>
            <w:jc w:val="both"/>
          </w:pPr>
        </w:pPrChange>
      </w:pPr>
    </w:p>
    <w:p w14:paraId="060A842A" w14:textId="423F63C7" w:rsidR="00CF16E4" w:rsidRDefault="00CF16E4">
      <w:pPr>
        <w:spacing w:after="0" w:line="276" w:lineRule="auto"/>
        <w:rPr>
          <w:ins w:id="3967" w:author="Microsoft account" w:date="2025-10-10T21:31:00Z"/>
          <w:rtl/>
          <w:lang w:bidi="fa-IR"/>
        </w:rPr>
        <w:pPrChange w:id="3968" w:author="Microsoft account" w:date="2025-10-10T21:28:00Z">
          <w:pPr>
            <w:spacing w:after="0" w:line="276" w:lineRule="auto"/>
            <w:jc w:val="both"/>
          </w:pPr>
        </w:pPrChange>
      </w:pPr>
      <w:ins w:id="3969" w:author="Microsoft account" w:date="2025-10-10T21:28:00Z">
        <w:r>
          <w:rPr>
            <w:rFonts w:hint="cs"/>
            <w:rtl/>
            <w:lang w:bidi="fa-IR"/>
          </w:rPr>
          <w:t xml:space="preserve">-نکته: برای اینکه وقتی مقدار یه </w:t>
        </w:r>
        <w:r>
          <w:rPr>
            <w:lang w:bidi="fa-IR"/>
          </w:rPr>
          <w:t>row</w:t>
        </w:r>
      </w:ins>
      <w:ins w:id="397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97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972" w:author="Microsoft account" w:date="2025-10-10T21:31:00Z"/>
          <w:rtl/>
          <w:lang w:bidi="fa-IR"/>
        </w:rPr>
        <w:pPrChange w:id="3973" w:author="Microsoft account" w:date="2025-10-10T21:31:00Z">
          <w:pPr>
            <w:spacing w:after="0" w:line="276" w:lineRule="auto"/>
            <w:jc w:val="both"/>
          </w:pPr>
        </w:pPrChange>
      </w:pPr>
      <w:ins w:id="3974" w:author="Microsoft account" w:date="2025-10-10T21:31:00Z">
        <w:r w:rsidRPr="00CF16E4">
          <w:rPr>
            <w:noProof/>
            <w:rPrChange w:id="3975"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976" w:author="Microsoft account" w:date="2025-10-10T21:31:00Z"/>
          <w:rtl/>
          <w:lang w:bidi="fa-IR"/>
        </w:rPr>
        <w:pPrChange w:id="3977" w:author="Microsoft account" w:date="2025-10-10T21:31:00Z">
          <w:pPr>
            <w:spacing w:after="0" w:line="276" w:lineRule="auto"/>
            <w:jc w:val="both"/>
          </w:pPr>
        </w:pPrChange>
      </w:pPr>
    </w:p>
    <w:p w14:paraId="207584F1" w14:textId="1EEA3879" w:rsidR="00CF16E4" w:rsidRDefault="00CF16E4">
      <w:pPr>
        <w:spacing w:after="0" w:line="276" w:lineRule="auto"/>
        <w:rPr>
          <w:ins w:id="3978" w:author="Microsoft account" w:date="2025-10-10T21:32:00Z"/>
          <w:rtl/>
          <w:lang w:bidi="fa-IR"/>
        </w:rPr>
        <w:pPrChange w:id="3979" w:author="Microsoft account" w:date="2025-10-10T21:31:00Z">
          <w:pPr>
            <w:spacing w:after="0" w:line="276" w:lineRule="auto"/>
            <w:jc w:val="both"/>
          </w:pPr>
        </w:pPrChange>
      </w:pPr>
      <w:ins w:id="3980"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981"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982" w:author="Microsoft account" w:date="2025-10-10T21:32:00Z"/>
          <w:rtl/>
          <w:lang w:bidi="fa-IR"/>
        </w:rPr>
        <w:pPrChange w:id="3983" w:author="Microsoft account" w:date="2025-10-10T21:32:00Z">
          <w:pPr>
            <w:spacing w:after="0" w:line="276" w:lineRule="auto"/>
            <w:jc w:val="both"/>
          </w:pPr>
        </w:pPrChange>
      </w:pPr>
    </w:p>
    <w:p w14:paraId="2A3E1B36" w14:textId="68283445" w:rsidR="00CF16E4" w:rsidRDefault="00CF16E4">
      <w:pPr>
        <w:spacing w:after="0" w:line="276" w:lineRule="auto"/>
        <w:rPr>
          <w:ins w:id="3984" w:author="Microsoft account" w:date="2025-10-10T22:39:00Z"/>
          <w:rtl/>
          <w:lang w:bidi="fa-IR"/>
        </w:rPr>
        <w:pPrChange w:id="3985" w:author="Microsoft account" w:date="2025-10-10T22:37:00Z">
          <w:pPr>
            <w:spacing w:after="0" w:line="276" w:lineRule="auto"/>
            <w:jc w:val="both"/>
          </w:pPr>
        </w:pPrChange>
      </w:pPr>
      <w:ins w:id="3986" w:author="Microsoft account" w:date="2025-10-10T21:32:00Z">
        <w:r>
          <w:rPr>
            <w:rFonts w:hint="cs"/>
            <w:rtl/>
            <w:lang w:bidi="fa-IR"/>
          </w:rPr>
          <w:t>-</w:t>
        </w:r>
      </w:ins>
      <w:ins w:id="3987"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988"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989"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990"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991" w:author="Microsoft account" w:date="2025-10-10T22:39:00Z"/>
          <w:rtl/>
          <w:lang w:bidi="fa-IR"/>
        </w:rPr>
        <w:pPrChange w:id="3992" w:author="Microsoft account" w:date="2025-10-10T22:39:00Z">
          <w:pPr>
            <w:spacing w:after="0" w:line="276" w:lineRule="auto"/>
            <w:jc w:val="both"/>
          </w:pPr>
        </w:pPrChange>
      </w:pPr>
    </w:p>
    <w:p w14:paraId="36382B23" w14:textId="39A6C036" w:rsidR="00A056F3" w:rsidRDefault="00A056F3">
      <w:pPr>
        <w:spacing w:after="0" w:line="276" w:lineRule="auto"/>
        <w:rPr>
          <w:ins w:id="3993" w:author="Microsoft account" w:date="2025-10-10T22:39:00Z"/>
          <w:rtl/>
          <w:lang w:bidi="fa-IR"/>
        </w:rPr>
        <w:pPrChange w:id="3994" w:author="Microsoft account" w:date="2025-10-10T22:39:00Z">
          <w:pPr>
            <w:spacing w:after="0" w:line="276" w:lineRule="auto"/>
            <w:jc w:val="both"/>
          </w:pPr>
        </w:pPrChange>
      </w:pPr>
      <w:ins w:id="3995"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996" w:author="Microsoft account" w:date="2025-10-10T22:39:00Z"/>
          <w:rtl/>
          <w:lang w:bidi="fa-IR"/>
        </w:rPr>
        <w:pPrChange w:id="3997" w:author="Microsoft account" w:date="2025-10-10T22:39:00Z">
          <w:pPr>
            <w:spacing w:after="0" w:line="276" w:lineRule="auto"/>
            <w:jc w:val="both"/>
          </w:pPr>
        </w:pPrChange>
      </w:pPr>
      <w:ins w:id="3998" w:author="Microsoft account" w:date="2025-10-10T22:39:00Z">
        <w:r>
          <w:rPr>
            <w:lang w:bidi="fa-IR"/>
          </w:rPr>
          <w:t>Dictionary comprehension</w:t>
        </w:r>
      </w:ins>
    </w:p>
    <w:p w14:paraId="05B4E399" w14:textId="77777777" w:rsidR="00A056F3" w:rsidRDefault="00A056F3">
      <w:pPr>
        <w:spacing w:after="0" w:line="276" w:lineRule="auto"/>
        <w:rPr>
          <w:ins w:id="3999" w:author="Microsoft account" w:date="2025-10-10T22:40:00Z"/>
          <w:lang w:bidi="fa-IR"/>
        </w:rPr>
        <w:pPrChange w:id="4000" w:author="Microsoft account" w:date="2025-10-10T22:39:00Z">
          <w:pPr>
            <w:spacing w:after="0" w:line="276" w:lineRule="auto"/>
            <w:jc w:val="both"/>
          </w:pPr>
        </w:pPrChange>
      </w:pPr>
      <w:ins w:id="4001" w:author="Microsoft account" w:date="2025-10-10T22:40:00Z">
        <w:r>
          <w:rPr>
            <w:lang w:bidi="fa-IR"/>
          </w:rPr>
          <w:t>{</w:t>
        </w:r>
      </w:ins>
      <w:ins w:id="4002" w:author="Microsoft account" w:date="2025-10-10T22:39:00Z">
        <w:r>
          <w:rPr>
            <w:lang w:bidi="fa-IR"/>
          </w:rPr>
          <w:t>New_key:new_value</w:t>
        </w:r>
      </w:ins>
      <w:ins w:id="4003"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4004" w:author="Microsoft account" w:date="2025-10-10T22:41:00Z"/>
          <w:rtl/>
          <w:lang w:bidi="fa-IR"/>
        </w:rPr>
        <w:pPrChange w:id="4005" w:author="Microsoft account" w:date="2025-10-10T22:41:00Z">
          <w:pPr>
            <w:spacing w:after="0" w:line="276" w:lineRule="auto"/>
            <w:jc w:val="both"/>
          </w:pPr>
        </w:pPrChange>
      </w:pPr>
      <w:ins w:id="4006"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4007" w:author="Microsoft account" w:date="2025-10-10T22:41:00Z"/>
          <w:rtl/>
          <w:lang w:bidi="fa-IR"/>
        </w:rPr>
        <w:pPrChange w:id="4008" w:author="Microsoft account" w:date="2025-10-10T22:41:00Z">
          <w:pPr>
            <w:spacing w:after="0" w:line="276" w:lineRule="auto"/>
            <w:jc w:val="both"/>
          </w:pPr>
        </w:pPrChange>
      </w:pPr>
      <w:ins w:id="4009" w:author="Microsoft account" w:date="2025-10-10T22:41:00Z">
        <w:r w:rsidRPr="00A056F3">
          <w:rPr>
            <w:noProof/>
            <w:rPrChange w:id="4010"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4011" w:author="Microsoft account" w:date="2025-10-10T22:41:00Z"/>
          <w:rtl/>
          <w:lang w:bidi="fa-IR"/>
        </w:rPr>
        <w:pPrChange w:id="4012" w:author="Microsoft account" w:date="2025-10-10T22:41:00Z">
          <w:pPr>
            <w:spacing w:after="0" w:line="276" w:lineRule="auto"/>
            <w:jc w:val="both"/>
          </w:pPr>
        </w:pPrChange>
      </w:pPr>
    </w:p>
    <w:p w14:paraId="6BCD64CF" w14:textId="6CF32DB3" w:rsidR="00A056F3" w:rsidRDefault="00A056F3">
      <w:pPr>
        <w:spacing w:after="0" w:line="276" w:lineRule="auto"/>
        <w:rPr>
          <w:ins w:id="4013" w:author="Microsoft account" w:date="2025-10-10T22:43:00Z"/>
          <w:rtl/>
          <w:lang w:bidi="fa-IR"/>
        </w:rPr>
        <w:pPrChange w:id="4014" w:author="Microsoft account" w:date="2025-10-10T22:41:00Z">
          <w:pPr>
            <w:spacing w:after="0" w:line="276" w:lineRule="auto"/>
            <w:jc w:val="both"/>
          </w:pPr>
        </w:pPrChange>
      </w:pPr>
      <w:ins w:id="401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4016" w:author="Microsoft account" w:date="2025-10-10T22:43:00Z"/>
          <w:rtl/>
          <w:lang w:bidi="fa-IR"/>
        </w:rPr>
        <w:pPrChange w:id="4017" w:author="Microsoft account" w:date="2025-10-10T22:43:00Z">
          <w:pPr>
            <w:spacing w:after="0" w:line="276" w:lineRule="auto"/>
            <w:jc w:val="both"/>
          </w:pPr>
        </w:pPrChange>
      </w:pPr>
    </w:p>
    <w:p w14:paraId="482D1A3F" w14:textId="298C292F" w:rsidR="00A056F3" w:rsidRDefault="00A056F3">
      <w:pPr>
        <w:spacing w:after="0" w:line="276" w:lineRule="auto"/>
        <w:rPr>
          <w:ins w:id="4018" w:author="Microsoft account" w:date="2025-10-10T22:50:00Z"/>
          <w:lang w:bidi="fa-IR"/>
        </w:rPr>
        <w:pPrChange w:id="4019" w:author="Microsoft account" w:date="2025-10-10T22:43:00Z">
          <w:pPr>
            <w:spacing w:after="0" w:line="276" w:lineRule="auto"/>
            <w:jc w:val="both"/>
          </w:pPr>
        </w:pPrChange>
      </w:pPr>
      <w:ins w:id="4020" w:author="Microsoft account" w:date="2025-10-10T22:43:00Z">
        <w:r>
          <w:rPr>
            <w:rFonts w:hint="cs"/>
            <w:rtl/>
            <w:lang w:bidi="fa-IR"/>
          </w:rPr>
          <w:t>-</w:t>
        </w:r>
      </w:ins>
      <w:ins w:id="4021" w:author="Microsoft account" w:date="2025-10-10T22:49:00Z">
        <w:r w:rsidR="00007741">
          <w:rPr>
            <w:rFonts w:hint="cs"/>
            <w:rtl/>
            <w:lang w:bidi="fa-IR"/>
          </w:rPr>
          <w:t xml:space="preserve">جایی که قراره ازش استفاده کنیم تا این کار رو بکنیم اینجاست </w:t>
        </w:r>
      </w:ins>
      <w:ins w:id="402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4023" w:author="Microsoft account" w:date="2025-10-10T22:50:00Z"/>
          <w:lang w:bidi="fa-IR"/>
        </w:rPr>
        <w:pPrChange w:id="4024" w:author="Microsoft account" w:date="2025-10-10T22:50:00Z">
          <w:pPr>
            <w:spacing w:after="0" w:line="276" w:lineRule="auto"/>
            <w:jc w:val="both"/>
          </w:pPr>
        </w:pPrChange>
      </w:pPr>
      <w:ins w:id="4025" w:author="Microsoft account" w:date="2025-10-10T22:50:00Z">
        <w:r w:rsidRPr="00007741">
          <w:rPr>
            <w:noProof/>
            <w:rPrChange w:id="4026"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4027" w:author="Microsoft account" w:date="2025-10-10T22:50:00Z"/>
          <w:rtl/>
          <w:lang w:bidi="fa-IR"/>
        </w:rPr>
        <w:pPrChange w:id="4028" w:author="Microsoft account" w:date="2025-10-10T22:50:00Z">
          <w:pPr>
            <w:spacing w:after="0" w:line="276" w:lineRule="auto"/>
            <w:jc w:val="both"/>
          </w:pPr>
        </w:pPrChange>
      </w:pPr>
      <w:ins w:id="4029"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030"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4031" w:author="Microsoft account" w:date="2025-10-10T22:50:00Z"/>
          <w:rtl/>
          <w:lang w:bidi="fa-IR"/>
        </w:rPr>
        <w:pPrChange w:id="4032" w:author="Microsoft account" w:date="2025-10-10T22:50:00Z">
          <w:pPr>
            <w:spacing w:after="0" w:line="276" w:lineRule="auto"/>
            <w:jc w:val="both"/>
          </w:pPr>
        </w:pPrChange>
      </w:pPr>
    </w:p>
    <w:p w14:paraId="3CC66859" w14:textId="58F0C9B0" w:rsidR="00007741" w:rsidRDefault="00007741">
      <w:pPr>
        <w:spacing w:after="0" w:line="276" w:lineRule="auto"/>
        <w:rPr>
          <w:ins w:id="4033" w:author="Microsoft account" w:date="2025-10-10T23:39:00Z"/>
          <w:rtl/>
          <w:lang w:bidi="fa-IR"/>
        </w:rPr>
        <w:pPrChange w:id="4034" w:author="Microsoft account" w:date="2025-10-10T22:50:00Z">
          <w:pPr>
            <w:spacing w:after="0" w:line="276" w:lineRule="auto"/>
            <w:jc w:val="both"/>
          </w:pPr>
        </w:pPrChange>
      </w:pPr>
      <w:ins w:id="4035" w:author="Microsoft account" w:date="2025-10-10T22:50:00Z">
        <w:r>
          <w:rPr>
            <w:rFonts w:hint="cs"/>
            <w:rtl/>
            <w:lang w:bidi="fa-IR"/>
          </w:rPr>
          <w:t>-</w:t>
        </w:r>
      </w:ins>
      <w:ins w:id="4036" w:author="Microsoft account" w:date="2025-10-10T23:38:00Z">
        <w:r w:rsidR="00713895">
          <w:rPr>
            <w:rFonts w:hint="cs"/>
            <w:rtl/>
            <w:lang w:bidi="fa-IR"/>
          </w:rPr>
          <w:t xml:space="preserve">خب تونستیم برنامه رو </w:t>
        </w:r>
        <w:r w:rsidR="00713895">
          <w:rPr>
            <w:lang w:bidi="fa-IR"/>
          </w:rPr>
          <w:t>host</w:t>
        </w:r>
      </w:ins>
      <w:ins w:id="4037"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4038" w:author="Microsoft account" w:date="2025-10-10T23:41:00Z"/>
          <w:rtl/>
          <w:lang w:bidi="fa-IR"/>
        </w:rPr>
        <w:pPrChange w:id="4039" w:author="Microsoft account" w:date="2025-10-10T23:39:00Z">
          <w:pPr>
            <w:spacing w:after="0" w:line="276" w:lineRule="auto"/>
            <w:jc w:val="both"/>
          </w:pPr>
        </w:pPrChange>
      </w:pPr>
      <w:ins w:id="4040" w:author="Microsoft account" w:date="2025-10-10T23:39:00Z">
        <w:r>
          <w:rPr>
            <w:rFonts w:hint="cs"/>
            <w:rtl/>
            <w:lang w:bidi="fa-IR"/>
          </w:rPr>
          <w:t>خیلی کارای جالبی میشه باهاش کرد. باید بعدا درموردش بیشتر فکر کنیم که چه کارهایی.</w:t>
        </w:r>
      </w:ins>
      <w:ins w:id="4041"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042"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4043" w:author="Microsoft account" w:date="2025-10-10T23:42:00Z"/>
          <w:rtl/>
          <w:lang w:bidi="fa-IR"/>
        </w:rPr>
        <w:pPrChange w:id="4044" w:author="Microsoft account" w:date="2025-10-10T23:41:00Z">
          <w:pPr>
            <w:spacing w:after="0" w:line="276" w:lineRule="auto"/>
            <w:jc w:val="both"/>
          </w:pPr>
        </w:pPrChange>
      </w:pPr>
    </w:p>
    <w:p w14:paraId="77B3A7CF" w14:textId="3DF44A23" w:rsidR="00F050EA" w:rsidRDefault="00F050EA">
      <w:pPr>
        <w:spacing w:after="0" w:line="276" w:lineRule="auto"/>
        <w:rPr>
          <w:ins w:id="4045" w:author="Microsoft account" w:date="2025-10-10T23:39:00Z"/>
          <w:lang w:bidi="fa-IR"/>
        </w:rPr>
        <w:pPrChange w:id="4046" w:author="Microsoft account" w:date="2025-10-10T23:42:00Z">
          <w:pPr>
            <w:spacing w:after="0" w:line="276" w:lineRule="auto"/>
            <w:jc w:val="both"/>
          </w:pPr>
        </w:pPrChange>
      </w:pPr>
      <w:ins w:id="4047"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4048" w:author="Microsoft account" w:date="2025-10-10T23:39:00Z"/>
          <w:rtl/>
          <w:lang w:bidi="fa-IR"/>
        </w:rPr>
        <w:pPrChange w:id="4049" w:author="Microsoft account" w:date="2025-10-10T23:39:00Z">
          <w:pPr>
            <w:spacing w:after="0" w:line="276" w:lineRule="auto"/>
            <w:jc w:val="both"/>
          </w:pPr>
        </w:pPrChange>
      </w:pPr>
    </w:p>
    <w:p w14:paraId="024530D8" w14:textId="336F7B5A" w:rsidR="00713895" w:rsidRDefault="00713895">
      <w:pPr>
        <w:spacing w:after="0" w:line="276" w:lineRule="auto"/>
        <w:rPr>
          <w:ins w:id="4050" w:author="Microsoft account" w:date="2025-10-10T18:14:00Z"/>
          <w:rtl/>
          <w:lang w:bidi="fa-IR"/>
        </w:rPr>
        <w:pPrChange w:id="4051" w:author="Microsoft account" w:date="2025-10-10T23:39:00Z">
          <w:pPr>
            <w:spacing w:after="0" w:line="276" w:lineRule="auto"/>
            <w:jc w:val="both"/>
          </w:pPr>
        </w:pPrChange>
      </w:pPr>
      <w:ins w:id="4052" w:author="Microsoft account" w:date="2025-10-10T23:39:00Z">
        <w:r>
          <w:rPr>
            <w:rFonts w:hint="cs"/>
            <w:rtl/>
            <w:lang w:bidi="fa-IR"/>
          </w:rPr>
          <w:t>-</w:t>
        </w:r>
      </w:ins>
    </w:p>
    <w:p w14:paraId="56AE9ADF" w14:textId="77777777" w:rsidR="009F13CD" w:rsidRDefault="009F13CD">
      <w:pPr>
        <w:spacing w:after="0" w:line="276" w:lineRule="auto"/>
        <w:rPr>
          <w:ins w:id="4053" w:author="Microsoft account" w:date="2025-10-10T18:14:00Z"/>
          <w:rtl/>
          <w:lang w:bidi="fa-IR"/>
        </w:rPr>
        <w:pPrChange w:id="4054" w:author="Microsoft account" w:date="2025-10-10T18:14:00Z">
          <w:pPr>
            <w:spacing w:after="0" w:line="276" w:lineRule="auto"/>
            <w:jc w:val="both"/>
          </w:pPr>
        </w:pPrChange>
      </w:pPr>
    </w:p>
    <w:p w14:paraId="03783834" w14:textId="77777777" w:rsidR="009F13CD" w:rsidRDefault="009F13CD">
      <w:pPr>
        <w:spacing w:after="0" w:line="276" w:lineRule="auto"/>
        <w:rPr>
          <w:ins w:id="4055" w:author="Microsoft account" w:date="2025-10-10T18:14:00Z"/>
          <w:rtl/>
          <w:lang w:bidi="fa-IR"/>
        </w:rPr>
        <w:pPrChange w:id="4056" w:author="Microsoft account" w:date="2025-10-10T18:14:00Z">
          <w:pPr>
            <w:spacing w:after="0" w:line="276" w:lineRule="auto"/>
            <w:jc w:val="both"/>
          </w:pPr>
        </w:pPrChange>
      </w:pPr>
    </w:p>
    <w:p w14:paraId="3610D88A" w14:textId="77777777" w:rsidR="009F13CD" w:rsidRDefault="009F13CD">
      <w:pPr>
        <w:spacing w:after="0" w:line="276" w:lineRule="auto"/>
        <w:rPr>
          <w:ins w:id="4057" w:author="Microsoft account" w:date="2025-10-10T18:14:00Z"/>
          <w:rtl/>
          <w:lang w:bidi="fa-IR"/>
        </w:rPr>
        <w:pPrChange w:id="4058" w:author="Microsoft account" w:date="2025-10-10T18:14:00Z">
          <w:pPr>
            <w:spacing w:after="0" w:line="276" w:lineRule="auto"/>
            <w:jc w:val="both"/>
          </w:pPr>
        </w:pPrChange>
      </w:pPr>
    </w:p>
    <w:p w14:paraId="3F500212" w14:textId="77777777" w:rsidR="009F13CD" w:rsidRDefault="009F13CD">
      <w:pPr>
        <w:spacing w:after="0" w:line="276" w:lineRule="auto"/>
        <w:rPr>
          <w:ins w:id="4059" w:author="Microsoft account" w:date="2025-10-10T18:14:00Z"/>
          <w:rtl/>
          <w:lang w:bidi="fa-IR"/>
        </w:rPr>
        <w:pPrChange w:id="4060" w:author="Microsoft account" w:date="2025-10-10T18:14:00Z">
          <w:pPr>
            <w:spacing w:after="0" w:line="276" w:lineRule="auto"/>
            <w:jc w:val="both"/>
          </w:pPr>
        </w:pPrChange>
      </w:pPr>
    </w:p>
    <w:p w14:paraId="7B6C4181" w14:textId="77777777" w:rsidR="009F13CD" w:rsidRDefault="009F13CD">
      <w:pPr>
        <w:spacing w:after="0" w:line="276" w:lineRule="auto"/>
        <w:rPr>
          <w:ins w:id="4061" w:author="Microsoft account" w:date="2025-10-10T18:14:00Z"/>
          <w:rtl/>
          <w:lang w:bidi="fa-IR"/>
        </w:rPr>
        <w:pPrChange w:id="4062" w:author="Microsoft account" w:date="2025-10-10T18:14:00Z">
          <w:pPr>
            <w:spacing w:after="0" w:line="276" w:lineRule="auto"/>
            <w:jc w:val="both"/>
          </w:pPr>
        </w:pPrChange>
      </w:pPr>
    </w:p>
    <w:p w14:paraId="0319F152" w14:textId="154B8938" w:rsidR="009F13CD" w:rsidRDefault="009F13CD">
      <w:pPr>
        <w:spacing w:after="0" w:line="240" w:lineRule="auto"/>
        <w:rPr>
          <w:ins w:id="4063" w:author="Microsoft account" w:date="2025-10-10T18:14:00Z"/>
          <w:rtl/>
          <w:lang w:bidi="fa-IR"/>
        </w:rPr>
      </w:pPr>
      <w:ins w:id="4064" w:author="Microsoft account" w:date="2025-10-10T18:14:00Z">
        <w:r>
          <w:rPr>
            <w:rtl/>
            <w:lang w:bidi="fa-IR"/>
          </w:rPr>
          <w:br w:type="page"/>
        </w:r>
      </w:ins>
    </w:p>
    <w:p w14:paraId="0DDBE631" w14:textId="7BCA6102" w:rsidR="009F13CD" w:rsidRDefault="004F0175">
      <w:pPr>
        <w:spacing w:after="0" w:line="276" w:lineRule="auto"/>
        <w:rPr>
          <w:ins w:id="4065" w:author="Microsoft account" w:date="2025-10-11T10:07:00Z"/>
          <w:rtl/>
          <w:lang w:bidi="fa-IR"/>
        </w:rPr>
        <w:pPrChange w:id="4066" w:author="Microsoft account" w:date="2025-10-10T18:14:00Z">
          <w:pPr>
            <w:spacing w:after="0" w:line="276" w:lineRule="auto"/>
            <w:jc w:val="both"/>
          </w:pPr>
        </w:pPrChange>
      </w:pPr>
      <w:bookmarkStart w:id="4067" w:name="I4040719"/>
      <w:ins w:id="4068" w:author="Microsoft account" w:date="2025-10-11T10:07:00Z">
        <w:r>
          <w:rPr>
            <w:rFonts w:hint="cs"/>
            <w:rtl/>
            <w:lang w:bidi="fa-IR"/>
          </w:rPr>
          <w:lastRenderedPageBreak/>
          <w:t>ادامه</w:t>
        </w:r>
      </w:ins>
    </w:p>
    <w:bookmarkEnd w:id="4067"/>
    <w:p w14:paraId="5FAFF156" w14:textId="77777777" w:rsidR="004F0175" w:rsidRDefault="004F0175">
      <w:pPr>
        <w:spacing w:after="0" w:line="276" w:lineRule="auto"/>
        <w:rPr>
          <w:ins w:id="4069" w:author="Microsoft account" w:date="2025-10-11T10:07:00Z"/>
          <w:rtl/>
          <w:lang w:bidi="fa-IR"/>
        </w:rPr>
        <w:pPrChange w:id="4070" w:author="Microsoft account" w:date="2025-10-11T10:07:00Z">
          <w:pPr>
            <w:spacing w:after="0" w:line="276" w:lineRule="auto"/>
            <w:jc w:val="both"/>
          </w:pPr>
        </w:pPrChange>
      </w:pPr>
    </w:p>
    <w:p w14:paraId="1DF871BB" w14:textId="024EEE66" w:rsidR="004F0175" w:rsidRDefault="004F0175">
      <w:pPr>
        <w:spacing w:after="0" w:line="276" w:lineRule="auto"/>
        <w:rPr>
          <w:ins w:id="4071" w:author="Microsoft account" w:date="2025-10-11T10:22:00Z"/>
          <w:rtl/>
          <w:lang w:bidi="fa-IR"/>
        </w:rPr>
        <w:pPrChange w:id="4072" w:author="Microsoft account" w:date="2025-10-11T10:07:00Z">
          <w:pPr>
            <w:spacing w:after="0" w:line="276" w:lineRule="auto"/>
            <w:jc w:val="both"/>
          </w:pPr>
        </w:pPrChange>
      </w:pPr>
      <w:ins w:id="4073" w:author="Microsoft account" w:date="2025-10-11T10:07:00Z">
        <w:r>
          <w:rPr>
            <w:rFonts w:hint="cs"/>
            <w:rtl/>
            <w:lang w:bidi="fa-IR"/>
          </w:rPr>
          <w:t>-</w:t>
        </w:r>
      </w:ins>
      <w:ins w:id="4074" w:author="Microsoft account" w:date="2025-10-11T10:20:00Z">
        <w:r w:rsidR="00100BE5">
          <w:rPr>
            <w:rFonts w:hint="cs"/>
            <w:rtl/>
            <w:lang w:bidi="fa-IR"/>
          </w:rPr>
          <w:t xml:space="preserve">یذره با قابلیت های </w:t>
        </w:r>
      </w:ins>
      <w:ins w:id="4075"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076"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4077" w:author="Microsoft account" w:date="2025-10-11T10:22:00Z"/>
          <w:rtl/>
          <w:lang w:bidi="fa-IR"/>
        </w:rPr>
        <w:pPrChange w:id="4078" w:author="Microsoft account" w:date="2025-10-11T10:22:00Z">
          <w:pPr>
            <w:spacing w:after="0" w:line="276" w:lineRule="auto"/>
            <w:jc w:val="both"/>
          </w:pPr>
        </w:pPrChange>
      </w:pPr>
    </w:p>
    <w:p w14:paraId="291C62F2" w14:textId="78BF0660" w:rsidR="00100BE5" w:rsidRDefault="00100BE5">
      <w:pPr>
        <w:spacing w:after="0" w:line="276" w:lineRule="auto"/>
        <w:rPr>
          <w:ins w:id="4079" w:author="Microsoft account" w:date="2025-10-11T10:22:00Z"/>
          <w:lang w:bidi="fa-IR"/>
        </w:rPr>
        <w:pPrChange w:id="4080" w:author="Microsoft account" w:date="2025-10-11T10:22:00Z">
          <w:pPr>
            <w:spacing w:after="0" w:line="276" w:lineRule="auto"/>
            <w:jc w:val="both"/>
          </w:pPr>
        </w:pPrChange>
      </w:pPr>
      <w:ins w:id="4081"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4082" w:author="Microsoft account" w:date="2025-10-11T10:23:00Z"/>
          <w:lang w:bidi="fa-IR"/>
        </w:rPr>
        <w:pPrChange w:id="4083" w:author="Microsoft account" w:date="2025-10-11T10:22:00Z">
          <w:pPr>
            <w:spacing w:after="0" w:line="276" w:lineRule="auto"/>
            <w:jc w:val="both"/>
          </w:pPr>
        </w:pPrChange>
      </w:pPr>
      <w:ins w:id="4084"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4085" w:author="Microsoft account" w:date="2025-10-11T10:23:00Z"/>
          <w:lang w:bidi="fa-IR"/>
        </w:rPr>
        <w:pPrChange w:id="4086" w:author="Microsoft account" w:date="2025-10-11T10:23:00Z">
          <w:pPr>
            <w:spacing w:after="0" w:line="276" w:lineRule="auto"/>
            <w:jc w:val="both"/>
          </w:pPr>
        </w:pPrChange>
      </w:pPr>
    </w:p>
    <w:p w14:paraId="67D9E5D4" w14:textId="2172E990" w:rsidR="00100BE5" w:rsidRDefault="00100BE5">
      <w:pPr>
        <w:spacing w:after="0" w:line="276" w:lineRule="auto"/>
        <w:rPr>
          <w:ins w:id="4087" w:author="Microsoft account" w:date="2025-10-11T10:27:00Z"/>
          <w:rtl/>
          <w:lang w:bidi="fa-IR"/>
        </w:rPr>
        <w:pPrChange w:id="4088" w:author="Microsoft account" w:date="2025-10-11T10:23:00Z">
          <w:pPr>
            <w:spacing w:after="0" w:line="276" w:lineRule="auto"/>
            <w:jc w:val="both"/>
          </w:pPr>
        </w:pPrChange>
      </w:pPr>
      <w:ins w:id="4089" w:author="Microsoft account" w:date="2025-10-11T10:25:00Z">
        <w:r>
          <w:rPr>
            <w:rFonts w:hint="cs"/>
            <w:rtl/>
            <w:lang w:bidi="fa-IR"/>
          </w:rPr>
          <w:t xml:space="preserve">-قراره یه </w:t>
        </w:r>
        <w:r>
          <w:rPr>
            <w:lang w:bidi="fa-IR"/>
          </w:rPr>
          <w:t>ISS tracker</w:t>
        </w:r>
      </w:ins>
      <w:ins w:id="4090"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091"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092"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093"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4094" w:author="Microsoft account" w:date="2025-10-11T10:27:00Z"/>
          <w:rtl/>
          <w:lang w:bidi="fa-IR"/>
        </w:rPr>
        <w:pPrChange w:id="4095" w:author="Microsoft account" w:date="2025-10-11T10:27:00Z">
          <w:pPr>
            <w:spacing w:after="0" w:line="276" w:lineRule="auto"/>
            <w:jc w:val="both"/>
          </w:pPr>
        </w:pPrChange>
      </w:pPr>
    </w:p>
    <w:p w14:paraId="2CACFAEF" w14:textId="34742E5E" w:rsidR="00100BE5" w:rsidRDefault="00100BE5">
      <w:pPr>
        <w:spacing w:after="0" w:line="276" w:lineRule="auto"/>
        <w:rPr>
          <w:ins w:id="4096" w:author="Microsoft account" w:date="2025-10-11T10:27:00Z"/>
          <w:rtl/>
          <w:lang w:bidi="fa-IR"/>
        </w:rPr>
        <w:pPrChange w:id="4097" w:author="Microsoft account" w:date="2025-10-11T10:27:00Z">
          <w:pPr>
            <w:spacing w:after="0" w:line="276" w:lineRule="auto"/>
            <w:jc w:val="both"/>
          </w:pPr>
        </w:pPrChange>
      </w:pPr>
      <w:ins w:id="4098"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4099" w:author="Microsoft account" w:date="2025-10-11T10:27:00Z"/>
          <w:rtl/>
          <w:lang w:bidi="fa-IR"/>
        </w:rPr>
        <w:pPrChange w:id="4100" w:author="Microsoft account" w:date="2025-10-11T10:27:00Z">
          <w:pPr>
            <w:spacing w:after="0" w:line="276" w:lineRule="auto"/>
            <w:jc w:val="both"/>
          </w:pPr>
        </w:pPrChange>
      </w:pPr>
      <w:ins w:id="4101" w:author="Microsoft account" w:date="2025-10-11T10:28:00Z">
        <w:r w:rsidRPr="0048160D">
          <w:rPr>
            <w:noProof/>
            <w:rPrChange w:id="4102"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4103" w:author="Microsoft account" w:date="2025-10-11T10:31:00Z"/>
          <w:rtl/>
          <w:lang w:bidi="fa-IR"/>
        </w:rPr>
        <w:pPrChange w:id="4104" w:author="Microsoft account" w:date="2025-10-11T10:27:00Z">
          <w:pPr>
            <w:spacing w:after="0" w:line="276" w:lineRule="auto"/>
            <w:jc w:val="both"/>
          </w:pPr>
        </w:pPrChange>
      </w:pPr>
      <w:ins w:id="4105" w:author="Microsoft account" w:date="2025-10-11T10:27:00Z">
        <w:r>
          <w:rPr>
            <w:rFonts w:hint="cs"/>
            <w:rtl/>
            <w:lang w:bidi="fa-IR"/>
          </w:rPr>
          <w:t>-</w:t>
        </w:r>
      </w:ins>
      <w:ins w:id="4106" w:author="Microsoft account" w:date="2025-10-11T10:28:00Z">
        <w:r w:rsidR="0048160D">
          <w:rPr>
            <w:rFonts w:hint="cs"/>
            <w:rtl/>
            <w:lang w:bidi="fa-IR"/>
          </w:rPr>
          <w:t xml:space="preserve">از دیدگاه جالبی بهش نگاه کرد. گفت </w:t>
        </w:r>
      </w:ins>
      <w:ins w:id="4107"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108"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4109" w:author="Microsoft account" w:date="2025-10-11T10:31:00Z"/>
          <w:rtl/>
          <w:lang w:bidi="fa-IR"/>
        </w:rPr>
        <w:pPrChange w:id="4110" w:author="Microsoft account" w:date="2025-10-11T10:31:00Z">
          <w:pPr>
            <w:spacing w:after="0" w:line="276" w:lineRule="auto"/>
            <w:jc w:val="both"/>
          </w:pPr>
        </w:pPrChange>
      </w:pPr>
      <w:ins w:id="4111"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4112" w:author="Microsoft account" w:date="2025-10-11T10:31:00Z"/>
          <w:rtl/>
          <w:lang w:bidi="fa-IR"/>
        </w:rPr>
        <w:pPrChange w:id="4113" w:author="Microsoft account" w:date="2025-10-11T10:31:00Z">
          <w:pPr>
            <w:spacing w:after="0" w:line="276" w:lineRule="auto"/>
            <w:jc w:val="both"/>
          </w:pPr>
        </w:pPrChange>
      </w:pPr>
    </w:p>
    <w:p w14:paraId="40F05E44" w14:textId="290FED1E" w:rsidR="0048160D" w:rsidRDefault="0048160D">
      <w:pPr>
        <w:spacing w:after="0" w:line="276" w:lineRule="auto"/>
        <w:rPr>
          <w:ins w:id="4114" w:author="Microsoft account" w:date="2025-10-11T10:33:00Z"/>
          <w:rtl/>
          <w:lang w:bidi="fa-IR"/>
        </w:rPr>
        <w:pPrChange w:id="4115" w:author="Microsoft account" w:date="2025-10-11T10:31:00Z">
          <w:pPr>
            <w:spacing w:after="0" w:line="276" w:lineRule="auto"/>
            <w:jc w:val="both"/>
          </w:pPr>
        </w:pPrChange>
      </w:pPr>
      <w:ins w:id="4116" w:author="Microsoft account" w:date="2025-10-11T10:31:00Z">
        <w:r>
          <w:rPr>
            <w:rFonts w:hint="cs"/>
            <w:rtl/>
            <w:lang w:bidi="fa-IR"/>
          </w:rPr>
          <w:t>-</w:t>
        </w:r>
      </w:ins>
      <w:ins w:id="4117"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4118" w:author="Microsoft account" w:date="2025-10-11T10:33:00Z"/>
          <w:rtl/>
          <w:lang w:bidi="fa-IR"/>
        </w:rPr>
        <w:pPrChange w:id="4119" w:author="Microsoft account" w:date="2025-10-11T10:33:00Z">
          <w:pPr>
            <w:spacing w:after="0" w:line="276" w:lineRule="auto"/>
            <w:jc w:val="both"/>
          </w:pPr>
        </w:pPrChange>
      </w:pPr>
      <w:ins w:id="4120" w:author="Microsoft account" w:date="2025-10-11T10:33:00Z">
        <w:r w:rsidRPr="0048160D">
          <w:rPr>
            <w:noProof/>
            <w:rPrChange w:id="4121"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4122" w:author="Microsoft account" w:date="2025-10-11T10:33:00Z"/>
          <w:rtl/>
          <w:lang w:bidi="fa-IR"/>
        </w:rPr>
        <w:pPrChange w:id="4123" w:author="Microsoft account" w:date="2025-10-11T10:33:00Z">
          <w:pPr>
            <w:spacing w:after="0" w:line="276" w:lineRule="auto"/>
            <w:jc w:val="both"/>
          </w:pPr>
        </w:pPrChange>
      </w:pPr>
    </w:p>
    <w:p w14:paraId="74BA14B3" w14:textId="042143F7" w:rsidR="0048160D" w:rsidRDefault="0048160D">
      <w:pPr>
        <w:spacing w:after="0" w:line="276" w:lineRule="auto"/>
        <w:rPr>
          <w:ins w:id="4124" w:author="Microsoft account" w:date="2025-10-11T10:37:00Z"/>
          <w:rtl/>
          <w:lang w:bidi="fa-IR"/>
        </w:rPr>
        <w:pPrChange w:id="4125" w:author="Microsoft account" w:date="2025-10-11T10:33:00Z">
          <w:pPr>
            <w:spacing w:after="0" w:line="276" w:lineRule="auto"/>
            <w:jc w:val="both"/>
          </w:pPr>
        </w:pPrChange>
      </w:pPr>
      <w:ins w:id="4126"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127"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128"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129"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130" w:author="Microsoft account" w:date="2025-10-12T11:58:00Z">
        <w:r w:rsidR="00EB7271">
          <w:rPr>
            <w:rFonts w:hint="cs"/>
            <w:rtl/>
            <w:lang w:bidi="fa-IR"/>
          </w:rPr>
          <w:t>یم</w:t>
        </w:r>
      </w:ins>
      <w:ins w:id="4131"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4132" w:author="Microsoft account" w:date="2025-10-11T10:37:00Z"/>
          <w:rtl/>
          <w:lang w:bidi="fa-IR"/>
        </w:rPr>
        <w:pPrChange w:id="4133" w:author="Microsoft account" w:date="2025-10-11T10:37:00Z">
          <w:pPr>
            <w:spacing w:after="0" w:line="276" w:lineRule="auto"/>
            <w:jc w:val="both"/>
          </w:pPr>
        </w:pPrChange>
      </w:pPr>
    </w:p>
    <w:p w14:paraId="2BD5E3AC" w14:textId="67979E1F" w:rsidR="00F71556" w:rsidRDefault="00F71556">
      <w:pPr>
        <w:spacing w:after="0" w:line="276" w:lineRule="auto"/>
        <w:rPr>
          <w:ins w:id="4134" w:author="Microsoft account" w:date="2025-10-11T10:39:00Z"/>
          <w:rtl/>
          <w:lang w:bidi="fa-IR"/>
        </w:rPr>
        <w:pPrChange w:id="4135" w:author="Microsoft account" w:date="2025-10-11T10:37:00Z">
          <w:pPr>
            <w:spacing w:after="0" w:line="276" w:lineRule="auto"/>
            <w:jc w:val="both"/>
          </w:pPr>
        </w:pPrChange>
      </w:pPr>
      <w:ins w:id="4136"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137"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138"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4139" w:author="Microsoft account" w:date="2025-10-11T10:39:00Z"/>
          <w:rtl/>
          <w:lang w:bidi="fa-IR"/>
        </w:rPr>
        <w:pPrChange w:id="4140" w:author="Microsoft account" w:date="2025-10-11T10:39:00Z">
          <w:pPr>
            <w:spacing w:after="0" w:line="276" w:lineRule="auto"/>
            <w:jc w:val="both"/>
          </w:pPr>
        </w:pPrChange>
      </w:pPr>
      <w:ins w:id="4141" w:author="Microsoft account" w:date="2025-10-11T10:39:00Z">
        <w:r w:rsidRPr="00F71556">
          <w:rPr>
            <w:noProof/>
            <w:rPrChange w:id="4142"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4143" w:author="Microsoft account" w:date="2025-10-11T10:39:00Z"/>
          <w:rtl/>
          <w:lang w:bidi="fa-IR"/>
        </w:rPr>
        <w:pPrChange w:id="4144" w:author="Microsoft account" w:date="2025-10-11T10:39:00Z">
          <w:pPr>
            <w:spacing w:after="0" w:line="276" w:lineRule="auto"/>
            <w:jc w:val="both"/>
          </w:pPr>
        </w:pPrChange>
      </w:pPr>
    </w:p>
    <w:p w14:paraId="2F88565A" w14:textId="0B391B9F" w:rsidR="00F71556" w:rsidRDefault="00F71556">
      <w:pPr>
        <w:spacing w:after="0" w:line="276" w:lineRule="auto"/>
        <w:rPr>
          <w:ins w:id="4145" w:author="Microsoft account" w:date="2025-10-11T10:42:00Z"/>
          <w:rtl/>
          <w:lang w:bidi="fa-IR"/>
        </w:rPr>
        <w:pPrChange w:id="4146" w:author="Microsoft account" w:date="2025-10-11T10:39:00Z">
          <w:pPr>
            <w:spacing w:after="0" w:line="276" w:lineRule="auto"/>
            <w:jc w:val="both"/>
          </w:pPr>
        </w:pPrChange>
      </w:pPr>
      <w:ins w:id="4147" w:author="Microsoft account" w:date="2025-10-11T10:39:00Z">
        <w:r>
          <w:rPr>
            <w:rFonts w:hint="cs"/>
            <w:rtl/>
            <w:lang w:bidi="fa-IR"/>
          </w:rPr>
          <w:t>-</w:t>
        </w:r>
      </w:ins>
      <w:ins w:id="414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14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150" w:author="Microsoft account" w:date="2025-10-12T12:00:00Z">
        <w:r w:rsidR="00EB7271">
          <w:rPr>
            <w:rFonts w:hint="cs"/>
            <w:rtl/>
            <w:lang w:bidi="fa-IR"/>
          </w:rPr>
          <w:t xml:space="preserve">و </w:t>
        </w:r>
      </w:ins>
      <w:ins w:id="415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15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4153" w:author="Microsoft account" w:date="2025-10-11T10:42:00Z"/>
          <w:rtl/>
          <w:lang w:bidi="fa-IR"/>
        </w:rPr>
        <w:pPrChange w:id="4154" w:author="Microsoft account" w:date="2025-10-11T10:42:00Z">
          <w:pPr>
            <w:spacing w:after="0" w:line="276" w:lineRule="auto"/>
            <w:jc w:val="both"/>
          </w:pPr>
        </w:pPrChange>
      </w:pPr>
    </w:p>
    <w:p w14:paraId="7BB89804" w14:textId="12B4770E" w:rsidR="0077292C" w:rsidRDefault="0077292C">
      <w:pPr>
        <w:spacing w:after="0" w:line="276" w:lineRule="auto"/>
        <w:rPr>
          <w:ins w:id="4155" w:author="Microsoft account" w:date="2025-10-11T10:50:00Z"/>
          <w:rtl/>
          <w:lang w:bidi="fa-IR"/>
        </w:rPr>
        <w:pPrChange w:id="4156" w:author="Microsoft account" w:date="2025-10-11T10:42:00Z">
          <w:pPr>
            <w:spacing w:after="0" w:line="276" w:lineRule="auto"/>
            <w:jc w:val="both"/>
          </w:pPr>
        </w:pPrChange>
      </w:pPr>
      <w:ins w:id="4157" w:author="Microsoft account" w:date="2025-10-11T10:42:00Z">
        <w:r>
          <w:rPr>
            <w:rFonts w:hint="cs"/>
            <w:rtl/>
            <w:lang w:bidi="fa-IR"/>
          </w:rPr>
          <w:t>-</w:t>
        </w:r>
      </w:ins>
      <w:ins w:id="415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15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4160" w:author="Microsoft account" w:date="2025-10-11T10:51:00Z"/>
          <w:rtl/>
          <w:lang w:bidi="fa-IR"/>
        </w:rPr>
        <w:pPrChange w:id="4161" w:author="Microsoft account" w:date="2025-10-11T10:50:00Z">
          <w:pPr>
            <w:spacing w:after="0" w:line="276" w:lineRule="auto"/>
            <w:jc w:val="both"/>
          </w:pPr>
        </w:pPrChange>
      </w:pPr>
      <w:ins w:id="416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16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4164" w:author="Microsoft account" w:date="2025-10-11T10:51:00Z"/>
          <w:rtl/>
          <w:lang w:bidi="fa-IR"/>
        </w:rPr>
        <w:pPrChange w:id="4165" w:author="Microsoft account" w:date="2025-10-11T10:51:00Z">
          <w:pPr>
            <w:spacing w:after="0" w:line="276" w:lineRule="auto"/>
            <w:jc w:val="both"/>
          </w:pPr>
        </w:pPrChange>
      </w:pPr>
    </w:p>
    <w:p w14:paraId="28E561C7" w14:textId="77777777" w:rsidR="00EB7271" w:rsidRDefault="00326C1F">
      <w:pPr>
        <w:spacing w:after="0" w:line="276" w:lineRule="auto"/>
        <w:rPr>
          <w:ins w:id="4166" w:author="Microsoft account" w:date="2025-10-12T12:01:00Z"/>
          <w:rtl/>
          <w:lang w:bidi="fa-IR"/>
        </w:rPr>
        <w:pPrChange w:id="4167" w:author="Microsoft account" w:date="2025-10-11T10:51:00Z">
          <w:pPr>
            <w:spacing w:after="0" w:line="276" w:lineRule="auto"/>
            <w:jc w:val="both"/>
          </w:pPr>
        </w:pPrChange>
      </w:pPr>
      <w:ins w:id="4168" w:author="Microsoft account" w:date="2025-10-11T10:51:00Z">
        <w:r>
          <w:rPr>
            <w:rFonts w:hint="cs"/>
            <w:rtl/>
            <w:lang w:bidi="fa-IR"/>
          </w:rPr>
          <w:t>-</w:t>
        </w:r>
      </w:ins>
      <w:ins w:id="4169" w:author="Microsoft account" w:date="2025-10-11T10:54:00Z">
        <w:r w:rsidR="00B9080C">
          <w:rPr>
            <w:rFonts w:hint="cs"/>
            <w:rtl/>
            <w:lang w:bidi="fa-IR"/>
          </w:rPr>
          <w:t>خب ، این</w:t>
        </w:r>
      </w:ins>
      <w:ins w:id="417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4171" w:author="Microsoft account" w:date="2025-10-11T10:59:00Z"/>
          <w:rtl/>
          <w:lang w:bidi="fa-IR"/>
        </w:rPr>
        <w:pPrChange w:id="4172" w:author="Microsoft account" w:date="2025-10-12T12:01:00Z">
          <w:pPr>
            <w:spacing w:after="0" w:line="276" w:lineRule="auto"/>
            <w:jc w:val="both"/>
          </w:pPr>
        </w:pPrChange>
      </w:pPr>
      <w:ins w:id="417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17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17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4176" w:author="Microsoft account" w:date="2025-10-11T11:00:00Z"/>
          <w:rtl/>
          <w:lang w:bidi="fa-IR"/>
        </w:rPr>
        <w:pPrChange w:id="4177" w:author="Microsoft account" w:date="2025-10-11T10:59:00Z">
          <w:pPr>
            <w:spacing w:after="0" w:line="276" w:lineRule="auto"/>
            <w:jc w:val="both"/>
          </w:pPr>
        </w:pPrChange>
      </w:pPr>
    </w:p>
    <w:p w14:paraId="71421C6E" w14:textId="1DE6B32B" w:rsidR="00290D39" w:rsidRDefault="00290D39">
      <w:pPr>
        <w:spacing w:after="0" w:line="276" w:lineRule="auto"/>
        <w:rPr>
          <w:ins w:id="4178" w:author="Microsoft account" w:date="2025-10-11T11:00:00Z"/>
          <w:rtl/>
          <w:lang w:bidi="fa-IR"/>
        </w:rPr>
        <w:pPrChange w:id="4179" w:author="Microsoft account" w:date="2025-10-11T11:00:00Z">
          <w:pPr>
            <w:spacing w:after="0" w:line="276" w:lineRule="auto"/>
            <w:jc w:val="both"/>
          </w:pPr>
        </w:pPrChange>
      </w:pPr>
      <w:ins w:id="418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4181" w:author="Microsoft account" w:date="2025-10-11T11:00:00Z"/>
          <w:rtl/>
          <w:lang w:bidi="fa-IR"/>
        </w:rPr>
        <w:pPrChange w:id="4182" w:author="Microsoft account" w:date="2025-10-11T11:00:00Z">
          <w:pPr>
            <w:spacing w:after="0" w:line="276" w:lineRule="auto"/>
            <w:jc w:val="both"/>
          </w:pPr>
        </w:pPrChange>
      </w:pPr>
      <w:ins w:id="4183" w:author="Microsoft account" w:date="2025-10-11T11:00:00Z">
        <w:r w:rsidRPr="00290D39">
          <w:rPr>
            <w:noProof/>
            <w:rPrChange w:id="4184"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4185" w:author="Microsoft account" w:date="2025-10-11T10:59:00Z"/>
          <w:rtl/>
          <w:lang w:bidi="fa-IR"/>
        </w:rPr>
        <w:pPrChange w:id="4186" w:author="Microsoft account" w:date="2025-10-11T11:00:00Z">
          <w:pPr>
            <w:spacing w:after="0" w:line="276" w:lineRule="auto"/>
            <w:jc w:val="both"/>
          </w:pPr>
        </w:pPrChange>
      </w:pPr>
    </w:p>
    <w:p w14:paraId="4C32B836" w14:textId="38A843A9" w:rsidR="00C47F0D" w:rsidRDefault="00C47F0D">
      <w:pPr>
        <w:spacing w:after="0" w:line="276" w:lineRule="auto"/>
        <w:rPr>
          <w:ins w:id="4187" w:author="Microsoft account" w:date="2025-10-11T10:56:00Z"/>
          <w:rtl/>
          <w:lang w:bidi="fa-IR"/>
        </w:rPr>
        <w:pPrChange w:id="4188" w:author="Microsoft account" w:date="2025-10-11T10:59:00Z">
          <w:pPr>
            <w:spacing w:after="0" w:line="276" w:lineRule="auto"/>
            <w:jc w:val="both"/>
          </w:pPr>
        </w:pPrChange>
      </w:pPr>
      <w:ins w:id="4189"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190"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4191" w:author="Microsoft account" w:date="2025-10-11T11:00:00Z"/>
          <w:rtl/>
          <w:lang w:bidi="fa-IR"/>
        </w:rPr>
        <w:pPrChange w:id="4192" w:author="Microsoft account" w:date="2025-10-11T10:56:00Z">
          <w:pPr>
            <w:spacing w:after="0" w:line="276" w:lineRule="auto"/>
            <w:jc w:val="both"/>
          </w:pPr>
        </w:pPrChange>
      </w:pPr>
    </w:p>
    <w:p w14:paraId="2DBC35BF" w14:textId="7F4D8AA6" w:rsidR="00290D39" w:rsidRDefault="00290D39">
      <w:pPr>
        <w:spacing w:after="0" w:line="276" w:lineRule="auto"/>
        <w:rPr>
          <w:ins w:id="4193" w:author="Microsoft account" w:date="2025-10-11T11:03:00Z"/>
          <w:rtl/>
          <w:lang w:bidi="fa-IR"/>
        </w:rPr>
        <w:pPrChange w:id="4194" w:author="Microsoft account" w:date="2025-10-11T11:00:00Z">
          <w:pPr>
            <w:spacing w:after="0" w:line="276" w:lineRule="auto"/>
            <w:jc w:val="both"/>
          </w:pPr>
        </w:pPrChange>
      </w:pPr>
      <w:ins w:id="4195" w:author="Microsoft account" w:date="2025-10-11T11:00:00Z">
        <w:r>
          <w:rPr>
            <w:rFonts w:hint="cs"/>
            <w:rtl/>
            <w:lang w:bidi="fa-IR"/>
          </w:rPr>
          <w:t>-</w:t>
        </w:r>
      </w:ins>
      <w:ins w:id="4196"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197"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198" w:author="Microsoft account" w:date="2025-10-12T12:02:00Z">
        <w:r w:rsidR="004A0DBF">
          <w:rPr>
            <w:rFonts w:hint="cs"/>
            <w:rtl/>
            <w:lang w:bidi="fa-IR"/>
          </w:rPr>
          <w:t xml:space="preserve">و </w:t>
        </w:r>
      </w:ins>
      <w:ins w:id="4199"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4200" w:author="Microsoft account" w:date="2025-10-11T11:03:00Z"/>
          <w:rtl/>
          <w:lang w:bidi="fa-IR"/>
        </w:rPr>
        <w:pPrChange w:id="4201" w:author="Microsoft account" w:date="2025-10-11T11:03:00Z">
          <w:pPr>
            <w:spacing w:after="0" w:line="276" w:lineRule="auto"/>
            <w:jc w:val="both"/>
          </w:pPr>
        </w:pPrChange>
      </w:pPr>
      <w:ins w:id="4202" w:author="Microsoft account" w:date="2025-10-11T11:03:00Z">
        <w:r w:rsidRPr="00290D39">
          <w:rPr>
            <w:noProof/>
            <w:rPrChange w:id="4203"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4204" w:author="Microsoft account" w:date="2025-10-11T11:09:00Z"/>
          <w:rtl/>
          <w:lang w:bidi="fa-IR"/>
        </w:rPr>
        <w:pPrChange w:id="4205" w:author="Microsoft account" w:date="2025-10-11T11:04:00Z">
          <w:pPr>
            <w:spacing w:after="0" w:line="276" w:lineRule="auto"/>
            <w:jc w:val="both"/>
          </w:pPr>
        </w:pPrChange>
      </w:pPr>
      <w:ins w:id="420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207" w:author="Microsoft account" w:date="2025-10-11T11:05:00Z">
        <w:r w:rsidR="005312E0">
          <w:rPr>
            <w:rFonts w:hint="cs"/>
            <w:rtl/>
            <w:lang w:bidi="fa-IR"/>
          </w:rPr>
          <w:t>اشتباهه درخواستت یا یه همچین چیزی</w:t>
        </w:r>
      </w:ins>
      <w:ins w:id="420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20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4210" w:author="Microsoft account" w:date="2025-10-11T11:09:00Z"/>
          <w:rtl/>
          <w:lang w:bidi="fa-IR"/>
        </w:rPr>
        <w:pPrChange w:id="4211" w:author="Microsoft account" w:date="2025-10-11T11:09:00Z">
          <w:pPr>
            <w:spacing w:after="0" w:line="276" w:lineRule="auto"/>
            <w:jc w:val="both"/>
          </w:pPr>
        </w:pPrChange>
      </w:pPr>
    </w:p>
    <w:p w14:paraId="72077203" w14:textId="1A1B2BE3" w:rsidR="005312E0" w:rsidRDefault="005312E0">
      <w:pPr>
        <w:spacing w:after="0" w:line="276" w:lineRule="auto"/>
        <w:rPr>
          <w:ins w:id="4212" w:author="Microsoft account" w:date="2025-10-11T10:56:00Z"/>
          <w:rtl/>
          <w:lang w:bidi="fa-IR"/>
        </w:rPr>
        <w:pPrChange w:id="4213" w:author="Microsoft account" w:date="2025-10-11T11:09:00Z">
          <w:pPr>
            <w:spacing w:after="0" w:line="276" w:lineRule="auto"/>
            <w:jc w:val="both"/>
          </w:pPr>
        </w:pPrChange>
      </w:pPr>
      <w:ins w:id="421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215" w:author="Microsoft account" w:date="2025-10-11T11:10:00Z">
        <w:r w:rsidR="00190D80">
          <w:rPr>
            <w:lang w:bidi="fa-IR"/>
          </w:rPr>
          <w:fldChar w:fldCharType="begin"/>
        </w:r>
      </w:ins>
      <w:ins w:id="4216" w:author="Microsoft account" w:date="2025-10-12T12:03:00Z">
        <w:r w:rsidR="004A0DBF">
          <w:rPr>
            <w:lang w:bidi="fa-IR"/>
          </w:rPr>
          <w:instrText>HYPERLINK "https://httpstatuses.com"</w:instrText>
        </w:r>
      </w:ins>
      <w:ins w:id="421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218" w:author="Microsoft account" w:date="2025-10-11T11:09:00Z">
        <w:r>
          <w:rPr>
            <w:rFonts w:hint="cs"/>
            <w:rtl/>
            <w:lang w:bidi="fa-IR"/>
          </w:rPr>
          <w:t xml:space="preserve"> پیدا کنیم </w:t>
        </w:r>
        <w:r w:rsidR="00190D80">
          <w:rPr>
            <w:rFonts w:hint="cs"/>
            <w:rtl/>
            <w:lang w:bidi="fa-IR"/>
          </w:rPr>
          <w:t>.</w:t>
        </w:r>
      </w:ins>
      <w:ins w:id="421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4220" w:author="Microsoft account" w:date="2025-10-11T11:10:00Z"/>
          <w:lang w:bidi="fa-IR"/>
        </w:rPr>
        <w:pPrChange w:id="4221" w:author="Microsoft account" w:date="2025-10-11T10:56:00Z">
          <w:pPr>
            <w:spacing w:after="0" w:line="276" w:lineRule="auto"/>
            <w:jc w:val="both"/>
          </w:pPr>
        </w:pPrChange>
      </w:pPr>
    </w:p>
    <w:p w14:paraId="3C5B18C9" w14:textId="614F62B0" w:rsidR="005811D8" w:rsidRDefault="005811D8">
      <w:pPr>
        <w:spacing w:after="0" w:line="276" w:lineRule="auto"/>
        <w:rPr>
          <w:ins w:id="4222" w:author="Microsoft account" w:date="2025-10-11T11:13:00Z"/>
          <w:rtl/>
          <w:lang w:bidi="fa-IR"/>
        </w:rPr>
        <w:pPrChange w:id="4223" w:author="Microsoft account" w:date="2025-10-11T11:10:00Z">
          <w:pPr>
            <w:spacing w:after="0" w:line="276" w:lineRule="auto"/>
            <w:jc w:val="both"/>
          </w:pPr>
        </w:pPrChange>
      </w:pPr>
      <w:ins w:id="4224" w:author="Microsoft account" w:date="2025-10-11T11:11:00Z">
        <w:r>
          <w:rPr>
            <w:rFonts w:hint="cs"/>
            <w:rtl/>
            <w:lang w:bidi="fa-IR"/>
          </w:rPr>
          <w:t xml:space="preserve">-داشت برسی میکرد که اگر ما کد </w:t>
        </w:r>
        <w:r>
          <w:rPr>
            <w:lang w:bidi="fa-IR"/>
          </w:rPr>
          <w:t>response</w:t>
        </w:r>
      </w:ins>
      <w:ins w:id="422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22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4227" w:author="Microsoft account" w:date="2025-10-11T11:13:00Z"/>
          <w:rtl/>
          <w:lang w:bidi="fa-IR"/>
        </w:rPr>
        <w:pPrChange w:id="4228" w:author="Microsoft account" w:date="2025-10-11T11:13:00Z">
          <w:pPr>
            <w:spacing w:after="0" w:line="276" w:lineRule="auto"/>
            <w:jc w:val="both"/>
          </w:pPr>
        </w:pPrChange>
      </w:pPr>
      <w:ins w:id="4229" w:author="Microsoft account" w:date="2025-10-11T11:13:00Z">
        <w:r w:rsidRPr="005811D8">
          <w:rPr>
            <w:noProof/>
            <w:rPrChange w:id="4230"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4231" w:author="Microsoft account" w:date="2025-10-11T11:14:00Z"/>
          <w:rtl/>
          <w:lang w:bidi="fa-IR"/>
        </w:rPr>
        <w:pPrChange w:id="4232" w:author="Microsoft account" w:date="2025-10-11T11:13:00Z">
          <w:pPr>
            <w:spacing w:after="0" w:line="276" w:lineRule="auto"/>
            <w:jc w:val="both"/>
          </w:pPr>
        </w:pPrChange>
      </w:pPr>
      <w:ins w:id="4233" w:author="Microsoft account" w:date="2025-10-11T11:13:00Z">
        <w:r>
          <w:rPr>
            <w:rFonts w:hint="cs"/>
            <w:rtl/>
            <w:lang w:bidi="fa-IR"/>
          </w:rPr>
          <w:t xml:space="preserve">که با </w:t>
        </w:r>
      </w:ins>
      <w:ins w:id="4234"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4235" w:author="Microsoft account" w:date="2025-10-11T11:14:00Z"/>
          <w:rtl/>
          <w:lang w:bidi="fa-IR"/>
        </w:rPr>
        <w:pPrChange w:id="4236" w:author="Microsoft account" w:date="2025-10-11T11:14:00Z">
          <w:pPr>
            <w:spacing w:after="0" w:line="276" w:lineRule="auto"/>
            <w:jc w:val="both"/>
          </w:pPr>
        </w:pPrChange>
      </w:pPr>
    </w:p>
    <w:p w14:paraId="2657B25C" w14:textId="782AD67A" w:rsidR="00903B07" w:rsidRDefault="00903B07">
      <w:pPr>
        <w:spacing w:after="0" w:line="276" w:lineRule="auto"/>
        <w:rPr>
          <w:ins w:id="4237" w:author="Microsoft account" w:date="2025-10-11T11:18:00Z"/>
          <w:rtl/>
          <w:lang w:bidi="fa-IR"/>
        </w:rPr>
        <w:pPrChange w:id="4238" w:author="Microsoft account" w:date="2025-10-11T11:14:00Z">
          <w:pPr>
            <w:spacing w:after="0" w:line="276" w:lineRule="auto"/>
            <w:jc w:val="both"/>
          </w:pPr>
        </w:pPrChange>
      </w:pPr>
      <w:ins w:id="4239" w:author="Microsoft account" w:date="2025-10-11T11:14:00Z">
        <w:r>
          <w:rPr>
            <w:rFonts w:hint="cs"/>
            <w:rtl/>
            <w:lang w:bidi="fa-IR"/>
          </w:rPr>
          <w:t>-</w:t>
        </w:r>
      </w:ins>
      <w:ins w:id="424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24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24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24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24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245" w:author="Microsoft account" w:date="2025-10-12T12:16:00Z">
        <w:r w:rsidR="006D78F3">
          <w:rPr>
            <w:rFonts w:hint="cs"/>
            <w:rtl/>
            <w:lang w:bidi="fa-IR"/>
          </w:rPr>
          <w:t>)</w:t>
        </w:r>
      </w:ins>
    </w:p>
    <w:p w14:paraId="0045E509" w14:textId="24FDAD47" w:rsidR="003D7EB0" w:rsidRDefault="003D7EB0">
      <w:pPr>
        <w:spacing w:after="0" w:line="276" w:lineRule="auto"/>
        <w:rPr>
          <w:ins w:id="4246" w:author="Microsoft account" w:date="2025-10-12T12:22:00Z"/>
          <w:sz w:val="18"/>
          <w:szCs w:val="18"/>
          <w:rtl/>
          <w:lang w:bidi="fa-IR"/>
        </w:rPr>
        <w:pPrChange w:id="4247" w:author="Microsoft account" w:date="2025-10-11T11:19:00Z">
          <w:pPr>
            <w:spacing w:after="0" w:line="276" w:lineRule="auto"/>
            <w:jc w:val="both"/>
          </w:pPr>
        </w:pPrChange>
      </w:pPr>
      <w:ins w:id="424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249" w:author="Microsoft account" w:date="2025-10-12T12:23:00Z">
        <w:r>
          <w:rPr>
            <w:rFonts w:hint="cs"/>
            <w:sz w:val="18"/>
            <w:szCs w:val="18"/>
            <w:rtl/>
            <w:lang w:bidi="fa-IR"/>
          </w:rPr>
          <w:t>لا</w:t>
        </w:r>
      </w:ins>
      <w:ins w:id="425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4251" w:author="Microsoft account" w:date="2025-10-12T12:25:00Z"/>
          <w:rtl/>
          <w:lang w:bidi="fa-IR"/>
        </w:rPr>
        <w:pPrChange w:id="4252" w:author="Microsoft account" w:date="2025-10-12T12:23:00Z">
          <w:pPr>
            <w:spacing w:after="0" w:line="276" w:lineRule="auto"/>
            <w:jc w:val="both"/>
          </w:pPr>
        </w:pPrChange>
      </w:pPr>
      <w:ins w:id="4253" w:author="Microsoft account" w:date="2025-10-12T12:23:00Z">
        <w:r w:rsidRPr="003D7EB0">
          <w:rPr>
            <w:noProof/>
            <w:rPrChange w:id="4254"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4255" w:author="Microsoft account" w:date="2025-10-12T12:23:00Z"/>
          <w:rtl/>
          <w:lang w:bidi="fa-IR"/>
        </w:rPr>
        <w:pPrChange w:id="4256" w:author="Microsoft account" w:date="2025-10-12T12:25:00Z">
          <w:pPr>
            <w:spacing w:after="0" w:line="276" w:lineRule="auto"/>
            <w:jc w:val="both"/>
          </w:pPr>
        </w:pPrChange>
      </w:pPr>
      <w:ins w:id="4257" w:author="Microsoft account" w:date="2025-10-12T12:25:00Z">
        <w:r w:rsidRPr="003D7EB0">
          <w:rPr>
            <w:noProof/>
            <w:rPrChange w:id="4258"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4259" w:author="Microsoft account" w:date="2025-10-11T11:19:00Z"/>
          <w:rtl/>
          <w:lang w:bidi="fa-IR"/>
        </w:rPr>
        <w:pPrChange w:id="4260" w:author="Microsoft account" w:date="2025-10-12T12:23:00Z">
          <w:pPr>
            <w:spacing w:after="0" w:line="276" w:lineRule="auto"/>
            <w:jc w:val="both"/>
          </w:pPr>
        </w:pPrChange>
      </w:pPr>
      <w:ins w:id="4261" w:author="Microsoft account" w:date="2025-10-12T12:22:00Z">
        <w:r>
          <w:rPr>
            <w:rFonts w:hint="cs"/>
            <w:rtl/>
            <w:lang w:bidi="fa-IR"/>
          </w:rPr>
          <w:t>)</w:t>
        </w:r>
      </w:ins>
    </w:p>
    <w:p w14:paraId="7460A898" w14:textId="7C6AD4E8" w:rsidR="00903B07" w:rsidRPr="00F71556" w:rsidRDefault="00903B07">
      <w:pPr>
        <w:spacing w:after="0" w:line="276" w:lineRule="auto"/>
        <w:rPr>
          <w:ins w:id="4262" w:author="Microsoft account" w:date="2025-10-11T10:07:00Z"/>
          <w:rtl/>
          <w:lang w:bidi="fa-IR"/>
        </w:rPr>
        <w:pPrChange w:id="4263" w:author="Microsoft account" w:date="2025-10-11T11:19:00Z">
          <w:pPr>
            <w:spacing w:after="0" w:line="276" w:lineRule="auto"/>
            <w:jc w:val="both"/>
          </w:pPr>
        </w:pPrChange>
      </w:pPr>
      <w:ins w:id="426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26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266" w:author="Microsoft account" w:date="2025-10-11T11:21:00Z">
        <w:r w:rsidR="00C37964">
          <w:rPr>
            <w:lang w:bidi="fa-IR"/>
          </w:rPr>
          <w:instrText>HYPERLINK "https://latlong.net"</w:instrText>
        </w:r>
      </w:ins>
      <w:ins w:id="426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4268" w:author="Microsoft account" w:date="2025-10-11T10:07:00Z"/>
          <w:rtl/>
          <w:lang w:bidi="fa-IR"/>
        </w:rPr>
        <w:pPrChange w:id="4269" w:author="Microsoft account" w:date="2025-10-11T10:07:00Z">
          <w:pPr>
            <w:spacing w:after="0" w:line="276" w:lineRule="auto"/>
            <w:jc w:val="both"/>
          </w:pPr>
        </w:pPrChange>
      </w:pPr>
    </w:p>
    <w:p w14:paraId="45AAABC1" w14:textId="590E3E8C" w:rsidR="004F0175" w:rsidRDefault="004B74E6">
      <w:pPr>
        <w:spacing w:after="0" w:line="276" w:lineRule="auto"/>
        <w:rPr>
          <w:ins w:id="4270" w:author="Microsoft account" w:date="2025-10-11T10:07:00Z"/>
          <w:lang w:bidi="fa-IR"/>
        </w:rPr>
        <w:pPrChange w:id="4271" w:author="Microsoft account" w:date="2025-10-11T10:07:00Z">
          <w:pPr>
            <w:spacing w:after="0" w:line="276" w:lineRule="auto"/>
            <w:jc w:val="both"/>
          </w:pPr>
        </w:pPrChange>
      </w:pPr>
      <w:ins w:id="427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4273" w:author="Microsoft account" w:date="2025-10-11T10:07:00Z"/>
          <w:rtl/>
          <w:lang w:bidi="fa-IR"/>
        </w:rPr>
        <w:pPrChange w:id="4274" w:author="Microsoft account" w:date="2025-10-11T10:07:00Z">
          <w:pPr>
            <w:spacing w:after="0" w:line="276" w:lineRule="auto"/>
            <w:jc w:val="both"/>
          </w:pPr>
        </w:pPrChange>
      </w:pPr>
    </w:p>
    <w:p w14:paraId="767C038F" w14:textId="77777777" w:rsidR="004F0175" w:rsidRDefault="004F0175">
      <w:pPr>
        <w:spacing w:after="0" w:line="276" w:lineRule="auto"/>
        <w:rPr>
          <w:ins w:id="4275" w:author="Microsoft account" w:date="2025-10-11T10:07:00Z"/>
          <w:rtl/>
          <w:lang w:bidi="fa-IR"/>
        </w:rPr>
        <w:pPrChange w:id="4276" w:author="Microsoft account" w:date="2025-10-11T10:07:00Z">
          <w:pPr>
            <w:spacing w:after="0" w:line="276" w:lineRule="auto"/>
            <w:jc w:val="both"/>
          </w:pPr>
        </w:pPrChange>
      </w:pPr>
    </w:p>
    <w:p w14:paraId="0EA16E9A" w14:textId="621CC1EA" w:rsidR="004F0175" w:rsidRDefault="004F0175">
      <w:pPr>
        <w:spacing w:after="0" w:line="240" w:lineRule="auto"/>
        <w:rPr>
          <w:ins w:id="4277" w:author="Microsoft account" w:date="2025-10-11T10:07:00Z"/>
          <w:rtl/>
          <w:lang w:bidi="fa-IR"/>
        </w:rPr>
      </w:pPr>
      <w:ins w:id="4278" w:author="Microsoft account" w:date="2025-10-11T10:07:00Z">
        <w:r>
          <w:rPr>
            <w:rtl/>
            <w:lang w:bidi="fa-IR"/>
          </w:rPr>
          <w:br w:type="page"/>
        </w:r>
      </w:ins>
    </w:p>
    <w:p w14:paraId="04482227" w14:textId="4C2F5732" w:rsidR="004F0175" w:rsidRDefault="00325580">
      <w:pPr>
        <w:spacing w:after="0" w:line="276" w:lineRule="auto"/>
        <w:rPr>
          <w:ins w:id="4279" w:author="Microsoft account" w:date="2025-09-23T10:48:00Z"/>
          <w:rtl/>
          <w:lang w:bidi="fa-IR"/>
        </w:rPr>
        <w:pPrChange w:id="4280" w:author="Microsoft account" w:date="2025-10-11T10:07:00Z">
          <w:pPr>
            <w:spacing w:after="0" w:line="276" w:lineRule="auto"/>
            <w:jc w:val="both"/>
          </w:pPr>
        </w:pPrChange>
      </w:pPr>
      <w:bookmarkStart w:id="4281" w:name="I4040720"/>
      <w:ins w:id="4282" w:author="Microsoft account" w:date="2025-10-12T12:26:00Z">
        <w:r>
          <w:rPr>
            <w:rFonts w:hint="cs"/>
            <w:rtl/>
            <w:lang w:bidi="fa-IR"/>
          </w:rPr>
          <w:lastRenderedPageBreak/>
          <w:t>ادامه</w:t>
        </w:r>
      </w:ins>
    </w:p>
    <w:bookmarkEnd w:id="4281"/>
    <w:p w14:paraId="45BD7AD2" w14:textId="77777777" w:rsidR="00325580" w:rsidRDefault="00325580">
      <w:pPr>
        <w:spacing w:after="0" w:line="276" w:lineRule="auto"/>
        <w:jc w:val="both"/>
        <w:rPr>
          <w:ins w:id="4283" w:author="Microsoft account" w:date="2025-10-12T12:26:00Z"/>
          <w:rtl/>
          <w:lang w:bidi="fa-IR"/>
        </w:rPr>
        <w:pPrChange w:id="4284" w:author="Microsoft account" w:date="2025-10-03T11:22:00Z">
          <w:pPr>
            <w:spacing w:after="0" w:line="276" w:lineRule="auto"/>
            <w:jc w:val="both"/>
          </w:pPr>
        </w:pPrChange>
      </w:pPr>
    </w:p>
    <w:p w14:paraId="111D9392" w14:textId="5E97FBB7" w:rsidR="00325580" w:rsidRPr="00F34755" w:rsidRDefault="00325580">
      <w:pPr>
        <w:spacing w:after="0" w:line="276" w:lineRule="auto"/>
        <w:jc w:val="both"/>
        <w:rPr>
          <w:ins w:id="4285" w:author="Microsoft account" w:date="2025-10-12T12:42:00Z"/>
          <w:sz w:val="18"/>
          <w:szCs w:val="18"/>
          <w:rtl/>
          <w:lang w:bidi="fa-IR"/>
          <w:rPrChange w:id="4286" w:author="Microsoft account" w:date="2025-10-14T10:14:00Z">
            <w:rPr>
              <w:ins w:id="4287" w:author="Microsoft account" w:date="2025-10-12T12:42:00Z"/>
              <w:rtl/>
              <w:lang w:bidi="fa-IR"/>
            </w:rPr>
          </w:rPrChange>
        </w:rPr>
        <w:pPrChange w:id="4288" w:author="Microsoft account" w:date="2025-10-14T10:14:00Z">
          <w:pPr>
            <w:spacing w:after="0" w:line="276" w:lineRule="auto"/>
            <w:jc w:val="both"/>
          </w:pPr>
        </w:pPrChange>
      </w:pPr>
      <w:ins w:id="4289" w:author="Microsoft account" w:date="2025-10-12T12:26:00Z">
        <w:r>
          <w:rPr>
            <w:rFonts w:hint="cs"/>
            <w:rtl/>
            <w:lang w:bidi="fa-IR"/>
          </w:rPr>
          <w:t>-</w:t>
        </w:r>
      </w:ins>
      <w:ins w:id="4290" w:author="Microsoft account" w:date="2025-10-12T12:39:00Z">
        <w:r w:rsidR="00DE72BD">
          <w:rPr>
            <w:rFonts w:hint="cs"/>
            <w:rtl/>
            <w:lang w:bidi="fa-IR"/>
          </w:rPr>
          <w:t xml:space="preserve">ما میتونیم به </w:t>
        </w:r>
        <w:r w:rsidR="00DE72BD">
          <w:rPr>
            <w:lang w:bidi="fa-IR"/>
          </w:rPr>
          <w:t>api</w:t>
        </w:r>
      </w:ins>
      <w:ins w:id="429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29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293" w:author="Microsoft account" w:date="2025-10-12T12:42:00Z">
        <w:r w:rsidR="00DE72BD">
          <w:rPr>
            <w:rFonts w:hint="cs"/>
            <w:rtl/>
            <w:lang w:bidi="fa-IR"/>
          </w:rPr>
          <w:t xml:space="preserve"> رو براشون پیدا کرد و از اونجا بفهمیم چطوری میشه استفاده شون کرد. </w:t>
        </w:r>
      </w:ins>
      <w:ins w:id="429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4295" w:author="Microsoft account" w:date="2025-10-12T12:42:00Z"/>
          <w:rtl/>
          <w:lang w:bidi="fa-IR"/>
        </w:rPr>
        <w:pPrChange w:id="4296" w:author="Microsoft account" w:date="2025-10-12T12:42:00Z">
          <w:pPr>
            <w:spacing w:after="0" w:line="276" w:lineRule="auto"/>
            <w:jc w:val="both"/>
          </w:pPr>
        </w:pPrChange>
      </w:pPr>
    </w:p>
    <w:p w14:paraId="6113192A" w14:textId="3A5E2172" w:rsidR="00DE72BD" w:rsidRDefault="00DE72BD">
      <w:pPr>
        <w:spacing w:after="0" w:line="276" w:lineRule="auto"/>
        <w:jc w:val="both"/>
        <w:rPr>
          <w:ins w:id="4297" w:author="Microsoft account" w:date="2025-10-12T12:46:00Z"/>
          <w:rtl/>
          <w:lang w:bidi="fa-IR"/>
        </w:rPr>
        <w:pPrChange w:id="4298" w:author="Microsoft account" w:date="2025-10-12T12:42:00Z">
          <w:pPr>
            <w:spacing w:after="0" w:line="276" w:lineRule="auto"/>
            <w:jc w:val="both"/>
          </w:pPr>
        </w:pPrChange>
      </w:pPr>
      <w:ins w:id="4299" w:author="Microsoft account" w:date="2025-10-12T12:42:00Z">
        <w:r>
          <w:rPr>
            <w:rFonts w:hint="cs"/>
            <w:rtl/>
            <w:lang w:bidi="fa-IR"/>
          </w:rPr>
          <w:t>-</w:t>
        </w:r>
      </w:ins>
      <w:ins w:id="430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30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4302" w:author="Microsoft account" w:date="2025-10-12T12:46:00Z"/>
          <w:rtl/>
          <w:lang w:bidi="fa-IR"/>
        </w:rPr>
        <w:pPrChange w:id="4303" w:author="Microsoft account" w:date="2025-10-12T12:46:00Z">
          <w:pPr>
            <w:spacing w:after="0" w:line="276" w:lineRule="auto"/>
            <w:jc w:val="both"/>
          </w:pPr>
        </w:pPrChange>
      </w:pPr>
    </w:p>
    <w:p w14:paraId="4835EDE7" w14:textId="4F732D35" w:rsidR="00092D3A" w:rsidRDefault="00092D3A">
      <w:pPr>
        <w:spacing w:after="0" w:line="276" w:lineRule="auto"/>
        <w:jc w:val="both"/>
        <w:rPr>
          <w:ins w:id="4304" w:author="Microsoft account" w:date="2025-10-12T12:51:00Z"/>
          <w:rtl/>
          <w:lang w:bidi="fa-IR"/>
        </w:rPr>
        <w:pPrChange w:id="4305" w:author="Microsoft account" w:date="2025-10-12T12:46:00Z">
          <w:pPr>
            <w:spacing w:after="0" w:line="276" w:lineRule="auto"/>
            <w:jc w:val="both"/>
          </w:pPr>
        </w:pPrChange>
      </w:pPr>
      <w:ins w:id="4306" w:author="Microsoft account" w:date="2025-10-12T12:46:00Z">
        <w:r>
          <w:rPr>
            <w:rFonts w:hint="cs"/>
            <w:rtl/>
            <w:lang w:bidi="fa-IR"/>
          </w:rPr>
          <w:t>-</w:t>
        </w:r>
      </w:ins>
      <w:ins w:id="430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308" w:author="Microsoft account" w:date="2025-10-12T12:51:00Z">
        <w:r w:rsidR="00FA29DD">
          <w:rPr>
            <w:lang w:bidi="fa-IR"/>
          </w:rPr>
          <w:t>requests.get()</w:t>
        </w:r>
        <w:r w:rsidR="00FA29DD">
          <w:rPr>
            <w:rFonts w:hint="cs"/>
            <w:rtl/>
            <w:lang w:bidi="fa-IR"/>
          </w:rPr>
          <w:t xml:space="preserve"> استفاده کنیم و اونارو بفرست</w:t>
        </w:r>
      </w:ins>
      <w:ins w:id="4309" w:author="Microsoft account" w:date="2025-10-14T10:27:00Z">
        <w:r w:rsidR="00BE05C8">
          <w:rPr>
            <w:rFonts w:hint="cs"/>
            <w:rtl/>
            <w:lang w:bidi="fa-IR"/>
          </w:rPr>
          <w:t>ی</w:t>
        </w:r>
      </w:ins>
      <w:ins w:id="431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31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312" w:author="Microsoft account" w:date="2025-10-12T12:51:00Z"/>
          <w:rtl/>
          <w:lang w:bidi="fa-IR"/>
        </w:rPr>
        <w:pPrChange w:id="4313" w:author="Microsoft account" w:date="2025-10-12T12:51:00Z">
          <w:pPr>
            <w:spacing w:after="0" w:line="276" w:lineRule="auto"/>
            <w:jc w:val="both"/>
          </w:pPr>
        </w:pPrChange>
      </w:pPr>
    </w:p>
    <w:p w14:paraId="0A18D7CC" w14:textId="47A1A628" w:rsidR="00FA29DD" w:rsidRDefault="00FA29DD">
      <w:pPr>
        <w:spacing w:after="0" w:line="276" w:lineRule="auto"/>
        <w:jc w:val="both"/>
        <w:rPr>
          <w:ins w:id="4314" w:author="Microsoft account" w:date="2025-10-12T12:55:00Z"/>
          <w:rtl/>
          <w:lang w:bidi="fa-IR"/>
        </w:rPr>
        <w:pPrChange w:id="4315" w:author="Microsoft account" w:date="2025-10-12T12:51:00Z">
          <w:pPr>
            <w:spacing w:after="0" w:line="276" w:lineRule="auto"/>
            <w:jc w:val="both"/>
          </w:pPr>
        </w:pPrChange>
      </w:pPr>
      <w:ins w:id="4316" w:author="Microsoft account" w:date="2025-10-12T12:51:00Z">
        <w:r>
          <w:rPr>
            <w:rFonts w:hint="cs"/>
            <w:rtl/>
            <w:lang w:bidi="fa-IR"/>
          </w:rPr>
          <w:t>-</w:t>
        </w:r>
      </w:ins>
      <w:ins w:id="431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318" w:author="Microsoft account" w:date="2025-10-12T12:55:00Z"/>
          <w:rtl/>
          <w:lang w:bidi="fa-IR"/>
        </w:rPr>
        <w:pPrChange w:id="4319" w:author="Microsoft account" w:date="2025-10-12T12:55:00Z">
          <w:pPr>
            <w:spacing w:after="0" w:line="276" w:lineRule="auto"/>
            <w:jc w:val="both"/>
          </w:pPr>
        </w:pPrChange>
      </w:pPr>
      <w:ins w:id="4320" w:author="Microsoft account" w:date="2025-10-12T12:55:00Z">
        <w:r w:rsidRPr="000D28C4">
          <w:rPr>
            <w:noProof/>
            <w:rPrChange w:id="4321"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322" w:author="Microsoft account" w:date="2025-10-12T12:57:00Z"/>
          <w:rtl/>
          <w:lang w:bidi="fa-IR"/>
        </w:rPr>
        <w:pPrChange w:id="4323" w:author="Microsoft account" w:date="2025-10-12T12:55:00Z">
          <w:pPr>
            <w:spacing w:after="0" w:line="276" w:lineRule="auto"/>
            <w:jc w:val="both"/>
          </w:pPr>
        </w:pPrChange>
      </w:pPr>
      <w:ins w:id="4324" w:author="Microsoft account" w:date="2025-10-12T12:55:00Z">
        <w:r>
          <w:rPr>
            <w:rFonts w:hint="cs"/>
            <w:rtl/>
            <w:lang w:bidi="fa-IR"/>
          </w:rPr>
          <w:t xml:space="preserve">همونطور که میبینی ، یه </w:t>
        </w:r>
      </w:ins>
      <w:ins w:id="4325"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326"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4327" w:author="Microsoft account" w:date="2025-10-12T12:57:00Z"/>
          <w:rtl/>
          <w:lang w:bidi="fa-IR"/>
        </w:rPr>
        <w:pPrChange w:id="4328" w:author="Microsoft account" w:date="2025-10-12T12:57:00Z">
          <w:pPr>
            <w:spacing w:after="0" w:line="276" w:lineRule="auto"/>
            <w:jc w:val="both"/>
          </w:pPr>
        </w:pPrChange>
      </w:pPr>
    </w:p>
    <w:p w14:paraId="6D338C83" w14:textId="176E551A" w:rsidR="000D28C4" w:rsidRDefault="000D28C4">
      <w:pPr>
        <w:spacing w:after="0" w:line="276" w:lineRule="auto"/>
        <w:jc w:val="both"/>
        <w:rPr>
          <w:ins w:id="4329" w:author="Microsoft account" w:date="2025-10-12T14:05:00Z"/>
          <w:rtl/>
          <w:lang w:bidi="fa-IR"/>
        </w:rPr>
        <w:pPrChange w:id="4330" w:author="Microsoft account" w:date="2025-10-12T12:57:00Z">
          <w:pPr>
            <w:spacing w:after="0" w:line="276" w:lineRule="auto"/>
            <w:jc w:val="both"/>
          </w:pPr>
        </w:pPrChange>
      </w:pPr>
      <w:ins w:id="4331" w:author="Microsoft account" w:date="2025-10-12T12:57:00Z">
        <w:r>
          <w:rPr>
            <w:rFonts w:hint="cs"/>
            <w:rtl/>
            <w:lang w:bidi="fa-IR"/>
          </w:rPr>
          <w:lastRenderedPageBreak/>
          <w:t>-</w:t>
        </w:r>
      </w:ins>
      <w:ins w:id="4332"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4333" w:author="Microsoft account" w:date="2025-10-12T12:26:00Z"/>
          <w:lang w:bidi="fa-IR"/>
        </w:rPr>
        <w:pPrChange w:id="4334" w:author="Microsoft account" w:date="2025-10-12T14:05:00Z">
          <w:pPr>
            <w:spacing w:after="0" w:line="276" w:lineRule="auto"/>
            <w:jc w:val="both"/>
          </w:pPr>
        </w:pPrChange>
      </w:pPr>
      <w:ins w:id="4335" w:author="Microsoft account" w:date="2025-10-12T14:05:00Z">
        <w:r>
          <w:rPr>
            <w:lang w:bidi="fa-IR"/>
          </w:rPr>
          <w:t>Till Day033 007 00:03:07</w:t>
        </w:r>
      </w:ins>
    </w:p>
    <w:p w14:paraId="36B3143E" w14:textId="77777777" w:rsidR="00325580" w:rsidRDefault="00325580">
      <w:pPr>
        <w:spacing w:after="0" w:line="276" w:lineRule="auto"/>
        <w:jc w:val="both"/>
        <w:rPr>
          <w:ins w:id="4336" w:author="Microsoft account" w:date="2025-10-12T12:26:00Z"/>
          <w:rtl/>
          <w:lang w:bidi="fa-IR"/>
        </w:rPr>
        <w:pPrChange w:id="4337" w:author="Microsoft account" w:date="2025-10-12T12:26:00Z">
          <w:pPr>
            <w:spacing w:after="0" w:line="276" w:lineRule="auto"/>
            <w:jc w:val="both"/>
          </w:pPr>
        </w:pPrChange>
      </w:pPr>
    </w:p>
    <w:p w14:paraId="0F1C5DF3" w14:textId="77777777" w:rsidR="00325580" w:rsidRDefault="00325580">
      <w:pPr>
        <w:spacing w:after="0" w:line="276" w:lineRule="auto"/>
        <w:jc w:val="both"/>
        <w:rPr>
          <w:ins w:id="4338" w:author="Microsoft account" w:date="2025-10-12T12:26:00Z"/>
          <w:rtl/>
          <w:lang w:bidi="fa-IR"/>
        </w:rPr>
        <w:pPrChange w:id="4339" w:author="Microsoft account" w:date="2025-10-12T12:26:00Z">
          <w:pPr>
            <w:spacing w:after="0" w:line="276" w:lineRule="auto"/>
            <w:jc w:val="both"/>
          </w:pPr>
        </w:pPrChange>
      </w:pPr>
    </w:p>
    <w:p w14:paraId="7A56A817" w14:textId="77777777" w:rsidR="00325580" w:rsidRDefault="00325580">
      <w:pPr>
        <w:spacing w:after="0" w:line="276" w:lineRule="auto"/>
        <w:jc w:val="both"/>
        <w:rPr>
          <w:ins w:id="4340" w:author="Microsoft account" w:date="2025-10-12T12:26:00Z"/>
          <w:rtl/>
          <w:lang w:bidi="fa-IR"/>
        </w:rPr>
        <w:pPrChange w:id="4341" w:author="Microsoft account" w:date="2025-10-12T12:26:00Z">
          <w:pPr>
            <w:spacing w:after="0" w:line="276" w:lineRule="auto"/>
            <w:jc w:val="both"/>
          </w:pPr>
        </w:pPrChange>
      </w:pPr>
    </w:p>
    <w:p w14:paraId="73FF6AFA" w14:textId="77777777" w:rsidR="00325580" w:rsidRDefault="00325580">
      <w:pPr>
        <w:spacing w:after="0" w:line="276" w:lineRule="auto"/>
        <w:jc w:val="both"/>
        <w:rPr>
          <w:ins w:id="4342" w:author="Microsoft account" w:date="2025-10-12T12:26:00Z"/>
          <w:rtl/>
          <w:lang w:bidi="fa-IR"/>
        </w:rPr>
        <w:pPrChange w:id="4343" w:author="Microsoft account" w:date="2025-10-12T12:26:00Z">
          <w:pPr>
            <w:spacing w:after="0" w:line="276" w:lineRule="auto"/>
            <w:jc w:val="both"/>
          </w:pPr>
        </w:pPrChange>
      </w:pPr>
    </w:p>
    <w:p w14:paraId="28B7DDC0" w14:textId="30C2DC01" w:rsidR="00325580" w:rsidRDefault="00325580">
      <w:pPr>
        <w:spacing w:after="0" w:line="240" w:lineRule="auto"/>
        <w:rPr>
          <w:ins w:id="4344" w:author="Microsoft account" w:date="2025-10-12T12:26:00Z"/>
          <w:rtl/>
          <w:lang w:bidi="fa-IR"/>
        </w:rPr>
      </w:pPr>
      <w:ins w:id="4345" w:author="Microsoft account" w:date="2025-10-12T12:26:00Z">
        <w:r>
          <w:rPr>
            <w:rtl/>
            <w:lang w:bidi="fa-IR"/>
          </w:rPr>
          <w:br w:type="page"/>
        </w:r>
      </w:ins>
    </w:p>
    <w:p w14:paraId="3E7ED041" w14:textId="02D7F05F" w:rsidR="00325580" w:rsidRDefault="00BE05C8">
      <w:pPr>
        <w:spacing w:after="0" w:line="276" w:lineRule="auto"/>
        <w:jc w:val="both"/>
        <w:rPr>
          <w:ins w:id="4346" w:author="Microsoft account" w:date="2025-10-14T10:29:00Z"/>
          <w:rtl/>
          <w:lang w:bidi="fa-IR"/>
        </w:rPr>
        <w:pPrChange w:id="4347" w:author="Microsoft account" w:date="2025-10-12T12:26:00Z">
          <w:pPr>
            <w:spacing w:after="0" w:line="276" w:lineRule="auto"/>
            <w:jc w:val="both"/>
          </w:pPr>
        </w:pPrChange>
      </w:pPr>
      <w:bookmarkStart w:id="4348" w:name="I4040722"/>
      <w:ins w:id="4349" w:author="Microsoft account" w:date="2025-10-14T10:29:00Z">
        <w:r>
          <w:rPr>
            <w:rFonts w:hint="cs"/>
            <w:rtl/>
            <w:lang w:bidi="fa-IR"/>
          </w:rPr>
          <w:lastRenderedPageBreak/>
          <w:t>ادامه</w:t>
        </w:r>
      </w:ins>
    </w:p>
    <w:bookmarkEnd w:id="4348"/>
    <w:p w14:paraId="109A19AE" w14:textId="77777777" w:rsidR="00BE05C8" w:rsidRDefault="00BE05C8">
      <w:pPr>
        <w:spacing w:after="0" w:line="276" w:lineRule="auto"/>
        <w:jc w:val="both"/>
        <w:rPr>
          <w:ins w:id="4350" w:author="Microsoft account" w:date="2025-10-14T10:29:00Z"/>
          <w:rtl/>
          <w:lang w:bidi="fa-IR"/>
        </w:rPr>
        <w:pPrChange w:id="4351" w:author="Microsoft account" w:date="2025-10-14T10:29:00Z">
          <w:pPr>
            <w:spacing w:after="0" w:line="276" w:lineRule="auto"/>
            <w:jc w:val="both"/>
          </w:pPr>
        </w:pPrChange>
      </w:pPr>
    </w:p>
    <w:p w14:paraId="312D1CEB" w14:textId="7610CC09" w:rsidR="00BE05C8" w:rsidRDefault="00BE05C8">
      <w:pPr>
        <w:spacing w:after="0" w:line="276" w:lineRule="auto"/>
        <w:jc w:val="both"/>
        <w:rPr>
          <w:ins w:id="4352" w:author="Microsoft account" w:date="2025-10-14T10:30:00Z"/>
          <w:rtl/>
          <w:lang w:bidi="fa-IR"/>
        </w:rPr>
        <w:pPrChange w:id="4353" w:author="Microsoft account" w:date="2025-10-14T10:29:00Z">
          <w:pPr>
            <w:spacing w:after="0" w:line="276" w:lineRule="auto"/>
            <w:jc w:val="both"/>
          </w:pPr>
        </w:pPrChange>
      </w:pPr>
      <w:ins w:id="4354" w:author="Microsoft account" w:date="2025-10-14T10:29:00Z">
        <w:r>
          <w:rPr>
            <w:rFonts w:hint="cs"/>
            <w:rtl/>
            <w:lang w:bidi="fa-IR"/>
          </w:rPr>
          <w:t>-</w:t>
        </w:r>
      </w:ins>
      <w:ins w:id="435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4356" w:author="Microsoft account" w:date="2025-10-14T10:33:00Z"/>
          <w:rtl/>
          <w:lang w:bidi="fa-IR"/>
        </w:rPr>
        <w:pPrChange w:id="4357" w:author="Microsoft account" w:date="2025-10-14T10:30:00Z">
          <w:pPr>
            <w:spacing w:after="0" w:line="276" w:lineRule="auto"/>
            <w:jc w:val="both"/>
          </w:pPr>
        </w:pPrChange>
      </w:pPr>
      <w:ins w:id="435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5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6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436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4362" w:author="Microsoft account" w:date="2025-10-14T10:34:00Z"/>
          <w:rtl/>
          <w:lang w:bidi="fa-IR"/>
        </w:rPr>
        <w:pPrChange w:id="4363" w:author="Microsoft account" w:date="2025-10-14T10:34:00Z">
          <w:pPr>
            <w:spacing w:after="0" w:line="276" w:lineRule="auto"/>
            <w:jc w:val="both"/>
          </w:pPr>
        </w:pPrChange>
      </w:pPr>
    </w:p>
    <w:p w14:paraId="059BB7D7" w14:textId="35EE1FAB" w:rsidR="00705BC1" w:rsidRDefault="00705BC1">
      <w:pPr>
        <w:spacing w:after="0" w:line="276" w:lineRule="auto"/>
        <w:jc w:val="both"/>
        <w:rPr>
          <w:ins w:id="4364" w:author="Microsoft account" w:date="2025-10-14T12:31:00Z"/>
          <w:rtl/>
          <w:lang w:bidi="fa-IR"/>
        </w:rPr>
        <w:pPrChange w:id="4365" w:author="Microsoft account" w:date="2025-10-14T10:34:00Z">
          <w:pPr>
            <w:spacing w:after="0" w:line="276" w:lineRule="auto"/>
            <w:jc w:val="both"/>
          </w:pPr>
        </w:pPrChange>
      </w:pPr>
      <w:ins w:id="4366" w:author="Microsoft account" w:date="2025-10-14T10:34:00Z">
        <w:r>
          <w:rPr>
            <w:rFonts w:hint="cs"/>
            <w:rtl/>
            <w:lang w:bidi="fa-IR"/>
          </w:rPr>
          <w:t>-</w:t>
        </w:r>
      </w:ins>
      <w:ins w:id="436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36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36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4370" w:author="Microsoft account" w:date="2025-10-14T12:31:00Z"/>
          <w:rtl/>
          <w:lang w:bidi="fa-IR"/>
        </w:rPr>
        <w:pPrChange w:id="4371" w:author="Microsoft account" w:date="2025-10-14T12:31:00Z">
          <w:pPr>
            <w:spacing w:after="0" w:line="276" w:lineRule="auto"/>
            <w:jc w:val="both"/>
          </w:pPr>
        </w:pPrChange>
      </w:pPr>
    </w:p>
    <w:p w14:paraId="0B41B46C" w14:textId="25ED2B4E" w:rsidR="00B256B9" w:rsidRDefault="00B256B9">
      <w:pPr>
        <w:spacing w:after="0" w:line="276" w:lineRule="auto"/>
        <w:jc w:val="both"/>
        <w:rPr>
          <w:ins w:id="4372" w:author="Microsoft account" w:date="2025-10-14T12:31:00Z"/>
          <w:lang w:bidi="fa-IR"/>
        </w:rPr>
        <w:pPrChange w:id="4373" w:author="Microsoft account" w:date="2025-10-14T12:31:00Z">
          <w:pPr>
            <w:spacing w:after="0" w:line="276" w:lineRule="auto"/>
            <w:jc w:val="both"/>
          </w:pPr>
        </w:pPrChange>
      </w:pPr>
      <w:ins w:id="4374" w:author="Microsoft account" w:date="2025-10-14T12:31:00Z">
        <w:r>
          <w:rPr>
            <w:lang w:bidi="fa-IR"/>
          </w:rPr>
          <w:t>End of Day033</w:t>
        </w:r>
      </w:ins>
    </w:p>
    <w:p w14:paraId="7A298556" w14:textId="77777777" w:rsidR="00B256B9" w:rsidRDefault="00B256B9">
      <w:pPr>
        <w:spacing w:after="0" w:line="276" w:lineRule="auto"/>
        <w:jc w:val="both"/>
        <w:rPr>
          <w:ins w:id="4375" w:author="Microsoft account" w:date="2025-10-14T10:29:00Z"/>
          <w:lang w:bidi="fa-IR"/>
        </w:rPr>
        <w:pPrChange w:id="4376" w:author="Microsoft account" w:date="2025-10-14T12:31:00Z">
          <w:pPr>
            <w:spacing w:after="0" w:line="276" w:lineRule="auto"/>
            <w:jc w:val="both"/>
          </w:pPr>
        </w:pPrChange>
      </w:pPr>
    </w:p>
    <w:p w14:paraId="2ABB23E3" w14:textId="728E7E69" w:rsidR="00BE05C8" w:rsidRDefault="007374E9">
      <w:pPr>
        <w:spacing w:after="0" w:line="276" w:lineRule="auto"/>
        <w:jc w:val="both"/>
        <w:rPr>
          <w:ins w:id="4377" w:author="Microsoft account" w:date="2025-10-14T12:43:00Z"/>
          <w:lang w:bidi="fa-IR"/>
        </w:rPr>
        <w:pPrChange w:id="4378" w:author="Microsoft account" w:date="2025-10-14T10:29:00Z">
          <w:pPr>
            <w:spacing w:after="0" w:line="276" w:lineRule="auto"/>
            <w:jc w:val="both"/>
          </w:pPr>
        </w:pPrChange>
      </w:pPr>
      <w:ins w:id="4379" w:author="Microsoft account" w:date="2025-10-14T12:43:00Z">
        <w:r>
          <w:rPr>
            <w:lang w:bidi="fa-IR"/>
          </w:rPr>
          <w:t>Day034</w:t>
        </w:r>
      </w:ins>
    </w:p>
    <w:p w14:paraId="36AFE9BF" w14:textId="77777777" w:rsidR="007374E9" w:rsidRDefault="007374E9">
      <w:pPr>
        <w:spacing w:after="0" w:line="276" w:lineRule="auto"/>
        <w:jc w:val="both"/>
        <w:rPr>
          <w:ins w:id="4380" w:author="Microsoft account" w:date="2025-10-14T12:43:00Z"/>
          <w:lang w:bidi="fa-IR"/>
        </w:rPr>
        <w:pPrChange w:id="4381" w:author="Microsoft account" w:date="2025-10-14T12:43:00Z">
          <w:pPr>
            <w:spacing w:after="0" w:line="276" w:lineRule="auto"/>
            <w:jc w:val="both"/>
          </w:pPr>
        </w:pPrChange>
      </w:pPr>
      <w:ins w:id="4382" w:author="Microsoft account" w:date="2025-10-14T12:43:00Z">
        <w:r>
          <w:rPr>
            <w:lang w:bidi="fa-IR"/>
          </w:rPr>
          <w:t>The Trivia API and The Quizzler App</w:t>
        </w:r>
      </w:ins>
    </w:p>
    <w:p w14:paraId="451A6172" w14:textId="77777777" w:rsidR="007374E9" w:rsidRDefault="007374E9">
      <w:pPr>
        <w:spacing w:after="0" w:line="276" w:lineRule="auto"/>
        <w:jc w:val="both"/>
        <w:rPr>
          <w:ins w:id="4383" w:author="Microsoft account" w:date="2025-10-14T12:43:00Z"/>
          <w:rtl/>
          <w:lang w:bidi="fa-IR"/>
        </w:rPr>
        <w:pPrChange w:id="4384" w:author="Microsoft account" w:date="2025-10-14T12:43:00Z">
          <w:pPr>
            <w:spacing w:after="0" w:line="276" w:lineRule="auto"/>
            <w:jc w:val="both"/>
          </w:pPr>
        </w:pPrChange>
      </w:pPr>
    </w:p>
    <w:p w14:paraId="18F32CAF" w14:textId="77777777" w:rsidR="007374E9" w:rsidRDefault="007374E9">
      <w:pPr>
        <w:spacing w:after="0" w:line="276" w:lineRule="auto"/>
        <w:jc w:val="both"/>
        <w:rPr>
          <w:ins w:id="4385" w:author="Microsoft account" w:date="2025-10-14T12:44:00Z"/>
          <w:rtl/>
          <w:lang w:bidi="fa-IR"/>
        </w:rPr>
        <w:pPrChange w:id="4386" w:author="Microsoft account" w:date="2025-10-14T12:43:00Z">
          <w:pPr>
            <w:spacing w:after="0" w:line="276" w:lineRule="auto"/>
            <w:jc w:val="both"/>
          </w:pPr>
        </w:pPrChange>
      </w:pPr>
      <w:ins w:id="438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38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4389" w:author="Microsoft account" w:date="2025-10-14T12:45:00Z"/>
          <w:rtl/>
          <w:lang w:bidi="fa-IR"/>
        </w:rPr>
        <w:pPrChange w:id="4390" w:author="Microsoft account" w:date="2025-10-14T12:45:00Z">
          <w:pPr>
            <w:spacing w:after="0" w:line="276" w:lineRule="auto"/>
            <w:jc w:val="both"/>
          </w:pPr>
        </w:pPrChange>
      </w:pPr>
    </w:p>
    <w:p w14:paraId="18FB0F81" w14:textId="391E110F" w:rsidR="007374E9" w:rsidRDefault="007374E9">
      <w:pPr>
        <w:spacing w:after="0" w:line="276" w:lineRule="auto"/>
        <w:jc w:val="both"/>
        <w:rPr>
          <w:ins w:id="4391" w:author="Microsoft account" w:date="2025-10-14T10:29:00Z"/>
          <w:rtl/>
          <w:lang w:bidi="fa-IR"/>
        </w:rPr>
        <w:pPrChange w:id="4392" w:author="Microsoft account" w:date="2025-10-14T12:45:00Z">
          <w:pPr>
            <w:spacing w:after="0" w:line="276" w:lineRule="auto"/>
            <w:jc w:val="both"/>
          </w:pPr>
        </w:pPrChange>
      </w:pPr>
      <w:ins w:id="4393" w:author="Microsoft account" w:date="2025-10-14T12:48:00Z">
        <w:r>
          <w:rPr>
            <w:rFonts w:hint="cs"/>
            <w:rtl/>
            <w:lang w:bidi="fa-IR"/>
          </w:rPr>
          <w:t xml:space="preserve">تا انتهای </w:t>
        </w:r>
        <w:r>
          <w:rPr>
            <w:lang w:bidi="fa-IR"/>
          </w:rPr>
          <w:t>Day034 001</w:t>
        </w:r>
      </w:ins>
      <w:ins w:id="4394" w:author="Microsoft account" w:date="2025-10-14T12:43:00Z">
        <w:r>
          <w:rPr>
            <w:lang w:bidi="fa-IR"/>
          </w:rPr>
          <w:tab/>
        </w:r>
      </w:ins>
    </w:p>
    <w:p w14:paraId="42CD2386" w14:textId="77777777" w:rsidR="00BE05C8" w:rsidRDefault="00BE05C8">
      <w:pPr>
        <w:spacing w:after="0" w:line="276" w:lineRule="auto"/>
        <w:jc w:val="both"/>
        <w:rPr>
          <w:ins w:id="4395" w:author="Microsoft account" w:date="2025-10-14T10:29:00Z"/>
          <w:rtl/>
          <w:lang w:bidi="fa-IR"/>
        </w:rPr>
        <w:pPrChange w:id="4396" w:author="Microsoft account" w:date="2025-10-14T10:29:00Z">
          <w:pPr>
            <w:spacing w:after="0" w:line="276" w:lineRule="auto"/>
            <w:jc w:val="both"/>
          </w:pPr>
        </w:pPrChange>
      </w:pPr>
    </w:p>
    <w:p w14:paraId="52D8B58D" w14:textId="77777777" w:rsidR="00BE05C8" w:rsidRDefault="00BE05C8">
      <w:pPr>
        <w:spacing w:after="0" w:line="276" w:lineRule="auto"/>
        <w:jc w:val="both"/>
        <w:rPr>
          <w:ins w:id="4397" w:author="Microsoft account" w:date="2025-10-14T10:29:00Z"/>
          <w:rtl/>
          <w:lang w:bidi="fa-IR"/>
        </w:rPr>
        <w:pPrChange w:id="4398" w:author="Microsoft account" w:date="2025-10-14T10:29:00Z">
          <w:pPr>
            <w:spacing w:after="0" w:line="276" w:lineRule="auto"/>
            <w:jc w:val="both"/>
          </w:pPr>
        </w:pPrChange>
      </w:pPr>
    </w:p>
    <w:p w14:paraId="5EB9D550" w14:textId="77777777" w:rsidR="00BE05C8" w:rsidRDefault="00BE05C8">
      <w:pPr>
        <w:spacing w:after="0" w:line="276" w:lineRule="auto"/>
        <w:jc w:val="both"/>
        <w:rPr>
          <w:ins w:id="4399" w:author="Microsoft account" w:date="2025-10-14T10:29:00Z"/>
          <w:rtl/>
          <w:lang w:bidi="fa-IR"/>
        </w:rPr>
        <w:pPrChange w:id="4400" w:author="Microsoft account" w:date="2025-10-14T10:29:00Z">
          <w:pPr>
            <w:spacing w:after="0" w:line="276" w:lineRule="auto"/>
            <w:jc w:val="both"/>
          </w:pPr>
        </w:pPrChange>
      </w:pPr>
    </w:p>
    <w:p w14:paraId="1A3937E7" w14:textId="20226A98" w:rsidR="00BE05C8" w:rsidRDefault="00BE05C8">
      <w:pPr>
        <w:spacing w:after="0" w:line="240" w:lineRule="auto"/>
        <w:rPr>
          <w:ins w:id="4401" w:author="Microsoft account" w:date="2025-10-14T10:29:00Z"/>
          <w:rtl/>
          <w:lang w:bidi="fa-IR"/>
        </w:rPr>
      </w:pPr>
      <w:ins w:id="4402" w:author="Microsoft account" w:date="2025-10-14T10:29:00Z">
        <w:r>
          <w:rPr>
            <w:rtl/>
            <w:lang w:bidi="fa-IR"/>
          </w:rPr>
          <w:br w:type="page"/>
        </w:r>
      </w:ins>
    </w:p>
    <w:p w14:paraId="635FFC3E" w14:textId="52FC51D4" w:rsidR="00BE05C8" w:rsidRDefault="00323256">
      <w:pPr>
        <w:spacing w:after="0" w:line="276" w:lineRule="auto"/>
        <w:jc w:val="both"/>
        <w:rPr>
          <w:ins w:id="4403" w:author="Microsoft account" w:date="2025-10-15T11:10:00Z"/>
          <w:rtl/>
          <w:lang w:bidi="fa-IR"/>
        </w:rPr>
        <w:pPrChange w:id="4404" w:author="Microsoft account" w:date="2025-10-14T10:29:00Z">
          <w:pPr>
            <w:spacing w:after="0" w:line="276" w:lineRule="auto"/>
            <w:jc w:val="both"/>
          </w:pPr>
        </w:pPrChange>
      </w:pPr>
      <w:bookmarkStart w:id="4405" w:name="I4040723"/>
      <w:ins w:id="4406" w:author="Microsoft account" w:date="2025-10-15T11:10:00Z">
        <w:r>
          <w:rPr>
            <w:rFonts w:hint="cs"/>
            <w:rtl/>
            <w:lang w:bidi="fa-IR"/>
          </w:rPr>
          <w:lastRenderedPageBreak/>
          <w:t>ادامه</w:t>
        </w:r>
      </w:ins>
    </w:p>
    <w:bookmarkEnd w:id="4405"/>
    <w:p w14:paraId="5B01D29F" w14:textId="77777777" w:rsidR="00323256" w:rsidRDefault="00323256">
      <w:pPr>
        <w:spacing w:after="0" w:line="276" w:lineRule="auto"/>
        <w:jc w:val="both"/>
        <w:rPr>
          <w:ins w:id="4407" w:author="Microsoft account" w:date="2025-10-15T11:14:00Z"/>
          <w:rtl/>
          <w:lang w:bidi="fa-IR"/>
        </w:rPr>
        <w:pPrChange w:id="4408" w:author="Microsoft account" w:date="2025-10-15T11:10:00Z">
          <w:pPr>
            <w:spacing w:after="0" w:line="276" w:lineRule="auto"/>
            <w:jc w:val="both"/>
          </w:pPr>
        </w:pPrChange>
      </w:pPr>
    </w:p>
    <w:p w14:paraId="34DC19DE" w14:textId="113A1D26" w:rsidR="00323256" w:rsidRDefault="00323256">
      <w:pPr>
        <w:spacing w:after="0" w:line="276" w:lineRule="auto"/>
        <w:jc w:val="both"/>
        <w:rPr>
          <w:ins w:id="4409" w:author="Microsoft account" w:date="2025-10-15T11:41:00Z"/>
          <w:rtl/>
          <w:lang w:bidi="fa-IR"/>
        </w:rPr>
        <w:pPrChange w:id="4410" w:author="Microsoft account" w:date="2025-10-15T11:14:00Z">
          <w:pPr>
            <w:spacing w:after="0" w:line="276" w:lineRule="auto"/>
            <w:jc w:val="both"/>
          </w:pPr>
        </w:pPrChange>
      </w:pPr>
      <w:ins w:id="4411" w:author="Microsoft account" w:date="2025-10-15T11:14:00Z">
        <w:r>
          <w:rPr>
            <w:rFonts w:hint="cs"/>
            <w:rtl/>
            <w:lang w:bidi="fa-IR"/>
          </w:rPr>
          <w:t>-</w:t>
        </w:r>
      </w:ins>
      <w:ins w:id="4412"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4413" w:author="Microsoft account" w:date="2025-10-15T11:41:00Z"/>
          <w:rtl/>
          <w:lang w:bidi="fa-IR"/>
        </w:rPr>
        <w:pPrChange w:id="4414" w:author="Microsoft account" w:date="2025-10-15T11:41:00Z">
          <w:pPr>
            <w:spacing w:after="0" w:line="276" w:lineRule="auto"/>
            <w:jc w:val="both"/>
          </w:pPr>
        </w:pPrChange>
      </w:pPr>
      <w:ins w:id="4415" w:author="Microsoft account" w:date="2025-10-15T11:41:00Z">
        <w:r w:rsidRPr="0014644C">
          <w:rPr>
            <w:noProof/>
            <w:rPrChange w:id="4416"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4417" w:author="Microsoft account" w:date="2025-10-15T11:14:00Z"/>
          <w:lang w:bidi="fa-IR"/>
        </w:rPr>
        <w:pPrChange w:id="4418" w:author="Microsoft account" w:date="2025-10-15T11:41:00Z">
          <w:pPr>
            <w:spacing w:after="0" w:line="276" w:lineRule="auto"/>
            <w:jc w:val="both"/>
          </w:pPr>
        </w:pPrChange>
      </w:pPr>
      <w:ins w:id="4419" w:author="Microsoft account" w:date="2025-10-15T11:41:00Z">
        <w:r>
          <w:rPr>
            <w:rFonts w:hint="cs"/>
            <w:rtl/>
            <w:lang w:bidi="fa-IR"/>
          </w:rPr>
          <w:t xml:space="preserve">که قراره مثلا </w:t>
        </w:r>
      </w:ins>
      <w:ins w:id="442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42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4422" w:author="Microsoft account" w:date="2025-10-15T11:44:00Z"/>
          <w:rtl/>
          <w:lang w:bidi="fa-IR"/>
        </w:rPr>
        <w:pPrChange w:id="4423" w:author="Microsoft account" w:date="2025-10-15T11:14:00Z">
          <w:pPr>
            <w:spacing w:after="0" w:line="276" w:lineRule="auto"/>
            <w:jc w:val="both"/>
          </w:pPr>
        </w:pPrChange>
      </w:pPr>
      <w:ins w:id="442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42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42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4427" w:author="Microsoft account" w:date="2025-10-15T11:44:00Z"/>
          <w:rtl/>
          <w:lang w:bidi="fa-IR"/>
        </w:rPr>
        <w:pPrChange w:id="4428" w:author="Microsoft account" w:date="2025-10-15T11:44:00Z">
          <w:pPr>
            <w:spacing w:after="0" w:line="276" w:lineRule="auto"/>
            <w:jc w:val="both"/>
          </w:pPr>
        </w:pPrChange>
      </w:pPr>
    </w:p>
    <w:p w14:paraId="5D4B1A5D" w14:textId="0B4CB6EE" w:rsidR="0014644C" w:rsidRPr="00344286" w:rsidRDefault="0014644C">
      <w:pPr>
        <w:spacing w:after="0" w:line="276" w:lineRule="auto"/>
        <w:jc w:val="both"/>
        <w:rPr>
          <w:ins w:id="4429" w:author="Microsoft account" w:date="2025-10-15T11:14:00Z"/>
          <w:rtl/>
          <w:lang w:bidi="fa-IR"/>
        </w:rPr>
        <w:pPrChange w:id="4430" w:author="Microsoft account" w:date="2025-10-15T11:44:00Z">
          <w:pPr>
            <w:spacing w:after="0" w:line="276" w:lineRule="auto"/>
            <w:jc w:val="both"/>
          </w:pPr>
        </w:pPrChange>
      </w:pPr>
      <w:ins w:id="4431" w:author="Microsoft account" w:date="2025-10-15T11:44:00Z">
        <w:r>
          <w:rPr>
            <w:rFonts w:hint="cs"/>
            <w:rtl/>
            <w:lang w:bidi="fa-IR"/>
          </w:rPr>
          <w:t>-</w:t>
        </w:r>
      </w:ins>
      <w:ins w:id="443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433" w:author="Microsoft account" w:date="2025-10-16T11:07:00Z">
              <w:rPr>
                <w:rFonts w:hint="eastAsia"/>
                <w:rtl/>
                <w:lang w:bidi="fa-IR"/>
              </w:rPr>
            </w:rPrChange>
          </w:rPr>
          <w:t>اول</w:t>
        </w:r>
        <w:r w:rsidRPr="00344286">
          <w:rPr>
            <w:rFonts w:hint="cs"/>
            <w:b/>
            <w:bCs/>
            <w:u w:val="single"/>
            <w:rtl/>
            <w:lang w:bidi="fa-IR"/>
            <w:rPrChange w:id="4434" w:author="Microsoft account" w:date="2025-10-16T11:07:00Z">
              <w:rPr>
                <w:rFonts w:hint="cs"/>
                <w:rtl/>
                <w:lang w:bidi="fa-IR"/>
              </w:rPr>
            </w:rPrChange>
          </w:rPr>
          <w:t>ی</w:t>
        </w:r>
        <w:r w:rsidRPr="00344286">
          <w:rPr>
            <w:rFonts w:hint="eastAsia"/>
            <w:b/>
            <w:bCs/>
            <w:u w:val="single"/>
            <w:rtl/>
            <w:lang w:bidi="fa-IR"/>
            <w:rPrChange w:id="4435" w:author="Microsoft account" w:date="2025-10-16T11:07:00Z">
              <w:rPr>
                <w:rFonts w:hint="eastAsia"/>
                <w:rtl/>
                <w:lang w:bidi="fa-IR"/>
              </w:rPr>
            </w:rPrChange>
          </w:rPr>
          <w:t>ن</w:t>
        </w:r>
        <w:r w:rsidRPr="00344286">
          <w:rPr>
            <w:b/>
            <w:bCs/>
            <w:u w:val="single"/>
            <w:rtl/>
            <w:lang w:bidi="fa-IR"/>
            <w:rPrChange w:id="4436" w:author="Microsoft account" w:date="2025-10-16T11:07:00Z">
              <w:rPr>
                <w:rtl/>
                <w:lang w:bidi="fa-IR"/>
              </w:rPr>
            </w:rPrChange>
          </w:rPr>
          <w:t xml:space="preserve"> </w:t>
        </w:r>
        <w:r w:rsidRPr="00344286">
          <w:rPr>
            <w:rFonts w:hint="eastAsia"/>
            <w:b/>
            <w:bCs/>
            <w:u w:val="single"/>
            <w:rtl/>
            <w:lang w:bidi="fa-IR"/>
            <w:rPrChange w:id="4437" w:author="Microsoft account" w:date="2025-10-16T11:07:00Z">
              <w:rPr>
                <w:rFonts w:hint="eastAsia"/>
                <w:rtl/>
                <w:lang w:bidi="fa-IR"/>
              </w:rPr>
            </w:rPrChange>
          </w:rPr>
          <w:t>راه</w:t>
        </w:r>
        <w:r w:rsidRPr="00344286">
          <w:rPr>
            <w:rFonts w:hint="cs"/>
            <w:b/>
            <w:bCs/>
            <w:u w:val="single"/>
            <w:rtl/>
            <w:lang w:bidi="fa-IR"/>
            <w:rPrChange w:id="4438" w:author="Microsoft account" w:date="2025-10-16T11:07:00Z">
              <w:rPr>
                <w:rFonts w:hint="cs"/>
                <w:rtl/>
                <w:lang w:bidi="fa-IR"/>
              </w:rPr>
            </w:rPrChange>
          </w:rPr>
          <w:t>ی</w:t>
        </w:r>
        <w:r w:rsidRPr="00344286">
          <w:rPr>
            <w:b/>
            <w:bCs/>
            <w:u w:val="single"/>
            <w:rtl/>
            <w:lang w:bidi="fa-IR"/>
            <w:rPrChange w:id="4439" w:author="Microsoft account" w:date="2025-10-16T11:07:00Z">
              <w:rPr>
                <w:rtl/>
                <w:lang w:bidi="fa-IR"/>
              </w:rPr>
            </w:rPrChange>
          </w:rPr>
          <w:t xml:space="preserve"> </w:t>
        </w:r>
        <w:r w:rsidRPr="00344286">
          <w:rPr>
            <w:rFonts w:hint="eastAsia"/>
            <w:b/>
            <w:bCs/>
            <w:u w:val="single"/>
            <w:rtl/>
            <w:lang w:bidi="fa-IR"/>
            <w:rPrChange w:id="4440" w:author="Microsoft account" w:date="2025-10-16T11:07:00Z">
              <w:rPr>
                <w:rFonts w:hint="eastAsia"/>
                <w:rtl/>
                <w:lang w:bidi="fa-IR"/>
              </w:rPr>
            </w:rPrChange>
          </w:rPr>
          <w:t>که</w:t>
        </w:r>
        <w:r w:rsidRPr="00344286">
          <w:rPr>
            <w:b/>
            <w:bCs/>
            <w:u w:val="single"/>
            <w:rtl/>
            <w:lang w:bidi="fa-IR"/>
            <w:rPrChange w:id="4441" w:author="Microsoft account" w:date="2025-10-16T11:07:00Z">
              <w:rPr>
                <w:rtl/>
                <w:lang w:bidi="fa-IR"/>
              </w:rPr>
            </w:rPrChange>
          </w:rPr>
          <w:t xml:space="preserve"> </w:t>
        </w:r>
        <w:r w:rsidRPr="00344286">
          <w:rPr>
            <w:rFonts w:hint="eastAsia"/>
            <w:b/>
            <w:bCs/>
            <w:u w:val="single"/>
            <w:rtl/>
            <w:lang w:bidi="fa-IR"/>
            <w:rPrChange w:id="4442" w:author="Microsoft account" w:date="2025-10-16T11:07:00Z">
              <w:rPr>
                <w:rFonts w:hint="eastAsia"/>
                <w:rtl/>
                <w:lang w:bidi="fa-IR"/>
              </w:rPr>
            </w:rPrChange>
          </w:rPr>
          <w:t>برا</w:t>
        </w:r>
        <w:r w:rsidRPr="00344286">
          <w:rPr>
            <w:rFonts w:hint="cs"/>
            <w:b/>
            <w:bCs/>
            <w:u w:val="single"/>
            <w:rtl/>
            <w:lang w:bidi="fa-IR"/>
            <w:rPrChange w:id="4443" w:author="Microsoft account" w:date="2025-10-16T11:07:00Z">
              <w:rPr>
                <w:rFonts w:hint="cs"/>
                <w:rtl/>
                <w:lang w:bidi="fa-IR"/>
              </w:rPr>
            </w:rPrChange>
          </w:rPr>
          <w:t>ی</w:t>
        </w:r>
        <w:r w:rsidRPr="00344286">
          <w:rPr>
            <w:b/>
            <w:bCs/>
            <w:u w:val="single"/>
            <w:rtl/>
            <w:lang w:bidi="fa-IR"/>
            <w:rPrChange w:id="4444" w:author="Microsoft account" w:date="2025-10-16T11:07:00Z">
              <w:rPr>
                <w:rtl/>
                <w:lang w:bidi="fa-IR"/>
              </w:rPr>
            </w:rPrChange>
          </w:rPr>
          <w:t xml:space="preserve"> </w:t>
        </w:r>
        <w:r w:rsidRPr="00344286">
          <w:rPr>
            <w:rFonts w:hint="eastAsia"/>
            <w:b/>
            <w:bCs/>
            <w:u w:val="single"/>
            <w:rtl/>
            <w:lang w:bidi="fa-IR"/>
            <w:rPrChange w:id="4445" w:author="Microsoft account" w:date="2025-10-16T11:07:00Z">
              <w:rPr>
                <w:rFonts w:hint="eastAsia"/>
                <w:rtl/>
                <w:lang w:bidi="fa-IR"/>
              </w:rPr>
            </w:rPrChange>
          </w:rPr>
          <w:t>حل</w:t>
        </w:r>
        <w:r w:rsidRPr="00344286">
          <w:rPr>
            <w:b/>
            <w:bCs/>
            <w:u w:val="single"/>
            <w:rtl/>
            <w:lang w:bidi="fa-IR"/>
            <w:rPrChange w:id="4446" w:author="Microsoft account" w:date="2025-10-16T11:07:00Z">
              <w:rPr>
                <w:rtl/>
                <w:lang w:bidi="fa-IR"/>
              </w:rPr>
            </w:rPrChange>
          </w:rPr>
          <w:t xml:space="preserve"> </w:t>
        </w:r>
        <w:r w:rsidRPr="00344286">
          <w:rPr>
            <w:rFonts w:hint="eastAsia"/>
            <w:b/>
            <w:bCs/>
            <w:u w:val="single"/>
            <w:rtl/>
            <w:lang w:bidi="fa-IR"/>
            <w:rPrChange w:id="4447" w:author="Microsoft account" w:date="2025-10-16T11:07:00Z">
              <w:rPr>
                <w:rFonts w:hint="eastAsia"/>
                <w:rtl/>
                <w:lang w:bidi="fa-IR"/>
              </w:rPr>
            </w:rPrChange>
          </w:rPr>
          <w:t>کردن</w:t>
        </w:r>
        <w:r w:rsidRPr="00344286">
          <w:rPr>
            <w:b/>
            <w:bCs/>
            <w:u w:val="single"/>
            <w:rtl/>
            <w:lang w:bidi="fa-IR"/>
            <w:rPrChange w:id="4448" w:author="Microsoft account" w:date="2025-10-16T11:07:00Z">
              <w:rPr>
                <w:rtl/>
                <w:lang w:bidi="fa-IR"/>
              </w:rPr>
            </w:rPrChange>
          </w:rPr>
          <w:t xml:space="preserve"> </w:t>
        </w:r>
        <w:r w:rsidRPr="00344286">
          <w:rPr>
            <w:rFonts w:hint="eastAsia"/>
            <w:b/>
            <w:bCs/>
            <w:u w:val="single"/>
            <w:rtl/>
            <w:lang w:bidi="fa-IR"/>
            <w:rPrChange w:id="4449" w:author="Microsoft account" w:date="2025-10-16T11:07:00Z">
              <w:rPr>
                <w:rFonts w:hint="eastAsia"/>
                <w:rtl/>
                <w:lang w:bidi="fa-IR"/>
              </w:rPr>
            </w:rPrChange>
          </w:rPr>
          <w:t>هر</w:t>
        </w:r>
        <w:r w:rsidRPr="00344286">
          <w:rPr>
            <w:b/>
            <w:bCs/>
            <w:u w:val="single"/>
            <w:rtl/>
            <w:lang w:bidi="fa-IR"/>
            <w:rPrChange w:id="4450" w:author="Microsoft account" w:date="2025-10-16T11:07:00Z">
              <w:rPr>
                <w:rtl/>
                <w:lang w:bidi="fa-IR"/>
              </w:rPr>
            </w:rPrChange>
          </w:rPr>
          <w:t xml:space="preserve"> </w:t>
        </w:r>
        <w:r w:rsidRPr="00344286">
          <w:rPr>
            <w:rFonts w:hint="eastAsia"/>
            <w:b/>
            <w:bCs/>
            <w:u w:val="single"/>
            <w:rtl/>
            <w:lang w:bidi="fa-IR"/>
            <w:rPrChange w:id="4451" w:author="Microsoft account" w:date="2025-10-16T11:07:00Z">
              <w:rPr>
                <w:rFonts w:hint="eastAsia"/>
                <w:rtl/>
                <w:lang w:bidi="fa-IR"/>
              </w:rPr>
            </w:rPrChange>
          </w:rPr>
          <w:t>مشکل</w:t>
        </w:r>
        <w:r w:rsidRPr="00344286">
          <w:rPr>
            <w:rFonts w:hint="cs"/>
            <w:b/>
            <w:bCs/>
            <w:u w:val="single"/>
            <w:rtl/>
            <w:lang w:bidi="fa-IR"/>
            <w:rPrChange w:id="4452" w:author="Microsoft account" w:date="2025-10-16T11:07:00Z">
              <w:rPr>
                <w:rFonts w:hint="cs"/>
                <w:rtl/>
                <w:lang w:bidi="fa-IR"/>
              </w:rPr>
            </w:rPrChange>
          </w:rPr>
          <w:t>ی</w:t>
        </w:r>
        <w:r w:rsidRPr="00344286">
          <w:rPr>
            <w:b/>
            <w:bCs/>
            <w:u w:val="single"/>
            <w:rtl/>
            <w:lang w:bidi="fa-IR"/>
            <w:rPrChange w:id="4453" w:author="Microsoft account" w:date="2025-10-16T11:07:00Z">
              <w:rPr>
                <w:rtl/>
                <w:lang w:bidi="fa-IR"/>
              </w:rPr>
            </w:rPrChange>
          </w:rPr>
          <w:t xml:space="preserve"> </w:t>
        </w:r>
        <w:r w:rsidRPr="00344286">
          <w:rPr>
            <w:rFonts w:hint="eastAsia"/>
            <w:b/>
            <w:bCs/>
            <w:u w:val="single"/>
            <w:rtl/>
            <w:lang w:bidi="fa-IR"/>
            <w:rPrChange w:id="4454" w:author="Microsoft account" w:date="2025-10-16T11:07:00Z">
              <w:rPr>
                <w:rFonts w:hint="eastAsia"/>
                <w:rtl/>
                <w:lang w:bidi="fa-IR"/>
              </w:rPr>
            </w:rPrChange>
          </w:rPr>
          <w:t>به</w:t>
        </w:r>
        <w:r w:rsidRPr="00344286">
          <w:rPr>
            <w:b/>
            <w:bCs/>
            <w:u w:val="single"/>
            <w:rtl/>
            <w:lang w:bidi="fa-IR"/>
            <w:rPrChange w:id="4455" w:author="Microsoft account" w:date="2025-10-16T11:07:00Z">
              <w:rPr>
                <w:rtl/>
                <w:lang w:bidi="fa-IR"/>
              </w:rPr>
            </w:rPrChange>
          </w:rPr>
          <w:t xml:space="preserve"> </w:t>
        </w:r>
        <w:r w:rsidRPr="00344286">
          <w:rPr>
            <w:rFonts w:hint="eastAsia"/>
            <w:b/>
            <w:bCs/>
            <w:u w:val="single"/>
            <w:rtl/>
            <w:lang w:bidi="fa-IR"/>
            <w:rPrChange w:id="4456" w:author="Microsoft account" w:date="2025-10-16T11:07:00Z">
              <w:rPr>
                <w:rFonts w:hint="eastAsia"/>
                <w:rtl/>
                <w:lang w:bidi="fa-IR"/>
              </w:rPr>
            </w:rPrChange>
          </w:rPr>
          <w:t>ذهنمون</w:t>
        </w:r>
        <w:r w:rsidRPr="00344286">
          <w:rPr>
            <w:b/>
            <w:bCs/>
            <w:u w:val="single"/>
            <w:rtl/>
            <w:lang w:bidi="fa-IR"/>
            <w:rPrChange w:id="4457" w:author="Microsoft account" w:date="2025-10-16T11:07:00Z">
              <w:rPr>
                <w:rtl/>
                <w:lang w:bidi="fa-IR"/>
              </w:rPr>
            </w:rPrChange>
          </w:rPr>
          <w:t xml:space="preserve"> </w:t>
        </w:r>
        <w:r w:rsidRPr="00344286">
          <w:rPr>
            <w:rFonts w:hint="eastAsia"/>
            <w:b/>
            <w:bCs/>
            <w:u w:val="single"/>
            <w:rtl/>
            <w:lang w:bidi="fa-IR"/>
            <w:rPrChange w:id="4458" w:author="Microsoft account" w:date="2025-10-16T11:07:00Z">
              <w:rPr>
                <w:rFonts w:hint="eastAsia"/>
                <w:rtl/>
                <w:lang w:bidi="fa-IR"/>
              </w:rPr>
            </w:rPrChange>
          </w:rPr>
          <w:t>با</w:t>
        </w:r>
        <w:r w:rsidRPr="00344286">
          <w:rPr>
            <w:rFonts w:hint="cs"/>
            <w:b/>
            <w:bCs/>
            <w:u w:val="single"/>
            <w:rtl/>
            <w:lang w:bidi="fa-IR"/>
            <w:rPrChange w:id="4459" w:author="Microsoft account" w:date="2025-10-16T11:07:00Z">
              <w:rPr>
                <w:rFonts w:hint="cs"/>
                <w:rtl/>
                <w:lang w:bidi="fa-IR"/>
              </w:rPr>
            </w:rPrChange>
          </w:rPr>
          <w:t>ی</w:t>
        </w:r>
        <w:r w:rsidRPr="00344286">
          <w:rPr>
            <w:rFonts w:hint="eastAsia"/>
            <w:b/>
            <w:bCs/>
            <w:u w:val="single"/>
            <w:rtl/>
            <w:lang w:bidi="fa-IR"/>
            <w:rPrChange w:id="4460" w:author="Microsoft account" w:date="2025-10-16T11:07:00Z">
              <w:rPr>
                <w:rFonts w:hint="eastAsia"/>
                <w:rtl/>
                <w:lang w:bidi="fa-IR"/>
              </w:rPr>
            </w:rPrChange>
          </w:rPr>
          <w:t>د</w:t>
        </w:r>
        <w:r w:rsidRPr="00344286">
          <w:rPr>
            <w:b/>
            <w:bCs/>
            <w:u w:val="single"/>
            <w:rtl/>
            <w:lang w:bidi="fa-IR"/>
            <w:rPrChange w:id="4461" w:author="Microsoft account" w:date="2025-10-16T11:07:00Z">
              <w:rPr>
                <w:rtl/>
                <w:lang w:bidi="fa-IR"/>
              </w:rPr>
            </w:rPrChange>
          </w:rPr>
          <w:t xml:space="preserve"> </w:t>
        </w:r>
        <w:r w:rsidRPr="00344286">
          <w:rPr>
            <w:rFonts w:hint="eastAsia"/>
            <w:b/>
            <w:bCs/>
            <w:u w:val="single"/>
            <w:rtl/>
            <w:lang w:bidi="fa-IR"/>
            <w:rPrChange w:id="4462" w:author="Microsoft account" w:date="2025-10-16T11:07:00Z">
              <w:rPr>
                <w:rFonts w:hint="eastAsia"/>
                <w:rtl/>
                <w:lang w:bidi="fa-IR"/>
              </w:rPr>
            </w:rPrChange>
          </w:rPr>
          <w:t>برسه</w:t>
        </w:r>
        <w:r w:rsidRPr="00344286">
          <w:rPr>
            <w:b/>
            <w:bCs/>
            <w:u w:val="single"/>
            <w:rtl/>
            <w:lang w:bidi="fa-IR"/>
            <w:rPrChange w:id="4463" w:author="Microsoft account" w:date="2025-10-16T11:07:00Z">
              <w:rPr>
                <w:rtl/>
                <w:lang w:bidi="fa-IR"/>
              </w:rPr>
            </w:rPrChange>
          </w:rPr>
          <w:t xml:space="preserve"> </w:t>
        </w:r>
        <w:r w:rsidRPr="00344286">
          <w:rPr>
            <w:rFonts w:hint="eastAsia"/>
            <w:b/>
            <w:bCs/>
            <w:u w:val="single"/>
            <w:rtl/>
            <w:lang w:bidi="fa-IR"/>
            <w:rPrChange w:id="4464" w:author="Microsoft account" w:date="2025-10-16T11:07:00Z">
              <w:rPr>
                <w:rFonts w:hint="eastAsia"/>
                <w:rtl/>
                <w:lang w:bidi="fa-IR"/>
              </w:rPr>
            </w:rPrChange>
          </w:rPr>
          <w:t>ا</w:t>
        </w:r>
        <w:r w:rsidRPr="00344286">
          <w:rPr>
            <w:rFonts w:hint="cs"/>
            <w:b/>
            <w:bCs/>
            <w:u w:val="single"/>
            <w:rtl/>
            <w:lang w:bidi="fa-IR"/>
            <w:rPrChange w:id="4465" w:author="Microsoft account" w:date="2025-10-16T11:07:00Z">
              <w:rPr>
                <w:rFonts w:hint="cs"/>
                <w:rtl/>
                <w:lang w:bidi="fa-IR"/>
              </w:rPr>
            </w:rPrChange>
          </w:rPr>
          <w:t>ی</w:t>
        </w:r>
        <w:r w:rsidRPr="00344286">
          <w:rPr>
            <w:rFonts w:hint="eastAsia"/>
            <w:b/>
            <w:bCs/>
            <w:u w:val="single"/>
            <w:rtl/>
            <w:lang w:bidi="fa-IR"/>
            <w:rPrChange w:id="4466" w:author="Microsoft account" w:date="2025-10-16T11:07:00Z">
              <w:rPr>
                <w:rFonts w:hint="eastAsia"/>
                <w:rtl/>
                <w:lang w:bidi="fa-IR"/>
              </w:rPr>
            </w:rPrChange>
          </w:rPr>
          <w:t>نه</w:t>
        </w:r>
        <w:r w:rsidRPr="00344286">
          <w:rPr>
            <w:b/>
            <w:bCs/>
            <w:u w:val="single"/>
            <w:rtl/>
            <w:lang w:bidi="fa-IR"/>
            <w:rPrChange w:id="4467" w:author="Microsoft account" w:date="2025-10-16T11:07:00Z">
              <w:rPr>
                <w:rtl/>
                <w:lang w:bidi="fa-IR"/>
              </w:rPr>
            </w:rPrChange>
          </w:rPr>
          <w:t xml:space="preserve"> </w:t>
        </w:r>
        <w:r w:rsidRPr="00344286">
          <w:rPr>
            <w:rFonts w:hint="eastAsia"/>
            <w:b/>
            <w:bCs/>
            <w:u w:val="single"/>
            <w:rtl/>
            <w:lang w:bidi="fa-IR"/>
            <w:rPrChange w:id="4468" w:author="Microsoft account" w:date="2025-10-16T11:07:00Z">
              <w:rPr>
                <w:rFonts w:hint="eastAsia"/>
                <w:rtl/>
                <w:lang w:bidi="fa-IR"/>
              </w:rPr>
            </w:rPrChange>
          </w:rPr>
          <w:t>که</w:t>
        </w:r>
        <w:r w:rsidRPr="00344286">
          <w:rPr>
            <w:b/>
            <w:bCs/>
            <w:u w:val="single"/>
            <w:rtl/>
            <w:lang w:bidi="fa-IR"/>
            <w:rPrChange w:id="4469" w:author="Microsoft account" w:date="2025-10-16T11:07:00Z">
              <w:rPr>
                <w:rtl/>
                <w:lang w:bidi="fa-IR"/>
              </w:rPr>
            </w:rPrChange>
          </w:rPr>
          <w:t xml:space="preserve"> </w:t>
        </w:r>
        <w:r w:rsidRPr="00344286">
          <w:rPr>
            <w:rFonts w:hint="eastAsia"/>
            <w:b/>
            <w:bCs/>
            <w:u w:val="single"/>
            <w:rtl/>
            <w:lang w:bidi="fa-IR"/>
            <w:rPrChange w:id="4470" w:author="Microsoft account" w:date="2025-10-16T11:07:00Z">
              <w:rPr>
                <w:rFonts w:hint="eastAsia"/>
                <w:rtl/>
                <w:lang w:bidi="fa-IR"/>
              </w:rPr>
            </w:rPrChange>
          </w:rPr>
          <w:t>تو</w:t>
        </w:r>
        <w:r w:rsidRPr="00344286">
          <w:rPr>
            <w:b/>
            <w:bCs/>
            <w:u w:val="single"/>
            <w:rtl/>
            <w:lang w:bidi="fa-IR"/>
            <w:rPrChange w:id="4471" w:author="Microsoft account" w:date="2025-10-16T11:07:00Z">
              <w:rPr>
                <w:rtl/>
                <w:lang w:bidi="fa-IR"/>
              </w:rPr>
            </w:rPrChange>
          </w:rPr>
          <w:t xml:space="preserve"> </w:t>
        </w:r>
        <w:r w:rsidRPr="00344286">
          <w:rPr>
            <w:rFonts w:hint="eastAsia"/>
            <w:b/>
            <w:bCs/>
            <w:u w:val="single"/>
            <w:rtl/>
            <w:lang w:bidi="fa-IR"/>
            <w:rPrChange w:id="4472" w:author="Microsoft account" w:date="2025-10-16T11:07:00Z">
              <w:rPr>
                <w:rFonts w:hint="eastAsia"/>
                <w:rtl/>
                <w:lang w:bidi="fa-IR"/>
              </w:rPr>
            </w:rPrChange>
          </w:rPr>
          <w:t>گوگل</w:t>
        </w:r>
        <w:r w:rsidRPr="00344286">
          <w:rPr>
            <w:b/>
            <w:bCs/>
            <w:u w:val="single"/>
            <w:rtl/>
            <w:lang w:bidi="fa-IR"/>
            <w:rPrChange w:id="4473" w:author="Microsoft account" w:date="2025-10-16T11:07:00Z">
              <w:rPr>
                <w:rtl/>
                <w:lang w:bidi="fa-IR"/>
              </w:rPr>
            </w:rPrChange>
          </w:rPr>
          <w:t xml:space="preserve"> </w:t>
        </w:r>
        <w:r w:rsidRPr="00344286">
          <w:rPr>
            <w:rFonts w:hint="eastAsia"/>
            <w:b/>
            <w:bCs/>
            <w:u w:val="single"/>
            <w:rtl/>
            <w:lang w:bidi="fa-IR"/>
            <w:rPrChange w:id="4474" w:author="Microsoft account" w:date="2025-10-16T11:07:00Z">
              <w:rPr>
                <w:rFonts w:hint="eastAsia"/>
                <w:rtl/>
                <w:lang w:bidi="fa-IR"/>
              </w:rPr>
            </w:rPrChange>
          </w:rPr>
          <w:t>درموردش</w:t>
        </w:r>
        <w:r w:rsidRPr="00344286">
          <w:rPr>
            <w:b/>
            <w:bCs/>
            <w:u w:val="single"/>
            <w:rtl/>
            <w:lang w:bidi="fa-IR"/>
            <w:rPrChange w:id="4475" w:author="Microsoft account" w:date="2025-10-16T11:07:00Z">
              <w:rPr>
                <w:rtl/>
                <w:lang w:bidi="fa-IR"/>
              </w:rPr>
            </w:rPrChange>
          </w:rPr>
          <w:t xml:space="preserve"> </w:t>
        </w:r>
        <w:r w:rsidRPr="00344286">
          <w:rPr>
            <w:rFonts w:hint="eastAsia"/>
            <w:b/>
            <w:bCs/>
            <w:u w:val="single"/>
            <w:rtl/>
            <w:lang w:bidi="fa-IR"/>
            <w:rPrChange w:id="4476" w:author="Microsoft account" w:date="2025-10-16T11:07:00Z">
              <w:rPr>
                <w:rFonts w:hint="eastAsia"/>
                <w:rtl/>
                <w:lang w:bidi="fa-IR"/>
              </w:rPr>
            </w:rPrChange>
          </w:rPr>
          <w:t>سرچ</w:t>
        </w:r>
        <w:r w:rsidRPr="00344286">
          <w:rPr>
            <w:b/>
            <w:bCs/>
            <w:u w:val="single"/>
            <w:rtl/>
            <w:lang w:bidi="fa-IR"/>
            <w:rPrChange w:id="4477" w:author="Microsoft account" w:date="2025-10-16T11:07:00Z">
              <w:rPr>
                <w:rtl/>
                <w:lang w:bidi="fa-IR"/>
              </w:rPr>
            </w:rPrChange>
          </w:rPr>
          <w:t xml:space="preserve"> </w:t>
        </w:r>
        <w:r w:rsidRPr="00344286">
          <w:rPr>
            <w:rFonts w:hint="eastAsia"/>
            <w:b/>
            <w:bCs/>
            <w:u w:val="single"/>
            <w:rtl/>
            <w:lang w:bidi="fa-IR"/>
            <w:rPrChange w:id="4478" w:author="Microsoft account" w:date="2025-10-16T11:07:00Z">
              <w:rPr>
                <w:rFonts w:hint="eastAsia"/>
                <w:rtl/>
                <w:lang w:bidi="fa-IR"/>
              </w:rPr>
            </w:rPrChange>
          </w:rPr>
          <w:t>کن</w:t>
        </w:r>
        <w:r w:rsidRPr="00344286">
          <w:rPr>
            <w:rFonts w:hint="cs"/>
            <w:b/>
            <w:bCs/>
            <w:u w:val="single"/>
            <w:rtl/>
            <w:lang w:bidi="fa-IR"/>
            <w:rPrChange w:id="4479" w:author="Microsoft account" w:date="2025-10-16T11:07:00Z">
              <w:rPr>
                <w:rFonts w:hint="cs"/>
                <w:rtl/>
                <w:lang w:bidi="fa-IR"/>
              </w:rPr>
            </w:rPrChange>
          </w:rPr>
          <w:t>ی</w:t>
        </w:r>
        <w:r w:rsidRPr="00344286">
          <w:rPr>
            <w:rFonts w:hint="eastAsia"/>
            <w:b/>
            <w:bCs/>
            <w:u w:val="single"/>
            <w:rtl/>
            <w:lang w:bidi="fa-IR"/>
            <w:rPrChange w:id="4480" w:author="Microsoft account" w:date="2025-10-16T11:07:00Z">
              <w:rPr>
                <w:rFonts w:hint="eastAsia"/>
                <w:rtl/>
                <w:lang w:bidi="fa-IR"/>
              </w:rPr>
            </w:rPrChange>
          </w:rPr>
          <w:t>م</w:t>
        </w:r>
        <w:r w:rsidRPr="00344286">
          <w:rPr>
            <w:b/>
            <w:bCs/>
            <w:u w:val="single"/>
            <w:rtl/>
            <w:lang w:bidi="fa-IR"/>
            <w:rPrChange w:id="4481" w:author="Microsoft account" w:date="2025-10-16T11:07:00Z">
              <w:rPr>
                <w:rtl/>
                <w:lang w:bidi="fa-IR"/>
              </w:rPr>
            </w:rPrChange>
          </w:rPr>
          <w:t xml:space="preserve"> </w:t>
        </w:r>
        <w:r w:rsidRPr="00344286">
          <w:rPr>
            <w:rFonts w:hint="eastAsia"/>
            <w:b/>
            <w:bCs/>
            <w:u w:val="single"/>
            <w:rtl/>
            <w:lang w:bidi="fa-IR"/>
            <w:rPrChange w:id="4482" w:author="Microsoft account" w:date="2025-10-16T11:07:00Z">
              <w:rPr>
                <w:rFonts w:hint="eastAsia"/>
                <w:rtl/>
                <w:lang w:bidi="fa-IR"/>
              </w:rPr>
            </w:rPrChange>
          </w:rPr>
          <w:t>،</w:t>
        </w:r>
        <w:r w:rsidRPr="00344286">
          <w:rPr>
            <w:b/>
            <w:bCs/>
            <w:u w:val="single"/>
            <w:rtl/>
            <w:lang w:bidi="fa-IR"/>
            <w:rPrChange w:id="4483" w:author="Microsoft account" w:date="2025-10-16T11:07:00Z">
              <w:rPr>
                <w:rtl/>
                <w:lang w:bidi="fa-IR"/>
              </w:rPr>
            </w:rPrChange>
          </w:rPr>
          <w:t xml:space="preserve"> </w:t>
        </w:r>
        <w:r w:rsidRPr="00344286">
          <w:rPr>
            <w:rFonts w:hint="eastAsia"/>
            <w:b/>
            <w:bCs/>
            <w:u w:val="single"/>
            <w:rtl/>
            <w:lang w:bidi="fa-IR"/>
            <w:rPrChange w:id="4484" w:author="Microsoft account" w:date="2025-10-16T11:07:00Z">
              <w:rPr>
                <w:rFonts w:hint="eastAsia"/>
                <w:rtl/>
                <w:lang w:bidi="fa-IR"/>
              </w:rPr>
            </w:rPrChange>
          </w:rPr>
          <w:t>درست</w:t>
        </w:r>
        <w:r w:rsidRPr="00344286">
          <w:rPr>
            <w:b/>
            <w:bCs/>
            <w:u w:val="single"/>
            <w:rtl/>
            <w:lang w:bidi="fa-IR"/>
            <w:rPrChange w:id="4485" w:author="Microsoft account" w:date="2025-10-16T11:07:00Z">
              <w:rPr>
                <w:rtl/>
                <w:lang w:bidi="fa-IR"/>
              </w:rPr>
            </w:rPrChange>
          </w:rPr>
          <w:t xml:space="preserve"> </w:t>
        </w:r>
        <w:r w:rsidRPr="00344286">
          <w:rPr>
            <w:rFonts w:hint="eastAsia"/>
            <w:b/>
            <w:bCs/>
            <w:u w:val="single"/>
            <w:rtl/>
            <w:lang w:bidi="fa-IR"/>
            <w:rPrChange w:id="4486" w:author="Microsoft account" w:date="2025-10-16T11:07:00Z">
              <w:rPr>
                <w:rFonts w:hint="eastAsia"/>
                <w:rtl/>
                <w:lang w:bidi="fa-IR"/>
              </w:rPr>
            </w:rPrChange>
          </w:rPr>
          <w:t>سرچ</w:t>
        </w:r>
        <w:r w:rsidRPr="00344286">
          <w:rPr>
            <w:b/>
            <w:bCs/>
            <w:u w:val="single"/>
            <w:rtl/>
            <w:lang w:bidi="fa-IR"/>
            <w:rPrChange w:id="4487" w:author="Microsoft account" w:date="2025-10-16T11:07:00Z">
              <w:rPr>
                <w:rtl/>
                <w:lang w:bidi="fa-IR"/>
              </w:rPr>
            </w:rPrChange>
          </w:rPr>
          <w:t xml:space="preserve"> </w:t>
        </w:r>
        <w:r w:rsidRPr="00344286">
          <w:rPr>
            <w:rFonts w:hint="eastAsia"/>
            <w:b/>
            <w:bCs/>
            <w:u w:val="single"/>
            <w:rtl/>
            <w:lang w:bidi="fa-IR"/>
            <w:rPrChange w:id="4488" w:author="Microsoft account" w:date="2025-10-16T11:07:00Z">
              <w:rPr>
                <w:rFonts w:hint="eastAsia"/>
                <w:rtl/>
                <w:lang w:bidi="fa-IR"/>
              </w:rPr>
            </w:rPrChange>
          </w:rPr>
          <w:t>کن</w:t>
        </w:r>
        <w:r w:rsidRPr="00344286">
          <w:rPr>
            <w:rFonts w:hint="cs"/>
            <w:b/>
            <w:bCs/>
            <w:u w:val="single"/>
            <w:rtl/>
            <w:lang w:bidi="fa-IR"/>
            <w:rPrChange w:id="4489" w:author="Microsoft account" w:date="2025-10-16T11:07:00Z">
              <w:rPr>
                <w:rFonts w:hint="cs"/>
                <w:rtl/>
                <w:lang w:bidi="fa-IR"/>
              </w:rPr>
            </w:rPrChange>
          </w:rPr>
          <w:t>ی</w:t>
        </w:r>
        <w:r w:rsidRPr="00344286">
          <w:rPr>
            <w:rFonts w:hint="eastAsia"/>
            <w:b/>
            <w:bCs/>
            <w:u w:val="single"/>
            <w:rtl/>
            <w:lang w:bidi="fa-IR"/>
            <w:rPrChange w:id="449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49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49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493" w:author="Microsoft account" w:date="2025-10-15T11:49:00Z">
              <w:rPr>
                <w:rFonts w:hint="eastAsia"/>
                <w:rtl/>
                <w:lang w:bidi="fa-IR"/>
              </w:rPr>
            </w:rPrChange>
          </w:rPr>
          <w:t>هم</w:t>
        </w:r>
        <w:r w:rsidR="00654394" w:rsidRPr="00654394">
          <w:rPr>
            <w:rFonts w:hint="cs"/>
            <w:b/>
            <w:bCs/>
            <w:sz w:val="32"/>
            <w:szCs w:val="32"/>
            <w:u w:val="single"/>
            <w:rtl/>
            <w:lang w:bidi="fa-IR"/>
            <w:rPrChange w:id="4494" w:author="Microsoft account" w:date="2025-10-15T11:49:00Z">
              <w:rPr>
                <w:rFonts w:hint="cs"/>
                <w:rtl/>
                <w:lang w:bidi="fa-IR"/>
              </w:rPr>
            </w:rPrChange>
          </w:rPr>
          <w:t>ی</w:t>
        </w:r>
        <w:r w:rsidR="00654394" w:rsidRPr="00654394">
          <w:rPr>
            <w:rFonts w:hint="eastAsia"/>
            <w:b/>
            <w:bCs/>
            <w:sz w:val="32"/>
            <w:szCs w:val="32"/>
            <w:u w:val="single"/>
            <w:rtl/>
            <w:lang w:bidi="fa-IR"/>
            <w:rPrChange w:id="4495" w:author="Microsoft account" w:date="2025-10-15T11:49:00Z">
              <w:rPr>
                <w:rFonts w:hint="eastAsia"/>
                <w:rtl/>
                <w:lang w:bidi="fa-IR"/>
              </w:rPr>
            </w:rPrChange>
          </w:rPr>
          <w:t>شه</w:t>
        </w:r>
        <w:r w:rsidR="00654394" w:rsidRPr="00654394">
          <w:rPr>
            <w:b/>
            <w:bCs/>
            <w:sz w:val="32"/>
            <w:szCs w:val="32"/>
            <w:u w:val="single"/>
            <w:rtl/>
            <w:lang w:bidi="fa-IR"/>
            <w:rPrChange w:id="4496" w:author="Microsoft account" w:date="2025-10-15T11:49:00Z">
              <w:rPr>
                <w:rtl/>
                <w:lang w:bidi="fa-IR"/>
              </w:rPr>
            </w:rPrChange>
          </w:rPr>
          <w:t xml:space="preserve"> هم</w:t>
        </w:r>
        <w:r w:rsidR="00654394" w:rsidRPr="00654394">
          <w:rPr>
            <w:rFonts w:hint="cs"/>
            <w:b/>
            <w:bCs/>
            <w:sz w:val="32"/>
            <w:szCs w:val="32"/>
            <w:u w:val="single"/>
            <w:rtl/>
            <w:lang w:bidi="fa-IR"/>
            <w:rPrChange w:id="4497" w:author="Microsoft account" w:date="2025-10-15T11:49:00Z">
              <w:rPr>
                <w:rFonts w:hint="cs"/>
                <w:rtl/>
                <w:lang w:bidi="fa-IR"/>
              </w:rPr>
            </w:rPrChange>
          </w:rPr>
          <w:t>ی</w:t>
        </w:r>
        <w:r w:rsidR="00654394" w:rsidRPr="00654394">
          <w:rPr>
            <w:rFonts w:hint="eastAsia"/>
            <w:b/>
            <w:bCs/>
            <w:sz w:val="32"/>
            <w:szCs w:val="32"/>
            <w:u w:val="single"/>
            <w:rtl/>
            <w:lang w:bidi="fa-IR"/>
            <w:rPrChange w:id="4498" w:author="Microsoft account" w:date="2025-10-15T11:49:00Z">
              <w:rPr>
                <w:rFonts w:hint="eastAsia"/>
                <w:rtl/>
                <w:lang w:bidi="fa-IR"/>
              </w:rPr>
            </w:rPrChange>
          </w:rPr>
          <w:t>شه</w:t>
        </w:r>
        <w:r w:rsidR="00654394" w:rsidRPr="00654394">
          <w:rPr>
            <w:b/>
            <w:bCs/>
            <w:sz w:val="32"/>
            <w:szCs w:val="32"/>
            <w:u w:val="single"/>
            <w:rtl/>
            <w:lang w:bidi="fa-IR"/>
            <w:rPrChange w:id="4499" w:author="Microsoft account" w:date="2025-10-15T11:49:00Z">
              <w:rPr>
                <w:rtl/>
                <w:lang w:bidi="fa-IR"/>
              </w:rPr>
            </w:rPrChange>
          </w:rPr>
          <w:t xml:space="preserve"> هم</w:t>
        </w:r>
        <w:r w:rsidR="00654394" w:rsidRPr="00654394">
          <w:rPr>
            <w:rFonts w:hint="cs"/>
            <w:b/>
            <w:bCs/>
            <w:sz w:val="32"/>
            <w:szCs w:val="32"/>
            <w:u w:val="single"/>
            <w:rtl/>
            <w:lang w:bidi="fa-IR"/>
            <w:rPrChange w:id="4500" w:author="Microsoft account" w:date="2025-10-15T11:49:00Z">
              <w:rPr>
                <w:rFonts w:hint="cs"/>
                <w:rtl/>
                <w:lang w:bidi="fa-IR"/>
              </w:rPr>
            </w:rPrChange>
          </w:rPr>
          <w:t>ی</w:t>
        </w:r>
        <w:r w:rsidR="00654394" w:rsidRPr="00654394">
          <w:rPr>
            <w:rFonts w:hint="eastAsia"/>
            <w:b/>
            <w:bCs/>
            <w:sz w:val="32"/>
            <w:szCs w:val="32"/>
            <w:u w:val="single"/>
            <w:rtl/>
            <w:lang w:bidi="fa-IR"/>
            <w:rPrChange w:id="4501" w:author="Microsoft account" w:date="2025-10-15T11:49:00Z">
              <w:rPr>
                <w:rFonts w:hint="eastAsia"/>
                <w:rtl/>
                <w:lang w:bidi="fa-IR"/>
              </w:rPr>
            </w:rPrChange>
          </w:rPr>
          <w:t>شه</w:t>
        </w:r>
        <w:r w:rsidR="00654394" w:rsidRPr="00654394">
          <w:rPr>
            <w:b/>
            <w:bCs/>
            <w:sz w:val="32"/>
            <w:szCs w:val="32"/>
            <w:u w:val="single"/>
            <w:rtl/>
            <w:lang w:bidi="fa-IR"/>
            <w:rPrChange w:id="4502" w:author="Microsoft account" w:date="2025-10-15T11:49:00Z">
              <w:rPr>
                <w:rtl/>
                <w:lang w:bidi="fa-IR"/>
              </w:rPr>
            </w:rPrChange>
          </w:rPr>
          <w:t xml:space="preserve"> هم</w:t>
        </w:r>
        <w:r w:rsidR="00654394" w:rsidRPr="00654394">
          <w:rPr>
            <w:rFonts w:hint="cs"/>
            <w:b/>
            <w:bCs/>
            <w:sz w:val="32"/>
            <w:szCs w:val="32"/>
            <w:u w:val="single"/>
            <w:rtl/>
            <w:lang w:bidi="fa-IR"/>
            <w:rPrChange w:id="4503" w:author="Microsoft account" w:date="2025-10-15T11:49:00Z">
              <w:rPr>
                <w:rFonts w:hint="cs"/>
                <w:rtl/>
                <w:lang w:bidi="fa-IR"/>
              </w:rPr>
            </w:rPrChange>
          </w:rPr>
          <w:t>ی</w:t>
        </w:r>
        <w:r w:rsidR="00654394" w:rsidRPr="00654394">
          <w:rPr>
            <w:rFonts w:hint="eastAsia"/>
            <w:b/>
            <w:bCs/>
            <w:sz w:val="32"/>
            <w:szCs w:val="32"/>
            <w:u w:val="single"/>
            <w:rtl/>
            <w:lang w:bidi="fa-IR"/>
            <w:rPrChange w:id="4504" w:author="Microsoft account" w:date="2025-10-15T11:49:00Z">
              <w:rPr>
                <w:rFonts w:hint="eastAsia"/>
                <w:rtl/>
                <w:lang w:bidi="fa-IR"/>
              </w:rPr>
            </w:rPrChange>
          </w:rPr>
          <w:t>شه،</w:t>
        </w:r>
        <w:r w:rsidR="00654394" w:rsidRPr="00654394">
          <w:rPr>
            <w:b/>
            <w:bCs/>
            <w:sz w:val="32"/>
            <w:szCs w:val="32"/>
            <w:u w:val="single"/>
            <w:rtl/>
            <w:lang w:bidi="fa-IR"/>
            <w:rPrChange w:id="4505" w:author="Microsoft account" w:date="2025-10-15T11:49:00Z">
              <w:rPr>
                <w:rtl/>
                <w:lang w:bidi="fa-IR"/>
              </w:rPr>
            </w:rPrChange>
          </w:rPr>
          <w:t xml:space="preserve"> واس</w:t>
        </w:r>
        <w:r w:rsidR="00654394" w:rsidRPr="00654394">
          <w:rPr>
            <w:rFonts w:hint="cs"/>
            <w:b/>
            <w:bCs/>
            <w:sz w:val="32"/>
            <w:szCs w:val="32"/>
            <w:u w:val="single"/>
            <w:rtl/>
            <w:lang w:bidi="fa-IR"/>
            <w:rPrChange w:id="4506" w:author="Microsoft account" w:date="2025-10-15T11:49:00Z">
              <w:rPr>
                <w:rFonts w:hint="cs"/>
                <w:rtl/>
                <w:lang w:bidi="fa-IR"/>
              </w:rPr>
            </w:rPrChange>
          </w:rPr>
          <w:t>ۀ</w:t>
        </w:r>
        <w:r w:rsidR="00654394" w:rsidRPr="00654394">
          <w:rPr>
            <w:b/>
            <w:bCs/>
            <w:sz w:val="32"/>
            <w:szCs w:val="32"/>
            <w:u w:val="single"/>
            <w:rtl/>
            <w:lang w:bidi="fa-IR"/>
            <w:rPrChange w:id="4507" w:author="Microsoft account" w:date="2025-10-15T11:49:00Z">
              <w:rPr>
                <w:rtl/>
                <w:lang w:bidi="fa-IR"/>
              </w:rPr>
            </w:rPrChange>
          </w:rPr>
          <w:t xml:space="preserve"> مشکلت </w:t>
        </w:r>
        <w:r w:rsidR="00654394" w:rsidRPr="00654394">
          <w:rPr>
            <w:b/>
            <w:bCs/>
            <w:sz w:val="32"/>
            <w:szCs w:val="32"/>
            <w:u w:val="single"/>
            <w:lang w:bidi="fa-IR"/>
            <w:rPrChange w:id="4508" w:author="Microsoft account" w:date="2025-10-15T11:49:00Z">
              <w:rPr>
                <w:lang w:bidi="fa-IR"/>
              </w:rPr>
            </w:rPrChange>
          </w:rPr>
          <w:t>search</w:t>
        </w:r>
        <w:r w:rsidR="00654394" w:rsidRPr="00654394">
          <w:rPr>
            <w:b/>
            <w:bCs/>
            <w:sz w:val="32"/>
            <w:szCs w:val="32"/>
            <w:u w:val="single"/>
            <w:rtl/>
            <w:lang w:bidi="fa-IR"/>
            <w:rPrChange w:id="4509" w:author="Microsoft account" w:date="2025-10-15T11:49:00Z">
              <w:rPr>
                <w:rtl/>
                <w:lang w:bidi="fa-IR"/>
              </w:rPr>
            </w:rPrChange>
          </w:rPr>
          <w:t xml:space="preserve"> کن</w:t>
        </w:r>
      </w:ins>
      <w:ins w:id="451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511" w:author="Microsoft account" w:date="2025-10-16T11:10:00Z">
        <w:r w:rsidR="00344286">
          <w:rPr>
            <w:sz w:val="18"/>
            <w:szCs w:val="18"/>
            <w:lang w:bidi="fa-IR"/>
          </w:rPr>
          <w:t>exceleeeeeeeeeeeeeeeeent</w:t>
        </w:r>
      </w:ins>
      <w:ins w:id="451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4513" w:author="Microsoft account" w:date="2025-10-15T11:49:00Z"/>
          <w:rtl/>
          <w:lang w:bidi="fa-IR"/>
        </w:rPr>
        <w:pPrChange w:id="4514" w:author="Microsoft account" w:date="2025-10-15T11:14:00Z">
          <w:pPr>
            <w:spacing w:after="0" w:line="276" w:lineRule="auto"/>
            <w:jc w:val="both"/>
          </w:pPr>
        </w:pPrChange>
      </w:pPr>
    </w:p>
    <w:p w14:paraId="3F6DF8F9" w14:textId="540DF295" w:rsidR="00654394" w:rsidRDefault="00336DA5">
      <w:pPr>
        <w:spacing w:after="0" w:line="276" w:lineRule="auto"/>
        <w:jc w:val="both"/>
        <w:rPr>
          <w:ins w:id="4515" w:author="Microsoft account" w:date="2025-10-15T11:50:00Z"/>
          <w:rtl/>
          <w:lang w:bidi="fa-IR"/>
        </w:rPr>
        <w:pPrChange w:id="4516" w:author="Microsoft account" w:date="2025-10-15T11:49:00Z">
          <w:pPr>
            <w:spacing w:after="0" w:line="276" w:lineRule="auto"/>
            <w:jc w:val="both"/>
          </w:pPr>
        </w:pPrChange>
      </w:pPr>
      <w:ins w:id="451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4518" w:author="Microsoft account" w:date="2025-10-16T11:10:00Z"/>
          <w:lang w:bidi="fa-IR"/>
        </w:rPr>
        <w:pPrChange w:id="4519" w:author="Microsoft account" w:date="2025-10-15T11:50:00Z">
          <w:pPr>
            <w:spacing w:after="0" w:line="276" w:lineRule="auto"/>
            <w:jc w:val="both"/>
          </w:pPr>
        </w:pPrChange>
      </w:pPr>
      <w:ins w:id="4520" w:author="Microsoft account" w:date="2025-10-15T11:50:00Z">
        <w:r w:rsidRPr="00336DA5">
          <w:rPr>
            <w:noProof/>
            <w:rPrChange w:id="4521"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4522" w:author="Microsoft account" w:date="2025-10-16T11:11:00Z"/>
          <w:sz w:val="18"/>
          <w:szCs w:val="18"/>
          <w:rtl/>
          <w:lang w:bidi="fa-IR"/>
        </w:rPr>
        <w:pPrChange w:id="4523" w:author="Microsoft account" w:date="2025-10-16T11:10:00Z">
          <w:pPr>
            <w:spacing w:after="0" w:line="276" w:lineRule="auto"/>
            <w:jc w:val="both"/>
          </w:pPr>
        </w:pPrChange>
      </w:pPr>
      <w:ins w:id="4524"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525"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4526" w:author="Microsoft account" w:date="2025-10-16T11:11:00Z"/>
          <w:sz w:val="18"/>
          <w:szCs w:val="18"/>
          <w:lang w:bidi="fa-IR"/>
        </w:rPr>
        <w:pPrChange w:id="4527" w:author="Microsoft account" w:date="2025-10-16T11:11:00Z">
          <w:pPr>
            <w:spacing w:after="0" w:line="276" w:lineRule="auto"/>
            <w:jc w:val="both"/>
          </w:pPr>
        </w:pPrChange>
      </w:pPr>
      <w:ins w:id="4528" w:author="Microsoft account" w:date="2025-10-16T11:12:00Z">
        <w:r w:rsidRPr="00344286">
          <w:rPr>
            <w:noProof/>
            <w:sz w:val="18"/>
            <w:szCs w:val="18"/>
            <w:rPrChange w:id="4529"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4530" w:author="Microsoft account" w:date="2025-10-15T11:50:00Z"/>
          <w:rtl/>
          <w:lang w:bidi="fa-IR"/>
        </w:rPr>
        <w:pPrChange w:id="4531" w:author="Microsoft account" w:date="2025-10-16T11:11:00Z">
          <w:pPr>
            <w:spacing w:after="0" w:line="276" w:lineRule="auto"/>
            <w:jc w:val="both"/>
          </w:pPr>
        </w:pPrChange>
      </w:pPr>
      <w:ins w:id="4532" w:author="Microsoft account" w:date="2025-10-16T11:10:00Z">
        <w:r>
          <w:rPr>
            <w:rFonts w:hint="cs"/>
            <w:rtl/>
            <w:lang w:bidi="fa-IR"/>
          </w:rPr>
          <w:t>)</w:t>
        </w:r>
      </w:ins>
    </w:p>
    <w:p w14:paraId="1DA09428" w14:textId="77777777" w:rsidR="00336DA5" w:rsidRDefault="00336DA5">
      <w:pPr>
        <w:spacing w:after="0" w:line="276" w:lineRule="auto"/>
        <w:jc w:val="both"/>
        <w:rPr>
          <w:ins w:id="4533" w:author="Microsoft account" w:date="2025-10-15T11:50:00Z"/>
          <w:rtl/>
          <w:lang w:bidi="fa-IR"/>
        </w:rPr>
        <w:pPrChange w:id="4534" w:author="Microsoft account" w:date="2025-10-15T11:50:00Z">
          <w:pPr>
            <w:spacing w:after="0" w:line="276" w:lineRule="auto"/>
            <w:jc w:val="both"/>
          </w:pPr>
        </w:pPrChange>
      </w:pPr>
    </w:p>
    <w:p w14:paraId="1A548175" w14:textId="2DC0A3D0" w:rsidR="00336DA5" w:rsidRDefault="008613F9">
      <w:pPr>
        <w:spacing w:after="0" w:line="276" w:lineRule="auto"/>
        <w:jc w:val="both"/>
        <w:rPr>
          <w:ins w:id="4535" w:author="Microsoft account" w:date="2025-10-15T12:59:00Z"/>
          <w:rtl/>
          <w:lang w:bidi="fa-IR"/>
        </w:rPr>
        <w:pPrChange w:id="4536" w:author="Microsoft account" w:date="2025-10-15T11:50:00Z">
          <w:pPr>
            <w:spacing w:after="0" w:line="276" w:lineRule="auto"/>
            <w:jc w:val="both"/>
          </w:pPr>
        </w:pPrChange>
      </w:pPr>
      <w:ins w:id="453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538" w:author="Microsoft account" w:date="2025-10-16T11:23:00Z"/>
          <w:sz w:val="24"/>
          <w:szCs w:val="24"/>
          <w:rtl/>
          <w:lang w:bidi="fa-IR"/>
        </w:rPr>
        <w:pPrChange w:id="4539" w:author="Microsoft account" w:date="2025-10-15T13:00:00Z">
          <w:pPr>
            <w:spacing w:after="0" w:line="276" w:lineRule="auto"/>
            <w:jc w:val="both"/>
          </w:pPr>
        </w:pPrChange>
      </w:pPr>
      <w:ins w:id="4540" w:author="Microsoft account" w:date="2025-10-15T12:59:00Z">
        <w:r>
          <w:rPr>
            <w:rFonts w:hint="cs"/>
            <w:sz w:val="24"/>
            <w:szCs w:val="24"/>
            <w:rtl/>
            <w:lang w:bidi="fa-IR"/>
          </w:rPr>
          <w:t xml:space="preserve">در ابتدا اینکه برای ساختِ </w:t>
        </w:r>
      </w:ins>
      <w:ins w:id="454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54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54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54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545" w:author="Microsoft account" w:date="2025-10-16T11:31:00Z"/>
          <w:sz w:val="18"/>
          <w:szCs w:val="18"/>
          <w:rtl/>
          <w:lang w:bidi="fa-IR"/>
        </w:rPr>
        <w:pPrChange w:id="4546" w:author="Microsoft account" w:date="2025-10-16T11:31:00Z">
          <w:pPr>
            <w:spacing w:after="0" w:line="276" w:lineRule="auto"/>
            <w:jc w:val="both"/>
          </w:pPr>
        </w:pPrChange>
      </w:pPr>
      <w:ins w:id="454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548" w:author="Microsoft account" w:date="2025-10-16T11:31:00Z"/>
          <w:sz w:val="18"/>
          <w:szCs w:val="18"/>
          <w:rtl/>
          <w:lang w:bidi="fa-IR"/>
        </w:rPr>
        <w:pPrChange w:id="4549" w:author="Microsoft account" w:date="2025-10-16T11:32:00Z">
          <w:pPr>
            <w:spacing w:after="0" w:line="276" w:lineRule="auto"/>
            <w:ind w:left="720"/>
          </w:pPr>
        </w:pPrChange>
      </w:pPr>
      <w:ins w:id="455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551" w:author="Microsoft account" w:date="2025-10-16T11:31:00Z"/>
          <w:sz w:val="18"/>
          <w:szCs w:val="18"/>
          <w:rtl/>
          <w:lang w:bidi="fa-IR"/>
        </w:rPr>
        <w:pPrChange w:id="4552" w:author="Microsoft account" w:date="2025-10-16T11:31:00Z">
          <w:pPr>
            <w:spacing w:after="0" w:line="276" w:lineRule="auto"/>
            <w:ind w:left="720"/>
          </w:pPr>
        </w:pPrChange>
      </w:pPr>
      <w:ins w:id="455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554" w:author="Microsoft account" w:date="2025-10-16T11:31:00Z"/>
          <w:sz w:val="18"/>
          <w:szCs w:val="18"/>
          <w:rtl/>
          <w:lang w:bidi="fa-IR"/>
        </w:rPr>
        <w:pPrChange w:id="4555" w:author="Microsoft account" w:date="2025-10-16T11:31:00Z">
          <w:pPr>
            <w:spacing w:after="0" w:line="276" w:lineRule="auto"/>
            <w:ind w:left="720"/>
          </w:pPr>
        </w:pPrChange>
      </w:pPr>
      <w:ins w:id="455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557" w:author="Microsoft account" w:date="2025-10-16T11:31:00Z"/>
          <w:sz w:val="18"/>
          <w:szCs w:val="18"/>
          <w:rtl/>
          <w:lang w:bidi="fa-IR"/>
        </w:rPr>
        <w:pPrChange w:id="4558" w:author="Microsoft account" w:date="2025-10-16T11:31:00Z">
          <w:pPr>
            <w:spacing w:after="0" w:line="276" w:lineRule="auto"/>
            <w:ind w:left="720"/>
          </w:pPr>
        </w:pPrChange>
      </w:pPr>
      <w:ins w:id="455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560" w:author="Microsoft account" w:date="2025-10-16T11:31:00Z"/>
          <w:sz w:val="18"/>
          <w:szCs w:val="18"/>
          <w:rtl/>
          <w:lang w:bidi="fa-IR"/>
        </w:rPr>
        <w:pPrChange w:id="4561"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562" w:author="Microsoft account" w:date="2025-10-16T11:31:00Z"/>
          <w:sz w:val="18"/>
          <w:szCs w:val="18"/>
          <w:rtl/>
          <w:lang w:bidi="fa-IR"/>
        </w:rPr>
        <w:pPrChange w:id="4563" w:author="Microsoft account" w:date="2025-10-16T11:31:00Z">
          <w:pPr>
            <w:spacing w:after="0" w:line="276" w:lineRule="auto"/>
            <w:ind w:left="720"/>
          </w:pPr>
        </w:pPrChange>
      </w:pPr>
      <w:ins w:id="456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565" w:author="Microsoft account" w:date="2025-10-16T11:31:00Z"/>
          <w:sz w:val="18"/>
          <w:szCs w:val="18"/>
          <w:rtl/>
          <w:lang w:bidi="fa-IR"/>
        </w:rPr>
        <w:pPrChange w:id="4566" w:author="Microsoft account" w:date="2025-10-16T11:31:00Z">
          <w:pPr>
            <w:spacing w:after="0" w:line="276" w:lineRule="auto"/>
            <w:ind w:left="720"/>
          </w:pPr>
        </w:pPrChange>
      </w:pPr>
      <w:ins w:id="456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568" w:author="Microsoft account" w:date="2025-10-16T11:31:00Z"/>
          <w:sz w:val="18"/>
          <w:szCs w:val="18"/>
          <w:rtl/>
          <w:lang w:bidi="fa-IR"/>
        </w:rPr>
        <w:pPrChange w:id="4569" w:author="Microsoft account" w:date="2025-10-16T11:31:00Z">
          <w:pPr>
            <w:spacing w:after="0" w:line="276" w:lineRule="auto"/>
            <w:ind w:left="720"/>
          </w:pPr>
        </w:pPrChange>
      </w:pPr>
      <w:ins w:id="457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571" w:author="Microsoft account" w:date="2025-10-16T11:31:00Z"/>
          <w:sz w:val="18"/>
          <w:szCs w:val="18"/>
          <w:rtl/>
          <w:lang w:bidi="fa-IR"/>
        </w:rPr>
        <w:pPrChange w:id="4572" w:author="Microsoft account" w:date="2025-10-16T11:31:00Z">
          <w:pPr>
            <w:spacing w:after="0" w:line="276" w:lineRule="auto"/>
            <w:jc w:val="both"/>
          </w:pPr>
        </w:pPrChange>
      </w:pPr>
      <w:ins w:id="457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574" w:author="Microsoft account" w:date="2025-10-16T11:23:00Z"/>
          <w:sz w:val="18"/>
          <w:szCs w:val="18"/>
          <w:rtl/>
          <w:lang w:bidi="fa-IR"/>
        </w:rPr>
        <w:pPrChange w:id="4575"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576" w:author="Microsoft account" w:date="2025-10-16T11:23:00Z"/>
          <w:sz w:val="18"/>
          <w:szCs w:val="18"/>
          <w:rtl/>
          <w:lang w:bidi="fa-IR"/>
        </w:rPr>
        <w:pPrChange w:id="4577" w:author="Microsoft account" w:date="2025-10-16T11:31:00Z">
          <w:pPr>
            <w:spacing w:after="0" w:line="276" w:lineRule="auto"/>
            <w:ind w:left="720"/>
          </w:pPr>
        </w:pPrChange>
      </w:pPr>
      <w:ins w:id="457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579" w:author="Microsoft account" w:date="2025-10-16T11:23:00Z"/>
          <w:sz w:val="18"/>
          <w:szCs w:val="18"/>
          <w:rtl/>
          <w:lang w:bidi="fa-IR"/>
        </w:rPr>
        <w:pPrChange w:id="4580" w:author="Microsoft account" w:date="2025-10-16T11:24:00Z">
          <w:pPr>
            <w:spacing w:after="0" w:line="276" w:lineRule="auto"/>
            <w:ind w:left="720"/>
          </w:pPr>
        </w:pPrChange>
      </w:pPr>
      <w:ins w:id="458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582" w:author="Microsoft account" w:date="2025-10-16T11:23:00Z"/>
          <w:sz w:val="18"/>
          <w:szCs w:val="18"/>
          <w:rtl/>
          <w:lang w:bidi="fa-IR"/>
        </w:rPr>
        <w:pPrChange w:id="4583" w:author="Microsoft account" w:date="2025-10-16T11:24:00Z">
          <w:pPr>
            <w:spacing w:after="0" w:line="276" w:lineRule="auto"/>
            <w:ind w:left="720"/>
          </w:pPr>
        </w:pPrChange>
      </w:pPr>
      <w:ins w:id="458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585" w:author="Microsoft account" w:date="2025-10-16T11:23:00Z"/>
          <w:sz w:val="18"/>
          <w:szCs w:val="18"/>
          <w:rtl/>
          <w:lang w:bidi="fa-IR"/>
        </w:rPr>
        <w:pPrChange w:id="4586" w:author="Microsoft account" w:date="2025-10-16T11:24:00Z">
          <w:pPr>
            <w:spacing w:after="0" w:line="276" w:lineRule="auto"/>
            <w:ind w:left="720"/>
          </w:pPr>
        </w:pPrChange>
      </w:pPr>
      <w:ins w:id="458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588" w:author="Microsoft account" w:date="2025-10-16T11:23:00Z"/>
          <w:sz w:val="18"/>
          <w:szCs w:val="18"/>
          <w:rtl/>
          <w:lang w:bidi="fa-IR"/>
        </w:rPr>
        <w:pPrChange w:id="4589" w:author="Microsoft account" w:date="2025-10-16T11:24:00Z">
          <w:pPr>
            <w:spacing w:after="0" w:line="276" w:lineRule="auto"/>
            <w:ind w:left="720"/>
          </w:pPr>
        </w:pPrChange>
      </w:pPr>
      <w:ins w:id="459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591" w:author="Microsoft account" w:date="2025-10-16T11:23:00Z"/>
          <w:sz w:val="18"/>
          <w:szCs w:val="18"/>
          <w:rtl/>
          <w:lang w:bidi="fa-IR"/>
        </w:rPr>
        <w:pPrChange w:id="4592" w:author="Microsoft account" w:date="2025-10-16T11:24:00Z">
          <w:pPr>
            <w:spacing w:after="0" w:line="276" w:lineRule="auto"/>
            <w:ind w:left="720"/>
          </w:pPr>
        </w:pPrChange>
      </w:pPr>
      <w:ins w:id="459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594" w:author="Microsoft account" w:date="2025-10-16T11:23:00Z"/>
          <w:sz w:val="18"/>
          <w:szCs w:val="18"/>
          <w:rtl/>
          <w:lang w:bidi="fa-IR"/>
        </w:rPr>
        <w:pPrChange w:id="4595" w:author="Microsoft account" w:date="2025-10-16T11:24:00Z">
          <w:pPr>
            <w:spacing w:after="0" w:line="276" w:lineRule="auto"/>
            <w:ind w:left="720"/>
          </w:pPr>
        </w:pPrChange>
      </w:pPr>
      <w:ins w:id="459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597" w:author="Microsoft account" w:date="2025-10-16T11:23:00Z"/>
          <w:sz w:val="18"/>
          <w:szCs w:val="18"/>
          <w:rtl/>
          <w:lang w:bidi="fa-IR"/>
        </w:rPr>
        <w:pPrChange w:id="4598"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599" w:author="Microsoft account" w:date="2025-10-16T11:23:00Z"/>
          <w:sz w:val="18"/>
          <w:szCs w:val="18"/>
          <w:rtl/>
          <w:lang w:bidi="fa-IR"/>
        </w:rPr>
        <w:pPrChange w:id="4600" w:author="Microsoft account" w:date="2025-10-16T11:24:00Z">
          <w:pPr>
            <w:spacing w:after="0" w:line="276" w:lineRule="auto"/>
            <w:ind w:left="720"/>
          </w:pPr>
        </w:pPrChange>
      </w:pPr>
      <w:ins w:id="460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602" w:author="Microsoft account" w:date="2025-10-16T11:23:00Z"/>
          <w:sz w:val="18"/>
          <w:szCs w:val="18"/>
          <w:rtl/>
          <w:lang w:bidi="fa-IR"/>
        </w:rPr>
        <w:pPrChange w:id="4603" w:author="Microsoft account" w:date="2025-10-16T11:24:00Z">
          <w:pPr>
            <w:spacing w:after="0" w:line="276" w:lineRule="auto"/>
            <w:ind w:left="720"/>
          </w:pPr>
        </w:pPrChange>
      </w:pPr>
      <w:ins w:id="460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605" w:author="Microsoft account" w:date="2025-10-16T11:23:00Z"/>
          <w:sz w:val="18"/>
          <w:szCs w:val="18"/>
          <w:rtl/>
          <w:lang w:bidi="fa-IR"/>
        </w:rPr>
        <w:pPrChange w:id="4606" w:author="Microsoft account" w:date="2025-10-16T11:24:00Z">
          <w:pPr>
            <w:spacing w:after="0" w:line="276" w:lineRule="auto"/>
            <w:ind w:left="720"/>
          </w:pPr>
        </w:pPrChange>
      </w:pPr>
      <w:ins w:id="460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608" w:author="Microsoft account" w:date="2025-10-16T11:23:00Z"/>
          <w:sz w:val="18"/>
          <w:szCs w:val="18"/>
          <w:rtl/>
          <w:lang w:bidi="fa-IR"/>
        </w:rPr>
        <w:pPrChange w:id="4609" w:author="Microsoft account" w:date="2025-10-16T11:24:00Z">
          <w:pPr>
            <w:spacing w:after="0" w:line="276" w:lineRule="auto"/>
            <w:jc w:val="both"/>
          </w:pPr>
        </w:pPrChange>
      </w:pPr>
      <w:ins w:id="461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611" w:author="Microsoft account" w:date="2025-10-16T11:27:00Z"/>
          <w:sz w:val="24"/>
          <w:szCs w:val="24"/>
          <w:rtl/>
          <w:lang w:bidi="fa-IR"/>
        </w:rPr>
        <w:pPrChange w:id="4612" w:author="Microsoft account" w:date="2025-10-16T11:23:00Z">
          <w:pPr>
            <w:spacing w:after="0" w:line="276" w:lineRule="auto"/>
            <w:jc w:val="both"/>
          </w:pPr>
        </w:pPrChange>
      </w:pPr>
      <w:ins w:id="461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614" w:author="Microsoft account" w:date="2025-10-15T13:03:00Z"/>
          <w:sz w:val="24"/>
          <w:szCs w:val="24"/>
          <w:rtl/>
          <w:lang w:bidi="fa-IR"/>
        </w:rPr>
        <w:pPrChange w:id="4615" w:author="Microsoft account" w:date="2025-10-16T11:27:00Z">
          <w:pPr>
            <w:spacing w:after="0" w:line="276" w:lineRule="auto"/>
            <w:jc w:val="both"/>
          </w:pPr>
        </w:pPrChange>
      </w:pPr>
      <w:ins w:id="461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61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61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619" w:author="Microsoft account" w:date="2025-10-15T13:04:00Z"/>
          <w:sz w:val="24"/>
          <w:szCs w:val="24"/>
          <w:rtl/>
          <w:lang w:bidi="fa-IR"/>
        </w:rPr>
        <w:pPrChange w:id="4620" w:author="Microsoft account" w:date="2025-10-15T13:03:00Z">
          <w:pPr>
            <w:spacing w:after="0" w:line="276" w:lineRule="auto"/>
            <w:jc w:val="both"/>
          </w:pPr>
        </w:pPrChange>
      </w:pPr>
      <w:ins w:id="462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62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62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62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625" w:author="Microsoft account" w:date="2025-10-15T13:05:00Z"/>
          <w:sz w:val="24"/>
          <w:szCs w:val="24"/>
          <w:rtl/>
          <w:lang w:bidi="fa-IR"/>
        </w:rPr>
        <w:pPrChange w:id="4626" w:author="Microsoft account" w:date="2025-10-15T13:04:00Z">
          <w:pPr>
            <w:spacing w:after="0" w:line="276" w:lineRule="auto"/>
            <w:jc w:val="both"/>
          </w:pPr>
        </w:pPrChange>
      </w:pPr>
      <w:ins w:id="4627" w:author="Microsoft account" w:date="2025-10-15T13:05:00Z">
        <w:r w:rsidRPr="00043B08">
          <w:rPr>
            <w:noProof/>
            <w:sz w:val="24"/>
            <w:szCs w:val="24"/>
            <w:rPrChange w:id="462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629" w:author="Microsoft account" w:date="2025-10-15T13:06:00Z"/>
          <w:sz w:val="24"/>
          <w:szCs w:val="24"/>
          <w:rtl/>
          <w:lang w:bidi="fa-IR"/>
        </w:rPr>
        <w:pPrChange w:id="4630" w:author="Microsoft account" w:date="2025-10-15T13:05:00Z">
          <w:pPr>
            <w:spacing w:after="0" w:line="276" w:lineRule="auto"/>
            <w:jc w:val="both"/>
          </w:pPr>
        </w:pPrChange>
      </w:pPr>
      <w:ins w:id="4631" w:author="Microsoft account" w:date="2025-10-15T13:05:00Z">
        <w:r>
          <w:rPr>
            <w:rFonts w:hint="cs"/>
            <w:sz w:val="24"/>
            <w:szCs w:val="24"/>
            <w:rtl/>
            <w:lang w:bidi="fa-IR"/>
          </w:rPr>
          <w:t xml:space="preserve">و حینی که بخوایم ازش </w:t>
        </w:r>
      </w:ins>
      <w:ins w:id="463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633" w:author="Microsoft account" w:date="2025-10-16T11:39:00Z">
              <w:rPr>
                <w:rFonts w:hint="eastAsia"/>
                <w:sz w:val="24"/>
                <w:szCs w:val="24"/>
                <w:rtl/>
                <w:lang w:bidi="fa-IR"/>
              </w:rPr>
            </w:rPrChange>
          </w:rPr>
          <w:t>اون</w:t>
        </w:r>
        <w:r w:rsidRPr="00C50422">
          <w:rPr>
            <w:strike/>
            <w:sz w:val="24"/>
            <w:szCs w:val="24"/>
            <w:rtl/>
            <w:lang w:bidi="fa-IR"/>
            <w:rPrChange w:id="4634" w:author="Microsoft account" w:date="2025-10-16T11:39:00Z">
              <w:rPr>
                <w:sz w:val="24"/>
                <w:szCs w:val="24"/>
                <w:rtl/>
                <w:lang w:bidi="fa-IR"/>
              </w:rPr>
            </w:rPrChange>
          </w:rPr>
          <w:t xml:space="preserve"> </w:t>
        </w:r>
        <w:r w:rsidRPr="00C50422">
          <w:rPr>
            <w:rFonts w:hint="eastAsia"/>
            <w:strike/>
            <w:sz w:val="24"/>
            <w:szCs w:val="24"/>
            <w:rtl/>
            <w:lang w:bidi="fa-IR"/>
            <w:rPrChange w:id="4635" w:author="Microsoft account" w:date="2025-10-16T11:39:00Z">
              <w:rPr>
                <w:rFonts w:hint="eastAsia"/>
                <w:sz w:val="24"/>
                <w:szCs w:val="24"/>
                <w:rtl/>
                <w:lang w:bidi="fa-IR"/>
              </w:rPr>
            </w:rPrChange>
          </w:rPr>
          <w:t>رو</w:t>
        </w:r>
        <w:r w:rsidRPr="00C50422">
          <w:rPr>
            <w:strike/>
            <w:sz w:val="24"/>
            <w:szCs w:val="24"/>
            <w:rtl/>
            <w:lang w:bidi="fa-IR"/>
            <w:rPrChange w:id="4636" w:author="Microsoft account" w:date="2025-10-16T11:39:00Z">
              <w:rPr>
                <w:sz w:val="24"/>
                <w:szCs w:val="24"/>
                <w:rtl/>
                <w:lang w:bidi="fa-IR"/>
              </w:rPr>
            </w:rPrChange>
          </w:rPr>
          <w:t xml:space="preserve"> </w:t>
        </w:r>
        <w:r w:rsidRPr="00C50422">
          <w:rPr>
            <w:rFonts w:hint="eastAsia"/>
            <w:strike/>
            <w:sz w:val="24"/>
            <w:szCs w:val="24"/>
            <w:rtl/>
            <w:lang w:bidi="fa-IR"/>
            <w:rPrChange w:id="4637" w:author="Microsoft account" w:date="2025-10-16T11:39:00Z">
              <w:rPr>
                <w:rFonts w:hint="eastAsia"/>
                <w:sz w:val="24"/>
                <w:szCs w:val="24"/>
                <w:rtl/>
                <w:lang w:bidi="fa-IR"/>
              </w:rPr>
            </w:rPrChange>
          </w:rPr>
          <w:t>نم</w:t>
        </w:r>
        <w:r w:rsidRPr="00C50422">
          <w:rPr>
            <w:rFonts w:hint="cs"/>
            <w:strike/>
            <w:sz w:val="24"/>
            <w:szCs w:val="24"/>
            <w:rtl/>
            <w:lang w:bidi="fa-IR"/>
            <w:rPrChange w:id="4638" w:author="Microsoft account" w:date="2025-10-16T11:39:00Z">
              <w:rPr>
                <w:rFonts w:hint="cs"/>
                <w:sz w:val="24"/>
                <w:szCs w:val="24"/>
                <w:rtl/>
                <w:lang w:bidi="fa-IR"/>
              </w:rPr>
            </w:rPrChange>
          </w:rPr>
          <w:t>ی</w:t>
        </w:r>
        <w:r w:rsidRPr="00C50422">
          <w:rPr>
            <w:rFonts w:hint="eastAsia"/>
            <w:strike/>
            <w:sz w:val="24"/>
            <w:szCs w:val="24"/>
            <w:rtl/>
            <w:lang w:bidi="fa-IR"/>
            <w:rPrChange w:id="4639" w:author="Microsoft account" w:date="2025-10-16T11:39:00Z">
              <w:rPr>
                <w:rFonts w:hint="eastAsia"/>
                <w:sz w:val="24"/>
                <w:szCs w:val="24"/>
                <w:rtl/>
                <w:lang w:bidi="fa-IR"/>
              </w:rPr>
            </w:rPrChange>
          </w:rPr>
          <w:t>پذ</w:t>
        </w:r>
        <w:r w:rsidRPr="00C50422">
          <w:rPr>
            <w:rFonts w:hint="cs"/>
            <w:strike/>
            <w:sz w:val="24"/>
            <w:szCs w:val="24"/>
            <w:rtl/>
            <w:lang w:bidi="fa-IR"/>
            <w:rPrChange w:id="4640" w:author="Microsoft account" w:date="2025-10-16T11:39:00Z">
              <w:rPr>
                <w:rFonts w:hint="cs"/>
                <w:sz w:val="24"/>
                <w:szCs w:val="24"/>
                <w:rtl/>
                <w:lang w:bidi="fa-IR"/>
              </w:rPr>
            </w:rPrChange>
          </w:rPr>
          <w:t>ی</w:t>
        </w:r>
        <w:r w:rsidRPr="00C50422">
          <w:rPr>
            <w:rFonts w:hint="eastAsia"/>
            <w:strike/>
            <w:sz w:val="24"/>
            <w:szCs w:val="24"/>
            <w:rtl/>
            <w:lang w:bidi="fa-IR"/>
            <w:rPrChange w:id="464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642" w:author="Microsoft account" w:date="2025-10-15T13:06:00Z"/>
          <w:sz w:val="24"/>
          <w:szCs w:val="24"/>
          <w:rtl/>
          <w:lang w:bidi="fa-IR"/>
        </w:rPr>
        <w:pPrChange w:id="4643" w:author="Microsoft account" w:date="2025-10-15T13:06:00Z">
          <w:pPr>
            <w:spacing w:after="0" w:line="276" w:lineRule="auto"/>
            <w:jc w:val="both"/>
          </w:pPr>
        </w:pPrChange>
      </w:pPr>
      <w:ins w:id="4644" w:author="Microsoft account" w:date="2025-10-15T13:06:00Z">
        <w:r w:rsidRPr="00043B08">
          <w:rPr>
            <w:noProof/>
            <w:sz w:val="24"/>
            <w:szCs w:val="24"/>
            <w:rPrChange w:id="464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646" w:author="Microsoft account" w:date="2025-10-15T13:06:00Z"/>
          <w:sz w:val="24"/>
          <w:szCs w:val="24"/>
          <w:rtl/>
          <w:lang w:bidi="fa-IR"/>
        </w:rPr>
        <w:pPrChange w:id="4647" w:author="Microsoft account" w:date="2025-10-15T13:06:00Z">
          <w:pPr>
            <w:spacing w:after="0" w:line="276" w:lineRule="auto"/>
            <w:jc w:val="both"/>
          </w:pPr>
        </w:pPrChange>
      </w:pPr>
      <w:ins w:id="464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649" w:author="Microsoft account" w:date="2025-10-16T11:39:00Z">
              <w:rPr>
                <w:rFonts w:hint="eastAsia"/>
                <w:sz w:val="24"/>
                <w:szCs w:val="24"/>
                <w:rtl/>
                <w:lang w:bidi="fa-IR"/>
              </w:rPr>
            </w:rPrChange>
          </w:rPr>
          <w:t>پس</w:t>
        </w:r>
        <w:r w:rsidRPr="00590370">
          <w:rPr>
            <w:strike/>
            <w:sz w:val="24"/>
            <w:szCs w:val="24"/>
            <w:rtl/>
            <w:lang w:bidi="fa-IR"/>
            <w:rPrChange w:id="4650" w:author="Microsoft account" w:date="2025-10-16T11:39:00Z">
              <w:rPr>
                <w:sz w:val="24"/>
                <w:szCs w:val="24"/>
                <w:rtl/>
                <w:lang w:bidi="fa-IR"/>
              </w:rPr>
            </w:rPrChange>
          </w:rPr>
          <w:t xml:space="preserve"> </w:t>
        </w:r>
        <w:r w:rsidRPr="00590370">
          <w:rPr>
            <w:rFonts w:hint="eastAsia"/>
            <w:strike/>
            <w:sz w:val="24"/>
            <w:szCs w:val="24"/>
            <w:rtl/>
            <w:lang w:bidi="fa-IR"/>
            <w:rPrChange w:id="4651" w:author="Microsoft account" w:date="2025-10-16T11:39:00Z">
              <w:rPr>
                <w:rFonts w:hint="eastAsia"/>
                <w:sz w:val="24"/>
                <w:szCs w:val="24"/>
                <w:rtl/>
                <w:lang w:bidi="fa-IR"/>
              </w:rPr>
            </w:rPrChange>
          </w:rPr>
          <w:t>نم</w:t>
        </w:r>
        <w:r w:rsidRPr="00590370">
          <w:rPr>
            <w:rFonts w:hint="cs"/>
            <w:strike/>
            <w:sz w:val="24"/>
            <w:szCs w:val="24"/>
            <w:rtl/>
            <w:lang w:bidi="fa-IR"/>
            <w:rPrChange w:id="4652" w:author="Microsoft account" w:date="2025-10-16T11:39:00Z">
              <w:rPr>
                <w:rFonts w:hint="cs"/>
                <w:sz w:val="24"/>
                <w:szCs w:val="24"/>
                <w:rtl/>
                <w:lang w:bidi="fa-IR"/>
              </w:rPr>
            </w:rPrChange>
          </w:rPr>
          <w:t>ی</w:t>
        </w:r>
        <w:r w:rsidRPr="00590370">
          <w:rPr>
            <w:rFonts w:hint="eastAsia"/>
            <w:strike/>
            <w:sz w:val="24"/>
            <w:szCs w:val="24"/>
            <w:rtl/>
            <w:lang w:bidi="fa-IR"/>
            <w:rPrChange w:id="465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654" w:author="Microsoft account" w:date="2025-10-16T11:39:00Z"/>
          <w:sz w:val="24"/>
          <w:szCs w:val="24"/>
          <w:rtl/>
          <w:lang w:bidi="fa-IR"/>
        </w:rPr>
        <w:pPrChange w:id="4655"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656" w:author="Microsoft account" w:date="2025-10-16T11:39:00Z"/>
          <w:sz w:val="18"/>
          <w:szCs w:val="18"/>
          <w:rtl/>
          <w:lang w:bidi="fa-IR"/>
        </w:rPr>
        <w:pPrChange w:id="4657" w:author="Microsoft account" w:date="2025-10-16T11:39:00Z">
          <w:pPr>
            <w:spacing w:after="0" w:line="276" w:lineRule="auto"/>
            <w:jc w:val="both"/>
          </w:pPr>
        </w:pPrChange>
      </w:pPr>
      <w:ins w:id="465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659" w:author="Microsoft account" w:date="2025-10-16T11:39:00Z"/>
          <w:sz w:val="18"/>
          <w:szCs w:val="18"/>
          <w:rtl/>
          <w:lang w:bidi="fa-IR"/>
        </w:rPr>
        <w:pPrChange w:id="4660" w:author="Microsoft account" w:date="2025-10-16T11:39:00Z">
          <w:pPr>
            <w:spacing w:after="0" w:line="276" w:lineRule="auto"/>
            <w:jc w:val="both"/>
          </w:pPr>
        </w:pPrChange>
      </w:pPr>
      <w:ins w:id="4661" w:author="Microsoft account" w:date="2025-10-16T11:39:00Z">
        <w:r w:rsidRPr="00590370">
          <w:rPr>
            <w:noProof/>
            <w:sz w:val="18"/>
            <w:szCs w:val="18"/>
            <w:rPrChange w:id="466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663" w:author="Microsoft account" w:date="2025-10-16T11:40:00Z"/>
          <w:sz w:val="18"/>
          <w:szCs w:val="18"/>
          <w:rtl/>
          <w:lang w:bidi="fa-IR"/>
        </w:rPr>
        <w:pPrChange w:id="4664" w:author="Microsoft account" w:date="2025-10-16T11:39:00Z">
          <w:pPr>
            <w:spacing w:after="0" w:line="276" w:lineRule="auto"/>
            <w:jc w:val="both"/>
          </w:pPr>
        </w:pPrChange>
      </w:pPr>
      <w:ins w:id="466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666" w:author="Microsoft account" w:date="2025-10-16T11:39:00Z"/>
          <w:sz w:val="18"/>
          <w:szCs w:val="18"/>
          <w:rtl/>
          <w:lang w:bidi="fa-IR"/>
        </w:rPr>
        <w:pPrChange w:id="4667" w:author="Microsoft account" w:date="2025-10-16T11:40:00Z">
          <w:pPr>
            <w:spacing w:after="0" w:line="276" w:lineRule="auto"/>
            <w:jc w:val="both"/>
          </w:pPr>
        </w:pPrChange>
      </w:pPr>
      <w:ins w:id="466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669" w:author="Microsoft account" w:date="2025-10-16T11:39:00Z"/>
          <w:sz w:val="24"/>
          <w:szCs w:val="24"/>
          <w:rtl/>
          <w:lang w:bidi="fa-IR"/>
        </w:rPr>
        <w:pPrChange w:id="4670" w:author="Microsoft account" w:date="2025-10-16T11:39:00Z">
          <w:pPr>
            <w:spacing w:after="0" w:line="276" w:lineRule="auto"/>
            <w:jc w:val="both"/>
          </w:pPr>
        </w:pPrChange>
      </w:pPr>
      <w:ins w:id="467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672" w:author="Microsoft account" w:date="2025-10-15T13:06:00Z"/>
          <w:sz w:val="24"/>
          <w:szCs w:val="24"/>
          <w:rtl/>
          <w:lang w:bidi="fa-IR"/>
        </w:rPr>
        <w:pPrChange w:id="4673"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674" w:author="Microsoft account" w:date="2025-10-15T13:12:00Z"/>
          <w:sz w:val="24"/>
          <w:szCs w:val="24"/>
          <w:rtl/>
          <w:lang w:bidi="fa-IR"/>
        </w:rPr>
        <w:pPrChange w:id="4675" w:author="Microsoft account" w:date="2025-10-15T13:06:00Z">
          <w:pPr>
            <w:spacing w:after="0" w:line="276" w:lineRule="auto"/>
            <w:jc w:val="both"/>
          </w:pPr>
        </w:pPrChange>
      </w:pPr>
      <w:ins w:id="467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67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67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67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4680" w:author="Microsoft account" w:date="2025-10-15T13:12:00Z"/>
          <w:sz w:val="24"/>
          <w:szCs w:val="24"/>
          <w:rtl/>
          <w:lang w:bidi="fa-IR"/>
        </w:rPr>
        <w:pPrChange w:id="4681" w:author="Microsoft account" w:date="2025-10-15T13:12:00Z">
          <w:pPr>
            <w:spacing w:after="0" w:line="276" w:lineRule="auto"/>
            <w:jc w:val="both"/>
          </w:pPr>
        </w:pPrChange>
      </w:pPr>
    </w:p>
    <w:p w14:paraId="2249C48C" w14:textId="1B737745" w:rsidR="009B02CB" w:rsidRDefault="009B02CB">
      <w:pPr>
        <w:spacing w:after="0" w:line="276" w:lineRule="auto"/>
        <w:jc w:val="both"/>
        <w:rPr>
          <w:ins w:id="4682" w:author="Microsoft account" w:date="2025-10-15T13:21:00Z"/>
          <w:lang w:bidi="fa-IR"/>
        </w:rPr>
        <w:pPrChange w:id="4683" w:author="Microsoft account" w:date="2025-10-15T13:12:00Z">
          <w:pPr>
            <w:spacing w:after="0" w:line="276" w:lineRule="auto"/>
            <w:jc w:val="both"/>
          </w:pPr>
        </w:pPrChange>
      </w:pPr>
    </w:p>
    <w:p w14:paraId="37B34DEF" w14:textId="156906F3" w:rsidR="002C071D" w:rsidRDefault="002C071D">
      <w:pPr>
        <w:spacing w:after="0" w:line="276" w:lineRule="auto"/>
        <w:jc w:val="both"/>
        <w:rPr>
          <w:ins w:id="4684" w:author="Microsoft account" w:date="2025-10-15T13:21:00Z"/>
          <w:rtl/>
          <w:lang w:bidi="fa-IR"/>
        </w:rPr>
        <w:pPrChange w:id="4685" w:author="Microsoft account" w:date="2025-10-15T13:21:00Z">
          <w:pPr>
            <w:spacing w:after="0" w:line="276" w:lineRule="auto"/>
            <w:jc w:val="both"/>
          </w:pPr>
        </w:pPrChange>
      </w:pPr>
      <w:ins w:id="468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4687" w:author="Microsoft account" w:date="2025-10-15T11:14:00Z"/>
          <w:rtl/>
          <w:lang w:bidi="fa-IR"/>
        </w:rPr>
        <w:pPrChange w:id="4688" w:author="Microsoft account" w:date="2025-10-15T13:21:00Z">
          <w:pPr>
            <w:spacing w:after="0" w:line="276" w:lineRule="auto"/>
            <w:jc w:val="both"/>
          </w:pPr>
        </w:pPrChange>
      </w:pPr>
      <w:ins w:id="468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69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4691" w:author="Microsoft account" w:date="2025-10-15T11:14:00Z"/>
          <w:rtl/>
          <w:lang w:bidi="fa-IR"/>
        </w:rPr>
        <w:pPrChange w:id="4692" w:author="Microsoft account" w:date="2025-10-15T11:14:00Z">
          <w:pPr>
            <w:spacing w:after="0" w:line="276" w:lineRule="auto"/>
            <w:jc w:val="both"/>
          </w:pPr>
        </w:pPrChange>
      </w:pPr>
    </w:p>
    <w:p w14:paraId="72578220" w14:textId="77777777" w:rsidR="00323256" w:rsidRDefault="00323256">
      <w:pPr>
        <w:spacing w:after="0" w:line="276" w:lineRule="auto"/>
        <w:jc w:val="both"/>
        <w:rPr>
          <w:ins w:id="4693" w:author="Microsoft account" w:date="2025-10-15T11:14:00Z"/>
          <w:rtl/>
          <w:lang w:bidi="fa-IR"/>
        </w:rPr>
        <w:pPrChange w:id="4694" w:author="Microsoft account" w:date="2025-10-15T11:14:00Z">
          <w:pPr>
            <w:spacing w:after="0" w:line="276" w:lineRule="auto"/>
            <w:jc w:val="both"/>
          </w:pPr>
        </w:pPrChange>
      </w:pPr>
    </w:p>
    <w:p w14:paraId="2227E769" w14:textId="6FE55C44" w:rsidR="00323256" w:rsidRDefault="00323256">
      <w:pPr>
        <w:spacing w:after="0" w:line="240" w:lineRule="auto"/>
        <w:rPr>
          <w:ins w:id="4695" w:author="Microsoft account" w:date="2025-10-15T11:14:00Z"/>
          <w:rtl/>
          <w:lang w:bidi="fa-IR"/>
        </w:rPr>
      </w:pPr>
      <w:ins w:id="4696" w:author="Microsoft account" w:date="2025-10-15T11:14:00Z">
        <w:r>
          <w:rPr>
            <w:rtl/>
            <w:lang w:bidi="fa-IR"/>
          </w:rPr>
          <w:br w:type="page"/>
        </w:r>
      </w:ins>
    </w:p>
    <w:p w14:paraId="4D119497" w14:textId="2D86040C" w:rsidR="00323256" w:rsidRDefault="00461160">
      <w:pPr>
        <w:spacing w:after="0" w:line="276" w:lineRule="auto"/>
        <w:jc w:val="both"/>
        <w:rPr>
          <w:ins w:id="4697" w:author="Microsoft account" w:date="2025-10-16T12:03:00Z"/>
          <w:rtl/>
          <w:lang w:bidi="fa-IR"/>
        </w:rPr>
        <w:pPrChange w:id="4698" w:author="Microsoft account" w:date="2025-10-15T11:14:00Z">
          <w:pPr>
            <w:spacing w:after="0" w:line="276" w:lineRule="auto"/>
            <w:jc w:val="both"/>
          </w:pPr>
        </w:pPrChange>
      </w:pPr>
      <w:bookmarkStart w:id="4699" w:name="I4040724"/>
      <w:ins w:id="4700" w:author="Microsoft account" w:date="2025-10-16T12:03:00Z">
        <w:r>
          <w:rPr>
            <w:rFonts w:hint="cs"/>
            <w:rtl/>
            <w:lang w:bidi="fa-IR"/>
          </w:rPr>
          <w:lastRenderedPageBreak/>
          <w:t>ادامه</w:t>
        </w:r>
      </w:ins>
    </w:p>
    <w:bookmarkEnd w:id="4699"/>
    <w:p w14:paraId="4A2FF991" w14:textId="77777777" w:rsidR="00461160" w:rsidRDefault="00461160">
      <w:pPr>
        <w:spacing w:after="0" w:line="276" w:lineRule="auto"/>
        <w:jc w:val="both"/>
        <w:rPr>
          <w:ins w:id="4701" w:author="Microsoft account" w:date="2025-10-16T12:03:00Z"/>
          <w:rtl/>
          <w:lang w:bidi="fa-IR"/>
        </w:rPr>
        <w:pPrChange w:id="4702" w:author="Microsoft account" w:date="2025-10-16T12:03:00Z">
          <w:pPr>
            <w:spacing w:after="0" w:line="276" w:lineRule="auto"/>
            <w:jc w:val="both"/>
          </w:pPr>
        </w:pPrChange>
      </w:pPr>
    </w:p>
    <w:p w14:paraId="0843AC61" w14:textId="6AB514A5" w:rsidR="00461160" w:rsidRDefault="00461160">
      <w:pPr>
        <w:spacing w:after="0" w:line="276" w:lineRule="auto"/>
        <w:jc w:val="both"/>
        <w:rPr>
          <w:ins w:id="4703" w:author="Microsoft account" w:date="2025-10-16T12:05:00Z"/>
          <w:rtl/>
          <w:lang w:bidi="fa-IR"/>
        </w:rPr>
        <w:pPrChange w:id="4704" w:author="Microsoft account" w:date="2025-10-17T10:59:00Z">
          <w:pPr>
            <w:spacing w:after="0" w:line="276" w:lineRule="auto"/>
            <w:jc w:val="both"/>
          </w:pPr>
        </w:pPrChange>
      </w:pPr>
      <w:ins w:id="4705" w:author="Microsoft account" w:date="2025-10-16T12:03:00Z">
        <w:r>
          <w:rPr>
            <w:rFonts w:hint="cs"/>
            <w:rtl/>
            <w:lang w:bidi="fa-IR"/>
          </w:rPr>
          <w:t>-</w:t>
        </w:r>
      </w:ins>
      <w:ins w:id="470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707" w:author="Microsoft account" w:date="2025-10-17T10:59:00Z">
        <w:r w:rsidR="006D6460">
          <w:rPr>
            <w:rFonts w:hint="cs"/>
            <w:rtl/>
            <w:lang w:bidi="fa-IR"/>
          </w:rPr>
          <w:t>س</w:t>
        </w:r>
      </w:ins>
      <w:ins w:id="470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709" w:author="Microsoft account" w:date="2025-10-16T12:05:00Z">
        <w:r w:rsidR="002B38E6">
          <w:rPr>
            <w:lang w:bidi="fa-IR"/>
          </w:rPr>
          <w:t>variable</w:t>
        </w:r>
        <w:r w:rsidR="002B38E6">
          <w:rPr>
            <w:rFonts w:hint="cs"/>
            <w:rtl/>
            <w:lang w:bidi="fa-IR"/>
          </w:rPr>
          <w:t xml:space="preserve"> توقعت این نبود ها</w:t>
        </w:r>
      </w:ins>
      <w:ins w:id="471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4711" w:author="Microsoft account" w:date="2025-10-16T13:57:00Z"/>
          <w:rtl/>
          <w:lang w:bidi="fa-IR"/>
        </w:rPr>
        <w:pPrChange w:id="4712" w:author="Microsoft account" w:date="2025-10-16T12:05:00Z">
          <w:pPr>
            <w:spacing w:after="0" w:line="276" w:lineRule="auto"/>
            <w:jc w:val="both"/>
          </w:pPr>
        </w:pPrChange>
      </w:pPr>
    </w:p>
    <w:p w14:paraId="611D92CE" w14:textId="7A31FA54" w:rsidR="009F3D79" w:rsidRDefault="009F3D79">
      <w:pPr>
        <w:spacing w:after="0" w:line="276" w:lineRule="auto"/>
        <w:jc w:val="both"/>
        <w:rPr>
          <w:ins w:id="4713" w:author="Microsoft account" w:date="2025-10-16T13:57:00Z"/>
          <w:rtl/>
          <w:lang w:bidi="fa-IR"/>
        </w:rPr>
        <w:pPrChange w:id="4714" w:author="Microsoft account" w:date="2025-10-16T13:57:00Z">
          <w:pPr>
            <w:spacing w:after="0" w:line="276" w:lineRule="auto"/>
            <w:jc w:val="both"/>
          </w:pPr>
        </w:pPrChange>
      </w:pPr>
      <w:ins w:id="471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4716" w:author="Microsoft account" w:date="2025-10-16T13:58:00Z"/>
          <w:lang w:bidi="fa-IR"/>
        </w:rPr>
        <w:pPrChange w:id="4717" w:author="Microsoft account" w:date="2025-10-16T13:58:00Z">
          <w:pPr>
            <w:spacing w:after="0" w:line="276" w:lineRule="auto"/>
            <w:jc w:val="both"/>
          </w:pPr>
        </w:pPrChange>
      </w:pPr>
      <w:ins w:id="4718" w:author="Microsoft account" w:date="2025-10-16T13:58:00Z">
        <w:r>
          <w:rPr>
            <w:lang w:bidi="fa-IR"/>
          </w:rPr>
          <w:t>End Day034</w:t>
        </w:r>
      </w:ins>
    </w:p>
    <w:p w14:paraId="683CFC5D" w14:textId="77777777" w:rsidR="009F3D79" w:rsidRDefault="009F3D79">
      <w:pPr>
        <w:spacing w:after="0" w:line="276" w:lineRule="auto"/>
        <w:jc w:val="both"/>
        <w:rPr>
          <w:ins w:id="4719" w:author="Microsoft account" w:date="2025-10-16T13:58:00Z"/>
          <w:lang w:bidi="fa-IR"/>
        </w:rPr>
        <w:pPrChange w:id="4720" w:author="Microsoft account" w:date="2025-10-16T13:58:00Z">
          <w:pPr>
            <w:spacing w:after="0" w:line="276" w:lineRule="auto"/>
            <w:jc w:val="both"/>
          </w:pPr>
        </w:pPrChange>
      </w:pPr>
    </w:p>
    <w:p w14:paraId="5291EB0B" w14:textId="5FD329A1" w:rsidR="009F3D79" w:rsidRDefault="009F3D79">
      <w:pPr>
        <w:spacing w:after="0" w:line="276" w:lineRule="auto"/>
        <w:jc w:val="both"/>
        <w:rPr>
          <w:ins w:id="4721" w:author="Microsoft account" w:date="2025-10-16T12:03:00Z"/>
          <w:lang w:bidi="fa-IR"/>
        </w:rPr>
        <w:pPrChange w:id="4722" w:author="Microsoft account" w:date="2025-10-16T13:58:00Z">
          <w:pPr>
            <w:spacing w:after="0" w:line="276" w:lineRule="auto"/>
            <w:jc w:val="both"/>
          </w:pPr>
        </w:pPrChange>
      </w:pPr>
      <w:ins w:id="472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4724" w:author="Microsoft account" w:date="2025-10-16T12:03:00Z"/>
          <w:rtl/>
          <w:lang w:bidi="fa-IR"/>
        </w:rPr>
        <w:pPrChange w:id="4725" w:author="Microsoft account" w:date="2025-10-16T12:03:00Z">
          <w:pPr>
            <w:spacing w:after="0" w:line="276" w:lineRule="auto"/>
            <w:jc w:val="both"/>
          </w:pPr>
        </w:pPrChange>
      </w:pPr>
    </w:p>
    <w:p w14:paraId="3D2002EC" w14:textId="77777777" w:rsidR="00461160" w:rsidRDefault="00461160">
      <w:pPr>
        <w:spacing w:after="0" w:line="276" w:lineRule="auto"/>
        <w:jc w:val="both"/>
        <w:rPr>
          <w:ins w:id="4726" w:author="Microsoft account" w:date="2025-10-16T12:03:00Z"/>
          <w:rtl/>
          <w:lang w:bidi="fa-IR"/>
        </w:rPr>
        <w:pPrChange w:id="4727" w:author="Microsoft account" w:date="2025-10-16T12:03:00Z">
          <w:pPr>
            <w:spacing w:after="0" w:line="276" w:lineRule="auto"/>
            <w:jc w:val="both"/>
          </w:pPr>
        </w:pPrChange>
      </w:pPr>
    </w:p>
    <w:p w14:paraId="101CE13E" w14:textId="77777777" w:rsidR="00461160" w:rsidRDefault="00461160">
      <w:pPr>
        <w:spacing w:after="0" w:line="276" w:lineRule="auto"/>
        <w:jc w:val="both"/>
        <w:rPr>
          <w:ins w:id="4728" w:author="Microsoft account" w:date="2025-10-16T12:03:00Z"/>
          <w:rtl/>
          <w:lang w:bidi="fa-IR"/>
        </w:rPr>
        <w:pPrChange w:id="4729" w:author="Microsoft account" w:date="2025-10-16T12:03:00Z">
          <w:pPr>
            <w:spacing w:after="0" w:line="276" w:lineRule="auto"/>
            <w:jc w:val="both"/>
          </w:pPr>
        </w:pPrChange>
      </w:pPr>
    </w:p>
    <w:p w14:paraId="3EF9C245" w14:textId="77777777" w:rsidR="00461160" w:rsidRDefault="00461160">
      <w:pPr>
        <w:spacing w:after="0" w:line="276" w:lineRule="auto"/>
        <w:jc w:val="both"/>
        <w:rPr>
          <w:ins w:id="4730" w:author="Microsoft account" w:date="2025-10-16T12:03:00Z"/>
          <w:rtl/>
          <w:lang w:bidi="fa-IR"/>
        </w:rPr>
        <w:pPrChange w:id="4731" w:author="Microsoft account" w:date="2025-10-16T12:03:00Z">
          <w:pPr>
            <w:spacing w:after="0" w:line="276" w:lineRule="auto"/>
            <w:jc w:val="both"/>
          </w:pPr>
        </w:pPrChange>
      </w:pPr>
    </w:p>
    <w:p w14:paraId="0E4E6ADD" w14:textId="18A44DCE" w:rsidR="00461160" w:rsidRDefault="00461160">
      <w:pPr>
        <w:spacing w:after="0" w:line="240" w:lineRule="auto"/>
        <w:rPr>
          <w:ins w:id="4732" w:author="Microsoft account" w:date="2025-10-16T12:03:00Z"/>
          <w:rtl/>
          <w:lang w:bidi="fa-IR"/>
        </w:rPr>
      </w:pPr>
      <w:ins w:id="4733" w:author="Microsoft account" w:date="2025-10-16T12:03:00Z">
        <w:r>
          <w:rPr>
            <w:rtl/>
            <w:lang w:bidi="fa-IR"/>
          </w:rPr>
          <w:br w:type="page"/>
        </w:r>
      </w:ins>
    </w:p>
    <w:p w14:paraId="7249841E" w14:textId="1FD90B40" w:rsidR="00461160" w:rsidRDefault="003A2EDB">
      <w:pPr>
        <w:spacing w:after="0" w:line="276" w:lineRule="auto"/>
        <w:jc w:val="both"/>
        <w:rPr>
          <w:ins w:id="4734" w:author="Microsoft account" w:date="2025-10-17T11:00:00Z"/>
          <w:rtl/>
          <w:lang w:bidi="fa-IR"/>
        </w:rPr>
        <w:pPrChange w:id="4735" w:author="Microsoft account" w:date="2025-10-16T12:03:00Z">
          <w:pPr>
            <w:spacing w:after="0" w:line="276" w:lineRule="auto"/>
            <w:jc w:val="both"/>
          </w:pPr>
        </w:pPrChange>
      </w:pPr>
      <w:bookmarkStart w:id="4736" w:name="I4040725"/>
      <w:ins w:id="4737" w:author="Microsoft account" w:date="2025-10-17T11:00:00Z">
        <w:r>
          <w:rPr>
            <w:rFonts w:hint="cs"/>
            <w:rtl/>
            <w:lang w:bidi="fa-IR"/>
          </w:rPr>
          <w:lastRenderedPageBreak/>
          <w:t>ادامه</w:t>
        </w:r>
      </w:ins>
    </w:p>
    <w:bookmarkEnd w:id="4736"/>
    <w:p w14:paraId="33B9A7A9" w14:textId="77777777" w:rsidR="003A2EDB" w:rsidRDefault="003A2EDB">
      <w:pPr>
        <w:spacing w:after="0" w:line="276" w:lineRule="auto"/>
        <w:jc w:val="both"/>
        <w:rPr>
          <w:ins w:id="4738" w:author="Microsoft account" w:date="2025-10-17T11:01:00Z"/>
          <w:rtl/>
          <w:lang w:bidi="fa-IR"/>
        </w:rPr>
        <w:pPrChange w:id="4739" w:author="Microsoft account" w:date="2025-10-17T11:00:00Z">
          <w:pPr>
            <w:spacing w:after="0" w:line="276" w:lineRule="auto"/>
            <w:jc w:val="both"/>
          </w:pPr>
        </w:pPrChange>
      </w:pPr>
    </w:p>
    <w:p w14:paraId="6491623A" w14:textId="47EDB869" w:rsidR="003A2EDB" w:rsidRDefault="00CE6A85">
      <w:pPr>
        <w:spacing w:after="0" w:line="276" w:lineRule="auto"/>
        <w:jc w:val="both"/>
        <w:rPr>
          <w:ins w:id="4740" w:author="Microsoft account" w:date="2025-10-17T11:01:00Z"/>
          <w:lang w:bidi="fa-IR"/>
        </w:rPr>
        <w:pPrChange w:id="4741" w:author="Microsoft account" w:date="2025-10-17T11:01:00Z">
          <w:pPr>
            <w:spacing w:after="0" w:line="276" w:lineRule="auto"/>
            <w:jc w:val="both"/>
          </w:pPr>
        </w:pPrChange>
      </w:pPr>
      <w:ins w:id="4742" w:author="Microsoft account" w:date="2025-10-17T11:01:00Z">
        <w:r>
          <w:rPr>
            <w:lang w:bidi="fa-IR"/>
          </w:rPr>
          <w:t xml:space="preserve">Day035 </w:t>
        </w:r>
      </w:ins>
    </w:p>
    <w:p w14:paraId="319BFAB5" w14:textId="76D6BB34" w:rsidR="00CE6A85" w:rsidRDefault="00CE6A85">
      <w:pPr>
        <w:spacing w:after="0" w:line="276" w:lineRule="auto"/>
        <w:jc w:val="both"/>
        <w:rPr>
          <w:ins w:id="4743" w:author="Microsoft account" w:date="2025-10-17T11:02:00Z"/>
          <w:lang w:bidi="fa-IR"/>
        </w:rPr>
        <w:pPrChange w:id="4744" w:author="Microsoft account" w:date="2025-10-17T11:02:00Z">
          <w:pPr>
            <w:spacing w:after="0" w:line="276" w:lineRule="auto"/>
            <w:jc w:val="both"/>
          </w:pPr>
        </w:pPrChange>
      </w:pPr>
      <w:ins w:id="4745"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4746" w:author="Microsoft account" w:date="2025-10-17T11:02:00Z"/>
          <w:lang w:bidi="fa-IR"/>
        </w:rPr>
        <w:pPrChange w:id="4747" w:author="Microsoft account" w:date="2025-10-17T11:02:00Z">
          <w:pPr>
            <w:spacing w:after="0" w:line="276" w:lineRule="auto"/>
            <w:jc w:val="both"/>
          </w:pPr>
        </w:pPrChange>
      </w:pPr>
    </w:p>
    <w:p w14:paraId="26D8C1AA" w14:textId="705AB72C" w:rsidR="00CE6A85" w:rsidRDefault="00CE6A85">
      <w:pPr>
        <w:spacing w:after="0" w:line="276" w:lineRule="auto"/>
        <w:jc w:val="both"/>
        <w:rPr>
          <w:ins w:id="4748" w:author="Microsoft account" w:date="2025-10-17T11:03:00Z"/>
          <w:rtl/>
          <w:lang w:bidi="fa-IR"/>
        </w:rPr>
        <w:pPrChange w:id="4749" w:author="Microsoft account" w:date="2025-10-17T11:02:00Z">
          <w:pPr>
            <w:spacing w:after="0" w:line="276" w:lineRule="auto"/>
            <w:jc w:val="both"/>
          </w:pPr>
        </w:pPrChange>
      </w:pPr>
      <w:ins w:id="4750" w:author="Microsoft account" w:date="2025-10-17T11:02:00Z">
        <w:r>
          <w:rPr>
            <w:rFonts w:hint="cs"/>
            <w:rtl/>
            <w:lang w:bidi="fa-IR"/>
          </w:rPr>
          <w:t>-</w:t>
        </w:r>
      </w:ins>
      <w:ins w:id="475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4752" w:author="Microsoft account" w:date="2025-10-17T11:04:00Z"/>
          <w:rtl/>
          <w:lang w:bidi="fa-IR"/>
        </w:rPr>
        <w:pPrChange w:id="4753" w:author="Microsoft account" w:date="2025-10-17T11:04:00Z">
          <w:pPr>
            <w:spacing w:after="0" w:line="276" w:lineRule="auto"/>
            <w:jc w:val="both"/>
          </w:pPr>
        </w:pPrChange>
      </w:pPr>
    </w:p>
    <w:p w14:paraId="6331FE5B" w14:textId="0433A7B2" w:rsidR="00CE6A85" w:rsidRDefault="00CE6A85">
      <w:pPr>
        <w:spacing w:after="0" w:line="276" w:lineRule="auto"/>
        <w:jc w:val="both"/>
        <w:rPr>
          <w:ins w:id="4754" w:author="Microsoft account" w:date="2025-10-17T11:04:00Z"/>
          <w:rtl/>
          <w:lang w:bidi="fa-IR"/>
        </w:rPr>
        <w:pPrChange w:id="4755" w:author="Microsoft account" w:date="2025-10-17T11:04:00Z">
          <w:pPr>
            <w:spacing w:after="0" w:line="276" w:lineRule="auto"/>
            <w:jc w:val="both"/>
          </w:pPr>
        </w:pPrChange>
      </w:pPr>
      <w:ins w:id="475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4757" w:author="Microsoft account" w:date="2025-10-17T11:04:00Z"/>
          <w:rtl/>
          <w:lang w:bidi="fa-IR"/>
        </w:rPr>
        <w:pPrChange w:id="4758" w:author="Microsoft account" w:date="2025-10-17T11:04:00Z">
          <w:pPr>
            <w:spacing w:after="0" w:line="276" w:lineRule="auto"/>
            <w:jc w:val="both"/>
          </w:pPr>
        </w:pPrChange>
      </w:pPr>
    </w:p>
    <w:p w14:paraId="4CB4FE40" w14:textId="6CEDEB0D" w:rsidR="001227F8" w:rsidRDefault="001227F8">
      <w:pPr>
        <w:spacing w:after="0" w:line="276" w:lineRule="auto"/>
        <w:jc w:val="both"/>
        <w:rPr>
          <w:ins w:id="4759" w:author="Microsoft account" w:date="2025-10-17T11:10:00Z"/>
          <w:rtl/>
          <w:lang w:bidi="fa-IR"/>
        </w:rPr>
        <w:pPrChange w:id="4760" w:author="Microsoft account" w:date="2025-10-17T11:04:00Z">
          <w:pPr>
            <w:spacing w:after="0" w:line="276" w:lineRule="auto"/>
            <w:jc w:val="both"/>
          </w:pPr>
        </w:pPrChange>
      </w:pPr>
      <w:ins w:id="4761" w:author="Microsoft account" w:date="2025-10-17T11:04:00Z">
        <w:r>
          <w:rPr>
            <w:rFonts w:hint="cs"/>
            <w:rtl/>
            <w:lang w:bidi="fa-IR"/>
          </w:rPr>
          <w:t>-</w:t>
        </w:r>
      </w:ins>
      <w:ins w:id="476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6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4764" w:author="Microsoft account" w:date="2025-10-17T11:12:00Z"/>
          <w:rtl/>
          <w:lang w:bidi="fa-IR"/>
        </w:rPr>
        <w:pPrChange w:id="4765" w:author="Microsoft account" w:date="2025-10-17T11:10:00Z">
          <w:pPr>
            <w:spacing w:after="0" w:line="276" w:lineRule="auto"/>
            <w:jc w:val="both"/>
          </w:pPr>
        </w:pPrChange>
      </w:pPr>
      <w:ins w:id="476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76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6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4769" w:author="Microsoft account" w:date="2025-10-17T11:14:00Z"/>
          <w:rtl/>
          <w:lang w:bidi="fa-IR"/>
        </w:rPr>
        <w:pPrChange w:id="4770" w:author="Microsoft account" w:date="2025-10-17T11:12:00Z">
          <w:pPr>
            <w:spacing w:after="0" w:line="276" w:lineRule="auto"/>
            <w:jc w:val="both"/>
          </w:pPr>
        </w:pPrChange>
      </w:pPr>
      <w:ins w:id="4771" w:author="Microsoft account" w:date="2025-10-17T11:12:00Z">
        <w:r>
          <w:rPr>
            <w:rFonts w:hint="cs"/>
            <w:rtl/>
            <w:lang w:bidi="fa-IR"/>
          </w:rPr>
          <w:t xml:space="preserve">اما ، همچنین اکثرشون یه </w:t>
        </w:r>
        <w:r>
          <w:rPr>
            <w:lang w:bidi="fa-IR"/>
          </w:rPr>
          <w:t>ap</w:t>
        </w:r>
      </w:ins>
      <w:ins w:id="477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77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77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77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776" w:author="Microsoft account" w:date="2025-10-18T11:52:00Z">
        <w:r w:rsidR="007C52AD">
          <w:rPr>
            <w:rFonts w:hint="cs"/>
            <w:rtl/>
            <w:lang w:bidi="fa-IR"/>
          </w:rPr>
          <w:t>)</w:t>
        </w:r>
      </w:ins>
    </w:p>
    <w:p w14:paraId="3C1BD6A1" w14:textId="77777777" w:rsidR="009F034B" w:rsidRDefault="009F034B">
      <w:pPr>
        <w:spacing w:after="0" w:line="276" w:lineRule="auto"/>
        <w:jc w:val="both"/>
        <w:rPr>
          <w:ins w:id="4777" w:author="Microsoft account" w:date="2025-10-17T11:14:00Z"/>
          <w:rtl/>
          <w:lang w:bidi="fa-IR"/>
        </w:rPr>
        <w:pPrChange w:id="4778" w:author="Microsoft account" w:date="2025-10-17T11:14:00Z">
          <w:pPr>
            <w:spacing w:after="0" w:line="276" w:lineRule="auto"/>
            <w:jc w:val="both"/>
          </w:pPr>
        </w:pPrChange>
      </w:pPr>
    </w:p>
    <w:p w14:paraId="5E40B764" w14:textId="05BA517C" w:rsidR="009F034B" w:rsidRDefault="009F034B">
      <w:pPr>
        <w:spacing w:after="0" w:line="276" w:lineRule="auto"/>
        <w:jc w:val="both"/>
        <w:rPr>
          <w:ins w:id="4779" w:author="Microsoft account" w:date="2025-10-17T12:07:00Z"/>
          <w:rtl/>
          <w:lang w:bidi="fa-IR"/>
        </w:rPr>
        <w:pPrChange w:id="4780" w:author="Microsoft account" w:date="2025-10-17T11:14:00Z">
          <w:pPr>
            <w:spacing w:after="0" w:line="276" w:lineRule="auto"/>
            <w:jc w:val="both"/>
          </w:pPr>
        </w:pPrChange>
      </w:pPr>
      <w:ins w:id="4781" w:author="Microsoft account" w:date="2025-10-17T11:14:00Z">
        <w:r>
          <w:rPr>
            <w:rFonts w:hint="cs"/>
            <w:rtl/>
            <w:lang w:bidi="fa-IR"/>
          </w:rPr>
          <w:t>-</w:t>
        </w:r>
      </w:ins>
      <w:ins w:id="478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78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4784" w:author="Microsoft account" w:date="2025-10-17T12:07:00Z"/>
          <w:rtl/>
          <w:lang w:bidi="fa-IR"/>
        </w:rPr>
        <w:pPrChange w:id="4785" w:author="Microsoft account" w:date="2025-10-17T12:07:00Z">
          <w:pPr>
            <w:spacing w:after="0" w:line="276" w:lineRule="auto"/>
            <w:jc w:val="both"/>
          </w:pPr>
        </w:pPrChange>
      </w:pPr>
      <w:ins w:id="478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787" w:author="Microsoft account" w:date="2025-10-18T11:53:00Z">
        <w:r w:rsidR="007C52AD">
          <w:rPr>
            <w:lang w:bidi="fa-IR"/>
          </w:rPr>
          <w:t xml:space="preserve"> </w:t>
        </w:r>
      </w:ins>
      <w:ins w:id="478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4789" w:author="Microsoft account" w:date="2025-10-17T12:08:00Z"/>
          <w:rtl/>
          <w:lang w:bidi="fa-IR"/>
        </w:rPr>
        <w:pPrChange w:id="4790" w:author="Microsoft account" w:date="2025-10-17T12:07:00Z">
          <w:pPr>
            <w:spacing w:after="0" w:line="276" w:lineRule="auto"/>
            <w:jc w:val="both"/>
          </w:pPr>
        </w:pPrChange>
      </w:pPr>
    </w:p>
    <w:p w14:paraId="61A9380A" w14:textId="4B7B9D7E" w:rsidR="005D1CCD" w:rsidRDefault="005D1CCD">
      <w:pPr>
        <w:spacing w:after="0" w:line="276" w:lineRule="auto"/>
        <w:jc w:val="both"/>
        <w:rPr>
          <w:ins w:id="4791" w:author="Microsoft account" w:date="2025-10-18T11:57:00Z"/>
          <w:rtl/>
          <w:lang w:bidi="fa-IR"/>
        </w:rPr>
        <w:pPrChange w:id="4792" w:author="Microsoft account" w:date="2025-10-17T12:08:00Z">
          <w:pPr>
            <w:spacing w:after="0" w:line="276" w:lineRule="auto"/>
            <w:jc w:val="both"/>
          </w:pPr>
        </w:pPrChange>
      </w:pPr>
      <w:ins w:id="4793"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4794" w:author="Microsoft account" w:date="2025-10-18T11:57:00Z"/>
          <w:rtl/>
          <w:lang w:bidi="fa-IR"/>
        </w:rPr>
        <w:pPrChange w:id="4795" w:author="Microsoft account" w:date="2025-10-18T11:57:00Z">
          <w:pPr>
            <w:spacing w:after="0" w:line="276" w:lineRule="auto"/>
            <w:jc w:val="both"/>
          </w:pPr>
        </w:pPrChange>
      </w:pPr>
      <w:ins w:id="4796" w:author="Microsoft account" w:date="2025-10-18T11:57:00Z">
        <w:r>
          <w:rPr>
            <w:rFonts w:hint="cs"/>
            <w:rtl/>
            <w:lang w:bidi="fa-IR"/>
          </w:rPr>
          <w:t>(</w:t>
        </w:r>
      </w:ins>
    </w:p>
    <w:p w14:paraId="6EEB409E" w14:textId="0C3D187E" w:rsidR="00021FD7" w:rsidRDefault="00021FD7">
      <w:pPr>
        <w:spacing w:after="0" w:line="276" w:lineRule="auto"/>
        <w:jc w:val="both"/>
        <w:rPr>
          <w:ins w:id="4797" w:author="Microsoft account" w:date="2025-10-18T11:57:00Z"/>
          <w:rtl/>
          <w:lang w:bidi="fa-IR"/>
        </w:rPr>
        <w:pPrChange w:id="4798" w:author="Microsoft account" w:date="2025-10-18T11:57:00Z">
          <w:pPr>
            <w:spacing w:after="0" w:line="276" w:lineRule="auto"/>
            <w:jc w:val="both"/>
          </w:pPr>
        </w:pPrChange>
      </w:pPr>
      <w:ins w:id="479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4800" w:author="Microsoft account" w:date="2025-10-18T11:57:00Z"/>
          <w:rtl/>
          <w:lang w:bidi="fa-IR"/>
        </w:rPr>
        <w:pPrChange w:id="4801" w:author="Microsoft account" w:date="2025-10-18T11:57:00Z">
          <w:pPr>
            <w:spacing w:after="0" w:line="276" w:lineRule="auto"/>
            <w:jc w:val="both"/>
          </w:pPr>
        </w:pPrChange>
      </w:pPr>
      <w:ins w:id="480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803" w:author="Microsoft account" w:date="2025-10-18T11:57:00Z"/>
          <w:rtl/>
          <w:lang w:bidi="fa-IR"/>
        </w:rPr>
        <w:pPrChange w:id="4804" w:author="Microsoft account" w:date="2025-10-18T11:57:00Z">
          <w:pPr>
            <w:spacing w:after="0" w:line="276" w:lineRule="auto"/>
            <w:jc w:val="both"/>
          </w:pPr>
        </w:pPrChange>
      </w:pPr>
      <w:ins w:id="480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806" w:author="Microsoft account" w:date="2025-10-18T11:57:00Z"/>
          <w:rtl/>
          <w:lang w:bidi="fa-IR"/>
        </w:rPr>
        <w:pPrChange w:id="4807" w:author="Microsoft account" w:date="2025-10-18T11:57:00Z">
          <w:pPr>
            <w:spacing w:after="0" w:line="276" w:lineRule="auto"/>
            <w:jc w:val="both"/>
          </w:pPr>
        </w:pPrChange>
      </w:pPr>
      <w:ins w:id="480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809" w:author="Microsoft account" w:date="2025-10-17T12:08:00Z"/>
          <w:rtl/>
          <w:lang w:bidi="fa-IR"/>
        </w:rPr>
        <w:pPrChange w:id="4810" w:author="Microsoft account" w:date="2025-10-18T11:57:00Z">
          <w:pPr>
            <w:spacing w:after="0" w:line="276" w:lineRule="auto"/>
            <w:jc w:val="both"/>
          </w:pPr>
        </w:pPrChange>
      </w:pPr>
      <w:ins w:id="4811" w:author="Microsoft account" w:date="2025-10-18T11:57:00Z">
        <w:r>
          <w:rPr>
            <w:rFonts w:hint="cs"/>
            <w:rtl/>
            <w:lang w:bidi="fa-IR"/>
          </w:rPr>
          <w:t>)</w:t>
        </w:r>
      </w:ins>
    </w:p>
    <w:p w14:paraId="02993B11" w14:textId="77777777" w:rsidR="005D1CCD" w:rsidRDefault="005D1CCD">
      <w:pPr>
        <w:spacing w:after="0" w:line="276" w:lineRule="auto"/>
        <w:jc w:val="both"/>
        <w:rPr>
          <w:ins w:id="4812" w:author="Microsoft account" w:date="2025-10-17T12:08:00Z"/>
          <w:rtl/>
          <w:lang w:bidi="fa-IR"/>
        </w:rPr>
        <w:pPrChange w:id="4813" w:author="Microsoft account" w:date="2025-10-17T12:08:00Z">
          <w:pPr>
            <w:spacing w:after="0" w:line="276" w:lineRule="auto"/>
            <w:jc w:val="both"/>
          </w:pPr>
        </w:pPrChange>
      </w:pPr>
    </w:p>
    <w:p w14:paraId="6055CBF5" w14:textId="02E5C2A2" w:rsidR="005D1CCD" w:rsidRDefault="005D1CCD">
      <w:pPr>
        <w:spacing w:after="0" w:line="276" w:lineRule="auto"/>
        <w:jc w:val="both"/>
        <w:rPr>
          <w:ins w:id="4814" w:author="Microsoft account" w:date="2025-10-17T13:19:00Z"/>
          <w:rtl/>
          <w:lang w:bidi="fa-IR"/>
        </w:rPr>
        <w:pPrChange w:id="4815" w:author="Microsoft account" w:date="2025-10-17T12:08:00Z">
          <w:pPr>
            <w:spacing w:after="0" w:line="276" w:lineRule="auto"/>
            <w:jc w:val="both"/>
          </w:pPr>
        </w:pPrChange>
      </w:pPr>
      <w:ins w:id="4816" w:author="Microsoft account" w:date="2025-10-17T12:08:00Z">
        <w:r>
          <w:rPr>
            <w:rFonts w:hint="cs"/>
            <w:rtl/>
            <w:lang w:bidi="fa-IR"/>
          </w:rPr>
          <w:t>-</w:t>
        </w:r>
      </w:ins>
      <w:ins w:id="481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81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4819" w:author="Microsoft account" w:date="2025-10-17T13:20:00Z"/>
          <w:rtl/>
          <w:lang w:bidi="fa-IR"/>
        </w:rPr>
        <w:pPrChange w:id="4820" w:author="Microsoft account" w:date="2025-10-17T13:20:00Z">
          <w:pPr>
            <w:spacing w:after="0" w:line="276" w:lineRule="auto"/>
            <w:jc w:val="both"/>
          </w:pPr>
        </w:pPrChange>
      </w:pPr>
      <w:ins w:id="482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4822" w:author="Microsoft account" w:date="2025-10-17T13:20:00Z"/>
          <w:rtl/>
          <w:lang w:bidi="fa-IR"/>
        </w:rPr>
        <w:pPrChange w:id="4823" w:author="Microsoft account" w:date="2025-10-17T13:20:00Z">
          <w:pPr>
            <w:spacing w:after="0" w:line="276" w:lineRule="auto"/>
            <w:jc w:val="both"/>
          </w:pPr>
        </w:pPrChange>
      </w:pPr>
      <w:ins w:id="4824" w:author="Microsoft account" w:date="2025-10-17T13:20:00Z">
        <w:r w:rsidRPr="006A3BB8">
          <w:rPr>
            <w:noProof/>
            <w:rPrChange w:id="4825"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4826" w:author="Microsoft account" w:date="2025-10-17T13:20:00Z"/>
          <w:rtl/>
          <w:lang w:bidi="fa-IR"/>
        </w:rPr>
        <w:pPrChange w:id="4827" w:author="Microsoft account" w:date="2025-10-17T13:20:00Z">
          <w:pPr>
            <w:spacing w:after="0" w:line="276" w:lineRule="auto"/>
            <w:jc w:val="both"/>
          </w:pPr>
        </w:pPrChange>
      </w:pPr>
      <w:ins w:id="482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4829" w:author="Microsoft account" w:date="2025-10-17T13:20:00Z"/>
          <w:rtl/>
          <w:lang w:bidi="fa-IR"/>
        </w:rPr>
        <w:pPrChange w:id="4830" w:author="Microsoft account" w:date="2025-10-17T13:20:00Z">
          <w:pPr>
            <w:spacing w:after="0" w:line="276" w:lineRule="auto"/>
            <w:jc w:val="both"/>
          </w:pPr>
        </w:pPrChange>
      </w:pPr>
      <w:ins w:id="4831" w:author="Microsoft account" w:date="2025-10-17T13:20:00Z">
        <w:r w:rsidRPr="006A3BB8">
          <w:rPr>
            <w:noProof/>
            <w:rPrChange w:id="4832"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4833" w:author="Microsoft account" w:date="2025-10-17T13:20:00Z"/>
          <w:rtl/>
          <w:lang w:bidi="fa-IR"/>
        </w:rPr>
        <w:pPrChange w:id="4834" w:author="Microsoft account" w:date="2025-10-17T13:20:00Z">
          <w:pPr>
            <w:spacing w:after="0" w:line="276" w:lineRule="auto"/>
            <w:jc w:val="both"/>
          </w:pPr>
        </w:pPrChange>
      </w:pPr>
    </w:p>
    <w:p w14:paraId="65CA840D" w14:textId="1F1F4EDB" w:rsidR="00A13E47" w:rsidRDefault="006A3BB8">
      <w:pPr>
        <w:spacing w:after="0" w:line="276" w:lineRule="auto"/>
        <w:jc w:val="both"/>
        <w:rPr>
          <w:ins w:id="4835" w:author="Microsoft account" w:date="2025-10-17T13:21:00Z"/>
          <w:lang w:bidi="fa-IR"/>
        </w:rPr>
        <w:pPrChange w:id="4836" w:author="Microsoft account" w:date="2025-10-17T13:21:00Z">
          <w:pPr>
            <w:spacing w:after="0" w:line="276" w:lineRule="auto"/>
            <w:jc w:val="both"/>
          </w:pPr>
        </w:pPrChange>
      </w:pPr>
      <w:ins w:id="4837" w:author="Microsoft account" w:date="2025-10-17T13:20:00Z">
        <w:r>
          <w:rPr>
            <w:rFonts w:hint="cs"/>
            <w:rtl/>
            <w:lang w:bidi="fa-IR"/>
          </w:rPr>
          <w:t>یاااا علی. اصن واسه چی؟</w:t>
        </w:r>
      </w:ins>
      <w:ins w:id="483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839" w:author="Microsoft account" w:date="2025-10-18T12:00:00Z">
        <w:r w:rsidR="003C204B">
          <w:rPr>
            <w:rFonts w:hint="cs"/>
            <w:sz w:val="18"/>
            <w:szCs w:val="18"/>
            <w:rtl/>
            <w:lang w:bidi="fa-IR"/>
          </w:rPr>
          <w:t xml:space="preserve">با هرچیزی که بلدیم. بی هدف کد زدن باعث چنین چیزی میشه. </w:t>
        </w:r>
      </w:ins>
      <w:ins w:id="4840" w:author="Microsoft account" w:date="2025-10-18T11:59:00Z">
        <w:r w:rsidR="003C204B">
          <w:rPr>
            <w:rFonts w:hint="cs"/>
            <w:rtl/>
            <w:lang w:bidi="fa-IR"/>
          </w:rPr>
          <w:t>)</w:t>
        </w:r>
      </w:ins>
    </w:p>
    <w:p w14:paraId="47ABF1D7" w14:textId="412B000C" w:rsidR="00A13E47" w:rsidRDefault="00A13E47">
      <w:pPr>
        <w:spacing w:after="0" w:line="276" w:lineRule="auto"/>
        <w:jc w:val="both"/>
        <w:rPr>
          <w:ins w:id="4841" w:author="Microsoft account" w:date="2025-10-17T11:01:00Z"/>
          <w:lang w:bidi="fa-IR"/>
        </w:rPr>
        <w:pPrChange w:id="4842" w:author="Microsoft account" w:date="2025-10-17T13:21:00Z">
          <w:pPr>
            <w:spacing w:after="0" w:line="276" w:lineRule="auto"/>
            <w:jc w:val="both"/>
          </w:pPr>
        </w:pPrChange>
      </w:pPr>
      <w:ins w:id="4843" w:author="Microsoft account" w:date="2025-10-17T13:21:00Z">
        <w:r>
          <w:rPr>
            <w:lang w:bidi="fa-IR"/>
          </w:rPr>
          <w:t>Till Day035 end of 004</w:t>
        </w:r>
      </w:ins>
    </w:p>
    <w:p w14:paraId="38722BF4" w14:textId="77777777" w:rsidR="003A2EDB" w:rsidRDefault="003A2EDB">
      <w:pPr>
        <w:spacing w:after="0" w:line="276" w:lineRule="auto"/>
        <w:jc w:val="both"/>
        <w:rPr>
          <w:ins w:id="4844" w:author="Microsoft account" w:date="2025-10-17T11:01:00Z"/>
          <w:rtl/>
          <w:lang w:bidi="fa-IR"/>
        </w:rPr>
        <w:pPrChange w:id="4845" w:author="Microsoft account" w:date="2025-10-17T11:01:00Z">
          <w:pPr>
            <w:spacing w:after="0" w:line="276" w:lineRule="auto"/>
            <w:jc w:val="both"/>
          </w:pPr>
        </w:pPrChange>
      </w:pPr>
    </w:p>
    <w:p w14:paraId="01656E8B" w14:textId="77777777" w:rsidR="003A2EDB" w:rsidRDefault="003A2EDB">
      <w:pPr>
        <w:spacing w:after="0" w:line="276" w:lineRule="auto"/>
        <w:jc w:val="both"/>
        <w:rPr>
          <w:ins w:id="4846" w:author="Microsoft account" w:date="2025-10-17T11:01:00Z"/>
          <w:rtl/>
          <w:lang w:bidi="fa-IR"/>
        </w:rPr>
        <w:pPrChange w:id="4847" w:author="Microsoft account" w:date="2025-10-17T11:01:00Z">
          <w:pPr>
            <w:spacing w:after="0" w:line="276" w:lineRule="auto"/>
            <w:jc w:val="both"/>
          </w:pPr>
        </w:pPrChange>
      </w:pPr>
    </w:p>
    <w:p w14:paraId="2B4E6F36" w14:textId="77777777" w:rsidR="003A2EDB" w:rsidRDefault="003A2EDB">
      <w:pPr>
        <w:spacing w:after="0" w:line="276" w:lineRule="auto"/>
        <w:jc w:val="both"/>
        <w:rPr>
          <w:ins w:id="4848" w:author="Microsoft account" w:date="2025-10-17T11:01:00Z"/>
          <w:rtl/>
          <w:lang w:bidi="fa-IR"/>
        </w:rPr>
        <w:pPrChange w:id="4849" w:author="Microsoft account" w:date="2025-10-17T11:01:00Z">
          <w:pPr>
            <w:spacing w:after="0" w:line="276" w:lineRule="auto"/>
            <w:jc w:val="both"/>
          </w:pPr>
        </w:pPrChange>
      </w:pPr>
    </w:p>
    <w:p w14:paraId="7B0D449B" w14:textId="77777777" w:rsidR="003A2EDB" w:rsidRDefault="003A2EDB">
      <w:pPr>
        <w:spacing w:after="0" w:line="276" w:lineRule="auto"/>
        <w:jc w:val="both"/>
        <w:rPr>
          <w:ins w:id="4850" w:author="Microsoft account" w:date="2025-10-17T11:01:00Z"/>
          <w:rtl/>
          <w:lang w:bidi="fa-IR"/>
        </w:rPr>
        <w:pPrChange w:id="4851" w:author="Microsoft account" w:date="2025-10-17T11:01:00Z">
          <w:pPr>
            <w:spacing w:after="0" w:line="276" w:lineRule="auto"/>
            <w:jc w:val="both"/>
          </w:pPr>
        </w:pPrChange>
      </w:pPr>
    </w:p>
    <w:p w14:paraId="470DD96B" w14:textId="77777777" w:rsidR="003A2EDB" w:rsidRDefault="003A2EDB">
      <w:pPr>
        <w:spacing w:after="0" w:line="276" w:lineRule="auto"/>
        <w:jc w:val="both"/>
        <w:rPr>
          <w:ins w:id="4852" w:author="Microsoft account" w:date="2025-10-17T11:01:00Z"/>
          <w:rtl/>
          <w:lang w:bidi="fa-IR"/>
        </w:rPr>
        <w:pPrChange w:id="4853" w:author="Microsoft account" w:date="2025-10-17T11:01:00Z">
          <w:pPr>
            <w:spacing w:after="0" w:line="276" w:lineRule="auto"/>
            <w:jc w:val="both"/>
          </w:pPr>
        </w:pPrChange>
      </w:pPr>
    </w:p>
    <w:p w14:paraId="795ABDB4" w14:textId="292C8872" w:rsidR="003A2EDB" w:rsidRDefault="003A2EDB">
      <w:pPr>
        <w:spacing w:after="0" w:line="240" w:lineRule="auto"/>
        <w:rPr>
          <w:ins w:id="4854" w:author="Microsoft account" w:date="2025-10-17T11:01:00Z"/>
          <w:rtl/>
          <w:lang w:bidi="fa-IR"/>
        </w:rPr>
      </w:pPr>
      <w:ins w:id="4855" w:author="Microsoft account" w:date="2025-10-17T11:01:00Z">
        <w:r>
          <w:rPr>
            <w:rtl/>
            <w:lang w:bidi="fa-IR"/>
          </w:rPr>
          <w:br w:type="page"/>
        </w:r>
      </w:ins>
    </w:p>
    <w:p w14:paraId="2C7B402D" w14:textId="7DF5121B" w:rsidR="003A2EDB" w:rsidRDefault="003C204B">
      <w:pPr>
        <w:spacing w:after="0" w:line="276" w:lineRule="auto"/>
        <w:jc w:val="both"/>
        <w:rPr>
          <w:ins w:id="4856" w:author="Microsoft account" w:date="2025-10-18T12:00:00Z"/>
          <w:rtl/>
          <w:lang w:bidi="fa-IR"/>
        </w:rPr>
        <w:pPrChange w:id="4857" w:author="Microsoft account" w:date="2025-10-17T11:01:00Z">
          <w:pPr>
            <w:spacing w:after="0" w:line="276" w:lineRule="auto"/>
            <w:jc w:val="both"/>
          </w:pPr>
        </w:pPrChange>
      </w:pPr>
      <w:bookmarkStart w:id="4858" w:name="I4040726"/>
      <w:ins w:id="4859" w:author="Microsoft account" w:date="2025-10-18T12:00:00Z">
        <w:r>
          <w:rPr>
            <w:rFonts w:hint="cs"/>
            <w:rtl/>
            <w:lang w:bidi="fa-IR"/>
          </w:rPr>
          <w:lastRenderedPageBreak/>
          <w:t>ادامه</w:t>
        </w:r>
      </w:ins>
    </w:p>
    <w:bookmarkEnd w:id="4858"/>
    <w:p w14:paraId="0F20F21E" w14:textId="77777777" w:rsidR="003C204B" w:rsidRDefault="003C204B">
      <w:pPr>
        <w:spacing w:after="0" w:line="276" w:lineRule="auto"/>
        <w:jc w:val="both"/>
        <w:rPr>
          <w:ins w:id="4860" w:author="Microsoft account" w:date="2025-10-18T12:01:00Z"/>
          <w:rtl/>
          <w:lang w:bidi="fa-IR"/>
        </w:rPr>
        <w:pPrChange w:id="4861" w:author="Microsoft account" w:date="2025-10-18T12:00:00Z">
          <w:pPr>
            <w:spacing w:after="0" w:line="276" w:lineRule="auto"/>
            <w:jc w:val="both"/>
          </w:pPr>
        </w:pPrChange>
      </w:pPr>
    </w:p>
    <w:p w14:paraId="3DC49244" w14:textId="3FE99D8F" w:rsidR="003C204B" w:rsidRDefault="003C204B">
      <w:pPr>
        <w:spacing w:after="0" w:line="276" w:lineRule="auto"/>
        <w:jc w:val="both"/>
        <w:rPr>
          <w:ins w:id="4862" w:author="Microsoft account" w:date="2025-10-18T12:22:00Z"/>
          <w:rtl/>
          <w:lang w:bidi="fa-IR"/>
        </w:rPr>
        <w:pPrChange w:id="4863" w:author="Microsoft account" w:date="2025-10-18T12:01:00Z">
          <w:pPr>
            <w:spacing w:after="0" w:line="276" w:lineRule="auto"/>
            <w:jc w:val="both"/>
          </w:pPr>
        </w:pPrChange>
      </w:pPr>
      <w:ins w:id="4864" w:author="Microsoft account" w:date="2025-10-18T12:01:00Z">
        <w:r>
          <w:rPr>
            <w:rFonts w:hint="cs"/>
            <w:rtl/>
            <w:lang w:bidi="fa-IR"/>
          </w:rPr>
          <w:t>-</w:t>
        </w:r>
      </w:ins>
      <w:ins w:id="486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86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4867" w:author="Microsoft account" w:date="2025-10-18T12:22:00Z"/>
          <w:rtl/>
          <w:lang w:bidi="fa-IR"/>
        </w:rPr>
        <w:pPrChange w:id="4868" w:author="Microsoft account" w:date="2025-10-18T12:22:00Z">
          <w:pPr>
            <w:spacing w:after="0" w:line="276" w:lineRule="auto"/>
            <w:jc w:val="both"/>
          </w:pPr>
        </w:pPrChange>
      </w:pPr>
    </w:p>
    <w:p w14:paraId="004E55D0" w14:textId="04879B18" w:rsidR="00553CC7" w:rsidRDefault="00553CC7">
      <w:pPr>
        <w:spacing w:after="0" w:line="276" w:lineRule="auto"/>
        <w:jc w:val="both"/>
        <w:rPr>
          <w:ins w:id="4869" w:author="Microsoft account" w:date="2025-10-18T13:03:00Z"/>
          <w:rtl/>
          <w:lang w:bidi="fa-IR"/>
        </w:rPr>
        <w:pPrChange w:id="4870" w:author="Microsoft account" w:date="2025-10-19T11:19:00Z">
          <w:pPr>
            <w:spacing w:after="0" w:line="276" w:lineRule="auto"/>
            <w:jc w:val="both"/>
          </w:pPr>
        </w:pPrChange>
      </w:pPr>
      <w:ins w:id="4871" w:author="Microsoft account" w:date="2025-10-18T12:22:00Z">
        <w:r>
          <w:rPr>
            <w:rFonts w:hint="cs"/>
            <w:rtl/>
            <w:lang w:bidi="fa-IR"/>
          </w:rPr>
          <w:t>-</w:t>
        </w:r>
      </w:ins>
      <w:ins w:id="487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873" w:author="Microsoft account" w:date="2025-10-19T11:19:00Z">
        <w:r w:rsidR="00C51450">
          <w:rPr>
            <w:rFonts w:hint="cs"/>
            <w:rtl/>
            <w:lang w:bidi="fa-IR"/>
          </w:rPr>
          <w:t xml:space="preserve">واسه تایید </w:t>
        </w:r>
      </w:ins>
      <w:ins w:id="487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4875" w:author="Microsoft account" w:date="2025-10-18T13:03:00Z"/>
          <w:rtl/>
          <w:lang w:bidi="fa-IR"/>
        </w:rPr>
        <w:pPrChange w:id="4876" w:author="Microsoft account" w:date="2025-10-18T13:03:00Z">
          <w:pPr>
            <w:spacing w:after="0" w:line="276" w:lineRule="auto"/>
            <w:jc w:val="both"/>
          </w:pPr>
        </w:pPrChange>
      </w:pPr>
    </w:p>
    <w:p w14:paraId="606E32F0" w14:textId="61559CB1" w:rsidR="00777671" w:rsidRDefault="00777671">
      <w:pPr>
        <w:spacing w:after="0" w:line="276" w:lineRule="auto"/>
        <w:jc w:val="both"/>
        <w:rPr>
          <w:ins w:id="4877" w:author="Microsoft account" w:date="2025-10-18T13:03:00Z"/>
          <w:rtl/>
          <w:lang w:bidi="fa-IR"/>
        </w:rPr>
        <w:pPrChange w:id="4878" w:author="Microsoft account" w:date="2025-10-18T13:03:00Z">
          <w:pPr>
            <w:spacing w:after="0" w:line="276" w:lineRule="auto"/>
            <w:jc w:val="both"/>
          </w:pPr>
        </w:pPrChange>
      </w:pPr>
      <w:ins w:id="4879" w:author="Microsoft account" w:date="2025-10-18T13:03:00Z">
        <w:r>
          <w:rPr>
            <w:rFonts w:hint="cs"/>
            <w:rtl/>
            <w:lang w:bidi="fa-IR"/>
          </w:rPr>
          <w:t>-هیچی</w:t>
        </w:r>
      </w:ins>
      <w:ins w:id="4880" w:author="Microsoft account" w:date="2025-10-19T11:20:00Z">
        <w:r w:rsidR="00C51450">
          <w:rPr>
            <w:rFonts w:hint="cs"/>
            <w:rtl/>
            <w:lang w:bidi="fa-IR"/>
          </w:rPr>
          <w:t xml:space="preserve"> دیگه</w:t>
        </w:r>
      </w:ins>
      <w:ins w:id="488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4882" w:author="Microsoft account" w:date="2025-10-18T13:03:00Z"/>
          <w:rtl/>
          <w:lang w:bidi="fa-IR"/>
        </w:rPr>
        <w:pPrChange w:id="4883" w:author="Microsoft account" w:date="2025-10-18T13:03:00Z">
          <w:pPr>
            <w:spacing w:after="0" w:line="276" w:lineRule="auto"/>
            <w:jc w:val="both"/>
          </w:pPr>
        </w:pPrChange>
      </w:pPr>
    </w:p>
    <w:p w14:paraId="355B2689" w14:textId="0F44B535" w:rsidR="00777671" w:rsidRDefault="00777671">
      <w:pPr>
        <w:spacing w:after="0" w:line="276" w:lineRule="auto"/>
        <w:jc w:val="both"/>
        <w:rPr>
          <w:ins w:id="4884" w:author="Microsoft account" w:date="2025-10-18T13:05:00Z"/>
          <w:lang w:bidi="fa-IR"/>
        </w:rPr>
        <w:pPrChange w:id="4885" w:author="Microsoft account" w:date="2025-10-18T13:03:00Z">
          <w:pPr>
            <w:spacing w:after="0" w:line="276" w:lineRule="auto"/>
            <w:jc w:val="both"/>
          </w:pPr>
        </w:pPrChange>
      </w:pPr>
      <w:ins w:id="4886" w:author="Microsoft account" w:date="2025-10-18T13:03:00Z">
        <w:r>
          <w:rPr>
            <w:rFonts w:hint="cs"/>
            <w:rtl/>
            <w:lang w:bidi="fa-IR"/>
          </w:rPr>
          <w:t xml:space="preserve">-میگذریم، میرسیم به موضوعِ </w:t>
        </w:r>
        <w:r>
          <w:rPr>
            <w:lang w:bidi="fa-IR"/>
          </w:rPr>
          <w:t>Environment Variables</w:t>
        </w:r>
      </w:ins>
      <w:ins w:id="488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4888" w:author="Microsoft account" w:date="2025-10-18T13:06:00Z"/>
          <w:rtl/>
          <w:lang w:bidi="fa-IR"/>
        </w:rPr>
        <w:pPrChange w:id="4889" w:author="Microsoft account" w:date="2025-10-18T13:05:00Z">
          <w:pPr>
            <w:spacing w:after="0" w:line="276" w:lineRule="auto"/>
            <w:jc w:val="both"/>
          </w:pPr>
        </w:pPrChange>
      </w:pPr>
      <w:ins w:id="489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89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4892" w:author="Microsoft account" w:date="2025-10-18T13:06:00Z"/>
          <w:rtl/>
          <w:lang w:bidi="fa-IR"/>
        </w:rPr>
        <w:pPrChange w:id="4893" w:author="Microsoft account" w:date="2025-10-18T13:06:00Z">
          <w:pPr>
            <w:spacing w:after="0" w:line="276" w:lineRule="auto"/>
            <w:jc w:val="both"/>
          </w:pPr>
        </w:pPrChange>
      </w:pPr>
      <w:ins w:id="489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4895" w:author="Microsoft account" w:date="2025-10-18T13:07:00Z"/>
          <w:lang w:bidi="fa-IR"/>
        </w:rPr>
        <w:pPrChange w:id="4896" w:author="Microsoft account" w:date="2025-10-18T13:06:00Z">
          <w:pPr>
            <w:spacing w:after="0" w:line="276" w:lineRule="auto"/>
            <w:jc w:val="both"/>
          </w:pPr>
        </w:pPrChange>
      </w:pPr>
      <w:ins w:id="489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4898" w:author="Microsoft account" w:date="2025-10-18T13:09:00Z"/>
          <w:rtl/>
          <w:lang w:bidi="fa-IR"/>
        </w:rPr>
        <w:pPrChange w:id="4899" w:author="Microsoft account" w:date="2025-10-18T13:07:00Z">
          <w:pPr>
            <w:spacing w:after="0" w:line="276" w:lineRule="auto"/>
            <w:jc w:val="both"/>
          </w:pPr>
        </w:pPrChange>
      </w:pPr>
      <w:ins w:id="490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4901" w:author="Microsoft account" w:date="2025-10-18T13:13:00Z"/>
          <w:rtl/>
          <w:lang w:bidi="fa-IR"/>
        </w:rPr>
        <w:pPrChange w:id="4902" w:author="Microsoft account" w:date="2025-10-18T13:09:00Z">
          <w:pPr>
            <w:spacing w:after="0" w:line="276" w:lineRule="auto"/>
            <w:jc w:val="both"/>
          </w:pPr>
        </w:pPrChange>
      </w:pPr>
      <w:ins w:id="490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467D18" w:rsidRDefault="00736275">
      <w:pPr>
        <w:pStyle w:val="AIDescription"/>
        <w:rPr>
          <w:ins w:id="4904" w:author="Microsoft account" w:date="2025-10-18T13:13:00Z"/>
          <w:rtl/>
          <w:rPrChange w:id="4905" w:author="Microsoft account" w:date="2025-10-18T13:13:00Z">
            <w:rPr>
              <w:ins w:id="4906" w:author="Microsoft account" w:date="2025-10-18T13:13:00Z"/>
              <w:rtl/>
              <w:lang w:bidi="fa-IR"/>
            </w:rPr>
          </w:rPrChange>
        </w:rPr>
        <w:pPrChange w:id="4907" w:author="Microsoft account" w:date="2025-10-19T11:25:00Z">
          <w:pPr>
            <w:spacing w:after="0" w:line="276" w:lineRule="auto"/>
          </w:pPr>
        </w:pPrChange>
      </w:pPr>
      <w:ins w:id="4908" w:author="Microsoft account" w:date="2025-10-18T13:13:00Z">
        <w:r w:rsidRPr="00467D18">
          <w:rPr>
            <w:rtl/>
            <w:rPrChange w:id="4909" w:author="Microsoft account" w:date="2025-10-18T13:13:00Z">
              <w:rPr>
                <w:rtl/>
              </w:rPr>
            </w:rPrChange>
          </w:rPr>
          <w:t>حتماً. دل</w:t>
        </w:r>
        <w:r w:rsidRPr="00467D18">
          <w:rPr>
            <w:rFonts w:hint="cs"/>
            <w:rtl/>
            <w:rPrChange w:id="4910" w:author="Microsoft account" w:date="2025-10-18T13:13:00Z">
              <w:rPr>
                <w:rFonts w:hint="cs"/>
                <w:rtl/>
              </w:rPr>
            </w:rPrChange>
          </w:rPr>
          <w:t>ی</w:t>
        </w:r>
        <w:r w:rsidRPr="00467D18">
          <w:rPr>
            <w:rFonts w:hint="eastAsia"/>
            <w:rtl/>
            <w:rPrChange w:id="4911" w:author="Microsoft account" w:date="2025-10-18T13:13:00Z">
              <w:rPr>
                <w:rFonts w:hint="eastAsia"/>
                <w:rtl/>
              </w:rPr>
            </w:rPrChange>
          </w:rPr>
          <w:t>ل</w:t>
        </w:r>
        <w:r w:rsidRPr="00467D18">
          <w:rPr>
            <w:rtl/>
            <w:rPrChange w:id="4912" w:author="Microsoft account" w:date="2025-10-18T13:13:00Z">
              <w:rPr>
                <w:rtl/>
              </w:rPr>
            </w:rPrChange>
          </w:rPr>
          <w:t xml:space="preserve"> </w:t>
        </w:r>
        <w:r w:rsidRPr="00467D18">
          <w:rPr>
            <w:rFonts w:hint="eastAsia"/>
            <w:rtl/>
            <w:rPrChange w:id="4913" w:author="Microsoft account" w:date="2025-10-18T13:13:00Z">
              <w:rPr>
                <w:rFonts w:hint="eastAsia"/>
                <w:rtl/>
              </w:rPr>
            </w:rPrChange>
          </w:rPr>
          <w:t>استفاده</w:t>
        </w:r>
        <w:r w:rsidRPr="00467D18">
          <w:rPr>
            <w:rtl/>
            <w:rPrChange w:id="4914" w:author="Microsoft account" w:date="2025-10-18T13:13:00Z">
              <w:rPr>
                <w:rtl/>
              </w:rPr>
            </w:rPrChange>
          </w:rPr>
          <w:t xml:space="preserve"> </w:t>
        </w:r>
        <w:r w:rsidRPr="00467D18">
          <w:rPr>
            <w:rFonts w:hint="eastAsia"/>
            <w:rtl/>
            <w:rPrChange w:id="4915" w:author="Microsoft account" w:date="2025-10-18T13:13:00Z">
              <w:rPr>
                <w:rFonts w:hint="eastAsia"/>
                <w:rtl/>
              </w:rPr>
            </w:rPrChange>
          </w:rPr>
          <w:t>از</w:t>
        </w:r>
        <w:r w:rsidRPr="00467D18">
          <w:rPr>
            <w:rPrChange w:id="4916" w:author="Microsoft account" w:date="2025-10-18T13:13:00Z">
              <w:rPr/>
            </w:rPrChange>
          </w:rPr>
          <w:t xml:space="preserve"> Environment Variables </w:t>
        </w:r>
        <w:r w:rsidRPr="00467D18">
          <w:rPr>
            <w:rtl/>
            <w:rPrChange w:id="4917" w:author="Microsoft account" w:date="2025-10-18T13:13:00Z">
              <w:rPr>
                <w:rtl/>
              </w:rPr>
            </w:rPrChange>
          </w:rPr>
          <w:t>(متغ</w:t>
        </w:r>
        <w:r w:rsidRPr="00467D18">
          <w:rPr>
            <w:rFonts w:hint="cs"/>
            <w:rtl/>
            <w:rPrChange w:id="4918" w:author="Microsoft account" w:date="2025-10-18T13:13:00Z">
              <w:rPr>
                <w:rFonts w:hint="cs"/>
                <w:rtl/>
              </w:rPr>
            </w:rPrChange>
          </w:rPr>
          <w:t>ی</w:t>
        </w:r>
        <w:r w:rsidRPr="00467D18">
          <w:rPr>
            <w:rFonts w:hint="eastAsia"/>
            <w:rtl/>
            <w:rPrChange w:id="4919" w:author="Microsoft account" w:date="2025-10-18T13:13:00Z">
              <w:rPr>
                <w:rFonts w:hint="eastAsia"/>
                <w:rtl/>
              </w:rPr>
            </w:rPrChange>
          </w:rPr>
          <w:t>رها</w:t>
        </w:r>
        <w:r w:rsidRPr="00467D18">
          <w:rPr>
            <w:rFonts w:hint="cs"/>
            <w:rtl/>
            <w:rPrChange w:id="4920" w:author="Microsoft account" w:date="2025-10-18T13:13:00Z">
              <w:rPr>
                <w:rFonts w:hint="cs"/>
                <w:rtl/>
              </w:rPr>
            </w:rPrChange>
          </w:rPr>
          <w:t>ی</w:t>
        </w:r>
        <w:r w:rsidRPr="00467D18">
          <w:rPr>
            <w:rtl/>
            <w:rPrChange w:id="4921" w:author="Microsoft account" w:date="2025-10-18T13:13:00Z">
              <w:rPr>
                <w:rtl/>
              </w:rPr>
            </w:rPrChange>
          </w:rPr>
          <w:t xml:space="preserve"> </w:t>
        </w:r>
        <w:r w:rsidRPr="00467D18">
          <w:rPr>
            <w:rFonts w:hint="eastAsia"/>
            <w:rtl/>
            <w:rPrChange w:id="4922" w:author="Microsoft account" w:date="2025-10-18T13:13:00Z">
              <w:rPr>
                <w:rFonts w:hint="eastAsia"/>
                <w:rtl/>
              </w:rPr>
            </w:rPrChange>
          </w:rPr>
          <w:t>مح</w:t>
        </w:r>
        <w:r w:rsidRPr="00467D18">
          <w:rPr>
            <w:rFonts w:hint="cs"/>
            <w:rtl/>
            <w:rPrChange w:id="4923" w:author="Microsoft account" w:date="2025-10-18T13:13:00Z">
              <w:rPr>
                <w:rFonts w:hint="cs"/>
                <w:rtl/>
              </w:rPr>
            </w:rPrChange>
          </w:rPr>
          <w:t>ی</w:t>
        </w:r>
        <w:r w:rsidRPr="00467D18">
          <w:rPr>
            <w:rFonts w:hint="eastAsia"/>
            <w:rtl/>
            <w:rPrChange w:id="4924" w:author="Microsoft account" w:date="2025-10-18T13:13:00Z">
              <w:rPr>
                <w:rFonts w:hint="eastAsia"/>
                <w:rtl/>
              </w:rPr>
            </w:rPrChange>
          </w:rPr>
          <w:t>ط</w:t>
        </w:r>
        <w:r w:rsidRPr="00467D18">
          <w:rPr>
            <w:rFonts w:hint="cs"/>
            <w:rtl/>
            <w:rPrChange w:id="4925" w:author="Microsoft account" w:date="2025-10-18T13:13:00Z">
              <w:rPr>
                <w:rFonts w:hint="cs"/>
                <w:rtl/>
              </w:rPr>
            </w:rPrChange>
          </w:rPr>
          <w:t>ی</w:t>
        </w:r>
        <w:r w:rsidRPr="00467D18">
          <w:rPr>
            <w:rtl/>
            <w:rPrChange w:id="4926" w:author="Microsoft account" w:date="2025-10-18T13:13:00Z">
              <w:rPr>
                <w:rtl/>
              </w:rPr>
            </w:rPrChange>
          </w:rPr>
          <w:t xml:space="preserve">) </w:t>
        </w:r>
        <w:r w:rsidRPr="00467D18">
          <w:rPr>
            <w:rFonts w:hint="eastAsia"/>
            <w:rtl/>
            <w:rPrChange w:id="4927" w:author="Microsoft account" w:date="2025-10-18T13:13:00Z">
              <w:rPr>
                <w:rFonts w:hint="eastAsia"/>
                <w:rtl/>
              </w:rPr>
            </w:rPrChange>
          </w:rPr>
          <w:t>برا</w:t>
        </w:r>
        <w:r w:rsidRPr="00467D18">
          <w:rPr>
            <w:rFonts w:hint="cs"/>
            <w:rtl/>
            <w:rPrChange w:id="4928" w:author="Microsoft account" w:date="2025-10-18T13:13:00Z">
              <w:rPr>
                <w:rFonts w:hint="cs"/>
                <w:rtl/>
              </w:rPr>
            </w:rPrChange>
          </w:rPr>
          <w:t>ی</w:t>
        </w:r>
        <w:r w:rsidRPr="00467D18">
          <w:rPr>
            <w:rPrChange w:id="4929" w:author="Microsoft account" w:date="2025-10-18T13:13:00Z">
              <w:rPr/>
            </w:rPrChange>
          </w:rPr>
          <w:t xml:space="preserve"> Convenience </w:t>
        </w:r>
        <w:r w:rsidRPr="00467D18">
          <w:rPr>
            <w:rtl/>
            <w:rPrChange w:id="4930" w:author="Microsoft account" w:date="2025-10-18T13:13:00Z">
              <w:rPr>
                <w:rtl/>
              </w:rPr>
            </w:rPrChange>
          </w:rPr>
          <w:t>(راحت</w:t>
        </w:r>
        <w:r w:rsidRPr="00467D18">
          <w:rPr>
            <w:rFonts w:hint="cs"/>
            <w:rtl/>
            <w:rPrChange w:id="4931" w:author="Microsoft account" w:date="2025-10-18T13:13:00Z">
              <w:rPr>
                <w:rFonts w:hint="cs"/>
                <w:rtl/>
              </w:rPr>
            </w:rPrChange>
          </w:rPr>
          <w:t>ی</w:t>
        </w:r>
        <w:r w:rsidRPr="00467D18">
          <w:rPr>
            <w:rtl/>
            <w:rPrChange w:id="4932" w:author="Microsoft account" w:date="2025-10-18T13:13:00Z">
              <w:rPr>
                <w:rtl/>
              </w:rPr>
            </w:rPrChange>
          </w:rPr>
          <w:t xml:space="preserve">) </w:t>
        </w:r>
        <w:r w:rsidRPr="00467D18">
          <w:rPr>
            <w:rFonts w:hint="eastAsia"/>
            <w:rtl/>
            <w:rPrChange w:id="4933" w:author="Microsoft account" w:date="2025-10-18T13:13:00Z">
              <w:rPr>
                <w:rFonts w:hint="eastAsia"/>
                <w:rtl/>
              </w:rPr>
            </w:rPrChange>
          </w:rPr>
          <w:t>در</w:t>
        </w:r>
        <w:r w:rsidRPr="00467D18">
          <w:rPr>
            <w:rtl/>
            <w:rPrChange w:id="4934" w:author="Microsoft account" w:date="2025-10-18T13:13:00Z">
              <w:rPr>
                <w:rtl/>
              </w:rPr>
            </w:rPrChange>
          </w:rPr>
          <w:t xml:space="preserve"> </w:t>
        </w:r>
        <w:r w:rsidRPr="00467D18">
          <w:rPr>
            <w:rFonts w:hint="eastAsia"/>
            <w:rtl/>
            <w:rPrChange w:id="4935" w:author="Microsoft account" w:date="2025-10-18T13:13:00Z">
              <w:rPr>
                <w:rFonts w:hint="eastAsia"/>
                <w:rtl/>
              </w:rPr>
            </w:rPrChange>
          </w:rPr>
          <w:t>واقع</w:t>
        </w:r>
        <w:r w:rsidRPr="00467D18">
          <w:rPr>
            <w:rtl/>
            <w:rPrChange w:id="4936" w:author="Microsoft account" w:date="2025-10-18T13:13:00Z">
              <w:rPr>
                <w:rtl/>
              </w:rPr>
            </w:rPrChange>
          </w:rPr>
          <w:t xml:space="preserve"> </w:t>
        </w:r>
        <w:r w:rsidRPr="00467D18">
          <w:rPr>
            <w:rFonts w:hint="eastAsia"/>
            <w:rtl/>
            <w:rPrChange w:id="4937" w:author="Microsoft account" w:date="2025-10-18T13:13:00Z">
              <w:rPr>
                <w:rFonts w:hint="eastAsia"/>
                <w:rtl/>
              </w:rPr>
            </w:rPrChange>
          </w:rPr>
          <w:t>به</w:t>
        </w:r>
        <w:r w:rsidRPr="00467D18">
          <w:rPr>
            <w:rtl/>
            <w:rPrChange w:id="4938" w:author="Microsoft account" w:date="2025-10-18T13:13:00Z">
              <w:rPr>
                <w:rtl/>
              </w:rPr>
            </w:rPrChange>
          </w:rPr>
          <w:t xml:space="preserve"> </w:t>
        </w:r>
        <w:r w:rsidRPr="00467D18">
          <w:rPr>
            <w:rFonts w:hint="eastAsia"/>
            <w:rtl/>
            <w:rPrChange w:id="4939" w:author="Microsoft account" w:date="2025-10-18T13:13:00Z">
              <w:rPr>
                <w:rFonts w:hint="eastAsia"/>
                <w:rtl/>
              </w:rPr>
            </w:rPrChange>
          </w:rPr>
          <w:t>نحوهٔ</w:t>
        </w:r>
        <w:r w:rsidRPr="00467D18">
          <w:rPr>
            <w:rtl/>
            <w:rPrChange w:id="4940" w:author="Microsoft account" w:date="2025-10-18T13:13:00Z">
              <w:rPr>
                <w:rtl/>
              </w:rPr>
            </w:rPrChange>
          </w:rPr>
          <w:t xml:space="preserve"> </w:t>
        </w:r>
        <w:r w:rsidRPr="00467D18">
          <w:rPr>
            <w:rFonts w:hint="eastAsia"/>
            <w:rtl/>
            <w:rPrChange w:id="4941" w:author="Microsoft account" w:date="2025-10-18T13:13:00Z">
              <w:rPr>
                <w:rFonts w:hint="eastAsia"/>
                <w:rtl/>
              </w:rPr>
            </w:rPrChange>
          </w:rPr>
          <w:t>مد</w:t>
        </w:r>
        <w:r w:rsidRPr="00467D18">
          <w:rPr>
            <w:rFonts w:hint="cs"/>
            <w:rtl/>
            <w:rPrChange w:id="4942" w:author="Microsoft account" w:date="2025-10-18T13:13:00Z">
              <w:rPr>
                <w:rFonts w:hint="cs"/>
                <w:rtl/>
              </w:rPr>
            </w:rPrChange>
          </w:rPr>
          <w:t>ی</w:t>
        </w:r>
        <w:r w:rsidRPr="00467D18">
          <w:rPr>
            <w:rFonts w:hint="eastAsia"/>
            <w:rtl/>
            <w:rPrChange w:id="4943" w:author="Microsoft account" w:date="2025-10-18T13:13:00Z">
              <w:rPr>
                <w:rFonts w:hint="eastAsia"/>
                <w:rtl/>
              </w:rPr>
            </w:rPrChange>
          </w:rPr>
          <w:t>ر</w:t>
        </w:r>
        <w:r w:rsidRPr="00467D18">
          <w:rPr>
            <w:rFonts w:hint="cs"/>
            <w:rtl/>
            <w:rPrChange w:id="4944" w:author="Microsoft account" w:date="2025-10-18T13:13:00Z">
              <w:rPr>
                <w:rFonts w:hint="cs"/>
                <w:rtl/>
              </w:rPr>
            </w:rPrChange>
          </w:rPr>
          <w:t>ی</w:t>
        </w:r>
        <w:r w:rsidRPr="00467D18">
          <w:rPr>
            <w:rFonts w:hint="eastAsia"/>
            <w:rtl/>
            <w:rPrChange w:id="4945" w:author="Microsoft account" w:date="2025-10-18T13:13:00Z">
              <w:rPr>
                <w:rFonts w:hint="eastAsia"/>
                <w:rtl/>
              </w:rPr>
            </w:rPrChange>
          </w:rPr>
          <w:t>ت</w:t>
        </w:r>
        <w:r w:rsidRPr="00467D18">
          <w:rPr>
            <w:rtl/>
            <w:rPrChange w:id="4946" w:author="Microsoft account" w:date="2025-10-18T13:13:00Z">
              <w:rPr>
                <w:rtl/>
              </w:rPr>
            </w:rPrChange>
          </w:rPr>
          <w:t xml:space="preserve"> </w:t>
        </w:r>
        <w:r w:rsidRPr="00467D18">
          <w:rPr>
            <w:rFonts w:hint="eastAsia"/>
            <w:rtl/>
            <w:rPrChange w:id="4947" w:author="Microsoft account" w:date="2025-10-18T13:13:00Z">
              <w:rPr>
                <w:rFonts w:hint="eastAsia"/>
                <w:rtl/>
              </w:rPr>
            </w:rPrChange>
          </w:rPr>
          <w:t>تنظ</w:t>
        </w:r>
        <w:r w:rsidRPr="00467D18">
          <w:rPr>
            <w:rFonts w:hint="cs"/>
            <w:rtl/>
            <w:rPrChange w:id="4948" w:author="Microsoft account" w:date="2025-10-18T13:13:00Z">
              <w:rPr>
                <w:rFonts w:hint="cs"/>
                <w:rtl/>
              </w:rPr>
            </w:rPrChange>
          </w:rPr>
          <w:t>ی</w:t>
        </w:r>
        <w:r w:rsidRPr="00467D18">
          <w:rPr>
            <w:rFonts w:hint="eastAsia"/>
            <w:rtl/>
            <w:rPrChange w:id="4949" w:author="Microsoft account" w:date="2025-10-18T13:13:00Z">
              <w:rPr>
                <w:rFonts w:hint="eastAsia"/>
                <w:rtl/>
              </w:rPr>
            </w:rPrChange>
          </w:rPr>
          <w:t>مات</w:t>
        </w:r>
        <w:r w:rsidRPr="00467D18">
          <w:rPr>
            <w:rtl/>
            <w:rPrChange w:id="4950" w:author="Microsoft account" w:date="2025-10-18T13:13:00Z">
              <w:rPr>
                <w:rtl/>
              </w:rPr>
            </w:rPrChange>
          </w:rPr>
          <w:t xml:space="preserve"> </w:t>
        </w:r>
        <w:r w:rsidRPr="00467D18">
          <w:rPr>
            <w:rFonts w:hint="eastAsia"/>
            <w:rtl/>
            <w:rPrChange w:id="4951" w:author="Microsoft account" w:date="2025-10-18T13:13:00Z">
              <w:rPr>
                <w:rFonts w:hint="eastAsia"/>
                <w:rtl/>
              </w:rPr>
            </w:rPrChange>
          </w:rPr>
          <w:t>در</w:t>
        </w:r>
        <w:r w:rsidRPr="00467D18">
          <w:rPr>
            <w:rtl/>
            <w:rPrChange w:id="4952" w:author="Microsoft account" w:date="2025-10-18T13:13:00Z">
              <w:rPr>
                <w:rtl/>
              </w:rPr>
            </w:rPrChange>
          </w:rPr>
          <w:t xml:space="preserve"> </w:t>
        </w:r>
        <w:r w:rsidRPr="00467D18">
          <w:rPr>
            <w:rFonts w:hint="eastAsia"/>
            <w:rtl/>
            <w:rPrChange w:id="4953" w:author="Microsoft account" w:date="2025-10-18T13:13:00Z">
              <w:rPr>
                <w:rFonts w:hint="eastAsia"/>
                <w:rtl/>
              </w:rPr>
            </w:rPrChange>
          </w:rPr>
          <w:t>پروژه‌ها</w:t>
        </w:r>
        <w:r w:rsidRPr="00467D18">
          <w:rPr>
            <w:rFonts w:hint="cs"/>
            <w:rtl/>
            <w:rPrChange w:id="4954" w:author="Microsoft account" w:date="2025-10-18T13:13:00Z">
              <w:rPr>
                <w:rFonts w:hint="cs"/>
                <w:rtl/>
              </w:rPr>
            </w:rPrChange>
          </w:rPr>
          <w:t>ی</w:t>
        </w:r>
        <w:r w:rsidRPr="00467D18">
          <w:rPr>
            <w:rtl/>
            <w:rPrChange w:id="4955" w:author="Microsoft account" w:date="2025-10-18T13:13:00Z">
              <w:rPr>
                <w:rtl/>
              </w:rPr>
            </w:rPrChange>
          </w:rPr>
          <w:t xml:space="preserve"> </w:t>
        </w:r>
        <w:r w:rsidRPr="00467D18">
          <w:rPr>
            <w:rFonts w:hint="eastAsia"/>
            <w:rtl/>
            <w:rPrChange w:id="4956" w:author="Microsoft account" w:date="2025-10-18T13:13:00Z">
              <w:rPr>
                <w:rFonts w:hint="eastAsia"/>
                <w:rtl/>
              </w:rPr>
            </w:rPrChange>
          </w:rPr>
          <w:t>مختلف</w:t>
        </w:r>
        <w:r w:rsidRPr="00467D18">
          <w:rPr>
            <w:rtl/>
            <w:rPrChange w:id="4957" w:author="Microsoft account" w:date="2025-10-18T13:13:00Z">
              <w:rPr>
                <w:rtl/>
              </w:rPr>
            </w:rPrChange>
          </w:rPr>
          <w:t xml:space="preserve"> </w:t>
        </w:r>
        <w:r w:rsidRPr="00467D18">
          <w:rPr>
            <w:rFonts w:hint="eastAsia"/>
            <w:rtl/>
            <w:rPrChange w:id="4958" w:author="Microsoft account" w:date="2025-10-18T13:13:00Z">
              <w:rPr>
                <w:rFonts w:hint="eastAsia"/>
                <w:rtl/>
              </w:rPr>
            </w:rPrChange>
          </w:rPr>
          <w:t>برم</w:t>
        </w:r>
        <w:r w:rsidRPr="00467D18">
          <w:rPr>
            <w:rFonts w:hint="cs"/>
            <w:rtl/>
            <w:rPrChange w:id="4959" w:author="Microsoft account" w:date="2025-10-18T13:13:00Z">
              <w:rPr>
                <w:rFonts w:hint="cs"/>
                <w:rtl/>
              </w:rPr>
            </w:rPrChange>
          </w:rPr>
          <w:t>ی‌</w:t>
        </w:r>
        <w:r w:rsidRPr="00467D18">
          <w:rPr>
            <w:rFonts w:hint="eastAsia"/>
            <w:rtl/>
            <w:rPrChange w:id="4960" w:author="Microsoft account" w:date="2025-10-18T13:13:00Z">
              <w:rPr>
                <w:rFonts w:hint="eastAsia"/>
                <w:rtl/>
              </w:rPr>
            </w:rPrChange>
          </w:rPr>
          <w:t>گرده</w:t>
        </w:r>
        <w:r w:rsidRPr="00467D18">
          <w:rPr>
            <w:rPrChange w:id="4961" w:author="Microsoft account" w:date="2025-10-18T13:13:00Z">
              <w:rPr/>
            </w:rPrChange>
          </w:rPr>
          <w:t>.</w:t>
        </w:r>
      </w:ins>
    </w:p>
    <w:p w14:paraId="7AC9AC28" w14:textId="77777777" w:rsidR="00736275" w:rsidRPr="00467D18" w:rsidRDefault="00736275">
      <w:pPr>
        <w:pStyle w:val="AIDescription"/>
        <w:rPr>
          <w:ins w:id="4962" w:author="Microsoft account" w:date="2025-10-18T13:13:00Z"/>
          <w:rtl/>
          <w:rPrChange w:id="4963" w:author="Microsoft account" w:date="2025-10-18T13:13:00Z">
            <w:rPr>
              <w:ins w:id="4964" w:author="Microsoft account" w:date="2025-10-18T13:13:00Z"/>
              <w:rtl/>
              <w:lang w:bidi="fa-IR"/>
            </w:rPr>
          </w:rPrChange>
        </w:rPr>
        <w:pPrChange w:id="4965" w:author="Microsoft account" w:date="2025-10-19T11:25:00Z">
          <w:pPr>
            <w:spacing w:after="0" w:line="276" w:lineRule="auto"/>
          </w:pPr>
        </w:pPrChange>
      </w:pPr>
      <w:ins w:id="4966" w:author="Microsoft account" w:date="2025-10-18T13:13:00Z">
        <w:r w:rsidRPr="00467D18">
          <w:rPr>
            <w:rtl/>
            <w:rPrChange w:id="4967" w:author="Microsoft account" w:date="2025-10-18T13:13:00Z">
              <w:rPr>
                <w:rtl/>
              </w:rPr>
            </w:rPrChange>
          </w:rPr>
          <w:t>توض</w:t>
        </w:r>
        <w:r w:rsidRPr="00467D18">
          <w:rPr>
            <w:rFonts w:hint="cs"/>
            <w:rtl/>
            <w:rPrChange w:id="4968" w:author="Microsoft account" w:date="2025-10-18T13:13:00Z">
              <w:rPr>
                <w:rFonts w:hint="cs"/>
                <w:rtl/>
              </w:rPr>
            </w:rPrChange>
          </w:rPr>
          <w:t>ی</w:t>
        </w:r>
        <w:r w:rsidRPr="00467D18">
          <w:rPr>
            <w:rFonts w:hint="eastAsia"/>
            <w:rtl/>
            <w:rPrChange w:id="4969" w:author="Microsoft account" w:date="2025-10-18T13:13:00Z">
              <w:rPr>
                <w:rFonts w:hint="eastAsia"/>
                <w:rtl/>
              </w:rPr>
            </w:rPrChange>
          </w:rPr>
          <w:t>ح</w:t>
        </w:r>
        <w:r w:rsidRPr="00467D18">
          <w:rPr>
            <w:rPrChange w:id="4970" w:author="Microsoft account" w:date="2025-10-18T13:13:00Z">
              <w:rPr/>
            </w:rPrChange>
          </w:rPr>
          <w:t xml:space="preserve"> Convenience (</w:t>
        </w:r>
        <w:r w:rsidRPr="00467D18">
          <w:rPr>
            <w:rtl/>
            <w:rPrChange w:id="4971" w:author="Microsoft account" w:date="2025-10-18T13:13:00Z">
              <w:rPr>
                <w:rtl/>
              </w:rPr>
            </w:rPrChange>
          </w:rPr>
          <w:t>راحت</w:t>
        </w:r>
        <w:r w:rsidRPr="00467D18">
          <w:rPr>
            <w:rFonts w:hint="cs"/>
            <w:rtl/>
            <w:rPrChange w:id="4972" w:author="Microsoft account" w:date="2025-10-18T13:13:00Z">
              <w:rPr>
                <w:rFonts w:hint="cs"/>
                <w:rtl/>
              </w:rPr>
            </w:rPrChange>
          </w:rPr>
          <w:t>ی</w:t>
        </w:r>
        <w:r w:rsidRPr="00467D18">
          <w:rPr>
            <w:rtl/>
            <w:rPrChange w:id="4973" w:author="Microsoft account" w:date="2025-10-18T13:13:00Z">
              <w:rPr>
                <w:rtl/>
              </w:rPr>
            </w:rPrChange>
          </w:rPr>
          <w:t xml:space="preserve"> و سهولت</w:t>
        </w:r>
        <w:r w:rsidRPr="00467D18">
          <w:rPr>
            <w:rPrChange w:id="4974" w:author="Microsoft account" w:date="2025-10-18T13:13:00Z">
              <w:rPr/>
            </w:rPrChange>
          </w:rPr>
          <w:t>)</w:t>
        </w:r>
      </w:ins>
    </w:p>
    <w:p w14:paraId="6350CD75" w14:textId="77777777" w:rsidR="00736275" w:rsidRPr="00467D18" w:rsidRDefault="00736275">
      <w:pPr>
        <w:pStyle w:val="AIDescription"/>
        <w:rPr>
          <w:ins w:id="4975" w:author="Microsoft account" w:date="2025-10-18T13:13:00Z"/>
          <w:rtl/>
          <w:rPrChange w:id="4976" w:author="Microsoft account" w:date="2025-10-18T13:13:00Z">
            <w:rPr>
              <w:ins w:id="4977" w:author="Microsoft account" w:date="2025-10-18T13:13:00Z"/>
              <w:rtl/>
              <w:lang w:bidi="fa-IR"/>
            </w:rPr>
          </w:rPrChange>
        </w:rPr>
        <w:pPrChange w:id="4978" w:author="Microsoft account" w:date="2025-10-19T11:25:00Z">
          <w:pPr>
            <w:spacing w:after="0" w:line="276" w:lineRule="auto"/>
          </w:pPr>
        </w:pPrChange>
      </w:pPr>
      <w:ins w:id="4979" w:author="Microsoft account" w:date="2025-10-18T13:13:00Z">
        <w:r w:rsidRPr="00467D18">
          <w:rPr>
            <w:rtl/>
            <w:rPrChange w:id="4980" w:author="Microsoft account" w:date="2025-10-18T13:13:00Z">
              <w:rPr>
                <w:rtl/>
              </w:rPr>
            </w:rPrChange>
          </w:rPr>
          <w:t>استفاده از متغ</w:t>
        </w:r>
        <w:r w:rsidRPr="00467D18">
          <w:rPr>
            <w:rFonts w:hint="cs"/>
            <w:rtl/>
            <w:rPrChange w:id="4981" w:author="Microsoft account" w:date="2025-10-18T13:13:00Z">
              <w:rPr>
                <w:rFonts w:hint="cs"/>
                <w:rtl/>
              </w:rPr>
            </w:rPrChange>
          </w:rPr>
          <w:t>ی</w:t>
        </w:r>
        <w:r w:rsidRPr="00467D18">
          <w:rPr>
            <w:rFonts w:hint="eastAsia"/>
            <w:rtl/>
            <w:rPrChange w:id="4982" w:author="Microsoft account" w:date="2025-10-18T13:13:00Z">
              <w:rPr>
                <w:rFonts w:hint="eastAsia"/>
                <w:rtl/>
              </w:rPr>
            </w:rPrChange>
          </w:rPr>
          <w:t>رها</w:t>
        </w:r>
        <w:r w:rsidRPr="00467D18">
          <w:rPr>
            <w:rFonts w:hint="cs"/>
            <w:rtl/>
            <w:rPrChange w:id="4983" w:author="Microsoft account" w:date="2025-10-18T13:13:00Z">
              <w:rPr>
                <w:rFonts w:hint="cs"/>
                <w:rtl/>
              </w:rPr>
            </w:rPrChange>
          </w:rPr>
          <w:t>ی</w:t>
        </w:r>
        <w:r w:rsidRPr="00467D18">
          <w:rPr>
            <w:rtl/>
            <w:rPrChange w:id="4984" w:author="Microsoft account" w:date="2025-10-18T13:13:00Z">
              <w:rPr>
                <w:rtl/>
              </w:rPr>
            </w:rPrChange>
          </w:rPr>
          <w:t xml:space="preserve"> </w:t>
        </w:r>
        <w:r w:rsidRPr="00467D18">
          <w:rPr>
            <w:rFonts w:hint="eastAsia"/>
            <w:rtl/>
            <w:rPrChange w:id="4985" w:author="Microsoft account" w:date="2025-10-18T13:13:00Z">
              <w:rPr>
                <w:rFonts w:hint="eastAsia"/>
                <w:rtl/>
              </w:rPr>
            </w:rPrChange>
          </w:rPr>
          <w:t>مح</w:t>
        </w:r>
        <w:r w:rsidRPr="00467D18">
          <w:rPr>
            <w:rFonts w:hint="cs"/>
            <w:rtl/>
            <w:rPrChange w:id="4986" w:author="Microsoft account" w:date="2025-10-18T13:13:00Z">
              <w:rPr>
                <w:rFonts w:hint="cs"/>
                <w:rtl/>
              </w:rPr>
            </w:rPrChange>
          </w:rPr>
          <w:t>ی</w:t>
        </w:r>
        <w:r w:rsidRPr="00467D18">
          <w:rPr>
            <w:rFonts w:hint="eastAsia"/>
            <w:rtl/>
            <w:rPrChange w:id="4987" w:author="Microsoft account" w:date="2025-10-18T13:13:00Z">
              <w:rPr>
                <w:rFonts w:hint="eastAsia"/>
                <w:rtl/>
              </w:rPr>
            </w:rPrChange>
          </w:rPr>
          <w:t>ط</w:t>
        </w:r>
        <w:r w:rsidRPr="00467D18">
          <w:rPr>
            <w:rFonts w:hint="cs"/>
            <w:rtl/>
            <w:rPrChange w:id="4988" w:author="Microsoft account" w:date="2025-10-18T13:13:00Z">
              <w:rPr>
                <w:rFonts w:hint="cs"/>
                <w:rtl/>
              </w:rPr>
            </w:rPrChange>
          </w:rPr>
          <w:t>ی</w:t>
        </w:r>
        <w:r w:rsidRPr="00467D18">
          <w:rPr>
            <w:rtl/>
            <w:rPrChange w:id="4989" w:author="Microsoft account" w:date="2025-10-18T13:13:00Z">
              <w:rPr>
                <w:rtl/>
              </w:rPr>
            </w:rPrChange>
          </w:rPr>
          <w:t xml:space="preserve"> </w:t>
        </w:r>
        <w:r w:rsidRPr="00467D18">
          <w:rPr>
            <w:rFonts w:hint="eastAsia"/>
            <w:rtl/>
            <w:rPrChange w:id="4990" w:author="Microsoft account" w:date="2025-10-18T13:13:00Z">
              <w:rPr>
                <w:rFonts w:hint="eastAsia"/>
                <w:rtl/>
              </w:rPr>
            </w:rPrChange>
          </w:rPr>
          <w:t>به</w:t>
        </w:r>
        <w:r w:rsidRPr="00467D18">
          <w:rPr>
            <w:rtl/>
            <w:rPrChange w:id="4991" w:author="Microsoft account" w:date="2025-10-18T13:13:00Z">
              <w:rPr>
                <w:rtl/>
              </w:rPr>
            </w:rPrChange>
          </w:rPr>
          <w:t xml:space="preserve"> </w:t>
        </w:r>
        <w:r w:rsidRPr="00467D18">
          <w:rPr>
            <w:rFonts w:hint="eastAsia"/>
            <w:rtl/>
            <w:rPrChange w:id="4992" w:author="Microsoft account" w:date="2025-10-18T13:13:00Z">
              <w:rPr>
                <w:rFonts w:hint="eastAsia"/>
                <w:rtl/>
              </w:rPr>
            </w:rPrChange>
          </w:rPr>
          <w:t>جا</w:t>
        </w:r>
        <w:r w:rsidRPr="00467D18">
          <w:rPr>
            <w:rFonts w:hint="cs"/>
            <w:rtl/>
            <w:rPrChange w:id="4993" w:author="Microsoft account" w:date="2025-10-18T13:13:00Z">
              <w:rPr>
                <w:rFonts w:hint="cs"/>
                <w:rtl/>
              </w:rPr>
            </w:rPrChange>
          </w:rPr>
          <w:t>ی</w:t>
        </w:r>
        <w:r w:rsidRPr="00467D18">
          <w:rPr>
            <w:rtl/>
            <w:rPrChange w:id="4994" w:author="Microsoft account" w:date="2025-10-18T13:13:00Z">
              <w:rPr>
                <w:rtl/>
              </w:rPr>
            </w:rPrChange>
          </w:rPr>
          <w:t xml:space="preserve"> </w:t>
        </w:r>
        <w:r w:rsidRPr="00467D18">
          <w:rPr>
            <w:rFonts w:hint="eastAsia"/>
            <w:rtl/>
            <w:rPrChange w:id="4995" w:author="Microsoft account" w:date="2025-10-18T13:13:00Z">
              <w:rPr>
                <w:rFonts w:hint="eastAsia"/>
                <w:rtl/>
              </w:rPr>
            </w:rPrChange>
          </w:rPr>
          <w:t>هاردکد</w:t>
        </w:r>
        <w:r w:rsidRPr="00467D18">
          <w:rPr>
            <w:rtl/>
            <w:rPrChange w:id="4996" w:author="Microsoft account" w:date="2025-10-18T13:13:00Z">
              <w:rPr>
                <w:rtl/>
              </w:rPr>
            </w:rPrChange>
          </w:rPr>
          <w:t xml:space="preserve"> </w:t>
        </w:r>
        <w:r w:rsidRPr="00467D18">
          <w:rPr>
            <w:rFonts w:hint="eastAsia"/>
            <w:rtl/>
            <w:rPrChange w:id="4997" w:author="Microsoft account" w:date="2025-10-18T13:13:00Z">
              <w:rPr>
                <w:rFonts w:hint="eastAsia"/>
                <w:rtl/>
              </w:rPr>
            </w:rPrChange>
          </w:rPr>
          <w:t>کردن</w:t>
        </w:r>
        <w:r w:rsidRPr="00467D18">
          <w:rPr>
            <w:rtl/>
            <w:rPrChange w:id="4998" w:author="Microsoft account" w:date="2025-10-18T13:13:00Z">
              <w:rPr>
                <w:rtl/>
              </w:rPr>
            </w:rPrChange>
          </w:rPr>
          <w:t xml:space="preserve"> </w:t>
        </w:r>
        <w:r w:rsidRPr="00467D18">
          <w:rPr>
            <w:rFonts w:hint="eastAsia"/>
            <w:rtl/>
            <w:rPrChange w:id="4999" w:author="Microsoft account" w:date="2025-10-18T13:13:00Z">
              <w:rPr>
                <w:rFonts w:hint="eastAsia"/>
                <w:rtl/>
              </w:rPr>
            </w:rPrChange>
          </w:rPr>
          <w:t>تنظ</w:t>
        </w:r>
        <w:r w:rsidRPr="00467D18">
          <w:rPr>
            <w:rFonts w:hint="cs"/>
            <w:rtl/>
            <w:rPrChange w:id="5000" w:author="Microsoft account" w:date="2025-10-18T13:13:00Z">
              <w:rPr>
                <w:rFonts w:hint="cs"/>
                <w:rtl/>
              </w:rPr>
            </w:rPrChange>
          </w:rPr>
          <w:t>ی</w:t>
        </w:r>
        <w:r w:rsidRPr="00467D18">
          <w:rPr>
            <w:rFonts w:hint="eastAsia"/>
            <w:rtl/>
            <w:rPrChange w:id="5001" w:author="Microsoft account" w:date="2025-10-18T13:13:00Z">
              <w:rPr>
                <w:rFonts w:hint="eastAsia"/>
                <w:rtl/>
              </w:rPr>
            </w:rPrChange>
          </w:rPr>
          <w:t>مات</w:t>
        </w:r>
        <w:r w:rsidRPr="00467D18">
          <w:rPr>
            <w:rtl/>
            <w:rPrChange w:id="5002" w:author="Microsoft account" w:date="2025-10-18T13:13:00Z">
              <w:rPr>
                <w:rtl/>
              </w:rPr>
            </w:rPrChange>
          </w:rPr>
          <w:t xml:space="preserve"> </w:t>
        </w:r>
        <w:r w:rsidRPr="00467D18">
          <w:rPr>
            <w:rFonts w:hint="eastAsia"/>
            <w:rtl/>
            <w:rPrChange w:id="5003" w:author="Microsoft account" w:date="2025-10-18T13:13:00Z">
              <w:rPr>
                <w:rFonts w:hint="eastAsia"/>
                <w:rtl/>
              </w:rPr>
            </w:rPrChange>
          </w:rPr>
          <w:t>در</w:t>
        </w:r>
        <w:r w:rsidRPr="00467D18">
          <w:rPr>
            <w:rtl/>
            <w:rPrChange w:id="5004" w:author="Microsoft account" w:date="2025-10-18T13:13:00Z">
              <w:rPr>
                <w:rtl/>
              </w:rPr>
            </w:rPrChange>
          </w:rPr>
          <w:t xml:space="preserve"> </w:t>
        </w:r>
        <w:r w:rsidRPr="00467D18">
          <w:rPr>
            <w:rFonts w:hint="eastAsia"/>
            <w:rtl/>
            <w:rPrChange w:id="5005" w:author="Microsoft account" w:date="2025-10-18T13:13:00Z">
              <w:rPr>
                <w:rFonts w:hint="eastAsia"/>
                <w:rtl/>
              </w:rPr>
            </w:rPrChange>
          </w:rPr>
          <w:t>کد،</w:t>
        </w:r>
        <w:r w:rsidRPr="00467D18">
          <w:rPr>
            <w:rtl/>
            <w:rPrChange w:id="5006" w:author="Microsoft account" w:date="2025-10-18T13:13:00Z">
              <w:rPr>
                <w:rtl/>
              </w:rPr>
            </w:rPrChange>
          </w:rPr>
          <w:t xml:space="preserve"> </w:t>
        </w:r>
        <w:r w:rsidRPr="00467D18">
          <w:rPr>
            <w:rFonts w:hint="eastAsia"/>
            <w:rtl/>
            <w:rPrChange w:id="5007" w:author="Microsoft account" w:date="2025-10-18T13:13:00Z">
              <w:rPr>
                <w:rFonts w:hint="eastAsia"/>
                <w:rtl/>
              </w:rPr>
            </w:rPrChange>
          </w:rPr>
          <w:t>باعث</w:t>
        </w:r>
        <w:r w:rsidRPr="00467D18">
          <w:rPr>
            <w:rtl/>
            <w:rPrChange w:id="5008" w:author="Microsoft account" w:date="2025-10-18T13:13:00Z">
              <w:rPr>
                <w:rtl/>
              </w:rPr>
            </w:rPrChange>
          </w:rPr>
          <w:t xml:space="preserve"> </w:t>
        </w:r>
        <w:r w:rsidRPr="00467D18">
          <w:rPr>
            <w:rFonts w:hint="eastAsia"/>
            <w:rtl/>
            <w:rPrChange w:id="5009" w:author="Microsoft account" w:date="2025-10-18T13:13:00Z">
              <w:rPr>
                <w:rFonts w:hint="eastAsia"/>
                <w:rtl/>
              </w:rPr>
            </w:rPrChange>
          </w:rPr>
          <w:t>م</w:t>
        </w:r>
        <w:r w:rsidRPr="00467D18">
          <w:rPr>
            <w:rFonts w:hint="cs"/>
            <w:rtl/>
            <w:rPrChange w:id="5010" w:author="Microsoft account" w:date="2025-10-18T13:13:00Z">
              <w:rPr>
                <w:rFonts w:hint="cs"/>
                <w:rtl/>
              </w:rPr>
            </w:rPrChange>
          </w:rPr>
          <w:t>ی‌</w:t>
        </w:r>
        <w:r w:rsidRPr="00467D18">
          <w:rPr>
            <w:rFonts w:hint="eastAsia"/>
            <w:rtl/>
            <w:rPrChange w:id="5011" w:author="Microsoft account" w:date="2025-10-18T13:13:00Z">
              <w:rPr>
                <w:rFonts w:hint="eastAsia"/>
                <w:rtl/>
              </w:rPr>
            </w:rPrChange>
          </w:rPr>
          <w:t>شه</w:t>
        </w:r>
        <w:r w:rsidRPr="00467D18">
          <w:rPr>
            <w:rtl/>
            <w:rPrChange w:id="5012" w:author="Microsoft account" w:date="2025-10-18T13:13:00Z">
              <w:rPr>
                <w:rtl/>
              </w:rPr>
            </w:rPrChange>
          </w:rPr>
          <w:t xml:space="preserve"> </w:t>
        </w:r>
        <w:r w:rsidRPr="00467D18">
          <w:rPr>
            <w:rFonts w:hint="eastAsia"/>
            <w:rtl/>
            <w:rPrChange w:id="5013" w:author="Microsoft account" w:date="2025-10-18T13:13:00Z">
              <w:rPr>
                <w:rFonts w:hint="eastAsia"/>
                <w:rtl/>
              </w:rPr>
            </w:rPrChange>
          </w:rPr>
          <w:t>که</w:t>
        </w:r>
        <w:r w:rsidRPr="00467D18">
          <w:rPr>
            <w:rtl/>
            <w:rPrChange w:id="5014" w:author="Microsoft account" w:date="2025-10-18T13:13:00Z">
              <w:rPr>
                <w:rtl/>
              </w:rPr>
            </w:rPrChange>
          </w:rPr>
          <w:t xml:space="preserve"> </w:t>
        </w:r>
        <w:r w:rsidRPr="00467D18">
          <w:rPr>
            <w:rFonts w:hint="eastAsia"/>
            <w:rtl/>
            <w:rPrChange w:id="5015" w:author="Microsoft account" w:date="2025-10-18T13:13:00Z">
              <w:rPr>
                <w:rFonts w:hint="eastAsia"/>
                <w:rtl/>
              </w:rPr>
            </w:rPrChange>
          </w:rPr>
          <w:t>برنامهٔ</w:t>
        </w:r>
        <w:r w:rsidRPr="00467D18">
          <w:rPr>
            <w:rtl/>
            <w:rPrChange w:id="5016" w:author="Microsoft account" w:date="2025-10-18T13:13:00Z">
              <w:rPr>
                <w:rtl/>
              </w:rPr>
            </w:rPrChange>
          </w:rPr>
          <w:t xml:space="preserve"> </w:t>
        </w:r>
        <w:r w:rsidRPr="00467D18">
          <w:rPr>
            <w:rFonts w:hint="eastAsia"/>
            <w:rtl/>
            <w:rPrChange w:id="5017" w:author="Microsoft account" w:date="2025-10-18T13:13:00Z">
              <w:rPr>
                <w:rFonts w:hint="eastAsia"/>
                <w:rtl/>
              </w:rPr>
            </w:rPrChange>
          </w:rPr>
          <w:t>شما</w:t>
        </w:r>
        <w:r w:rsidRPr="00467D18">
          <w:rPr>
            <w:rtl/>
            <w:rPrChange w:id="5018" w:author="Microsoft account" w:date="2025-10-18T13:13:00Z">
              <w:rPr>
                <w:rtl/>
              </w:rPr>
            </w:rPrChange>
          </w:rPr>
          <w:t xml:space="preserve"> </w:t>
        </w:r>
        <w:r w:rsidRPr="00467D18">
          <w:rPr>
            <w:rFonts w:hint="eastAsia"/>
            <w:rtl/>
            <w:rPrChange w:id="5019" w:author="Microsoft account" w:date="2025-10-18T13:13:00Z">
              <w:rPr>
                <w:rFonts w:hint="eastAsia"/>
                <w:rtl/>
              </w:rPr>
            </w:rPrChange>
          </w:rPr>
          <w:t>قابل</w:t>
        </w:r>
        <w:r w:rsidRPr="00467D18">
          <w:rPr>
            <w:rtl/>
            <w:rPrChange w:id="5020" w:author="Microsoft account" w:date="2025-10-18T13:13:00Z">
              <w:rPr>
                <w:rtl/>
              </w:rPr>
            </w:rPrChange>
          </w:rPr>
          <w:t xml:space="preserve"> </w:t>
        </w:r>
        <w:r w:rsidRPr="00467D18">
          <w:rPr>
            <w:rFonts w:hint="eastAsia"/>
            <w:rtl/>
            <w:rPrChange w:id="5021" w:author="Microsoft account" w:date="2025-10-18T13:13:00Z">
              <w:rPr>
                <w:rFonts w:hint="eastAsia"/>
                <w:rtl/>
              </w:rPr>
            </w:rPrChange>
          </w:rPr>
          <w:t>حمل‌تر</w:t>
        </w:r>
        <w:r w:rsidRPr="00467D18">
          <w:rPr>
            <w:rtl/>
            <w:rPrChange w:id="5022" w:author="Microsoft account" w:date="2025-10-18T13:13:00Z">
              <w:rPr>
                <w:rtl/>
              </w:rPr>
            </w:rPrChange>
          </w:rPr>
          <w:t xml:space="preserve"> </w:t>
        </w:r>
        <w:r w:rsidRPr="00467D18">
          <w:rPr>
            <w:rFonts w:hint="eastAsia"/>
            <w:rtl/>
            <w:rPrChange w:id="5023" w:author="Microsoft account" w:date="2025-10-18T13:13:00Z">
              <w:rPr>
                <w:rFonts w:hint="eastAsia"/>
                <w:rtl/>
              </w:rPr>
            </w:rPrChange>
          </w:rPr>
          <w:t>و</w:t>
        </w:r>
        <w:r w:rsidRPr="00467D18">
          <w:rPr>
            <w:rtl/>
            <w:rPrChange w:id="5024" w:author="Microsoft account" w:date="2025-10-18T13:13:00Z">
              <w:rPr>
                <w:rtl/>
              </w:rPr>
            </w:rPrChange>
          </w:rPr>
          <w:t xml:space="preserve"> </w:t>
        </w:r>
        <w:r w:rsidRPr="00467D18">
          <w:rPr>
            <w:rFonts w:hint="eastAsia"/>
            <w:rtl/>
            <w:rPrChange w:id="5025" w:author="Microsoft account" w:date="2025-10-18T13:13:00Z">
              <w:rPr>
                <w:rFonts w:hint="eastAsia"/>
                <w:rtl/>
              </w:rPr>
            </w:rPrChange>
          </w:rPr>
          <w:t>انعطاف‌پذ</w:t>
        </w:r>
        <w:r w:rsidRPr="00467D18">
          <w:rPr>
            <w:rFonts w:hint="cs"/>
            <w:rtl/>
            <w:rPrChange w:id="5026" w:author="Microsoft account" w:date="2025-10-18T13:13:00Z">
              <w:rPr>
                <w:rFonts w:hint="cs"/>
                <w:rtl/>
              </w:rPr>
            </w:rPrChange>
          </w:rPr>
          <w:t>ی</w:t>
        </w:r>
        <w:r w:rsidRPr="00467D18">
          <w:rPr>
            <w:rFonts w:hint="eastAsia"/>
            <w:rtl/>
            <w:rPrChange w:id="5027" w:author="Microsoft account" w:date="2025-10-18T13:13:00Z">
              <w:rPr>
                <w:rFonts w:hint="eastAsia"/>
                <w:rtl/>
              </w:rPr>
            </w:rPrChange>
          </w:rPr>
          <w:t>رتر</w:t>
        </w:r>
        <w:r w:rsidRPr="00467D18">
          <w:rPr>
            <w:rtl/>
            <w:rPrChange w:id="5028" w:author="Microsoft account" w:date="2025-10-18T13:13:00Z">
              <w:rPr>
                <w:rtl/>
              </w:rPr>
            </w:rPrChange>
          </w:rPr>
          <w:t xml:space="preserve"> </w:t>
        </w:r>
        <w:r w:rsidRPr="00467D18">
          <w:rPr>
            <w:rFonts w:hint="eastAsia"/>
            <w:rtl/>
            <w:rPrChange w:id="5029" w:author="Microsoft account" w:date="2025-10-18T13:13:00Z">
              <w:rPr>
                <w:rFonts w:hint="eastAsia"/>
                <w:rtl/>
              </w:rPr>
            </w:rPrChange>
          </w:rPr>
          <w:t>باشه</w:t>
        </w:r>
        <w:r w:rsidRPr="00467D18">
          <w:rPr>
            <w:rPrChange w:id="5030" w:author="Microsoft account" w:date="2025-10-18T13:13:00Z">
              <w:rPr/>
            </w:rPrChange>
          </w:rPr>
          <w:t>.</w:t>
        </w:r>
      </w:ins>
    </w:p>
    <w:p w14:paraId="0C992F39" w14:textId="77777777" w:rsidR="00736275" w:rsidRPr="00467D18" w:rsidRDefault="00736275">
      <w:pPr>
        <w:pStyle w:val="AIDescription"/>
        <w:rPr>
          <w:ins w:id="5031" w:author="Microsoft account" w:date="2025-10-18T13:13:00Z"/>
          <w:rtl/>
          <w:rPrChange w:id="5032" w:author="Microsoft account" w:date="2025-10-18T13:13:00Z">
            <w:rPr>
              <w:ins w:id="5033" w:author="Microsoft account" w:date="2025-10-18T13:13:00Z"/>
              <w:rtl/>
              <w:lang w:bidi="fa-IR"/>
            </w:rPr>
          </w:rPrChange>
        </w:rPr>
        <w:pPrChange w:id="5034" w:author="Microsoft account" w:date="2025-10-19T11:25:00Z">
          <w:pPr>
            <w:spacing w:after="0" w:line="276" w:lineRule="auto"/>
          </w:pPr>
        </w:pPrChange>
      </w:pPr>
      <w:ins w:id="5035" w:author="Microsoft account" w:date="2025-10-18T13:13:00Z">
        <w:r w:rsidRPr="00467D18">
          <w:rPr>
            <w:rtl/>
            <w:rPrChange w:id="5036" w:author="Microsoft account" w:date="2025-10-18T13:13:00Z">
              <w:rPr>
                <w:rtl/>
              </w:rPr>
            </w:rPrChange>
          </w:rPr>
          <w:t>۱</w:t>
        </w:r>
        <w:r w:rsidRPr="00467D18">
          <w:rPr>
            <w:rPrChange w:id="5037" w:author="Microsoft account" w:date="2025-10-18T13:13:00Z">
              <w:rPr/>
            </w:rPrChange>
          </w:rPr>
          <w:t xml:space="preserve">. </w:t>
        </w:r>
        <w:r w:rsidRPr="00467D18">
          <w:rPr>
            <w:rtl/>
            <w:rPrChange w:id="5038" w:author="Microsoft account" w:date="2025-10-18T13:13:00Z">
              <w:rPr>
                <w:rtl/>
              </w:rPr>
            </w:rPrChange>
          </w:rPr>
          <w:t>سهولت در تغ</w:t>
        </w:r>
        <w:r w:rsidRPr="00467D18">
          <w:rPr>
            <w:rFonts w:hint="cs"/>
            <w:rtl/>
            <w:rPrChange w:id="5039" w:author="Microsoft account" w:date="2025-10-18T13:13:00Z">
              <w:rPr>
                <w:rFonts w:hint="cs"/>
                <w:rtl/>
              </w:rPr>
            </w:rPrChange>
          </w:rPr>
          <w:t>یی</w:t>
        </w:r>
        <w:r w:rsidRPr="00467D18">
          <w:rPr>
            <w:rFonts w:hint="eastAsia"/>
            <w:rtl/>
            <w:rPrChange w:id="5040" w:author="Microsoft account" w:date="2025-10-18T13:13:00Z">
              <w:rPr>
                <w:rFonts w:hint="eastAsia"/>
                <w:rtl/>
              </w:rPr>
            </w:rPrChange>
          </w:rPr>
          <w:t>ر</w:t>
        </w:r>
        <w:r w:rsidRPr="00467D18">
          <w:rPr>
            <w:rtl/>
            <w:rPrChange w:id="5041" w:author="Microsoft account" w:date="2025-10-18T13:13:00Z">
              <w:rPr>
                <w:rtl/>
              </w:rPr>
            </w:rPrChange>
          </w:rPr>
          <w:t xml:space="preserve"> </w:t>
        </w:r>
        <w:r w:rsidRPr="00467D18">
          <w:rPr>
            <w:rFonts w:hint="eastAsia"/>
            <w:rtl/>
            <w:rPrChange w:id="5042" w:author="Microsoft account" w:date="2025-10-18T13:13:00Z">
              <w:rPr>
                <w:rFonts w:hint="eastAsia"/>
                <w:rtl/>
              </w:rPr>
            </w:rPrChange>
          </w:rPr>
          <w:t>تنظ</w:t>
        </w:r>
        <w:r w:rsidRPr="00467D18">
          <w:rPr>
            <w:rFonts w:hint="cs"/>
            <w:rtl/>
            <w:rPrChange w:id="5043" w:author="Microsoft account" w:date="2025-10-18T13:13:00Z">
              <w:rPr>
                <w:rFonts w:hint="cs"/>
                <w:rtl/>
              </w:rPr>
            </w:rPrChange>
          </w:rPr>
          <w:t>ی</w:t>
        </w:r>
        <w:r w:rsidRPr="00467D18">
          <w:rPr>
            <w:rFonts w:hint="eastAsia"/>
            <w:rtl/>
            <w:rPrChange w:id="5044" w:author="Microsoft account" w:date="2025-10-18T13:13:00Z">
              <w:rPr>
                <w:rFonts w:hint="eastAsia"/>
                <w:rtl/>
              </w:rPr>
            </w:rPrChange>
          </w:rPr>
          <w:t>مات</w:t>
        </w:r>
        <w:r w:rsidRPr="00467D18">
          <w:rPr>
            <w:rPrChange w:id="5045" w:author="Microsoft account" w:date="2025-10-18T13:13:00Z">
              <w:rPr/>
            </w:rPrChange>
          </w:rPr>
          <w:t xml:space="preserve"> (Easy Configuration Change)</w:t>
        </w:r>
      </w:ins>
    </w:p>
    <w:p w14:paraId="24DBB68D" w14:textId="77777777" w:rsidR="00736275" w:rsidRPr="00467D18" w:rsidRDefault="00736275">
      <w:pPr>
        <w:pStyle w:val="AIDescription"/>
        <w:rPr>
          <w:ins w:id="5046" w:author="Microsoft account" w:date="2025-10-18T13:13:00Z"/>
          <w:rtl/>
          <w:rPrChange w:id="5047" w:author="Microsoft account" w:date="2025-10-18T13:13:00Z">
            <w:rPr>
              <w:ins w:id="5048" w:author="Microsoft account" w:date="2025-10-18T13:13:00Z"/>
              <w:rtl/>
              <w:lang w:bidi="fa-IR"/>
            </w:rPr>
          </w:rPrChange>
        </w:rPr>
        <w:pPrChange w:id="5049" w:author="Microsoft account" w:date="2025-10-19T11:25:00Z">
          <w:pPr>
            <w:spacing w:after="0" w:line="276" w:lineRule="auto"/>
          </w:pPr>
        </w:pPrChange>
      </w:pPr>
      <w:ins w:id="5050" w:author="Microsoft account" w:date="2025-10-18T13:13:00Z">
        <w:r w:rsidRPr="00467D18">
          <w:rPr>
            <w:rtl/>
            <w:rPrChange w:id="5051" w:author="Microsoft account" w:date="2025-10-18T13:13:00Z">
              <w:rPr>
                <w:rtl/>
              </w:rPr>
            </w:rPrChange>
          </w:rPr>
          <w:t>به جا</w:t>
        </w:r>
        <w:r w:rsidRPr="00467D18">
          <w:rPr>
            <w:rFonts w:hint="cs"/>
            <w:rtl/>
            <w:rPrChange w:id="5052" w:author="Microsoft account" w:date="2025-10-18T13:13:00Z">
              <w:rPr>
                <w:rFonts w:hint="cs"/>
                <w:rtl/>
              </w:rPr>
            </w:rPrChange>
          </w:rPr>
          <w:t>ی</w:t>
        </w:r>
        <w:r w:rsidRPr="00467D18">
          <w:rPr>
            <w:rtl/>
            <w:rPrChange w:id="5053" w:author="Microsoft account" w:date="2025-10-18T13:13:00Z">
              <w:rPr>
                <w:rtl/>
              </w:rPr>
            </w:rPrChange>
          </w:rPr>
          <w:t xml:space="preserve"> ا</w:t>
        </w:r>
        <w:r w:rsidRPr="00467D18">
          <w:rPr>
            <w:rFonts w:hint="cs"/>
            <w:rtl/>
            <w:rPrChange w:id="5054" w:author="Microsoft account" w:date="2025-10-18T13:13:00Z">
              <w:rPr>
                <w:rFonts w:hint="cs"/>
                <w:rtl/>
              </w:rPr>
            </w:rPrChange>
          </w:rPr>
          <w:t>ی</w:t>
        </w:r>
        <w:r w:rsidRPr="00467D18">
          <w:rPr>
            <w:rFonts w:hint="eastAsia"/>
            <w:rtl/>
            <w:rPrChange w:id="5055" w:author="Microsoft account" w:date="2025-10-18T13:13:00Z">
              <w:rPr>
                <w:rFonts w:hint="eastAsia"/>
                <w:rtl/>
              </w:rPr>
            </w:rPrChange>
          </w:rPr>
          <w:t>نکه</w:t>
        </w:r>
        <w:r w:rsidRPr="00467D18">
          <w:rPr>
            <w:rtl/>
            <w:rPrChange w:id="5056" w:author="Microsoft account" w:date="2025-10-18T13:13:00Z">
              <w:rPr>
                <w:rtl/>
              </w:rPr>
            </w:rPrChange>
          </w:rPr>
          <w:t xml:space="preserve"> </w:t>
        </w:r>
        <w:r w:rsidRPr="00467D18">
          <w:rPr>
            <w:rFonts w:hint="eastAsia"/>
            <w:rtl/>
            <w:rPrChange w:id="5057" w:author="Microsoft account" w:date="2025-10-18T13:13:00Z">
              <w:rPr>
                <w:rFonts w:hint="eastAsia"/>
                <w:rtl/>
              </w:rPr>
            </w:rPrChange>
          </w:rPr>
          <w:t>تنظ</w:t>
        </w:r>
        <w:r w:rsidRPr="00467D18">
          <w:rPr>
            <w:rFonts w:hint="cs"/>
            <w:rtl/>
            <w:rPrChange w:id="5058" w:author="Microsoft account" w:date="2025-10-18T13:13:00Z">
              <w:rPr>
                <w:rFonts w:hint="cs"/>
                <w:rtl/>
              </w:rPr>
            </w:rPrChange>
          </w:rPr>
          <w:t>ی</w:t>
        </w:r>
        <w:r w:rsidRPr="00467D18">
          <w:rPr>
            <w:rFonts w:hint="eastAsia"/>
            <w:rtl/>
            <w:rPrChange w:id="5059" w:author="Microsoft account" w:date="2025-10-18T13:13:00Z">
              <w:rPr>
                <w:rFonts w:hint="eastAsia"/>
                <w:rtl/>
              </w:rPr>
            </w:rPrChange>
          </w:rPr>
          <w:t>مات</w:t>
        </w:r>
        <w:r w:rsidRPr="00467D18">
          <w:rPr>
            <w:rtl/>
            <w:rPrChange w:id="5060" w:author="Microsoft account" w:date="2025-10-18T13:13:00Z">
              <w:rPr>
                <w:rtl/>
              </w:rPr>
            </w:rPrChange>
          </w:rPr>
          <w:t xml:space="preserve"> </w:t>
        </w:r>
        <w:r w:rsidRPr="00467D18">
          <w:rPr>
            <w:rFonts w:hint="eastAsia"/>
            <w:rtl/>
            <w:rPrChange w:id="5061" w:author="Microsoft account" w:date="2025-10-18T13:13:00Z">
              <w:rPr>
                <w:rFonts w:hint="eastAsia"/>
                <w:rtl/>
              </w:rPr>
            </w:rPrChange>
          </w:rPr>
          <w:t>رو</w:t>
        </w:r>
        <w:r w:rsidRPr="00467D18">
          <w:rPr>
            <w:rtl/>
            <w:rPrChange w:id="5062" w:author="Microsoft account" w:date="2025-10-18T13:13:00Z">
              <w:rPr>
                <w:rtl/>
              </w:rPr>
            </w:rPrChange>
          </w:rPr>
          <w:t xml:space="preserve"> </w:t>
        </w:r>
        <w:r w:rsidRPr="00467D18">
          <w:rPr>
            <w:rFonts w:hint="eastAsia"/>
            <w:rtl/>
            <w:rPrChange w:id="5063" w:author="Microsoft account" w:date="2025-10-18T13:13:00Z">
              <w:rPr>
                <w:rFonts w:hint="eastAsia"/>
                <w:rtl/>
              </w:rPr>
            </w:rPrChange>
          </w:rPr>
          <w:t>مستق</w:t>
        </w:r>
        <w:r w:rsidRPr="00467D18">
          <w:rPr>
            <w:rFonts w:hint="cs"/>
            <w:rtl/>
            <w:rPrChange w:id="5064" w:author="Microsoft account" w:date="2025-10-18T13:13:00Z">
              <w:rPr>
                <w:rFonts w:hint="cs"/>
                <w:rtl/>
              </w:rPr>
            </w:rPrChange>
          </w:rPr>
          <w:t>ی</w:t>
        </w:r>
        <w:r w:rsidRPr="00467D18">
          <w:rPr>
            <w:rFonts w:hint="eastAsia"/>
            <w:rtl/>
            <w:rPrChange w:id="5065" w:author="Microsoft account" w:date="2025-10-18T13:13:00Z">
              <w:rPr>
                <w:rFonts w:hint="eastAsia"/>
                <w:rtl/>
              </w:rPr>
            </w:rPrChange>
          </w:rPr>
          <w:t>ماً</w:t>
        </w:r>
        <w:r w:rsidRPr="00467D18">
          <w:rPr>
            <w:rtl/>
            <w:rPrChange w:id="5066" w:author="Microsoft account" w:date="2025-10-18T13:13:00Z">
              <w:rPr>
                <w:rtl/>
              </w:rPr>
            </w:rPrChange>
          </w:rPr>
          <w:t xml:space="preserve"> </w:t>
        </w:r>
        <w:r w:rsidRPr="00467D18">
          <w:rPr>
            <w:rFonts w:hint="eastAsia"/>
            <w:rtl/>
            <w:rPrChange w:id="5067" w:author="Microsoft account" w:date="2025-10-18T13:13:00Z">
              <w:rPr>
                <w:rFonts w:hint="eastAsia"/>
                <w:rtl/>
              </w:rPr>
            </w:rPrChange>
          </w:rPr>
          <w:t>داخل</w:t>
        </w:r>
        <w:r w:rsidRPr="00467D18">
          <w:rPr>
            <w:rtl/>
            <w:rPrChange w:id="5068" w:author="Microsoft account" w:date="2025-10-18T13:13:00Z">
              <w:rPr>
                <w:rtl/>
              </w:rPr>
            </w:rPrChange>
          </w:rPr>
          <w:t xml:space="preserve"> </w:t>
        </w:r>
        <w:r w:rsidRPr="00467D18">
          <w:rPr>
            <w:rFonts w:hint="eastAsia"/>
            <w:rtl/>
            <w:rPrChange w:id="5069" w:author="Microsoft account" w:date="2025-10-18T13:13:00Z">
              <w:rPr>
                <w:rFonts w:hint="eastAsia"/>
                <w:rtl/>
              </w:rPr>
            </w:rPrChange>
          </w:rPr>
          <w:t>کدها</w:t>
        </w:r>
        <w:r w:rsidRPr="00467D18">
          <w:rPr>
            <w:rFonts w:hint="cs"/>
            <w:rtl/>
            <w:rPrChange w:id="5070" w:author="Microsoft account" w:date="2025-10-18T13:13:00Z">
              <w:rPr>
                <w:rFonts w:hint="cs"/>
                <w:rtl/>
              </w:rPr>
            </w:rPrChange>
          </w:rPr>
          <w:t>ی</w:t>
        </w:r>
        <w:r w:rsidRPr="00467D18">
          <w:rPr>
            <w:rtl/>
            <w:rPrChange w:id="5071" w:author="Microsoft account" w:date="2025-10-18T13:13:00Z">
              <w:rPr>
                <w:rtl/>
              </w:rPr>
            </w:rPrChange>
          </w:rPr>
          <w:t xml:space="preserve"> </w:t>
        </w:r>
        <w:r w:rsidRPr="00467D18">
          <w:rPr>
            <w:rFonts w:hint="eastAsia"/>
            <w:rtl/>
            <w:rPrChange w:id="5072" w:author="Microsoft account" w:date="2025-10-18T13:13:00Z">
              <w:rPr>
                <w:rFonts w:hint="eastAsia"/>
                <w:rtl/>
              </w:rPr>
            </w:rPrChange>
          </w:rPr>
          <w:t>پا</w:t>
        </w:r>
        <w:r w:rsidRPr="00467D18">
          <w:rPr>
            <w:rFonts w:hint="cs"/>
            <w:rtl/>
            <w:rPrChange w:id="5073" w:author="Microsoft account" w:date="2025-10-18T13:13:00Z">
              <w:rPr>
                <w:rFonts w:hint="cs"/>
                <w:rtl/>
              </w:rPr>
            </w:rPrChange>
          </w:rPr>
          <w:t>ی</w:t>
        </w:r>
        <w:r w:rsidRPr="00467D18">
          <w:rPr>
            <w:rFonts w:hint="eastAsia"/>
            <w:rtl/>
            <w:rPrChange w:id="5074" w:author="Microsoft account" w:date="2025-10-18T13:13:00Z">
              <w:rPr>
                <w:rFonts w:hint="eastAsia"/>
                <w:rtl/>
              </w:rPr>
            </w:rPrChange>
          </w:rPr>
          <w:t>تون</w:t>
        </w:r>
        <w:r w:rsidRPr="00467D18">
          <w:rPr>
            <w:rPrChange w:id="5075" w:author="Microsoft account" w:date="2025-10-18T13:13:00Z">
              <w:rPr/>
            </w:rPrChange>
          </w:rPr>
          <w:t xml:space="preserve"> (</w:t>
        </w:r>
        <w:r w:rsidRPr="00467D18">
          <w:rPr>
            <w:rtl/>
            <w:rPrChange w:id="5076" w:author="Microsoft account" w:date="2025-10-18T13:13:00Z">
              <w:rPr>
                <w:rtl/>
              </w:rPr>
            </w:rPrChange>
          </w:rPr>
          <w:t>مثل فا</w:t>
        </w:r>
        <w:r w:rsidRPr="00467D18">
          <w:rPr>
            <w:rFonts w:hint="cs"/>
            <w:rtl/>
            <w:rPrChange w:id="5077" w:author="Microsoft account" w:date="2025-10-18T13:13:00Z">
              <w:rPr>
                <w:rFonts w:hint="cs"/>
                <w:rtl/>
              </w:rPr>
            </w:rPrChange>
          </w:rPr>
          <w:t>ی</w:t>
        </w:r>
        <w:r w:rsidRPr="00467D18">
          <w:rPr>
            <w:rFonts w:hint="eastAsia"/>
            <w:rtl/>
            <w:rPrChange w:id="5078" w:author="Microsoft account" w:date="2025-10-18T13:13:00Z">
              <w:rPr>
                <w:rFonts w:hint="eastAsia"/>
                <w:rtl/>
              </w:rPr>
            </w:rPrChange>
          </w:rPr>
          <w:t>ل</w:t>
        </w:r>
        <w:r w:rsidRPr="00467D18">
          <w:rPr>
            <w:rPrChange w:id="5079" w:author="Microsoft account" w:date="2025-10-18T13:13:00Z">
              <w:rPr/>
            </w:rPrChange>
          </w:rPr>
          <w:t xml:space="preserve"> settings.py) </w:t>
        </w:r>
        <w:r w:rsidRPr="00467D18">
          <w:rPr>
            <w:rtl/>
            <w:rPrChange w:id="5080" w:author="Microsoft account" w:date="2025-10-18T13:13:00Z">
              <w:rPr>
                <w:rtl/>
              </w:rPr>
            </w:rPrChange>
          </w:rPr>
          <w:t>بنو</w:t>
        </w:r>
        <w:r w:rsidRPr="00467D18">
          <w:rPr>
            <w:rFonts w:hint="cs"/>
            <w:rtl/>
            <w:rPrChange w:id="5081" w:author="Microsoft account" w:date="2025-10-18T13:13:00Z">
              <w:rPr>
                <w:rFonts w:hint="cs"/>
                <w:rtl/>
              </w:rPr>
            </w:rPrChange>
          </w:rPr>
          <w:t>ی</w:t>
        </w:r>
        <w:r w:rsidRPr="00467D18">
          <w:rPr>
            <w:rFonts w:hint="eastAsia"/>
            <w:rtl/>
            <w:rPrChange w:id="5082" w:author="Microsoft account" w:date="2025-10-18T13:13:00Z">
              <w:rPr>
                <w:rFonts w:hint="eastAsia"/>
                <w:rtl/>
              </w:rPr>
            </w:rPrChange>
          </w:rPr>
          <w:t>س</w:t>
        </w:r>
        <w:r w:rsidRPr="00467D18">
          <w:rPr>
            <w:rFonts w:hint="cs"/>
            <w:rtl/>
            <w:rPrChange w:id="5083" w:author="Microsoft account" w:date="2025-10-18T13:13:00Z">
              <w:rPr>
                <w:rFonts w:hint="cs"/>
                <w:rtl/>
              </w:rPr>
            </w:rPrChange>
          </w:rPr>
          <w:t>ی</w:t>
        </w:r>
        <w:r w:rsidRPr="00467D18">
          <w:rPr>
            <w:rFonts w:hint="eastAsia"/>
            <w:rtl/>
            <w:rPrChange w:id="5084" w:author="Microsoft account" w:date="2025-10-18T13:13:00Z">
              <w:rPr>
                <w:rFonts w:hint="eastAsia"/>
                <w:rtl/>
              </w:rPr>
            </w:rPrChange>
          </w:rPr>
          <w:t>،</w:t>
        </w:r>
        <w:r w:rsidRPr="00467D18">
          <w:rPr>
            <w:rtl/>
            <w:rPrChange w:id="5085" w:author="Microsoft account" w:date="2025-10-18T13:13:00Z">
              <w:rPr>
                <w:rtl/>
              </w:rPr>
            </w:rPrChange>
          </w:rPr>
          <w:t xml:space="preserve"> </w:t>
        </w:r>
        <w:r w:rsidRPr="00467D18">
          <w:rPr>
            <w:rFonts w:hint="eastAsia"/>
            <w:rtl/>
            <w:rPrChange w:id="5086" w:author="Microsoft account" w:date="2025-10-18T13:13:00Z">
              <w:rPr>
                <w:rFonts w:hint="eastAsia"/>
                <w:rtl/>
              </w:rPr>
            </w:rPrChange>
          </w:rPr>
          <w:t>آن‌ها</w:t>
        </w:r>
        <w:r w:rsidRPr="00467D18">
          <w:rPr>
            <w:rtl/>
            <w:rPrChange w:id="5087" w:author="Microsoft account" w:date="2025-10-18T13:13:00Z">
              <w:rPr>
                <w:rtl/>
              </w:rPr>
            </w:rPrChange>
          </w:rPr>
          <w:t xml:space="preserve"> </w:t>
        </w:r>
        <w:r w:rsidRPr="00467D18">
          <w:rPr>
            <w:rFonts w:hint="eastAsia"/>
            <w:rtl/>
            <w:rPrChange w:id="5088" w:author="Microsoft account" w:date="2025-10-18T13:13:00Z">
              <w:rPr>
                <w:rFonts w:hint="eastAsia"/>
                <w:rtl/>
              </w:rPr>
            </w:rPrChange>
          </w:rPr>
          <w:t>را</w:t>
        </w:r>
        <w:r w:rsidRPr="00467D18">
          <w:rPr>
            <w:rtl/>
            <w:rPrChange w:id="5089" w:author="Microsoft account" w:date="2025-10-18T13:13:00Z">
              <w:rPr>
                <w:rtl/>
              </w:rPr>
            </w:rPrChange>
          </w:rPr>
          <w:t xml:space="preserve"> </w:t>
        </w:r>
        <w:r w:rsidRPr="00467D18">
          <w:rPr>
            <w:rFonts w:hint="eastAsia"/>
            <w:rtl/>
            <w:rPrChange w:id="5090" w:author="Microsoft account" w:date="2025-10-18T13:13:00Z">
              <w:rPr>
                <w:rFonts w:hint="eastAsia"/>
                <w:rtl/>
              </w:rPr>
            </w:rPrChange>
          </w:rPr>
          <w:t>به</w:t>
        </w:r>
        <w:r w:rsidRPr="00467D18">
          <w:rPr>
            <w:rtl/>
            <w:rPrChange w:id="5091" w:author="Microsoft account" w:date="2025-10-18T13:13:00Z">
              <w:rPr>
                <w:rtl/>
              </w:rPr>
            </w:rPrChange>
          </w:rPr>
          <w:t xml:space="preserve"> </w:t>
        </w:r>
        <w:r w:rsidRPr="00467D18">
          <w:rPr>
            <w:rFonts w:hint="eastAsia"/>
            <w:rtl/>
            <w:rPrChange w:id="5092" w:author="Microsoft account" w:date="2025-10-18T13:13:00Z">
              <w:rPr>
                <w:rFonts w:hint="eastAsia"/>
                <w:rtl/>
              </w:rPr>
            </w:rPrChange>
          </w:rPr>
          <w:t>مح</w:t>
        </w:r>
        <w:r w:rsidRPr="00467D18">
          <w:rPr>
            <w:rFonts w:hint="cs"/>
            <w:rtl/>
            <w:rPrChange w:id="5093" w:author="Microsoft account" w:date="2025-10-18T13:13:00Z">
              <w:rPr>
                <w:rFonts w:hint="cs"/>
                <w:rtl/>
              </w:rPr>
            </w:rPrChange>
          </w:rPr>
          <w:t>ی</w:t>
        </w:r>
        <w:r w:rsidRPr="00467D18">
          <w:rPr>
            <w:rFonts w:hint="eastAsia"/>
            <w:rtl/>
            <w:rPrChange w:id="5094" w:author="Microsoft account" w:date="2025-10-18T13:13:00Z">
              <w:rPr>
                <w:rFonts w:hint="eastAsia"/>
                <w:rtl/>
              </w:rPr>
            </w:rPrChange>
          </w:rPr>
          <w:t>ط</w:t>
        </w:r>
        <w:r w:rsidRPr="00467D18">
          <w:rPr>
            <w:rtl/>
            <w:rPrChange w:id="5095" w:author="Microsoft account" w:date="2025-10-18T13:13:00Z">
              <w:rPr>
                <w:rtl/>
              </w:rPr>
            </w:rPrChange>
          </w:rPr>
          <w:t xml:space="preserve"> </w:t>
        </w:r>
        <w:r w:rsidRPr="00467D18">
          <w:rPr>
            <w:rFonts w:hint="eastAsia"/>
            <w:rtl/>
            <w:rPrChange w:id="5096" w:author="Microsoft account" w:date="2025-10-18T13:13:00Z">
              <w:rPr>
                <w:rFonts w:hint="eastAsia"/>
                <w:rtl/>
              </w:rPr>
            </w:rPrChange>
          </w:rPr>
          <w:t>خارج</w:t>
        </w:r>
        <w:r w:rsidRPr="00467D18">
          <w:rPr>
            <w:rFonts w:hint="cs"/>
            <w:rtl/>
            <w:rPrChange w:id="5097" w:author="Microsoft account" w:date="2025-10-18T13:13:00Z">
              <w:rPr>
                <w:rFonts w:hint="cs"/>
                <w:rtl/>
              </w:rPr>
            </w:rPrChange>
          </w:rPr>
          <w:t>ی</w:t>
        </w:r>
        <w:r w:rsidRPr="00467D18">
          <w:rPr>
            <w:rtl/>
            <w:rPrChange w:id="5098" w:author="Microsoft account" w:date="2025-10-18T13:13:00Z">
              <w:rPr>
                <w:rtl/>
              </w:rPr>
            </w:rPrChange>
          </w:rPr>
          <w:t xml:space="preserve"> </w:t>
        </w:r>
        <w:r w:rsidRPr="00467D18">
          <w:rPr>
            <w:rFonts w:hint="eastAsia"/>
            <w:rtl/>
            <w:rPrChange w:id="5099" w:author="Microsoft account" w:date="2025-10-18T13:13:00Z">
              <w:rPr>
                <w:rFonts w:hint="eastAsia"/>
                <w:rtl/>
              </w:rPr>
            </w:rPrChange>
          </w:rPr>
          <w:t>منتقل</w:t>
        </w:r>
        <w:r w:rsidRPr="00467D18">
          <w:rPr>
            <w:rtl/>
            <w:rPrChange w:id="5100" w:author="Microsoft account" w:date="2025-10-18T13:13:00Z">
              <w:rPr>
                <w:rtl/>
              </w:rPr>
            </w:rPrChange>
          </w:rPr>
          <w:t xml:space="preserve"> </w:t>
        </w:r>
        <w:r w:rsidRPr="00467D18">
          <w:rPr>
            <w:rFonts w:hint="eastAsia"/>
            <w:rtl/>
            <w:rPrChange w:id="5101" w:author="Microsoft account" w:date="2025-10-18T13:13:00Z">
              <w:rPr>
                <w:rFonts w:hint="eastAsia"/>
                <w:rtl/>
              </w:rPr>
            </w:rPrChange>
          </w:rPr>
          <w:t>م</w:t>
        </w:r>
        <w:r w:rsidRPr="00467D18">
          <w:rPr>
            <w:rFonts w:hint="cs"/>
            <w:rtl/>
            <w:rPrChange w:id="5102" w:author="Microsoft account" w:date="2025-10-18T13:13:00Z">
              <w:rPr>
                <w:rFonts w:hint="cs"/>
                <w:rtl/>
              </w:rPr>
            </w:rPrChange>
          </w:rPr>
          <w:t>ی‌</w:t>
        </w:r>
        <w:r w:rsidRPr="00467D18">
          <w:rPr>
            <w:rFonts w:hint="eastAsia"/>
            <w:rtl/>
            <w:rPrChange w:id="5103" w:author="Microsoft account" w:date="2025-10-18T13:13:00Z">
              <w:rPr>
                <w:rFonts w:hint="eastAsia"/>
                <w:rtl/>
              </w:rPr>
            </w:rPrChange>
          </w:rPr>
          <w:t>کن</w:t>
        </w:r>
        <w:r w:rsidRPr="00467D18">
          <w:rPr>
            <w:rFonts w:hint="cs"/>
            <w:rtl/>
            <w:rPrChange w:id="5104" w:author="Microsoft account" w:date="2025-10-18T13:13:00Z">
              <w:rPr>
                <w:rFonts w:hint="cs"/>
                <w:rtl/>
              </w:rPr>
            </w:rPrChange>
          </w:rPr>
          <w:t>ی</w:t>
        </w:r>
        <w:r w:rsidRPr="00467D18">
          <w:rPr>
            <w:rPrChange w:id="5105" w:author="Microsoft account" w:date="2025-10-18T13:13:00Z">
              <w:rPr/>
            </w:rPrChange>
          </w:rPr>
          <w:t>.</w:t>
        </w:r>
      </w:ins>
    </w:p>
    <w:p w14:paraId="6F616550" w14:textId="77777777" w:rsidR="00736275" w:rsidRPr="00467D18" w:rsidRDefault="00736275">
      <w:pPr>
        <w:pStyle w:val="AIDescription"/>
        <w:rPr>
          <w:ins w:id="5106" w:author="Microsoft account" w:date="2025-10-18T13:13:00Z"/>
          <w:rtl/>
          <w:rPrChange w:id="5107" w:author="Microsoft account" w:date="2025-10-18T13:13:00Z">
            <w:rPr>
              <w:ins w:id="5108" w:author="Microsoft account" w:date="2025-10-18T13:13:00Z"/>
              <w:rtl/>
              <w:lang w:bidi="fa-IR"/>
            </w:rPr>
          </w:rPrChange>
        </w:rPr>
        <w:pPrChange w:id="5109" w:author="Microsoft account" w:date="2025-10-19T11:25:00Z">
          <w:pPr>
            <w:spacing w:after="0" w:line="276" w:lineRule="auto"/>
          </w:pPr>
        </w:pPrChange>
      </w:pPr>
      <w:ins w:id="5110" w:author="Microsoft account" w:date="2025-10-18T13:13:00Z">
        <w:r w:rsidRPr="00467D18">
          <w:rPr>
            <w:rPrChange w:id="5111" w:author="Microsoft account" w:date="2025-10-18T13:13:00Z">
              <w:rPr/>
            </w:rPrChange>
          </w:rPr>
          <w:t xml:space="preserve">    </w:t>
        </w:r>
        <w:r w:rsidRPr="00467D18">
          <w:rPr>
            <w:rtl/>
            <w:rPrChange w:id="5112" w:author="Microsoft account" w:date="2025-10-18T13:13:00Z">
              <w:rPr>
                <w:rtl/>
              </w:rPr>
            </w:rPrChange>
          </w:rPr>
          <w:t>روش قد</w:t>
        </w:r>
        <w:r w:rsidRPr="00467D18">
          <w:rPr>
            <w:rFonts w:hint="cs"/>
            <w:rtl/>
            <w:rPrChange w:id="5113" w:author="Microsoft account" w:date="2025-10-18T13:13:00Z">
              <w:rPr>
                <w:rFonts w:hint="cs"/>
                <w:rtl/>
              </w:rPr>
            </w:rPrChange>
          </w:rPr>
          <w:t>ی</w:t>
        </w:r>
        <w:r w:rsidRPr="00467D18">
          <w:rPr>
            <w:rFonts w:hint="eastAsia"/>
            <w:rtl/>
            <w:rPrChange w:id="5114" w:author="Microsoft account" w:date="2025-10-18T13:13:00Z">
              <w:rPr>
                <w:rFonts w:hint="eastAsia"/>
                <w:rtl/>
              </w:rPr>
            </w:rPrChange>
          </w:rPr>
          <w:t>م</w:t>
        </w:r>
        <w:r w:rsidRPr="00467D18">
          <w:rPr>
            <w:rFonts w:hint="cs"/>
            <w:rtl/>
            <w:rPrChange w:id="5115" w:author="Microsoft account" w:date="2025-10-18T13:13:00Z">
              <w:rPr>
                <w:rFonts w:hint="cs"/>
                <w:rtl/>
              </w:rPr>
            </w:rPrChange>
          </w:rPr>
          <w:t>ی</w:t>
        </w:r>
        <w:r w:rsidRPr="00467D18">
          <w:rPr>
            <w:rtl/>
            <w:rPrChange w:id="5116" w:author="Microsoft account" w:date="2025-10-18T13:13:00Z">
              <w:rPr>
                <w:rtl/>
              </w:rPr>
            </w:rPrChange>
          </w:rPr>
          <w:t xml:space="preserve"> (سخت): </w:t>
        </w:r>
        <w:r w:rsidRPr="00467D18">
          <w:rPr>
            <w:rFonts w:hint="eastAsia"/>
            <w:rtl/>
            <w:rPrChange w:id="5117" w:author="Microsoft account" w:date="2025-10-18T13:13:00Z">
              <w:rPr>
                <w:rFonts w:hint="eastAsia"/>
                <w:rtl/>
              </w:rPr>
            </w:rPrChange>
          </w:rPr>
          <w:t>برا</w:t>
        </w:r>
        <w:r w:rsidRPr="00467D18">
          <w:rPr>
            <w:rFonts w:hint="cs"/>
            <w:rtl/>
            <w:rPrChange w:id="5118" w:author="Microsoft account" w:date="2025-10-18T13:13:00Z">
              <w:rPr>
                <w:rFonts w:hint="cs"/>
                <w:rtl/>
              </w:rPr>
            </w:rPrChange>
          </w:rPr>
          <w:t>ی</w:t>
        </w:r>
        <w:r w:rsidRPr="00467D18">
          <w:rPr>
            <w:rtl/>
            <w:rPrChange w:id="5119" w:author="Microsoft account" w:date="2025-10-18T13:13:00Z">
              <w:rPr>
                <w:rtl/>
              </w:rPr>
            </w:rPrChange>
          </w:rPr>
          <w:t xml:space="preserve"> </w:t>
        </w:r>
        <w:r w:rsidRPr="00467D18">
          <w:rPr>
            <w:rFonts w:hint="eastAsia"/>
            <w:rtl/>
            <w:rPrChange w:id="5120" w:author="Microsoft account" w:date="2025-10-18T13:13:00Z">
              <w:rPr>
                <w:rFonts w:hint="eastAsia"/>
                <w:rtl/>
              </w:rPr>
            </w:rPrChange>
          </w:rPr>
          <w:t>تغ</w:t>
        </w:r>
        <w:r w:rsidRPr="00467D18">
          <w:rPr>
            <w:rFonts w:hint="cs"/>
            <w:rtl/>
            <w:rPrChange w:id="5121" w:author="Microsoft account" w:date="2025-10-18T13:13:00Z">
              <w:rPr>
                <w:rFonts w:hint="cs"/>
                <w:rtl/>
              </w:rPr>
            </w:rPrChange>
          </w:rPr>
          <w:t>یی</w:t>
        </w:r>
        <w:r w:rsidRPr="00467D18">
          <w:rPr>
            <w:rFonts w:hint="eastAsia"/>
            <w:rtl/>
            <w:rPrChange w:id="5122" w:author="Microsoft account" w:date="2025-10-18T13:13:00Z">
              <w:rPr>
                <w:rFonts w:hint="eastAsia"/>
                <w:rtl/>
              </w:rPr>
            </w:rPrChange>
          </w:rPr>
          <w:t>ر</w:t>
        </w:r>
        <w:r w:rsidRPr="00467D18">
          <w:rPr>
            <w:rtl/>
            <w:rPrChange w:id="5123" w:author="Microsoft account" w:date="2025-10-18T13:13:00Z">
              <w:rPr>
                <w:rtl/>
              </w:rPr>
            </w:rPrChange>
          </w:rPr>
          <w:t xml:space="preserve"> </w:t>
        </w:r>
        <w:r w:rsidRPr="00467D18">
          <w:rPr>
            <w:rFonts w:hint="eastAsia"/>
            <w:rtl/>
            <w:rPrChange w:id="5124" w:author="Microsoft account" w:date="2025-10-18T13:13:00Z">
              <w:rPr>
                <w:rFonts w:hint="eastAsia"/>
                <w:rtl/>
              </w:rPr>
            </w:rPrChange>
          </w:rPr>
          <w:t>مثلاً</w:t>
        </w:r>
        <w:r w:rsidRPr="00467D18">
          <w:rPr>
            <w:rtl/>
            <w:rPrChange w:id="5125" w:author="Microsoft account" w:date="2025-10-18T13:13:00Z">
              <w:rPr>
                <w:rtl/>
              </w:rPr>
            </w:rPrChange>
          </w:rPr>
          <w:t xml:space="preserve"> </w:t>
        </w:r>
        <w:r w:rsidRPr="00467D18">
          <w:rPr>
            <w:rFonts w:hint="eastAsia"/>
            <w:rtl/>
            <w:rPrChange w:id="5126" w:author="Microsoft account" w:date="2025-10-18T13:13:00Z">
              <w:rPr>
                <w:rFonts w:hint="eastAsia"/>
                <w:rtl/>
              </w:rPr>
            </w:rPrChange>
          </w:rPr>
          <w:t>پورت</w:t>
        </w:r>
        <w:r w:rsidRPr="00467D18">
          <w:rPr>
            <w:rtl/>
            <w:rPrChange w:id="5127" w:author="Microsoft account" w:date="2025-10-18T13:13:00Z">
              <w:rPr>
                <w:rtl/>
              </w:rPr>
            </w:rPrChange>
          </w:rPr>
          <w:t xml:space="preserve"> </w:t>
        </w:r>
        <w:r w:rsidRPr="00467D18">
          <w:rPr>
            <w:rFonts w:hint="eastAsia"/>
            <w:rtl/>
            <w:rPrChange w:id="5128" w:author="Microsoft account" w:date="2025-10-18T13:13:00Z">
              <w:rPr>
                <w:rFonts w:hint="eastAsia"/>
                <w:rtl/>
              </w:rPr>
            </w:rPrChange>
          </w:rPr>
          <w:t>د</w:t>
        </w:r>
        <w:r w:rsidRPr="00467D18">
          <w:rPr>
            <w:rFonts w:hint="cs"/>
            <w:rtl/>
            <w:rPrChange w:id="5129" w:author="Microsoft account" w:date="2025-10-18T13:13:00Z">
              <w:rPr>
                <w:rFonts w:hint="cs"/>
                <w:rtl/>
              </w:rPr>
            </w:rPrChange>
          </w:rPr>
          <w:t>ی</w:t>
        </w:r>
        <w:r w:rsidRPr="00467D18">
          <w:rPr>
            <w:rFonts w:hint="eastAsia"/>
            <w:rtl/>
            <w:rPrChange w:id="5130" w:author="Microsoft account" w:date="2025-10-18T13:13:00Z">
              <w:rPr>
                <w:rFonts w:hint="eastAsia"/>
                <w:rtl/>
              </w:rPr>
            </w:rPrChange>
          </w:rPr>
          <w:t>تاب</w:t>
        </w:r>
        <w:r w:rsidRPr="00467D18">
          <w:rPr>
            <w:rFonts w:hint="cs"/>
            <w:rtl/>
            <w:rPrChange w:id="5131" w:author="Microsoft account" w:date="2025-10-18T13:13:00Z">
              <w:rPr>
                <w:rFonts w:hint="cs"/>
                <w:rtl/>
              </w:rPr>
            </w:rPrChange>
          </w:rPr>
          <w:t>ی</w:t>
        </w:r>
        <w:r w:rsidRPr="00467D18">
          <w:rPr>
            <w:rFonts w:hint="eastAsia"/>
            <w:rtl/>
            <w:rPrChange w:id="5132" w:author="Microsoft account" w:date="2025-10-18T13:13:00Z">
              <w:rPr>
                <w:rFonts w:hint="eastAsia"/>
                <w:rtl/>
              </w:rPr>
            </w:rPrChange>
          </w:rPr>
          <w:t>س،</w:t>
        </w:r>
        <w:r w:rsidRPr="00467D18">
          <w:rPr>
            <w:rtl/>
            <w:rPrChange w:id="5133" w:author="Microsoft account" w:date="2025-10-18T13:13:00Z">
              <w:rPr>
                <w:rtl/>
              </w:rPr>
            </w:rPrChange>
          </w:rPr>
          <w:t xml:space="preserve"> </w:t>
        </w:r>
        <w:r w:rsidRPr="00467D18">
          <w:rPr>
            <w:rFonts w:hint="eastAsia"/>
            <w:rtl/>
            <w:rPrChange w:id="5134" w:author="Microsoft account" w:date="2025-10-18T13:13:00Z">
              <w:rPr>
                <w:rFonts w:hint="eastAsia"/>
                <w:rtl/>
              </w:rPr>
            </w:rPrChange>
          </w:rPr>
          <w:t>با</w:t>
        </w:r>
        <w:r w:rsidRPr="00467D18">
          <w:rPr>
            <w:rFonts w:hint="cs"/>
            <w:rtl/>
            <w:rPrChange w:id="5135" w:author="Microsoft account" w:date="2025-10-18T13:13:00Z">
              <w:rPr>
                <w:rFonts w:hint="cs"/>
                <w:rtl/>
              </w:rPr>
            </w:rPrChange>
          </w:rPr>
          <w:t>ی</w:t>
        </w:r>
        <w:r w:rsidRPr="00467D18">
          <w:rPr>
            <w:rFonts w:hint="eastAsia"/>
            <w:rtl/>
            <w:rPrChange w:id="5136" w:author="Microsoft account" w:date="2025-10-18T13:13:00Z">
              <w:rPr>
                <w:rFonts w:hint="eastAsia"/>
                <w:rtl/>
              </w:rPr>
            </w:rPrChange>
          </w:rPr>
          <w:t>د</w:t>
        </w:r>
        <w:r w:rsidRPr="00467D18">
          <w:rPr>
            <w:rtl/>
            <w:rPrChange w:id="5137" w:author="Microsoft account" w:date="2025-10-18T13:13:00Z">
              <w:rPr>
                <w:rtl/>
              </w:rPr>
            </w:rPrChange>
          </w:rPr>
          <w:t xml:space="preserve"> </w:t>
        </w:r>
        <w:r w:rsidRPr="00467D18">
          <w:rPr>
            <w:rFonts w:hint="eastAsia"/>
            <w:rtl/>
            <w:rPrChange w:id="5138" w:author="Microsoft account" w:date="2025-10-18T13:13:00Z">
              <w:rPr>
                <w:rFonts w:hint="eastAsia"/>
                <w:rtl/>
              </w:rPr>
            </w:rPrChange>
          </w:rPr>
          <w:t>فا</w:t>
        </w:r>
        <w:r w:rsidRPr="00467D18">
          <w:rPr>
            <w:rFonts w:hint="cs"/>
            <w:rtl/>
            <w:rPrChange w:id="5139" w:author="Microsoft account" w:date="2025-10-18T13:13:00Z">
              <w:rPr>
                <w:rFonts w:hint="cs"/>
                <w:rtl/>
              </w:rPr>
            </w:rPrChange>
          </w:rPr>
          <w:t>ی</w:t>
        </w:r>
        <w:r w:rsidRPr="00467D18">
          <w:rPr>
            <w:rFonts w:hint="eastAsia"/>
            <w:rtl/>
            <w:rPrChange w:id="5140" w:author="Microsoft account" w:date="2025-10-18T13:13:00Z">
              <w:rPr>
                <w:rFonts w:hint="eastAsia"/>
                <w:rtl/>
              </w:rPr>
            </w:rPrChange>
          </w:rPr>
          <w:t>ل</w:t>
        </w:r>
        <w:r w:rsidRPr="00467D18">
          <w:rPr>
            <w:rtl/>
            <w:rPrChange w:id="5141" w:author="Microsoft account" w:date="2025-10-18T13:13:00Z">
              <w:rPr>
                <w:rtl/>
              </w:rPr>
            </w:rPrChange>
          </w:rPr>
          <w:t xml:space="preserve"> </w:t>
        </w:r>
        <w:r w:rsidRPr="00467D18">
          <w:rPr>
            <w:rFonts w:hint="eastAsia"/>
            <w:rtl/>
            <w:rPrChange w:id="5142" w:author="Microsoft account" w:date="2025-10-18T13:13:00Z">
              <w:rPr>
                <w:rFonts w:hint="eastAsia"/>
                <w:rtl/>
              </w:rPr>
            </w:rPrChange>
          </w:rPr>
          <w:t>کد</w:t>
        </w:r>
        <w:r w:rsidRPr="00467D18">
          <w:rPr>
            <w:rtl/>
            <w:rPrChange w:id="5143" w:author="Microsoft account" w:date="2025-10-18T13:13:00Z">
              <w:rPr>
                <w:rtl/>
              </w:rPr>
            </w:rPrChange>
          </w:rPr>
          <w:t xml:space="preserve"> </w:t>
        </w:r>
        <w:r w:rsidRPr="00467D18">
          <w:rPr>
            <w:rFonts w:hint="eastAsia"/>
            <w:rtl/>
            <w:rPrChange w:id="5144" w:author="Microsoft account" w:date="2025-10-18T13:13:00Z">
              <w:rPr>
                <w:rFonts w:hint="eastAsia"/>
                <w:rtl/>
              </w:rPr>
            </w:rPrChange>
          </w:rPr>
          <w:t>رو</w:t>
        </w:r>
        <w:r w:rsidRPr="00467D18">
          <w:rPr>
            <w:rtl/>
            <w:rPrChange w:id="5145" w:author="Microsoft account" w:date="2025-10-18T13:13:00Z">
              <w:rPr>
                <w:rtl/>
              </w:rPr>
            </w:rPrChange>
          </w:rPr>
          <w:t xml:space="preserve"> </w:t>
        </w:r>
        <w:r w:rsidRPr="00467D18">
          <w:rPr>
            <w:rFonts w:hint="eastAsia"/>
            <w:rtl/>
            <w:rPrChange w:id="5146" w:author="Microsoft account" w:date="2025-10-18T13:13:00Z">
              <w:rPr>
                <w:rFonts w:hint="eastAsia"/>
                <w:rtl/>
              </w:rPr>
            </w:rPrChange>
          </w:rPr>
          <w:t>باز</w:t>
        </w:r>
        <w:r w:rsidRPr="00467D18">
          <w:rPr>
            <w:rtl/>
            <w:rPrChange w:id="5147" w:author="Microsoft account" w:date="2025-10-18T13:13:00Z">
              <w:rPr>
                <w:rtl/>
              </w:rPr>
            </w:rPrChange>
          </w:rPr>
          <w:t xml:space="preserve"> </w:t>
        </w:r>
        <w:r w:rsidRPr="00467D18">
          <w:rPr>
            <w:rFonts w:hint="eastAsia"/>
            <w:rtl/>
            <w:rPrChange w:id="5148" w:author="Microsoft account" w:date="2025-10-18T13:13:00Z">
              <w:rPr>
                <w:rFonts w:hint="eastAsia"/>
                <w:rtl/>
              </w:rPr>
            </w:rPrChange>
          </w:rPr>
          <w:t>کن</w:t>
        </w:r>
        <w:r w:rsidRPr="00467D18">
          <w:rPr>
            <w:rFonts w:hint="cs"/>
            <w:rtl/>
            <w:rPrChange w:id="5149" w:author="Microsoft account" w:date="2025-10-18T13:13:00Z">
              <w:rPr>
                <w:rFonts w:hint="cs"/>
                <w:rtl/>
              </w:rPr>
            </w:rPrChange>
          </w:rPr>
          <w:t>ی</w:t>
        </w:r>
        <w:r w:rsidRPr="00467D18">
          <w:rPr>
            <w:rFonts w:hint="eastAsia"/>
            <w:rtl/>
            <w:rPrChange w:id="5150" w:author="Microsoft account" w:date="2025-10-18T13:13:00Z">
              <w:rPr>
                <w:rFonts w:hint="eastAsia"/>
                <w:rtl/>
              </w:rPr>
            </w:rPrChange>
          </w:rPr>
          <w:t>،</w:t>
        </w:r>
        <w:r w:rsidRPr="00467D18">
          <w:rPr>
            <w:rtl/>
            <w:rPrChange w:id="5151" w:author="Microsoft account" w:date="2025-10-18T13:13:00Z">
              <w:rPr>
                <w:rtl/>
              </w:rPr>
            </w:rPrChange>
          </w:rPr>
          <w:t xml:space="preserve"> </w:t>
        </w:r>
        <w:r w:rsidRPr="00467D18">
          <w:rPr>
            <w:rFonts w:hint="eastAsia"/>
            <w:rtl/>
            <w:rPrChange w:id="5152" w:author="Microsoft account" w:date="2025-10-18T13:13:00Z">
              <w:rPr>
                <w:rFonts w:hint="eastAsia"/>
                <w:rtl/>
              </w:rPr>
            </w:rPrChange>
          </w:rPr>
          <w:t>عدد</w:t>
        </w:r>
        <w:r w:rsidRPr="00467D18">
          <w:rPr>
            <w:rtl/>
            <w:rPrChange w:id="5153" w:author="Microsoft account" w:date="2025-10-18T13:13:00Z">
              <w:rPr>
                <w:rtl/>
              </w:rPr>
            </w:rPrChange>
          </w:rPr>
          <w:t xml:space="preserve"> </w:t>
        </w:r>
        <w:r w:rsidRPr="00467D18">
          <w:rPr>
            <w:rFonts w:hint="eastAsia"/>
            <w:rtl/>
            <w:rPrChange w:id="5154" w:author="Microsoft account" w:date="2025-10-18T13:13:00Z">
              <w:rPr>
                <w:rFonts w:hint="eastAsia"/>
                <w:rtl/>
              </w:rPr>
            </w:rPrChange>
          </w:rPr>
          <w:t>رو</w:t>
        </w:r>
        <w:r w:rsidRPr="00467D18">
          <w:rPr>
            <w:rtl/>
            <w:rPrChange w:id="5155" w:author="Microsoft account" w:date="2025-10-18T13:13:00Z">
              <w:rPr>
                <w:rtl/>
              </w:rPr>
            </w:rPrChange>
          </w:rPr>
          <w:t xml:space="preserve"> </w:t>
        </w:r>
        <w:r w:rsidRPr="00467D18">
          <w:rPr>
            <w:rFonts w:hint="eastAsia"/>
            <w:rtl/>
            <w:rPrChange w:id="5156" w:author="Microsoft account" w:date="2025-10-18T13:13:00Z">
              <w:rPr>
                <w:rFonts w:hint="eastAsia"/>
                <w:rtl/>
              </w:rPr>
            </w:rPrChange>
          </w:rPr>
          <w:t>عوض</w:t>
        </w:r>
        <w:r w:rsidRPr="00467D18">
          <w:rPr>
            <w:rtl/>
            <w:rPrChange w:id="5157" w:author="Microsoft account" w:date="2025-10-18T13:13:00Z">
              <w:rPr>
                <w:rtl/>
              </w:rPr>
            </w:rPrChange>
          </w:rPr>
          <w:t xml:space="preserve"> </w:t>
        </w:r>
        <w:r w:rsidRPr="00467D18">
          <w:rPr>
            <w:rFonts w:hint="eastAsia"/>
            <w:rtl/>
            <w:rPrChange w:id="5158" w:author="Microsoft account" w:date="2025-10-18T13:13:00Z">
              <w:rPr>
                <w:rFonts w:hint="eastAsia"/>
                <w:rtl/>
              </w:rPr>
            </w:rPrChange>
          </w:rPr>
          <w:t>کن</w:t>
        </w:r>
        <w:r w:rsidRPr="00467D18">
          <w:rPr>
            <w:rFonts w:hint="cs"/>
            <w:rtl/>
            <w:rPrChange w:id="5159" w:author="Microsoft account" w:date="2025-10-18T13:13:00Z">
              <w:rPr>
                <w:rFonts w:hint="cs"/>
                <w:rtl/>
              </w:rPr>
            </w:rPrChange>
          </w:rPr>
          <w:t>ی</w:t>
        </w:r>
        <w:r w:rsidRPr="00467D18">
          <w:rPr>
            <w:rFonts w:hint="eastAsia"/>
            <w:rtl/>
            <w:rPrChange w:id="5160" w:author="Microsoft account" w:date="2025-10-18T13:13:00Z">
              <w:rPr>
                <w:rFonts w:hint="eastAsia"/>
                <w:rtl/>
              </w:rPr>
            </w:rPrChange>
          </w:rPr>
          <w:t>،</w:t>
        </w:r>
        <w:r w:rsidRPr="00467D18">
          <w:rPr>
            <w:rtl/>
            <w:rPrChange w:id="5161" w:author="Microsoft account" w:date="2025-10-18T13:13:00Z">
              <w:rPr>
                <w:rtl/>
              </w:rPr>
            </w:rPrChange>
          </w:rPr>
          <w:t xml:space="preserve"> </w:t>
        </w:r>
        <w:r w:rsidRPr="00467D18">
          <w:rPr>
            <w:rFonts w:hint="eastAsia"/>
            <w:rtl/>
            <w:rPrChange w:id="5162" w:author="Microsoft account" w:date="2025-10-18T13:13:00Z">
              <w:rPr>
                <w:rFonts w:hint="eastAsia"/>
                <w:rtl/>
              </w:rPr>
            </w:rPrChange>
          </w:rPr>
          <w:t>و</w:t>
        </w:r>
        <w:r w:rsidRPr="00467D18">
          <w:rPr>
            <w:rtl/>
            <w:rPrChange w:id="5163" w:author="Microsoft account" w:date="2025-10-18T13:13:00Z">
              <w:rPr>
                <w:rtl/>
              </w:rPr>
            </w:rPrChange>
          </w:rPr>
          <w:t xml:space="preserve"> </w:t>
        </w:r>
        <w:r w:rsidRPr="00467D18">
          <w:rPr>
            <w:rFonts w:hint="eastAsia"/>
            <w:rtl/>
            <w:rPrChange w:id="5164" w:author="Microsoft account" w:date="2025-10-18T13:13:00Z">
              <w:rPr>
                <w:rFonts w:hint="eastAsia"/>
                <w:rtl/>
              </w:rPr>
            </w:rPrChange>
          </w:rPr>
          <w:t>دوباره</w:t>
        </w:r>
        <w:r w:rsidRPr="00467D18">
          <w:rPr>
            <w:rtl/>
            <w:rPrChange w:id="5165" w:author="Microsoft account" w:date="2025-10-18T13:13:00Z">
              <w:rPr>
                <w:rtl/>
              </w:rPr>
            </w:rPrChange>
          </w:rPr>
          <w:t xml:space="preserve"> </w:t>
        </w:r>
        <w:r w:rsidRPr="00467D18">
          <w:rPr>
            <w:rFonts w:hint="eastAsia"/>
            <w:rtl/>
            <w:rPrChange w:id="5166" w:author="Microsoft account" w:date="2025-10-18T13:13:00Z">
              <w:rPr>
                <w:rFonts w:hint="eastAsia"/>
                <w:rtl/>
              </w:rPr>
            </w:rPrChange>
          </w:rPr>
          <w:t>برنامه</w:t>
        </w:r>
        <w:r w:rsidRPr="00467D18">
          <w:rPr>
            <w:rtl/>
            <w:rPrChange w:id="5167" w:author="Microsoft account" w:date="2025-10-18T13:13:00Z">
              <w:rPr>
                <w:rtl/>
              </w:rPr>
            </w:rPrChange>
          </w:rPr>
          <w:t xml:space="preserve"> </w:t>
        </w:r>
        <w:r w:rsidRPr="00467D18">
          <w:rPr>
            <w:rFonts w:hint="eastAsia"/>
            <w:rtl/>
            <w:rPrChange w:id="5168" w:author="Microsoft account" w:date="2025-10-18T13:13:00Z">
              <w:rPr>
                <w:rFonts w:hint="eastAsia"/>
                <w:rtl/>
              </w:rPr>
            </w:rPrChange>
          </w:rPr>
          <w:t>رو</w:t>
        </w:r>
        <w:r w:rsidRPr="00467D18">
          <w:rPr>
            <w:rtl/>
            <w:rPrChange w:id="5169" w:author="Microsoft account" w:date="2025-10-18T13:13:00Z">
              <w:rPr>
                <w:rtl/>
              </w:rPr>
            </w:rPrChange>
          </w:rPr>
          <w:t xml:space="preserve"> </w:t>
        </w:r>
        <w:r w:rsidRPr="00467D18">
          <w:rPr>
            <w:rFonts w:hint="eastAsia"/>
            <w:rtl/>
            <w:rPrChange w:id="5170" w:author="Microsoft account" w:date="2025-10-18T13:13:00Z">
              <w:rPr>
                <w:rFonts w:hint="eastAsia"/>
                <w:rtl/>
              </w:rPr>
            </w:rPrChange>
          </w:rPr>
          <w:t>کامپا</w:t>
        </w:r>
        <w:r w:rsidRPr="00467D18">
          <w:rPr>
            <w:rFonts w:hint="cs"/>
            <w:rtl/>
            <w:rPrChange w:id="5171" w:author="Microsoft account" w:date="2025-10-18T13:13:00Z">
              <w:rPr>
                <w:rFonts w:hint="cs"/>
                <w:rtl/>
              </w:rPr>
            </w:rPrChange>
          </w:rPr>
          <w:t>ی</w:t>
        </w:r>
        <w:r w:rsidRPr="00467D18">
          <w:rPr>
            <w:rFonts w:hint="eastAsia"/>
            <w:rtl/>
            <w:rPrChange w:id="5172" w:author="Microsoft account" w:date="2025-10-18T13:13:00Z">
              <w:rPr>
                <w:rFonts w:hint="eastAsia"/>
                <w:rtl/>
              </w:rPr>
            </w:rPrChange>
          </w:rPr>
          <w:t>ل</w:t>
        </w:r>
        <w:r w:rsidRPr="00467D18">
          <w:rPr>
            <w:rtl/>
            <w:rPrChange w:id="5173" w:author="Microsoft account" w:date="2025-10-18T13:13:00Z">
              <w:rPr>
                <w:rtl/>
              </w:rPr>
            </w:rPrChange>
          </w:rPr>
          <w:t xml:space="preserve"> </w:t>
        </w:r>
        <w:r w:rsidRPr="00467D18">
          <w:rPr>
            <w:rFonts w:hint="cs"/>
            <w:rtl/>
            <w:rPrChange w:id="5174" w:author="Microsoft account" w:date="2025-10-18T13:13:00Z">
              <w:rPr>
                <w:rFonts w:hint="cs"/>
                <w:rtl/>
              </w:rPr>
            </w:rPrChange>
          </w:rPr>
          <w:t>ی</w:t>
        </w:r>
        <w:r w:rsidRPr="00467D18">
          <w:rPr>
            <w:rFonts w:hint="eastAsia"/>
            <w:rtl/>
            <w:rPrChange w:id="5175" w:author="Microsoft account" w:date="2025-10-18T13:13:00Z">
              <w:rPr>
                <w:rFonts w:hint="eastAsia"/>
                <w:rtl/>
              </w:rPr>
            </w:rPrChange>
          </w:rPr>
          <w:t>ا</w:t>
        </w:r>
        <w:r w:rsidRPr="00467D18">
          <w:rPr>
            <w:rtl/>
            <w:rPrChange w:id="5176" w:author="Microsoft account" w:date="2025-10-18T13:13:00Z">
              <w:rPr>
                <w:rtl/>
              </w:rPr>
            </w:rPrChange>
          </w:rPr>
          <w:t xml:space="preserve"> </w:t>
        </w:r>
        <w:r w:rsidRPr="00467D18">
          <w:rPr>
            <w:rFonts w:hint="eastAsia"/>
            <w:rtl/>
            <w:rPrChange w:id="5177" w:author="Microsoft account" w:date="2025-10-18T13:13:00Z">
              <w:rPr>
                <w:rFonts w:hint="eastAsia"/>
                <w:rtl/>
              </w:rPr>
            </w:rPrChange>
          </w:rPr>
          <w:t>ر</w:t>
        </w:r>
        <w:r w:rsidRPr="00467D18">
          <w:rPr>
            <w:rFonts w:hint="cs"/>
            <w:rtl/>
            <w:rPrChange w:id="5178" w:author="Microsoft account" w:date="2025-10-18T13:13:00Z">
              <w:rPr>
                <w:rFonts w:hint="cs"/>
                <w:rtl/>
              </w:rPr>
            </w:rPrChange>
          </w:rPr>
          <w:t>ی‌</w:t>
        </w:r>
        <w:r w:rsidRPr="00467D18">
          <w:rPr>
            <w:rFonts w:hint="eastAsia"/>
            <w:rtl/>
            <w:rPrChange w:id="5179" w:author="Microsoft account" w:date="2025-10-18T13:13:00Z">
              <w:rPr>
                <w:rFonts w:hint="eastAsia"/>
                <w:rtl/>
              </w:rPr>
            </w:rPrChange>
          </w:rPr>
          <w:t>استارت</w:t>
        </w:r>
        <w:r w:rsidRPr="00467D18">
          <w:rPr>
            <w:rtl/>
            <w:rPrChange w:id="5180" w:author="Microsoft account" w:date="2025-10-18T13:13:00Z">
              <w:rPr>
                <w:rtl/>
              </w:rPr>
            </w:rPrChange>
          </w:rPr>
          <w:t xml:space="preserve"> </w:t>
        </w:r>
        <w:r w:rsidRPr="00467D18">
          <w:rPr>
            <w:rFonts w:hint="eastAsia"/>
            <w:rtl/>
            <w:rPrChange w:id="5181" w:author="Microsoft account" w:date="2025-10-18T13:13:00Z">
              <w:rPr>
                <w:rFonts w:hint="eastAsia"/>
                <w:rtl/>
              </w:rPr>
            </w:rPrChange>
          </w:rPr>
          <w:t>کن</w:t>
        </w:r>
        <w:r w:rsidRPr="00467D18">
          <w:rPr>
            <w:rFonts w:hint="cs"/>
            <w:rtl/>
            <w:rPrChange w:id="5182" w:author="Microsoft account" w:date="2025-10-18T13:13:00Z">
              <w:rPr>
                <w:rFonts w:hint="cs"/>
                <w:rtl/>
              </w:rPr>
            </w:rPrChange>
          </w:rPr>
          <w:t>ی</w:t>
        </w:r>
        <w:r w:rsidRPr="00467D18">
          <w:rPr>
            <w:rPrChange w:id="5183" w:author="Microsoft account" w:date="2025-10-18T13:13:00Z">
              <w:rPr/>
            </w:rPrChange>
          </w:rPr>
          <w:t>.</w:t>
        </w:r>
      </w:ins>
    </w:p>
    <w:p w14:paraId="5C89120E" w14:textId="77777777" w:rsidR="00736275" w:rsidRPr="00467D18" w:rsidRDefault="00736275">
      <w:pPr>
        <w:pStyle w:val="AIDescription"/>
        <w:rPr>
          <w:ins w:id="5184" w:author="Microsoft account" w:date="2025-10-18T13:13:00Z"/>
          <w:rtl/>
          <w:rPrChange w:id="5185" w:author="Microsoft account" w:date="2025-10-18T13:13:00Z">
            <w:rPr>
              <w:ins w:id="5186" w:author="Microsoft account" w:date="2025-10-18T13:13:00Z"/>
              <w:rtl/>
              <w:lang w:bidi="fa-IR"/>
            </w:rPr>
          </w:rPrChange>
        </w:rPr>
        <w:pPrChange w:id="5187" w:author="Microsoft account" w:date="2025-10-19T11:25:00Z">
          <w:pPr>
            <w:spacing w:after="0" w:line="276" w:lineRule="auto"/>
          </w:pPr>
        </w:pPrChange>
      </w:pPr>
      <w:ins w:id="5188" w:author="Microsoft account" w:date="2025-10-18T13:13:00Z">
        <w:r w:rsidRPr="00467D18">
          <w:rPr>
            <w:rPrChange w:id="5189" w:author="Microsoft account" w:date="2025-10-18T13:13:00Z">
              <w:rPr/>
            </w:rPrChange>
          </w:rPr>
          <w:t xml:space="preserve">    </w:t>
        </w:r>
        <w:r w:rsidRPr="00467D18">
          <w:rPr>
            <w:rtl/>
            <w:rPrChange w:id="5190" w:author="Microsoft account" w:date="2025-10-18T13:13:00Z">
              <w:rPr>
                <w:rtl/>
              </w:rPr>
            </w:rPrChange>
          </w:rPr>
          <w:t>با متغ</w:t>
        </w:r>
        <w:r w:rsidRPr="00467D18">
          <w:rPr>
            <w:rFonts w:hint="cs"/>
            <w:rtl/>
            <w:rPrChange w:id="5191" w:author="Microsoft account" w:date="2025-10-18T13:13:00Z">
              <w:rPr>
                <w:rFonts w:hint="cs"/>
                <w:rtl/>
              </w:rPr>
            </w:rPrChange>
          </w:rPr>
          <w:t>ی</w:t>
        </w:r>
        <w:r w:rsidRPr="00467D18">
          <w:rPr>
            <w:rFonts w:hint="eastAsia"/>
            <w:rtl/>
            <w:rPrChange w:id="5192" w:author="Microsoft account" w:date="2025-10-18T13:13:00Z">
              <w:rPr>
                <w:rFonts w:hint="eastAsia"/>
                <w:rtl/>
              </w:rPr>
            </w:rPrChange>
          </w:rPr>
          <w:t>ر</w:t>
        </w:r>
        <w:r w:rsidRPr="00467D18">
          <w:rPr>
            <w:rtl/>
            <w:rPrChange w:id="5193" w:author="Microsoft account" w:date="2025-10-18T13:13:00Z">
              <w:rPr>
                <w:rtl/>
              </w:rPr>
            </w:rPrChange>
          </w:rPr>
          <w:t xml:space="preserve"> </w:t>
        </w:r>
        <w:r w:rsidRPr="00467D18">
          <w:rPr>
            <w:rFonts w:hint="eastAsia"/>
            <w:rtl/>
            <w:rPrChange w:id="5194" w:author="Microsoft account" w:date="2025-10-18T13:13:00Z">
              <w:rPr>
                <w:rFonts w:hint="eastAsia"/>
                <w:rtl/>
              </w:rPr>
            </w:rPrChange>
          </w:rPr>
          <w:t>مح</w:t>
        </w:r>
        <w:r w:rsidRPr="00467D18">
          <w:rPr>
            <w:rFonts w:hint="cs"/>
            <w:rtl/>
            <w:rPrChange w:id="5195" w:author="Microsoft account" w:date="2025-10-18T13:13:00Z">
              <w:rPr>
                <w:rFonts w:hint="cs"/>
                <w:rtl/>
              </w:rPr>
            </w:rPrChange>
          </w:rPr>
          <w:t>ی</w:t>
        </w:r>
        <w:r w:rsidRPr="00467D18">
          <w:rPr>
            <w:rFonts w:hint="eastAsia"/>
            <w:rtl/>
            <w:rPrChange w:id="5196" w:author="Microsoft account" w:date="2025-10-18T13:13:00Z">
              <w:rPr>
                <w:rFonts w:hint="eastAsia"/>
                <w:rtl/>
              </w:rPr>
            </w:rPrChange>
          </w:rPr>
          <w:t>ط</w:t>
        </w:r>
        <w:r w:rsidRPr="00467D18">
          <w:rPr>
            <w:rFonts w:hint="cs"/>
            <w:rtl/>
            <w:rPrChange w:id="5197" w:author="Microsoft account" w:date="2025-10-18T13:13:00Z">
              <w:rPr>
                <w:rFonts w:hint="cs"/>
                <w:rtl/>
              </w:rPr>
            </w:rPrChange>
          </w:rPr>
          <w:t>ی</w:t>
        </w:r>
        <w:r w:rsidRPr="00467D18">
          <w:rPr>
            <w:rtl/>
            <w:rPrChange w:id="5198" w:author="Microsoft account" w:date="2025-10-18T13:13:00Z">
              <w:rPr>
                <w:rtl/>
              </w:rPr>
            </w:rPrChange>
          </w:rPr>
          <w:t xml:space="preserve"> (راحت): </w:t>
        </w:r>
        <w:r w:rsidRPr="00467D18">
          <w:rPr>
            <w:rFonts w:hint="eastAsia"/>
            <w:rtl/>
            <w:rPrChange w:id="5199" w:author="Microsoft account" w:date="2025-10-18T13:13:00Z">
              <w:rPr>
                <w:rFonts w:hint="eastAsia"/>
                <w:rtl/>
              </w:rPr>
            </w:rPrChange>
          </w:rPr>
          <w:t>فقط</w:t>
        </w:r>
        <w:r w:rsidRPr="00467D18">
          <w:rPr>
            <w:rtl/>
            <w:rPrChange w:id="5200" w:author="Microsoft account" w:date="2025-10-18T13:13:00Z">
              <w:rPr>
                <w:rtl/>
              </w:rPr>
            </w:rPrChange>
          </w:rPr>
          <w:t xml:space="preserve"> </w:t>
        </w:r>
        <w:r w:rsidRPr="00467D18">
          <w:rPr>
            <w:rFonts w:hint="eastAsia"/>
            <w:rtl/>
            <w:rPrChange w:id="5201" w:author="Microsoft account" w:date="2025-10-18T13:13:00Z">
              <w:rPr>
                <w:rFonts w:hint="eastAsia"/>
                <w:rtl/>
              </w:rPr>
            </w:rPrChange>
          </w:rPr>
          <w:t>کاف</w:t>
        </w:r>
        <w:r w:rsidRPr="00467D18">
          <w:rPr>
            <w:rFonts w:hint="cs"/>
            <w:rtl/>
            <w:rPrChange w:id="5202" w:author="Microsoft account" w:date="2025-10-18T13:13:00Z">
              <w:rPr>
                <w:rFonts w:hint="cs"/>
                <w:rtl/>
              </w:rPr>
            </w:rPrChange>
          </w:rPr>
          <w:t>ی</w:t>
        </w:r>
        <w:r w:rsidRPr="00467D18">
          <w:rPr>
            <w:rFonts w:hint="eastAsia"/>
            <w:rtl/>
            <w:rPrChange w:id="5203" w:author="Microsoft account" w:date="2025-10-18T13:13:00Z">
              <w:rPr>
                <w:rFonts w:hint="eastAsia"/>
                <w:rtl/>
              </w:rPr>
            </w:rPrChange>
          </w:rPr>
          <w:t>ه</w:t>
        </w:r>
        <w:r w:rsidRPr="00467D18">
          <w:rPr>
            <w:rtl/>
            <w:rPrChange w:id="5204" w:author="Microsoft account" w:date="2025-10-18T13:13:00Z">
              <w:rPr>
                <w:rtl/>
              </w:rPr>
            </w:rPrChange>
          </w:rPr>
          <w:t xml:space="preserve"> </w:t>
        </w:r>
        <w:r w:rsidRPr="00467D18">
          <w:rPr>
            <w:rFonts w:hint="eastAsia"/>
            <w:rtl/>
            <w:rPrChange w:id="5205" w:author="Microsoft account" w:date="2025-10-18T13:13:00Z">
              <w:rPr>
                <w:rFonts w:hint="eastAsia"/>
                <w:rtl/>
              </w:rPr>
            </w:rPrChange>
          </w:rPr>
          <w:t>مقدار</w:t>
        </w:r>
        <w:r w:rsidRPr="00467D18">
          <w:rPr>
            <w:rtl/>
            <w:rPrChange w:id="5206" w:author="Microsoft account" w:date="2025-10-18T13:13:00Z">
              <w:rPr>
                <w:rtl/>
              </w:rPr>
            </w:rPrChange>
          </w:rPr>
          <w:t xml:space="preserve"> </w:t>
        </w:r>
        <w:r w:rsidRPr="00467D18">
          <w:rPr>
            <w:rFonts w:hint="eastAsia"/>
            <w:rtl/>
            <w:rPrChange w:id="5207" w:author="Microsoft account" w:date="2025-10-18T13:13:00Z">
              <w:rPr>
                <w:rFonts w:hint="eastAsia"/>
                <w:rtl/>
              </w:rPr>
            </w:rPrChange>
          </w:rPr>
          <w:t>متغ</w:t>
        </w:r>
        <w:r w:rsidRPr="00467D18">
          <w:rPr>
            <w:rFonts w:hint="cs"/>
            <w:rtl/>
            <w:rPrChange w:id="5208" w:author="Microsoft account" w:date="2025-10-18T13:13:00Z">
              <w:rPr>
                <w:rFonts w:hint="cs"/>
                <w:rtl/>
              </w:rPr>
            </w:rPrChange>
          </w:rPr>
          <w:t>ی</w:t>
        </w:r>
        <w:r w:rsidRPr="00467D18">
          <w:rPr>
            <w:rFonts w:hint="eastAsia"/>
            <w:rtl/>
            <w:rPrChange w:id="5209" w:author="Microsoft account" w:date="2025-10-18T13:13:00Z">
              <w:rPr>
                <w:rFonts w:hint="eastAsia"/>
                <w:rtl/>
              </w:rPr>
            </w:rPrChange>
          </w:rPr>
          <w:t>ر</w:t>
        </w:r>
        <w:r w:rsidRPr="00467D18">
          <w:rPr>
            <w:rtl/>
            <w:rPrChange w:id="5210" w:author="Microsoft account" w:date="2025-10-18T13:13:00Z">
              <w:rPr>
                <w:rtl/>
              </w:rPr>
            </w:rPrChange>
          </w:rPr>
          <w:t xml:space="preserve"> </w:t>
        </w:r>
        <w:r w:rsidRPr="00467D18">
          <w:rPr>
            <w:rFonts w:hint="eastAsia"/>
            <w:rtl/>
            <w:rPrChange w:id="5211" w:author="Microsoft account" w:date="2025-10-18T13:13:00Z">
              <w:rPr>
                <w:rFonts w:hint="eastAsia"/>
                <w:rtl/>
              </w:rPr>
            </w:rPrChange>
          </w:rPr>
          <w:t>مح</w:t>
        </w:r>
        <w:r w:rsidRPr="00467D18">
          <w:rPr>
            <w:rFonts w:hint="cs"/>
            <w:rtl/>
            <w:rPrChange w:id="5212" w:author="Microsoft account" w:date="2025-10-18T13:13:00Z">
              <w:rPr>
                <w:rFonts w:hint="cs"/>
                <w:rtl/>
              </w:rPr>
            </w:rPrChange>
          </w:rPr>
          <w:t>ی</w:t>
        </w:r>
        <w:r w:rsidRPr="00467D18">
          <w:rPr>
            <w:rFonts w:hint="eastAsia"/>
            <w:rtl/>
            <w:rPrChange w:id="5213" w:author="Microsoft account" w:date="2025-10-18T13:13:00Z">
              <w:rPr>
                <w:rFonts w:hint="eastAsia"/>
                <w:rtl/>
              </w:rPr>
            </w:rPrChange>
          </w:rPr>
          <w:t>ط</w:t>
        </w:r>
        <w:r w:rsidRPr="00467D18">
          <w:rPr>
            <w:rFonts w:hint="cs"/>
            <w:rtl/>
            <w:rPrChange w:id="5214" w:author="Microsoft account" w:date="2025-10-18T13:13:00Z">
              <w:rPr>
                <w:rFonts w:hint="cs"/>
                <w:rtl/>
              </w:rPr>
            </w:rPrChange>
          </w:rPr>
          <w:t>ی</w:t>
        </w:r>
        <w:r w:rsidRPr="00467D18">
          <w:rPr>
            <w:rtl/>
            <w:rPrChange w:id="5215" w:author="Microsoft account" w:date="2025-10-18T13:13:00Z">
              <w:rPr>
                <w:rtl/>
              </w:rPr>
            </w:rPrChange>
          </w:rPr>
          <w:t xml:space="preserve"> </w:t>
        </w:r>
        <w:r w:rsidRPr="00467D18">
          <w:rPr>
            <w:rFonts w:hint="eastAsia"/>
            <w:rtl/>
            <w:rPrChange w:id="5216" w:author="Microsoft account" w:date="2025-10-18T13:13:00Z">
              <w:rPr>
                <w:rFonts w:hint="eastAsia"/>
                <w:rtl/>
              </w:rPr>
            </w:rPrChange>
          </w:rPr>
          <w:t>رو</w:t>
        </w:r>
        <w:r w:rsidRPr="00467D18">
          <w:rPr>
            <w:rtl/>
            <w:rPrChange w:id="5217" w:author="Microsoft account" w:date="2025-10-18T13:13:00Z">
              <w:rPr>
                <w:rtl/>
              </w:rPr>
            </w:rPrChange>
          </w:rPr>
          <w:t xml:space="preserve"> </w:t>
        </w:r>
        <w:r w:rsidRPr="00467D18">
          <w:rPr>
            <w:rFonts w:hint="eastAsia"/>
            <w:rtl/>
            <w:rPrChange w:id="5218" w:author="Microsoft account" w:date="2025-10-18T13:13:00Z">
              <w:rPr>
                <w:rFonts w:hint="eastAsia"/>
                <w:rtl/>
              </w:rPr>
            </w:rPrChange>
          </w:rPr>
          <w:t>عوض</w:t>
        </w:r>
        <w:r w:rsidRPr="00467D18">
          <w:rPr>
            <w:rtl/>
            <w:rPrChange w:id="5219" w:author="Microsoft account" w:date="2025-10-18T13:13:00Z">
              <w:rPr>
                <w:rtl/>
              </w:rPr>
            </w:rPrChange>
          </w:rPr>
          <w:t xml:space="preserve"> </w:t>
        </w:r>
        <w:r w:rsidRPr="00467D18">
          <w:rPr>
            <w:rFonts w:hint="eastAsia"/>
            <w:rtl/>
            <w:rPrChange w:id="5220" w:author="Microsoft account" w:date="2025-10-18T13:13:00Z">
              <w:rPr>
                <w:rFonts w:hint="eastAsia"/>
                <w:rtl/>
              </w:rPr>
            </w:rPrChange>
          </w:rPr>
          <w:t>کن</w:t>
        </w:r>
        <w:r w:rsidRPr="00467D18">
          <w:rPr>
            <w:rFonts w:hint="cs"/>
            <w:rtl/>
            <w:rPrChange w:id="5221" w:author="Microsoft account" w:date="2025-10-18T13:13:00Z">
              <w:rPr>
                <w:rFonts w:hint="cs"/>
                <w:rtl/>
              </w:rPr>
            </w:rPrChange>
          </w:rPr>
          <w:t>ی</w:t>
        </w:r>
        <w:r w:rsidRPr="00467D18">
          <w:rPr>
            <w:rtl/>
            <w:rPrChange w:id="5222" w:author="Microsoft account" w:date="2025-10-18T13:13:00Z">
              <w:rPr>
                <w:rtl/>
              </w:rPr>
            </w:rPrChange>
          </w:rPr>
          <w:t xml:space="preserve"> (مثلاً </w:t>
        </w:r>
        <w:r w:rsidRPr="00467D18">
          <w:rPr>
            <w:rFonts w:hint="eastAsia"/>
            <w:rtl/>
            <w:rPrChange w:id="5223" w:author="Microsoft account" w:date="2025-10-18T13:13:00Z">
              <w:rPr>
                <w:rFonts w:hint="eastAsia"/>
                <w:rtl/>
              </w:rPr>
            </w:rPrChange>
          </w:rPr>
          <w:t>در</w:t>
        </w:r>
        <w:r w:rsidRPr="00467D18">
          <w:rPr>
            <w:rtl/>
            <w:rPrChange w:id="5224" w:author="Microsoft account" w:date="2025-10-18T13:13:00Z">
              <w:rPr>
                <w:rtl/>
              </w:rPr>
            </w:rPrChange>
          </w:rPr>
          <w:t xml:space="preserve"> </w:t>
        </w:r>
        <w:r w:rsidRPr="00467D18">
          <w:rPr>
            <w:rFonts w:hint="eastAsia"/>
            <w:rtl/>
            <w:rPrChange w:id="5225" w:author="Microsoft account" w:date="2025-10-18T13:13:00Z">
              <w:rPr>
                <w:rFonts w:hint="eastAsia"/>
                <w:rtl/>
              </w:rPr>
            </w:rPrChange>
          </w:rPr>
          <w:t>خط</w:t>
        </w:r>
        <w:r w:rsidRPr="00467D18">
          <w:rPr>
            <w:rtl/>
            <w:rPrChange w:id="5226" w:author="Microsoft account" w:date="2025-10-18T13:13:00Z">
              <w:rPr>
                <w:rtl/>
              </w:rPr>
            </w:rPrChange>
          </w:rPr>
          <w:t xml:space="preserve"> </w:t>
        </w:r>
        <w:r w:rsidRPr="00467D18">
          <w:rPr>
            <w:rFonts w:hint="eastAsia"/>
            <w:rtl/>
            <w:rPrChange w:id="5227" w:author="Microsoft account" w:date="2025-10-18T13:13:00Z">
              <w:rPr>
                <w:rFonts w:hint="eastAsia"/>
                <w:rtl/>
              </w:rPr>
            </w:rPrChange>
          </w:rPr>
          <w:t>فرمان</w:t>
        </w:r>
        <w:r w:rsidRPr="00467D18">
          <w:rPr>
            <w:rtl/>
            <w:rPrChange w:id="5228" w:author="Microsoft account" w:date="2025-10-18T13:13:00Z">
              <w:rPr>
                <w:rtl/>
              </w:rPr>
            </w:rPrChange>
          </w:rPr>
          <w:t xml:space="preserve"> </w:t>
        </w:r>
        <w:r w:rsidRPr="00467D18">
          <w:rPr>
            <w:rFonts w:hint="cs"/>
            <w:rtl/>
            <w:rPrChange w:id="5229" w:author="Microsoft account" w:date="2025-10-18T13:13:00Z">
              <w:rPr>
                <w:rFonts w:hint="cs"/>
                <w:rtl/>
              </w:rPr>
            </w:rPrChange>
          </w:rPr>
          <w:t>ی</w:t>
        </w:r>
        <w:r w:rsidRPr="00467D18">
          <w:rPr>
            <w:rFonts w:hint="eastAsia"/>
            <w:rtl/>
            <w:rPrChange w:id="5230" w:author="Microsoft account" w:date="2025-10-18T13:13:00Z">
              <w:rPr>
                <w:rFonts w:hint="eastAsia"/>
                <w:rtl/>
              </w:rPr>
            </w:rPrChange>
          </w:rPr>
          <w:t>ا</w:t>
        </w:r>
        <w:r w:rsidRPr="00467D18">
          <w:rPr>
            <w:rtl/>
            <w:rPrChange w:id="5231" w:author="Microsoft account" w:date="2025-10-18T13:13:00Z">
              <w:rPr>
                <w:rtl/>
              </w:rPr>
            </w:rPrChange>
          </w:rPr>
          <w:t xml:space="preserve"> </w:t>
        </w:r>
        <w:r w:rsidRPr="00467D18">
          <w:rPr>
            <w:rFonts w:hint="eastAsia"/>
            <w:rtl/>
            <w:rPrChange w:id="5232" w:author="Microsoft account" w:date="2025-10-18T13:13:00Z">
              <w:rPr>
                <w:rFonts w:hint="eastAsia"/>
                <w:rtl/>
              </w:rPr>
            </w:rPrChange>
          </w:rPr>
          <w:t>فا</w:t>
        </w:r>
        <w:r w:rsidRPr="00467D18">
          <w:rPr>
            <w:rFonts w:hint="cs"/>
            <w:rtl/>
            <w:rPrChange w:id="5233" w:author="Microsoft account" w:date="2025-10-18T13:13:00Z">
              <w:rPr>
                <w:rFonts w:hint="cs"/>
                <w:rtl/>
              </w:rPr>
            </w:rPrChange>
          </w:rPr>
          <w:t>ی</w:t>
        </w:r>
        <w:r w:rsidRPr="00467D18">
          <w:rPr>
            <w:rFonts w:hint="eastAsia"/>
            <w:rtl/>
            <w:rPrChange w:id="5234" w:author="Microsoft account" w:date="2025-10-18T13:13:00Z">
              <w:rPr>
                <w:rFonts w:hint="eastAsia"/>
                <w:rtl/>
              </w:rPr>
            </w:rPrChange>
          </w:rPr>
          <w:t>ل</w:t>
        </w:r>
        <w:r w:rsidRPr="00467D18">
          <w:rPr>
            <w:rtl/>
            <w:rPrChange w:id="5235" w:author="Microsoft account" w:date="2025-10-18T13:13:00Z">
              <w:rPr>
                <w:rtl/>
              </w:rPr>
            </w:rPrChange>
          </w:rPr>
          <w:t xml:space="preserve"> </w:t>
        </w:r>
        <w:r w:rsidRPr="00467D18">
          <w:rPr>
            <w:rFonts w:hint="eastAsia"/>
            <w:rtl/>
            <w:rPrChange w:id="5236" w:author="Microsoft account" w:date="2025-10-18T13:13:00Z">
              <w:rPr>
                <w:rFonts w:hint="eastAsia"/>
                <w:rtl/>
              </w:rPr>
            </w:rPrChange>
          </w:rPr>
          <w:t>کانف</w:t>
        </w:r>
        <w:r w:rsidRPr="00467D18">
          <w:rPr>
            <w:rFonts w:hint="cs"/>
            <w:rtl/>
            <w:rPrChange w:id="5237" w:author="Microsoft account" w:date="2025-10-18T13:13:00Z">
              <w:rPr>
                <w:rFonts w:hint="cs"/>
                <w:rtl/>
              </w:rPr>
            </w:rPrChange>
          </w:rPr>
          <w:t>ی</w:t>
        </w:r>
        <w:r w:rsidRPr="00467D18">
          <w:rPr>
            <w:rFonts w:hint="eastAsia"/>
            <w:rtl/>
            <w:rPrChange w:id="5238" w:author="Microsoft account" w:date="2025-10-18T13:13:00Z">
              <w:rPr>
                <w:rFonts w:hint="eastAsia"/>
                <w:rtl/>
              </w:rPr>
            </w:rPrChange>
          </w:rPr>
          <w:t>گ</w:t>
        </w:r>
        <w:r w:rsidRPr="00467D18">
          <w:rPr>
            <w:rtl/>
            <w:rPrChange w:id="5239" w:author="Microsoft account" w:date="2025-10-18T13:13:00Z">
              <w:rPr>
                <w:rtl/>
              </w:rPr>
            </w:rPrChange>
          </w:rPr>
          <w:t xml:space="preserve"> </w:t>
        </w:r>
        <w:r w:rsidRPr="00467D18">
          <w:rPr>
            <w:rFonts w:hint="eastAsia"/>
            <w:rtl/>
            <w:rPrChange w:id="5240" w:author="Microsoft account" w:date="2025-10-18T13:13:00Z">
              <w:rPr>
                <w:rFonts w:hint="eastAsia"/>
                <w:rtl/>
              </w:rPr>
            </w:rPrChange>
          </w:rPr>
          <w:t>سرور</w:t>
        </w:r>
        <w:r w:rsidRPr="00467D18">
          <w:rPr>
            <w:rtl/>
            <w:rPrChange w:id="5241" w:author="Microsoft account" w:date="2025-10-18T13:13:00Z">
              <w:rPr>
                <w:rtl/>
              </w:rPr>
            </w:rPrChange>
          </w:rPr>
          <w:t xml:space="preserve">) </w:t>
        </w:r>
        <w:r w:rsidRPr="00467D18">
          <w:rPr>
            <w:rFonts w:hint="eastAsia"/>
            <w:rtl/>
            <w:rPrChange w:id="5242" w:author="Microsoft account" w:date="2025-10-18T13:13:00Z">
              <w:rPr>
                <w:rFonts w:hint="eastAsia"/>
                <w:rtl/>
              </w:rPr>
            </w:rPrChange>
          </w:rPr>
          <w:t>و</w:t>
        </w:r>
        <w:r w:rsidRPr="00467D18">
          <w:rPr>
            <w:rtl/>
            <w:rPrChange w:id="5243" w:author="Microsoft account" w:date="2025-10-18T13:13:00Z">
              <w:rPr>
                <w:rtl/>
              </w:rPr>
            </w:rPrChange>
          </w:rPr>
          <w:t xml:space="preserve"> </w:t>
        </w:r>
        <w:r w:rsidRPr="00467D18">
          <w:rPr>
            <w:rFonts w:hint="eastAsia"/>
            <w:rtl/>
            <w:rPrChange w:id="5244" w:author="Microsoft account" w:date="2025-10-18T13:13:00Z">
              <w:rPr>
                <w:rFonts w:hint="eastAsia"/>
                <w:rtl/>
              </w:rPr>
            </w:rPrChange>
          </w:rPr>
          <w:t>برنامه</w:t>
        </w:r>
        <w:r w:rsidRPr="00467D18">
          <w:rPr>
            <w:rtl/>
            <w:rPrChange w:id="5245" w:author="Microsoft account" w:date="2025-10-18T13:13:00Z">
              <w:rPr>
                <w:rtl/>
              </w:rPr>
            </w:rPrChange>
          </w:rPr>
          <w:t xml:space="preserve"> </w:t>
        </w:r>
        <w:r w:rsidRPr="00467D18">
          <w:rPr>
            <w:rFonts w:hint="eastAsia"/>
            <w:rtl/>
            <w:rPrChange w:id="5246" w:author="Microsoft account" w:date="2025-10-18T13:13:00Z">
              <w:rPr>
                <w:rFonts w:hint="eastAsia"/>
                <w:rtl/>
              </w:rPr>
            </w:rPrChange>
          </w:rPr>
          <w:t>رو</w:t>
        </w:r>
        <w:r w:rsidRPr="00467D18">
          <w:rPr>
            <w:rtl/>
            <w:rPrChange w:id="5247" w:author="Microsoft account" w:date="2025-10-18T13:13:00Z">
              <w:rPr>
                <w:rtl/>
              </w:rPr>
            </w:rPrChange>
          </w:rPr>
          <w:t xml:space="preserve"> </w:t>
        </w:r>
        <w:r w:rsidRPr="00467D18">
          <w:rPr>
            <w:rFonts w:hint="eastAsia"/>
            <w:rtl/>
            <w:rPrChange w:id="5248" w:author="Microsoft account" w:date="2025-10-18T13:13:00Z">
              <w:rPr>
                <w:rFonts w:hint="eastAsia"/>
                <w:rtl/>
              </w:rPr>
            </w:rPrChange>
          </w:rPr>
          <w:t>اجرا</w:t>
        </w:r>
        <w:r w:rsidRPr="00467D18">
          <w:rPr>
            <w:rtl/>
            <w:rPrChange w:id="5249" w:author="Microsoft account" w:date="2025-10-18T13:13:00Z">
              <w:rPr>
                <w:rtl/>
              </w:rPr>
            </w:rPrChange>
          </w:rPr>
          <w:t xml:space="preserve"> </w:t>
        </w:r>
        <w:r w:rsidRPr="00467D18">
          <w:rPr>
            <w:rFonts w:hint="eastAsia"/>
            <w:rtl/>
            <w:rPrChange w:id="5250" w:author="Microsoft account" w:date="2025-10-18T13:13:00Z">
              <w:rPr>
                <w:rFonts w:hint="eastAsia"/>
                <w:rtl/>
              </w:rPr>
            </w:rPrChange>
          </w:rPr>
          <w:t>کن</w:t>
        </w:r>
        <w:r w:rsidRPr="00467D18">
          <w:rPr>
            <w:rFonts w:hint="cs"/>
            <w:rtl/>
            <w:rPrChange w:id="5251" w:author="Microsoft account" w:date="2025-10-18T13:13:00Z">
              <w:rPr>
                <w:rFonts w:hint="cs"/>
                <w:rtl/>
              </w:rPr>
            </w:rPrChange>
          </w:rPr>
          <w:t>ی</w:t>
        </w:r>
        <w:r w:rsidRPr="00467D18">
          <w:rPr>
            <w:rtl/>
            <w:rPrChange w:id="5252" w:author="Microsoft account" w:date="2025-10-18T13:13:00Z">
              <w:rPr>
                <w:rtl/>
              </w:rPr>
            </w:rPrChange>
          </w:rPr>
          <w:t xml:space="preserve">. </w:t>
        </w:r>
        <w:r w:rsidRPr="00467D18">
          <w:rPr>
            <w:rFonts w:hint="eastAsia"/>
            <w:rtl/>
            <w:rPrChange w:id="5253" w:author="Microsoft account" w:date="2025-10-18T13:13:00Z">
              <w:rPr>
                <w:rFonts w:hint="eastAsia"/>
                <w:rtl/>
              </w:rPr>
            </w:rPrChange>
          </w:rPr>
          <w:t>بدون</w:t>
        </w:r>
        <w:r w:rsidRPr="00467D18">
          <w:rPr>
            <w:rtl/>
            <w:rPrChange w:id="5254" w:author="Microsoft account" w:date="2025-10-18T13:13:00Z">
              <w:rPr>
                <w:rtl/>
              </w:rPr>
            </w:rPrChange>
          </w:rPr>
          <w:t xml:space="preserve"> </w:t>
        </w:r>
        <w:r w:rsidRPr="00467D18">
          <w:rPr>
            <w:rFonts w:hint="eastAsia"/>
            <w:rtl/>
            <w:rPrChange w:id="5255" w:author="Microsoft account" w:date="2025-10-18T13:13:00Z">
              <w:rPr>
                <w:rFonts w:hint="eastAsia"/>
                <w:rtl/>
              </w:rPr>
            </w:rPrChange>
          </w:rPr>
          <w:t>ن</w:t>
        </w:r>
        <w:r w:rsidRPr="00467D18">
          <w:rPr>
            <w:rFonts w:hint="cs"/>
            <w:rtl/>
            <w:rPrChange w:id="5256" w:author="Microsoft account" w:date="2025-10-18T13:13:00Z">
              <w:rPr>
                <w:rFonts w:hint="cs"/>
                <w:rtl/>
              </w:rPr>
            </w:rPrChange>
          </w:rPr>
          <w:t>ی</w:t>
        </w:r>
        <w:r w:rsidRPr="00467D18">
          <w:rPr>
            <w:rFonts w:hint="eastAsia"/>
            <w:rtl/>
            <w:rPrChange w:id="5257" w:author="Microsoft account" w:date="2025-10-18T13:13:00Z">
              <w:rPr>
                <w:rFonts w:hint="eastAsia"/>
                <w:rtl/>
              </w:rPr>
            </w:rPrChange>
          </w:rPr>
          <w:t>از</w:t>
        </w:r>
        <w:r w:rsidRPr="00467D18">
          <w:rPr>
            <w:rtl/>
            <w:rPrChange w:id="5258" w:author="Microsoft account" w:date="2025-10-18T13:13:00Z">
              <w:rPr>
                <w:rtl/>
              </w:rPr>
            </w:rPrChange>
          </w:rPr>
          <w:t xml:space="preserve"> </w:t>
        </w:r>
        <w:r w:rsidRPr="00467D18">
          <w:rPr>
            <w:rFonts w:hint="eastAsia"/>
            <w:rtl/>
            <w:rPrChange w:id="5259" w:author="Microsoft account" w:date="2025-10-18T13:13:00Z">
              <w:rPr>
                <w:rFonts w:hint="eastAsia"/>
                <w:rtl/>
              </w:rPr>
            </w:rPrChange>
          </w:rPr>
          <w:t>به</w:t>
        </w:r>
        <w:r w:rsidRPr="00467D18">
          <w:rPr>
            <w:rtl/>
            <w:rPrChange w:id="5260" w:author="Microsoft account" w:date="2025-10-18T13:13:00Z">
              <w:rPr>
                <w:rtl/>
              </w:rPr>
            </w:rPrChange>
          </w:rPr>
          <w:t xml:space="preserve"> </w:t>
        </w:r>
        <w:r w:rsidRPr="00467D18">
          <w:rPr>
            <w:rFonts w:hint="eastAsia"/>
            <w:rtl/>
            <w:rPrChange w:id="5261" w:author="Microsoft account" w:date="2025-10-18T13:13:00Z">
              <w:rPr>
                <w:rFonts w:hint="eastAsia"/>
                <w:rtl/>
              </w:rPr>
            </w:rPrChange>
          </w:rPr>
          <w:t>دستکار</w:t>
        </w:r>
        <w:r w:rsidRPr="00467D18">
          <w:rPr>
            <w:rFonts w:hint="cs"/>
            <w:rtl/>
            <w:rPrChange w:id="5262" w:author="Microsoft account" w:date="2025-10-18T13:13:00Z">
              <w:rPr>
                <w:rFonts w:hint="cs"/>
                <w:rtl/>
              </w:rPr>
            </w:rPrChange>
          </w:rPr>
          <w:t>ی</w:t>
        </w:r>
        <w:r w:rsidRPr="00467D18">
          <w:rPr>
            <w:rtl/>
            <w:rPrChange w:id="5263" w:author="Microsoft account" w:date="2025-10-18T13:13:00Z">
              <w:rPr>
                <w:rtl/>
              </w:rPr>
            </w:rPrChange>
          </w:rPr>
          <w:t xml:space="preserve"> </w:t>
        </w:r>
        <w:r w:rsidRPr="00467D18">
          <w:rPr>
            <w:rFonts w:hint="eastAsia"/>
            <w:rtl/>
            <w:rPrChange w:id="5264" w:author="Microsoft account" w:date="2025-10-18T13:13:00Z">
              <w:rPr>
                <w:rFonts w:hint="eastAsia"/>
                <w:rtl/>
              </w:rPr>
            </w:rPrChange>
          </w:rPr>
          <w:t>کد</w:t>
        </w:r>
        <w:r w:rsidRPr="00467D18">
          <w:rPr>
            <w:rtl/>
            <w:rPrChange w:id="5265" w:author="Microsoft account" w:date="2025-10-18T13:13:00Z">
              <w:rPr>
                <w:rtl/>
              </w:rPr>
            </w:rPrChange>
          </w:rPr>
          <w:t xml:space="preserve"> </w:t>
        </w:r>
        <w:r w:rsidRPr="00467D18">
          <w:rPr>
            <w:rFonts w:hint="eastAsia"/>
            <w:rtl/>
            <w:rPrChange w:id="5266" w:author="Microsoft account" w:date="2025-10-18T13:13:00Z">
              <w:rPr>
                <w:rFonts w:hint="eastAsia"/>
                <w:rtl/>
              </w:rPr>
            </w:rPrChange>
          </w:rPr>
          <w:t>اصل</w:t>
        </w:r>
        <w:r w:rsidRPr="00467D18">
          <w:rPr>
            <w:rFonts w:hint="cs"/>
            <w:rtl/>
            <w:rPrChange w:id="5267" w:author="Microsoft account" w:date="2025-10-18T13:13:00Z">
              <w:rPr>
                <w:rFonts w:hint="cs"/>
                <w:rtl/>
              </w:rPr>
            </w:rPrChange>
          </w:rPr>
          <w:t>ی</w:t>
        </w:r>
        <w:r w:rsidRPr="00467D18">
          <w:rPr>
            <w:rPrChange w:id="5268" w:author="Microsoft account" w:date="2025-10-18T13:13:00Z">
              <w:rPr/>
            </w:rPrChange>
          </w:rPr>
          <w:t>.</w:t>
        </w:r>
      </w:ins>
    </w:p>
    <w:p w14:paraId="71FA24AB" w14:textId="77777777" w:rsidR="00736275" w:rsidRPr="00467D18" w:rsidRDefault="00736275">
      <w:pPr>
        <w:pStyle w:val="AIDescription"/>
        <w:rPr>
          <w:ins w:id="5269" w:author="Microsoft account" w:date="2025-10-18T13:13:00Z"/>
          <w:rtl/>
          <w:rPrChange w:id="5270" w:author="Microsoft account" w:date="2025-10-18T13:13:00Z">
            <w:rPr>
              <w:ins w:id="5271" w:author="Microsoft account" w:date="2025-10-18T13:13:00Z"/>
              <w:rtl/>
              <w:lang w:bidi="fa-IR"/>
            </w:rPr>
          </w:rPrChange>
        </w:rPr>
        <w:pPrChange w:id="5272" w:author="Microsoft account" w:date="2025-10-19T11:25:00Z">
          <w:pPr>
            <w:spacing w:after="0" w:line="276" w:lineRule="auto"/>
          </w:pPr>
        </w:pPrChange>
      </w:pPr>
      <w:ins w:id="5273" w:author="Microsoft account" w:date="2025-10-18T13:13:00Z">
        <w:r w:rsidRPr="00467D18">
          <w:rPr>
            <w:rtl/>
            <w:rPrChange w:id="5274" w:author="Microsoft account" w:date="2025-10-18T13:13:00Z">
              <w:rPr>
                <w:rtl/>
              </w:rPr>
            </w:rPrChange>
          </w:rPr>
          <w:t>۲</w:t>
        </w:r>
        <w:r w:rsidRPr="00467D18">
          <w:rPr>
            <w:rPrChange w:id="5275" w:author="Microsoft account" w:date="2025-10-18T13:13:00Z">
              <w:rPr/>
            </w:rPrChange>
          </w:rPr>
          <w:t xml:space="preserve">. </w:t>
        </w:r>
        <w:r w:rsidRPr="00467D18">
          <w:rPr>
            <w:rtl/>
            <w:rPrChange w:id="5276" w:author="Microsoft account" w:date="2025-10-18T13:13:00Z">
              <w:rPr>
                <w:rtl/>
              </w:rPr>
            </w:rPrChange>
          </w:rPr>
          <w:t>مح</w:t>
        </w:r>
        <w:r w:rsidRPr="00467D18">
          <w:rPr>
            <w:rFonts w:hint="cs"/>
            <w:rtl/>
            <w:rPrChange w:id="5277" w:author="Microsoft account" w:date="2025-10-18T13:13:00Z">
              <w:rPr>
                <w:rFonts w:hint="cs"/>
                <w:rtl/>
              </w:rPr>
            </w:rPrChange>
          </w:rPr>
          <w:t>ی</w:t>
        </w:r>
        <w:r w:rsidRPr="00467D18">
          <w:rPr>
            <w:rFonts w:hint="eastAsia"/>
            <w:rtl/>
            <w:rPrChange w:id="5278" w:author="Microsoft account" w:date="2025-10-18T13:13:00Z">
              <w:rPr>
                <w:rFonts w:hint="eastAsia"/>
                <w:rtl/>
              </w:rPr>
            </w:rPrChange>
          </w:rPr>
          <w:t>ط‌ها</w:t>
        </w:r>
        <w:r w:rsidRPr="00467D18">
          <w:rPr>
            <w:rFonts w:hint="cs"/>
            <w:rtl/>
            <w:rPrChange w:id="5279" w:author="Microsoft account" w:date="2025-10-18T13:13:00Z">
              <w:rPr>
                <w:rFonts w:hint="cs"/>
                <w:rtl/>
              </w:rPr>
            </w:rPrChange>
          </w:rPr>
          <w:t>ی</w:t>
        </w:r>
        <w:r w:rsidRPr="00467D18">
          <w:rPr>
            <w:rtl/>
            <w:rPrChange w:id="5280" w:author="Microsoft account" w:date="2025-10-18T13:13:00Z">
              <w:rPr>
                <w:rtl/>
              </w:rPr>
            </w:rPrChange>
          </w:rPr>
          <w:t xml:space="preserve"> </w:t>
        </w:r>
        <w:r w:rsidRPr="00467D18">
          <w:rPr>
            <w:rFonts w:hint="eastAsia"/>
            <w:rtl/>
            <w:rPrChange w:id="5281" w:author="Microsoft account" w:date="2025-10-18T13:13:00Z">
              <w:rPr>
                <w:rFonts w:hint="eastAsia"/>
                <w:rtl/>
              </w:rPr>
            </w:rPrChange>
          </w:rPr>
          <w:t>مختلف</w:t>
        </w:r>
        <w:r w:rsidRPr="00467D18">
          <w:rPr>
            <w:rPrChange w:id="5282" w:author="Microsoft account" w:date="2025-10-18T13:13:00Z">
              <w:rPr/>
            </w:rPrChange>
          </w:rPr>
          <w:t xml:space="preserve"> (Multiple Environments)</w:t>
        </w:r>
      </w:ins>
    </w:p>
    <w:p w14:paraId="38D05201" w14:textId="77777777" w:rsidR="00736275" w:rsidRPr="00467D18" w:rsidRDefault="00736275">
      <w:pPr>
        <w:pStyle w:val="AIDescription"/>
        <w:rPr>
          <w:ins w:id="5283" w:author="Microsoft account" w:date="2025-10-18T13:13:00Z"/>
          <w:rtl/>
          <w:rPrChange w:id="5284" w:author="Microsoft account" w:date="2025-10-18T13:13:00Z">
            <w:rPr>
              <w:ins w:id="5285" w:author="Microsoft account" w:date="2025-10-18T13:13:00Z"/>
              <w:rtl/>
              <w:lang w:bidi="fa-IR"/>
            </w:rPr>
          </w:rPrChange>
        </w:rPr>
        <w:pPrChange w:id="5286" w:author="Microsoft account" w:date="2025-10-19T11:25:00Z">
          <w:pPr>
            <w:spacing w:after="0" w:line="276" w:lineRule="auto"/>
          </w:pPr>
        </w:pPrChange>
      </w:pPr>
      <w:ins w:id="5287" w:author="Microsoft account" w:date="2025-10-18T13:13:00Z">
        <w:r w:rsidRPr="00467D18">
          <w:rPr>
            <w:rFonts w:hint="cs"/>
            <w:rtl/>
            <w:rPrChange w:id="5288" w:author="Microsoft account" w:date="2025-10-18T13:13:00Z">
              <w:rPr>
                <w:rFonts w:hint="cs"/>
                <w:rtl/>
              </w:rPr>
            </w:rPrChange>
          </w:rPr>
          <w:t>ی</w:t>
        </w:r>
        <w:r w:rsidRPr="00467D18">
          <w:rPr>
            <w:rFonts w:hint="eastAsia"/>
            <w:rtl/>
            <w:rPrChange w:id="5289" w:author="Microsoft account" w:date="2025-10-18T13:13:00Z">
              <w:rPr>
                <w:rFonts w:hint="eastAsia"/>
                <w:rtl/>
              </w:rPr>
            </w:rPrChange>
          </w:rPr>
          <w:t>ک</w:t>
        </w:r>
        <w:r w:rsidRPr="00467D18">
          <w:rPr>
            <w:rtl/>
            <w:rPrChange w:id="5290" w:author="Microsoft account" w:date="2025-10-18T13:13:00Z">
              <w:rPr>
                <w:rtl/>
              </w:rPr>
            </w:rPrChange>
          </w:rPr>
          <w:t xml:space="preserve"> </w:t>
        </w:r>
        <w:r w:rsidRPr="00467D18">
          <w:rPr>
            <w:rFonts w:hint="eastAsia"/>
            <w:rtl/>
            <w:rPrChange w:id="5291" w:author="Microsoft account" w:date="2025-10-18T13:13:00Z">
              <w:rPr>
                <w:rFonts w:hint="eastAsia"/>
                <w:rtl/>
              </w:rPr>
            </w:rPrChange>
          </w:rPr>
          <w:t>برنامهٔ</w:t>
        </w:r>
        <w:r w:rsidRPr="00467D18">
          <w:rPr>
            <w:rtl/>
            <w:rPrChange w:id="5292" w:author="Microsoft account" w:date="2025-10-18T13:13:00Z">
              <w:rPr>
                <w:rtl/>
              </w:rPr>
            </w:rPrChange>
          </w:rPr>
          <w:t xml:space="preserve"> </w:t>
        </w:r>
        <w:r w:rsidRPr="00467D18">
          <w:rPr>
            <w:rFonts w:hint="eastAsia"/>
            <w:rtl/>
            <w:rPrChange w:id="5293" w:author="Microsoft account" w:date="2025-10-18T13:13:00Z">
              <w:rPr>
                <w:rFonts w:hint="eastAsia"/>
                <w:rtl/>
              </w:rPr>
            </w:rPrChange>
          </w:rPr>
          <w:t>جد</w:t>
        </w:r>
        <w:r w:rsidRPr="00467D18">
          <w:rPr>
            <w:rFonts w:hint="cs"/>
            <w:rtl/>
            <w:rPrChange w:id="5294" w:author="Microsoft account" w:date="2025-10-18T13:13:00Z">
              <w:rPr>
                <w:rFonts w:hint="cs"/>
                <w:rtl/>
              </w:rPr>
            </w:rPrChange>
          </w:rPr>
          <w:t>ی</w:t>
        </w:r>
        <w:r w:rsidRPr="00467D18">
          <w:rPr>
            <w:rtl/>
            <w:rPrChange w:id="5295" w:author="Microsoft account" w:date="2025-10-18T13:13:00Z">
              <w:rPr>
                <w:rtl/>
              </w:rPr>
            </w:rPrChange>
          </w:rPr>
          <w:t xml:space="preserve"> </w:t>
        </w:r>
        <w:r w:rsidRPr="00467D18">
          <w:rPr>
            <w:rFonts w:hint="eastAsia"/>
            <w:rtl/>
            <w:rPrChange w:id="5296" w:author="Microsoft account" w:date="2025-10-18T13:13:00Z">
              <w:rPr>
                <w:rFonts w:hint="eastAsia"/>
                <w:rtl/>
              </w:rPr>
            </w:rPrChange>
          </w:rPr>
          <w:t>حداقل</w:t>
        </w:r>
        <w:r w:rsidRPr="00467D18">
          <w:rPr>
            <w:rtl/>
            <w:rPrChange w:id="5297" w:author="Microsoft account" w:date="2025-10-18T13:13:00Z">
              <w:rPr>
                <w:rtl/>
              </w:rPr>
            </w:rPrChange>
          </w:rPr>
          <w:t xml:space="preserve"> </w:t>
        </w:r>
        <w:r w:rsidRPr="00467D18">
          <w:rPr>
            <w:rFonts w:hint="eastAsia"/>
            <w:rtl/>
            <w:rPrChange w:id="5298" w:author="Microsoft account" w:date="2025-10-18T13:13:00Z">
              <w:rPr>
                <w:rFonts w:hint="eastAsia"/>
                <w:rtl/>
              </w:rPr>
            </w:rPrChange>
          </w:rPr>
          <w:t>در</w:t>
        </w:r>
        <w:r w:rsidRPr="00467D18">
          <w:rPr>
            <w:rtl/>
            <w:rPrChange w:id="5299" w:author="Microsoft account" w:date="2025-10-18T13:13:00Z">
              <w:rPr>
                <w:rtl/>
              </w:rPr>
            </w:rPrChange>
          </w:rPr>
          <w:t xml:space="preserve"> </w:t>
        </w:r>
        <w:r w:rsidRPr="00467D18">
          <w:rPr>
            <w:rFonts w:hint="eastAsia"/>
            <w:rtl/>
            <w:rPrChange w:id="5300" w:author="Microsoft account" w:date="2025-10-18T13:13:00Z">
              <w:rPr>
                <w:rFonts w:hint="eastAsia"/>
                <w:rtl/>
              </w:rPr>
            </w:rPrChange>
          </w:rPr>
          <w:t>سه</w:t>
        </w:r>
        <w:r w:rsidRPr="00467D18">
          <w:rPr>
            <w:rtl/>
            <w:rPrChange w:id="5301" w:author="Microsoft account" w:date="2025-10-18T13:13:00Z">
              <w:rPr>
                <w:rtl/>
              </w:rPr>
            </w:rPrChange>
          </w:rPr>
          <w:t xml:space="preserve"> </w:t>
        </w:r>
        <w:r w:rsidRPr="00467D18">
          <w:rPr>
            <w:rFonts w:hint="eastAsia"/>
            <w:rtl/>
            <w:rPrChange w:id="5302" w:author="Microsoft account" w:date="2025-10-18T13:13:00Z">
              <w:rPr>
                <w:rFonts w:hint="eastAsia"/>
                <w:rtl/>
              </w:rPr>
            </w:rPrChange>
          </w:rPr>
          <w:t>مح</w:t>
        </w:r>
        <w:r w:rsidRPr="00467D18">
          <w:rPr>
            <w:rFonts w:hint="cs"/>
            <w:rtl/>
            <w:rPrChange w:id="5303" w:author="Microsoft account" w:date="2025-10-18T13:13:00Z">
              <w:rPr>
                <w:rFonts w:hint="cs"/>
                <w:rtl/>
              </w:rPr>
            </w:rPrChange>
          </w:rPr>
          <w:t>ی</w:t>
        </w:r>
        <w:r w:rsidRPr="00467D18">
          <w:rPr>
            <w:rFonts w:hint="eastAsia"/>
            <w:rtl/>
            <w:rPrChange w:id="5304" w:author="Microsoft account" w:date="2025-10-18T13:13:00Z">
              <w:rPr>
                <w:rFonts w:hint="eastAsia"/>
                <w:rtl/>
              </w:rPr>
            </w:rPrChange>
          </w:rPr>
          <w:t>ط</w:t>
        </w:r>
        <w:r w:rsidRPr="00467D18">
          <w:rPr>
            <w:rtl/>
            <w:rPrChange w:id="5305" w:author="Microsoft account" w:date="2025-10-18T13:13:00Z">
              <w:rPr>
                <w:rtl/>
              </w:rPr>
            </w:rPrChange>
          </w:rPr>
          <w:t xml:space="preserve"> </w:t>
        </w:r>
        <w:r w:rsidRPr="00467D18">
          <w:rPr>
            <w:rFonts w:hint="eastAsia"/>
            <w:rtl/>
            <w:rPrChange w:id="5306" w:author="Microsoft account" w:date="2025-10-18T13:13:00Z">
              <w:rPr>
                <w:rFonts w:hint="eastAsia"/>
                <w:rtl/>
              </w:rPr>
            </w:rPrChange>
          </w:rPr>
          <w:t>اجرا</w:t>
        </w:r>
        <w:r w:rsidRPr="00467D18">
          <w:rPr>
            <w:rtl/>
            <w:rPrChange w:id="5307" w:author="Microsoft account" w:date="2025-10-18T13:13:00Z">
              <w:rPr>
                <w:rtl/>
              </w:rPr>
            </w:rPrChange>
          </w:rPr>
          <w:t xml:space="preserve"> </w:t>
        </w:r>
        <w:r w:rsidRPr="00467D18">
          <w:rPr>
            <w:rFonts w:hint="eastAsia"/>
            <w:rtl/>
            <w:rPrChange w:id="5308" w:author="Microsoft account" w:date="2025-10-18T13:13:00Z">
              <w:rPr>
                <w:rFonts w:hint="eastAsia"/>
                <w:rtl/>
              </w:rPr>
            </w:rPrChange>
          </w:rPr>
          <w:t>م</w:t>
        </w:r>
        <w:r w:rsidRPr="00467D18">
          <w:rPr>
            <w:rFonts w:hint="cs"/>
            <w:rtl/>
            <w:rPrChange w:id="5309" w:author="Microsoft account" w:date="2025-10-18T13:13:00Z">
              <w:rPr>
                <w:rFonts w:hint="cs"/>
                <w:rtl/>
              </w:rPr>
            </w:rPrChange>
          </w:rPr>
          <w:t>ی‌</w:t>
        </w:r>
        <w:r w:rsidRPr="00467D18">
          <w:rPr>
            <w:rFonts w:hint="eastAsia"/>
            <w:rtl/>
            <w:rPrChange w:id="5310" w:author="Microsoft account" w:date="2025-10-18T13:13:00Z">
              <w:rPr>
                <w:rFonts w:hint="eastAsia"/>
                <w:rtl/>
              </w:rPr>
            </w:rPrChange>
          </w:rPr>
          <w:t>شه</w:t>
        </w:r>
        <w:r w:rsidRPr="00467D18">
          <w:rPr>
            <w:rPrChange w:id="5311" w:author="Microsoft account" w:date="2025-10-18T13:13:00Z">
              <w:rPr/>
            </w:rPrChange>
          </w:rPr>
          <w:t>:</w:t>
        </w:r>
      </w:ins>
    </w:p>
    <w:p w14:paraId="6F1F4A25" w14:textId="77777777" w:rsidR="00736275" w:rsidRPr="00467D18" w:rsidRDefault="00736275">
      <w:pPr>
        <w:pStyle w:val="AIDescription"/>
        <w:rPr>
          <w:ins w:id="5312" w:author="Microsoft account" w:date="2025-10-18T13:13:00Z"/>
          <w:rtl/>
          <w:rPrChange w:id="5313" w:author="Microsoft account" w:date="2025-10-18T13:13:00Z">
            <w:rPr>
              <w:ins w:id="5314" w:author="Microsoft account" w:date="2025-10-18T13:13:00Z"/>
              <w:rtl/>
              <w:lang w:bidi="fa-IR"/>
            </w:rPr>
          </w:rPrChange>
        </w:rPr>
        <w:pPrChange w:id="5315" w:author="Microsoft account" w:date="2025-10-19T11:25:00Z">
          <w:pPr>
            <w:spacing w:after="0" w:line="276" w:lineRule="auto"/>
          </w:pPr>
        </w:pPrChange>
      </w:pPr>
      <w:ins w:id="5316" w:author="Microsoft account" w:date="2025-10-18T13:13:00Z">
        <w:r w:rsidRPr="00467D18">
          <w:rPr>
            <w:rPrChange w:id="5317" w:author="Microsoft account" w:date="2025-10-18T13:13:00Z">
              <w:rPr/>
            </w:rPrChange>
          </w:rPr>
          <w:t xml:space="preserve">    Development </w:t>
        </w:r>
        <w:r w:rsidRPr="00467D18">
          <w:rPr>
            <w:rtl/>
            <w:rPrChange w:id="5318" w:author="Microsoft account" w:date="2025-10-18T13:13:00Z">
              <w:rPr>
                <w:rtl/>
              </w:rPr>
            </w:rPrChange>
          </w:rPr>
          <w:t>(توسعه): رو</w:t>
        </w:r>
        <w:r w:rsidRPr="00467D18">
          <w:rPr>
            <w:rFonts w:hint="cs"/>
            <w:rtl/>
            <w:rPrChange w:id="5319" w:author="Microsoft account" w:date="2025-10-18T13:13:00Z">
              <w:rPr>
                <w:rFonts w:hint="cs"/>
                <w:rtl/>
              </w:rPr>
            </w:rPrChange>
          </w:rPr>
          <w:t>ی</w:t>
        </w:r>
        <w:r w:rsidRPr="00467D18">
          <w:rPr>
            <w:rtl/>
            <w:rPrChange w:id="5320" w:author="Microsoft account" w:date="2025-10-18T13:13:00Z">
              <w:rPr>
                <w:rtl/>
              </w:rPr>
            </w:rPrChange>
          </w:rPr>
          <w:t xml:space="preserve"> لپ‌تاپ خودت</w:t>
        </w:r>
        <w:r w:rsidRPr="00467D18">
          <w:rPr>
            <w:rPrChange w:id="5321" w:author="Microsoft account" w:date="2025-10-18T13:13:00Z">
              <w:rPr/>
            </w:rPrChange>
          </w:rPr>
          <w:t>.</w:t>
        </w:r>
      </w:ins>
    </w:p>
    <w:p w14:paraId="3C0E3A49" w14:textId="77777777" w:rsidR="00736275" w:rsidRPr="00467D18" w:rsidRDefault="00736275">
      <w:pPr>
        <w:pStyle w:val="AIDescription"/>
        <w:rPr>
          <w:ins w:id="5322" w:author="Microsoft account" w:date="2025-10-18T13:13:00Z"/>
          <w:rtl/>
          <w:rPrChange w:id="5323" w:author="Microsoft account" w:date="2025-10-18T13:13:00Z">
            <w:rPr>
              <w:ins w:id="5324" w:author="Microsoft account" w:date="2025-10-18T13:13:00Z"/>
              <w:rtl/>
              <w:lang w:bidi="fa-IR"/>
            </w:rPr>
          </w:rPrChange>
        </w:rPr>
        <w:pPrChange w:id="5325" w:author="Microsoft account" w:date="2025-10-19T11:25:00Z">
          <w:pPr>
            <w:spacing w:after="0" w:line="276" w:lineRule="auto"/>
          </w:pPr>
        </w:pPrChange>
      </w:pPr>
      <w:ins w:id="5326" w:author="Microsoft account" w:date="2025-10-18T13:13:00Z">
        <w:r w:rsidRPr="00467D18">
          <w:rPr>
            <w:rPrChange w:id="5327" w:author="Microsoft account" w:date="2025-10-18T13:13:00Z">
              <w:rPr/>
            </w:rPrChange>
          </w:rPr>
          <w:t xml:space="preserve">    Staging/Testing </w:t>
        </w:r>
        <w:r w:rsidRPr="00467D18">
          <w:rPr>
            <w:rtl/>
            <w:rPrChange w:id="5328" w:author="Microsoft account" w:date="2025-10-18T13:13:00Z">
              <w:rPr>
                <w:rtl/>
              </w:rPr>
            </w:rPrChange>
          </w:rPr>
          <w:t>(تست): رو</w:t>
        </w:r>
        <w:r w:rsidRPr="00467D18">
          <w:rPr>
            <w:rFonts w:hint="cs"/>
            <w:rtl/>
            <w:rPrChange w:id="5329" w:author="Microsoft account" w:date="2025-10-18T13:13:00Z">
              <w:rPr>
                <w:rFonts w:hint="cs"/>
                <w:rtl/>
              </w:rPr>
            </w:rPrChange>
          </w:rPr>
          <w:t>ی</w:t>
        </w:r>
        <w:r w:rsidRPr="00467D18">
          <w:rPr>
            <w:rtl/>
            <w:rPrChange w:id="5330" w:author="Microsoft account" w:date="2025-10-18T13:13:00Z">
              <w:rPr>
                <w:rtl/>
              </w:rPr>
            </w:rPrChange>
          </w:rPr>
          <w:t xml:space="preserve"> </w:t>
        </w:r>
        <w:r w:rsidRPr="00467D18">
          <w:rPr>
            <w:rFonts w:hint="cs"/>
            <w:rtl/>
            <w:rPrChange w:id="5331" w:author="Microsoft account" w:date="2025-10-18T13:13:00Z">
              <w:rPr>
                <w:rFonts w:hint="cs"/>
                <w:rtl/>
              </w:rPr>
            </w:rPrChange>
          </w:rPr>
          <w:t>ی</w:t>
        </w:r>
        <w:r w:rsidRPr="00467D18">
          <w:rPr>
            <w:rFonts w:hint="eastAsia"/>
            <w:rtl/>
            <w:rPrChange w:id="5332" w:author="Microsoft account" w:date="2025-10-18T13:13:00Z">
              <w:rPr>
                <w:rFonts w:hint="eastAsia"/>
                <w:rtl/>
              </w:rPr>
            </w:rPrChange>
          </w:rPr>
          <w:t>ک</w:t>
        </w:r>
        <w:r w:rsidRPr="00467D18">
          <w:rPr>
            <w:rtl/>
            <w:rPrChange w:id="5333" w:author="Microsoft account" w:date="2025-10-18T13:13:00Z">
              <w:rPr>
                <w:rtl/>
              </w:rPr>
            </w:rPrChange>
          </w:rPr>
          <w:t xml:space="preserve"> </w:t>
        </w:r>
        <w:r w:rsidRPr="00467D18">
          <w:rPr>
            <w:rFonts w:hint="eastAsia"/>
            <w:rtl/>
            <w:rPrChange w:id="5334" w:author="Microsoft account" w:date="2025-10-18T13:13:00Z">
              <w:rPr>
                <w:rFonts w:hint="eastAsia"/>
                <w:rtl/>
              </w:rPr>
            </w:rPrChange>
          </w:rPr>
          <w:t>سرور</w:t>
        </w:r>
        <w:r w:rsidRPr="00467D18">
          <w:rPr>
            <w:rtl/>
            <w:rPrChange w:id="5335" w:author="Microsoft account" w:date="2025-10-18T13:13:00Z">
              <w:rPr>
                <w:rtl/>
              </w:rPr>
            </w:rPrChange>
          </w:rPr>
          <w:t xml:space="preserve"> </w:t>
        </w:r>
        <w:r w:rsidRPr="00467D18">
          <w:rPr>
            <w:rFonts w:hint="eastAsia"/>
            <w:rtl/>
            <w:rPrChange w:id="5336" w:author="Microsoft account" w:date="2025-10-18T13:13:00Z">
              <w:rPr>
                <w:rFonts w:hint="eastAsia"/>
                <w:rtl/>
              </w:rPr>
            </w:rPrChange>
          </w:rPr>
          <w:t>آزما</w:t>
        </w:r>
        <w:r w:rsidRPr="00467D18">
          <w:rPr>
            <w:rFonts w:hint="cs"/>
            <w:rtl/>
            <w:rPrChange w:id="5337" w:author="Microsoft account" w:date="2025-10-18T13:13:00Z">
              <w:rPr>
                <w:rFonts w:hint="cs"/>
                <w:rtl/>
              </w:rPr>
            </w:rPrChange>
          </w:rPr>
          <w:t>ی</w:t>
        </w:r>
        <w:r w:rsidRPr="00467D18">
          <w:rPr>
            <w:rFonts w:hint="eastAsia"/>
            <w:rtl/>
            <w:rPrChange w:id="5338" w:author="Microsoft account" w:date="2025-10-18T13:13:00Z">
              <w:rPr>
                <w:rFonts w:hint="eastAsia"/>
                <w:rtl/>
              </w:rPr>
            </w:rPrChange>
          </w:rPr>
          <w:t>ش</w:t>
        </w:r>
        <w:r w:rsidRPr="00467D18">
          <w:rPr>
            <w:rFonts w:hint="cs"/>
            <w:rtl/>
            <w:rPrChange w:id="5339" w:author="Microsoft account" w:date="2025-10-18T13:13:00Z">
              <w:rPr>
                <w:rFonts w:hint="cs"/>
                <w:rtl/>
              </w:rPr>
            </w:rPrChange>
          </w:rPr>
          <w:t>ی</w:t>
        </w:r>
        <w:r w:rsidRPr="00467D18">
          <w:rPr>
            <w:rPrChange w:id="5340" w:author="Microsoft account" w:date="2025-10-18T13:13:00Z">
              <w:rPr/>
            </w:rPrChange>
          </w:rPr>
          <w:t>.</w:t>
        </w:r>
      </w:ins>
    </w:p>
    <w:p w14:paraId="663D43AC" w14:textId="77777777" w:rsidR="00736275" w:rsidRPr="00467D18" w:rsidRDefault="00736275">
      <w:pPr>
        <w:pStyle w:val="AIDescription"/>
        <w:rPr>
          <w:ins w:id="5341" w:author="Microsoft account" w:date="2025-10-18T13:13:00Z"/>
          <w:rtl/>
          <w:rPrChange w:id="5342" w:author="Microsoft account" w:date="2025-10-18T13:13:00Z">
            <w:rPr>
              <w:ins w:id="5343" w:author="Microsoft account" w:date="2025-10-18T13:13:00Z"/>
              <w:rtl/>
              <w:lang w:bidi="fa-IR"/>
            </w:rPr>
          </w:rPrChange>
        </w:rPr>
        <w:pPrChange w:id="5344" w:author="Microsoft account" w:date="2025-10-19T11:25:00Z">
          <w:pPr>
            <w:spacing w:after="0" w:line="276" w:lineRule="auto"/>
          </w:pPr>
        </w:pPrChange>
      </w:pPr>
      <w:ins w:id="5345" w:author="Microsoft account" w:date="2025-10-18T13:13:00Z">
        <w:r w:rsidRPr="00467D18">
          <w:rPr>
            <w:rPrChange w:id="5346" w:author="Microsoft account" w:date="2025-10-18T13:13:00Z">
              <w:rPr/>
            </w:rPrChange>
          </w:rPr>
          <w:t xml:space="preserve">    Production </w:t>
        </w:r>
        <w:r w:rsidRPr="00467D18">
          <w:rPr>
            <w:rtl/>
            <w:rPrChange w:id="5347" w:author="Microsoft account" w:date="2025-10-18T13:13:00Z">
              <w:rPr>
                <w:rtl/>
              </w:rPr>
            </w:rPrChange>
          </w:rPr>
          <w:t>(عمل</w:t>
        </w:r>
        <w:r w:rsidRPr="00467D18">
          <w:rPr>
            <w:rFonts w:hint="cs"/>
            <w:rtl/>
            <w:rPrChange w:id="5348" w:author="Microsoft account" w:date="2025-10-18T13:13:00Z">
              <w:rPr>
                <w:rFonts w:hint="cs"/>
                <w:rtl/>
              </w:rPr>
            </w:rPrChange>
          </w:rPr>
          <w:t>ی</w:t>
        </w:r>
        <w:r w:rsidRPr="00467D18">
          <w:rPr>
            <w:rFonts w:hint="eastAsia"/>
            <w:rtl/>
            <w:rPrChange w:id="5349" w:author="Microsoft account" w:date="2025-10-18T13:13:00Z">
              <w:rPr>
                <w:rFonts w:hint="eastAsia"/>
                <w:rtl/>
              </w:rPr>
            </w:rPrChange>
          </w:rPr>
          <w:t>ات</w:t>
        </w:r>
        <w:r w:rsidRPr="00467D18">
          <w:rPr>
            <w:rFonts w:hint="cs"/>
            <w:rtl/>
            <w:rPrChange w:id="5350" w:author="Microsoft account" w:date="2025-10-18T13:13:00Z">
              <w:rPr>
                <w:rFonts w:hint="cs"/>
                <w:rtl/>
              </w:rPr>
            </w:rPrChange>
          </w:rPr>
          <w:t>ی</w:t>
        </w:r>
        <w:r w:rsidRPr="00467D18">
          <w:rPr>
            <w:rtl/>
            <w:rPrChange w:id="5351" w:author="Microsoft account" w:date="2025-10-18T13:13:00Z">
              <w:rPr>
                <w:rtl/>
              </w:rPr>
            </w:rPrChange>
          </w:rPr>
          <w:t xml:space="preserve">): </w:t>
        </w:r>
        <w:r w:rsidRPr="00467D18">
          <w:rPr>
            <w:rFonts w:hint="eastAsia"/>
            <w:rtl/>
            <w:rPrChange w:id="5352" w:author="Microsoft account" w:date="2025-10-18T13:13:00Z">
              <w:rPr>
                <w:rFonts w:hint="eastAsia"/>
                <w:rtl/>
              </w:rPr>
            </w:rPrChange>
          </w:rPr>
          <w:t>رو</w:t>
        </w:r>
        <w:r w:rsidRPr="00467D18">
          <w:rPr>
            <w:rFonts w:hint="cs"/>
            <w:rtl/>
            <w:rPrChange w:id="5353" w:author="Microsoft account" w:date="2025-10-18T13:13:00Z">
              <w:rPr>
                <w:rFonts w:hint="cs"/>
                <w:rtl/>
              </w:rPr>
            </w:rPrChange>
          </w:rPr>
          <w:t>ی</w:t>
        </w:r>
        <w:r w:rsidRPr="00467D18">
          <w:rPr>
            <w:rtl/>
            <w:rPrChange w:id="5354" w:author="Microsoft account" w:date="2025-10-18T13:13:00Z">
              <w:rPr>
                <w:rtl/>
              </w:rPr>
            </w:rPrChange>
          </w:rPr>
          <w:t xml:space="preserve"> </w:t>
        </w:r>
        <w:r w:rsidRPr="00467D18">
          <w:rPr>
            <w:rFonts w:hint="eastAsia"/>
            <w:rtl/>
            <w:rPrChange w:id="5355" w:author="Microsoft account" w:date="2025-10-18T13:13:00Z">
              <w:rPr>
                <w:rFonts w:hint="eastAsia"/>
                <w:rtl/>
              </w:rPr>
            </w:rPrChange>
          </w:rPr>
          <w:t>سرور</w:t>
        </w:r>
        <w:r w:rsidRPr="00467D18">
          <w:rPr>
            <w:rtl/>
            <w:rPrChange w:id="5356" w:author="Microsoft account" w:date="2025-10-18T13:13:00Z">
              <w:rPr>
                <w:rtl/>
              </w:rPr>
            </w:rPrChange>
          </w:rPr>
          <w:t xml:space="preserve"> </w:t>
        </w:r>
        <w:r w:rsidRPr="00467D18">
          <w:rPr>
            <w:rFonts w:hint="eastAsia"/>
            <w:rtl/>
            <w:rPrChange w:id="5357" w:author="Microsoft account" w:date="2025-10-18T13:13:00Z">
              <w:rPr>
                <w:rFonts w:hint="eastAsia"/>
                <w:rtl/>
              </w:rPr>
            </w:rPrChange>
          </w:rPr>
          <w:t>اصل</w:t>
        </w:r>
        <w:r w:rsidRPr="00467D18">
          <w:rPr>
            <w:rFonts w:hint="cs"/>
            <w:rtl/>
            <w:rPrChange w:id="5358" w:author="Microsoft account" w:date="2025-10-18T13:13:00Z">
              <w:rPr>
                <w:rFonts w:hint="cs"/>
                <w:rtl/>
              </w:rPr>
            </w:rPrChange>
          </w:rPr>
          <w:t>ی</w:t>
        </w:r>
        <w:r w:rsidRPr="00467D18">
          <w:rPr>
            <w:rtl/>
            <w:rPrChange w:id="5359" w:author="Microsoft account" w:date="2025-10-18T13:13:00Z">
              <w:rPr>
                <w:rtl/>
              </w:rPr>
            </w:rPrChange>
          </w:rPr>
          <w:t xml:space="preserve"> </w:t>
        </w:r>
        <w:r w:rsidRPr="00467D18">
          <w:rPr>
            <w:rFonts w:hint="eastAsia"/>
            <w:rtl/>
            <w:rPrChange w:id="5360" w:author="Microsoft account" w:date="2025-10-18T13:13:00Z">
              <w:rPr>
                <w:rFonts w:hint="eastAsia"/>
                <w:rtl/>
              </w:rPr>
            </w:rPrChange>
          </w:rPr>
          <w:t>و</w:t>
        </w:r>
        <w:r w:rsidRPr="00467D18">
          <w:rPr>
            <w:rtl/>
            <w:rPrChange w:id="5361" w:author="Microsoft account" w:date="2025-10-18T13:13:00Z">
              <w:rPr>
                <w:rtl/>
              </w:rPr>
            </w:rPrChange>
          </w:rPr>
          <w:t xml:space="preserve"> </w:t>
        </w:r>
        <w:r w:rsidRPr="00467D18">
          <w:rPr>
            <w:rFonts w:hint="eastAsia"/>
            <w:rtl/>
            <w:rPrChange w:id="5362" w:author="Microsoft account" w:date="2025-10-18T13:13:00Z">
              <w:rPr>
                <w:rFonts w:hint="eastAsia"/>
                <w:rtl/>
              </w:rPr>
            </w:rPrChange>
          </w:rPr>
          <w:t>در</w:t>
        </w:r>
        <w:r w:rsidRPr="00467D18">
          <w:rPr>
            <w:rtl/>
            <w:rPrChange w:id="5363" w:author="Microsoft account" w:date="2025-10-18T13:13:00Z">
              <w:rPr>
                <w:rtl/>
              </w:rPr>
            </w:rPrChange>
          </w:rPr>
          <w:t xml:space="preserve"> </w:t>
        </w:r>
        <w:r w:rsidRPr="00467D18">
          <w:rPr>
            <w:rFonts w:hint="eastAsia"/>
            <w:rtl/>
            <w:rPrChange w:id="5364" w:author="Microsoft account" w:date="2025-10-18T13:13:00Z">
              <w:rPr>
                <w:rFonts w:hint="eastAsia"/>
                <w:rtl/>
              </w:rPr>
            </w:rPrChange>
          </w:rPr>
          <w:t>حال</w:t>
        </w:r>
        <w:r w:rsidRPr="00467D18">
          <w:rPr>
            <w:rtl/>
            <w:rPrChange w:id="5365" w:author="Microsoft account" w:date="2025-10-18T13:13:00Z">
              <w:rPr>
                <w:rtl/>
              </w:rPr>
            </w:rPrChange>
          </w:rPr>
          <w:t xml:space="preserve"> </w:t>
        </w:r>
        <w:r w:rsidRPr="00467D18">
          <w:rPr>
            <w:rFonts w:hint="eastAsia"/>
            <w:rtl/>
            <w:rPrChange w:id="5366" w:author="Microsoft account" w:date="2025-10-18T13:13:00Z">
              <w:rPr>
                <w:rFonts w:hint="eastAsia"/>
                <w:rtl/>
              </w:rPr>
            </w:rPrChange>
          </w:rPr>
          <w:t>کار</w:t>
        </w:r>
        <w:r w:rsidRPr="00467D18">
          <w:rPr>
            <w:rPrChange w:id="5367" w:author="Microsoft account" w:date="2025-10-18T13:13:00Z">
              <w:rPr/>
            </w:rPrChange>
          </w:rPr>
          <w:t>.</w:t>
        </w:r>
      </w:ins>
    </w:p>
    <w:p w14:paraId="35A22C96" w14:textId="77777777" w:rsidR="00736275" w:rsidRPr="00467D18" w:rsidRDefault="00736275">
      <w:pPr>
        <w:pStyle w:val="AIDescription"/>
        <w:rPr>
          <w:ins w:id="5368" w:author="Microsoft account" w:date="2025-10-18T13:13:00Z"/>
          <w:rtl/>
          <w:rPrChange w:id="5369" w:author="Microsoft account" w:date="2025-10-18T13:13:00Z">
            <w:rPr>
              <w:ins w:id="5370" w:author="Microsoft account" w:date="2025-10-18T13:13:00Z"/>
              <w:rtl/>
              <w:lang w:bidi="fa-IR"/>
            </w:rPr>
          </w:rPrChange>
        </w:rPr>
        <w:pPrChange w:id="5371" w:author="Microsoft account" w:date="2025-10-19T11:25:00Z">
          <w:pPr>
            <w:spacing w:after="0" w:line="276" w:lineRule="auto"/>
          </w:pPr>
        </w:pPrChange>
      </w:pPr>
      <w:ins w:id="5372" w:author="Microsoft account" w:date="2025-10-18T13:13:00Z">
        <w:r w:rsidRPr="00467D18">
          <w:rPr>
            <w:rtl/>
            <w:rPrChange w:id="5373" w:author="Microsoft account" w:date="2025-10-18T13:13:00Z">
              <w:rPr>
                <w:rtl/>
              </w:rPr>
            </w:rPrChange>
          </w:rPr>
          <w:lastRenderedPageBreak/>
          <w:t>متغ</w:t>
        </w:r>
        <w:r w:rsidRPr="00467D18">
          <w:rPr>
            <w:rFonts w:hint="cs"/>
            <w:rtl/>
            <w:rPrChange w:id="5374" w:author="Microsoft account" w:date="2025-10-18T13:13:00Z">
              <w:rPr>
                <w:rFonts w:hint="cs"/>
                <w:rtl/>
              </w:rPr>
            </w:rPrChange>
          </w:rPr>
          <w:t>ی</w:t>
        </w:r>
        <w:r w:rsidRPr="00467D18">
          <w:rPr>
            <w:rFonts w:hint="eastAsia"/>
            <w:rtl/>
            <w:rPrChange w:id="5375" w:author="Microsoft account" w:date="2025-10-18T13:13:00Z">
              <w:rPr>
                <w:rFonts w:hint="eastAsia"/>
                <w:rtl/>
              </w:rPr>
            </w:rPrChange>
          </w:rPr>
          <w:t>رها</w:t>
        </w:r>
        <w:r w:rsidRPr="00467D18">
          <w:rPr>
            <w:rFonts w:hint="cs"/>
            <w:rtl/>
            <w:rPrChange w:id="5376" w:author="Microsoft account" w:date="2025-10-18T13:13:00Z">
              <w:rPr>
                <w:rFonts w:hint="cs"/>
                <w:rtl/>
              </w:rPr>
            </w:rPrChange>
          </w:rPr>
          <w:t>ی</w:t>
        </w:r>
        <w:r w:rsidRPr="00467D18">
          <w:rPr>
            <w:rtl/>
            <w:rPrChange w:id="5377" w:author="Microsoft account" w:date="2025-10-18T13:13:00Z">
              <w:rPr>
                <w:rtl/>
              </w:rPr>
            </w:rPrChange>
          </w:rPr>
          <w:t xml:space="preserve"> </w:t>
        </w:r>
        <w:r w:rsidRPr="00467D18">
          <w:rPr>
            <w:rFonts w:hint="eastAsia"/>
            <w:rtl/>
            <w:rPrChange w:id="5378" w:author="Microsoft account" w:date="2025-10-18T13:13:00Z">
              <w:rPr>
                <w:rFonts w:hint="eastAsia"/>
                <w:rtl/>
              </w:rPr>
            </w:rPrChange>
          </w:rPr>
          <w:t>مح</w:t>
        </w:r>
        <w:r w:rsidRPr="00467D18">
          <w:rPr>
            <w:rFonts w:hint="cs"/>
            <w:rtl/>
            <w:rPrChange w:id="5379" w:author="Microsoft account" w:date="2025-10-18T13:13:00Z">
              <w:rPr>
                <w:rFonts w:hint="cs"/>
                <w:rtl/>
              </w:rPr>
            </w:rPrChange>
          </w:rPr>
          <w:t>ی</w:t>
        </w:r>
        <w:r w:rsidRPr="00467D18">
          <w:rPr>
            <w:rFonts w:hint="eastAsia"/>
            <w:rtl/>
            <w:rPrChange w:id="5380" w:author="Microsoft account" w:date="2025-10-18T13:13:00Z">
              <w:rPr>
                <w:rFonts w:hint="eastAsia"/>
                <w:rtl/>
              </w:rPr>
            </w:rPrChange>
          </w:rPr>
          <w:t>ط</w:t>
        </w:r>
        <w:r w:rsidRPr="00467D18">
          <w:rPr>
            <w:rFonts w:hint="cs"/>
            <w:rtl/>
            <w:rPrChange w:id="5381" w:author="Microsoft account" w:date="2025-10-18T13:13:00Z">
              <w:rPr>
                <w:rFonts w:hint="cs"/>
                <w:rtl/>
              </w:rPr>
            </w:rPrChange>
          </w:rPr>
          <w:t>ی</w:t>
        </w:r>
        <w:r w:rsidRPr="00467D18">
          <w:rPr>
            <w:rtl/>
            <w:rPrChange w:id="5382" w:author="Microsoft account" w:date="2025-10-18T13:13:00Z">
              <w:rPr>
                <w:rtl/>
              </w:rPr>
            </w:rPrChange>
          </w:rPr>
          <w:t xml:space="preserve"> </w:t>
        </w:r>
        <w:r w:rsidRPr="00467D18">
          <w:rPr>
            <w:rFonts w:hint="eastAsia"/>
            <w:rtl/>
            <w:rPrChange w:id="5383" w:author="Microsoft account" w:date="2025-10-18T13:13:00Z">
              <w:rPr>
                <w:rFonts w:hint="eastAsia"/>
                <w:rtl/>
              </w:rPr>
            </w:rPrChange>
          </w:rPr>
          <w:t>ا</w:t>
        </w:r>
        <w:r w:rsidRPr="00467D18">
          <w:rPr>
            <w:rFonts w:hint="cs"/>
            <w:rtl/>
            <w:rPrChange w:id="5384" w:author="Microsoft account" w:date="2025-10-18T13:13:00Z">
              <w:rPr>
                <w:rFonts w:hint="cs"/>
                <w:rtl/>
              </w:rPr>
            </w:rPrChange>
          </w:rPr>
          <w:t>ی</w:t>
        </w:r>
        <w:r w:rsidRPr="00467D18">
          <w:rPr>
            <w:rFonts w:hint="eastAsia"/>
            <w:rtl/>
            <w:rPrChange w:id="5385" w:author="Microsoft account" w:date="2025-10-18T13:13:00Z">
              <w:rPr>
                <w:rFonts w:hint="eastAsia"/>
                <w:rtl/>
              </w:rPr>
            </w:rPrChange>
          </w:rPr>
          <w:t>ن</w:t>
        </w:r>
        <w:r w:rsidRPr="00467D18">
          <w:rPr>
            <w:rtl/>
            <w:rPrChange w:id="5386" w:author="Microsoft account" w:date="2025-10-18T13:13:00Z">
              <w:rPr>
                <w:rtl/>
              </w:rPr>
            </w:rPrChange>
          </w:rPr>
          <w:t xml:space="preserve"> </w:t>
        </w:r>
        <w:r w:rsidRPr="00467D18">
          <w:rPr>
            <w:rFonts w:hint="eastAsia"/>
            <w:rtl/>
            <w:rPrChange w:id="5387" w:author="Microsoft account" w:date="2025-10-18T13:13:00Z">
              <w:rPr>
                <w:rFonts w:hint="eastAsia"/>
                <w:rtl/>
              </w:rPr>
            </w:rPrChange>
          </w:rPr>
          <w:t>امکان</w:t>
        </w:r>
        <w:r w:rsidRPr="00467D18">
          <w:rPr>
            <w:rtl/>
            <w:rPrChange w:id="5388" w:author="Microsoft account" w:date="2025-10-18T13:13:00Z">
              <w:rPr>
                <w:rtl/>
              </w:rPr>
            </w:rPrChange>
          </w:rPr>
          <w:t xml:space="preserve"> </w:t>
        </w:r>
        <w:r w:rsidRPr="00467D18">
          <w:rPr>
            <w:rFonts w:hint="eastAsia"/>
            <w:rtl/>
            <w:rPrChange w:id="5389" w:author="Microsoft account" w:date="2025-10-18T13:13:00Z">
              <w:rPr>
                <w:rFonts w:hint="eastAsia"/>
                <w:rtl/>
              </w:rPr>
            </w:rPrChange>
          </w:rPr>
          <w:t>رو</w:t>
        </w:r>
        <w:r w:rsidRPr="00467D18">
          <w:rPr>
            <w:rtl/>
            <w:rPrChange w:id="5390" w:author="Microsoft account" w:date="2025-10-18T13:13:00Z">
              <w:rPr>
                <w:rtl/>
              </w:rPr>
            </w:rPrChange>
          </w:rPr>
          <w:t xml:space="preserve"> </w:t>
        </w:r>
        <w:r w:rsidRPr="00467D18">
          <w:rPr>
            <w:rFonts w:hint="eastAsia"/>
            <w:rtl/>
            <w:rPrChange w:id="5391" w:author="Microsoft account" w:date="2025-10-18T13:13:00Z">
              <w:rPr>
                <w:rFonts w:hint="eastAsia"/>
                <w:rtl/>
              </w:rPr>
            </w:rPrChange>
          </w:rPr>
          <w:t>م</w:t>
        </w:r>
        <w:r w:rsidRPr="00467D18">
          <w:rPr>
            <w:rFonts w:hint="cs"/>
            <w:rtl/>
            <w:rPrChange w:id="5392" w:author="Microsoft account" w:date="2025-10-18T13:13:00Z">
              <w:rPr>
                <w:rFonts w:hint="cs"/>
                <w:rtl/>
              </w:rPr>
            </w:rPrChange>
          </w:rPr>
          <w:t>ی‌</w:t>
        </w:r>
        <w:r w:rsidRPr="00467D18">
          <w:rPr>
            <w:rFonts w:hint="eastAsia"/>
            <w:rtl/>
            <w:rPrChange w:id="5393" w:author="Microsoft account" w:date="2025-10-18T13:13:00Z">
              <w:rPr>
                <w:rFonts w:hint="eastAsia"/>
                <w:rtl/>
              </w:rPr>
            </w:rPrChange>
          </w:rPr>
          <w:t>دن</w:t>
        </w:r>
        <w:r w:rsidRPr="00467D18">
          <w:rPr>
            <w:rtl/>
            <w:rPrChange w:id="5394" w:author="Microsoft account" w:date="2025-10-18T13:13:00Z">
              <w:rPr>
                <w:rtl/>
              </w:rPr>
            </w:rPrChange>
          </w:rPr>
          <w:t xml:space="preserve"> </w:t>
        </w:r>
        <w:r w:rsidRPr="00467D18">
          <w:rPr>
            <w:rFonts w:hint="eastAsia"/>
            <w:rtl/>
            <w:rPrChange w:id="5395" w:author="Microsoft account" w:date="2025-10-18T13:13:00Z">
              <w:rPr>
                <w:rFonts w:hint="eastAsia"/>
                <w:rtl/>
              </w:rPr>
            </w:rPrChange>
          </w:rPr>
          <w:t>که</w:t>
        </w:r>
        <w:r w:rsidRPr="00467D18">
          <w:rPr>
            <w:rtl/>
            <w:rPrChange w:id="5396" w:author="Microsoft account" w:date="2025-10-18T13:13:00Z">
              <w:rPr>
                <w:rtl/>
              </w:rPr>
            </w:rPrChange>
          </w:rPr>
          <w:t xml:space="preserve"> </w:t>
        </w:r>
        <w:r w:rsidRPr="00467D18">
          <w:rPr>
            <w:rFonts w:hint="cs"/>
            <w:rtl/>
            <w:rPrChange w:id="5397" w:author="Microsoft account" w:date="2025-10-18T13:13:00Z">
              <w:rPr>
                <w:rFonts w:hint="cs"/>
                <w:rtl/>
              </w:rPr>
            </w:rPrChange>
          </w:rPr>
          <w:t>ی</w:t>
        </w:r>
        <w:r w:rsidRPr="00467D18">
          <w:rPr>
            <w:rFonts w:hint="eastAsia"/>
            <w:rtl/>
            <w:rPrChange w:id="5398" w:author="Microsoft account" w:date="2025-10-18T13:13:00Z">
              <w:rPr>
                <w:rFonts w:hint="eastAsia"/>
                <w:rtl/>
              </w:rPr>
            </w:rPrChange>
          </w:rPr>
          <w:t>ک</w:t>
        </w:r>
        <w:r w:rsidRPr="00467D18">
          <w:rPr>
            <w:rtl/>
            <w:rPrChange w:id="5399" w:author="Microsoft account" w:date="2025-10-18T13:13:00Z">
              <w:rPr>
                <w:rtl/>
              </w:rPr>
            </w:rPrChange>
          </w:rPr>
          <w:t xml:space="preserve"> </w:t>
        </w:r>
        <w:r w:rsidRPr="00467D18">
          <w:rPr>
            <w:rFonts w:hint="eastAsia"/>
            <w:rtl/>
            <w:rPrChange w:id="5400" w:author="Microsoft account" w:date="2025-10-18T13:13:00Z">
              <w:rPr>
                <w:rFonts w:hint="eastAsia"/>
                <w:rtl/>
              </w:rPr>
            </w:rPrChange>
          </w:rPr>
          <w:t>کد</w:t>
        </w:r>
        <w:r w:rsidRPr="00467D18">
          <w:rPr>
            <w:rtl/>
            <w:rPrChange w:id="5401" w:author="Microsoft account" w:date="2025-10-18T13:13:00Z">
              <w:rPr>
                <w:rtl/>
              </w:rPr>
            </w:rPrChange>
          </w:rPr>
          <w:t xml:space="preserve"> </w:t>
        </w:r>
        <w:r w:rsidRPr="00467D18">
          <w:rPr>
            <w:rFonts w:hint="eastAsia"/>
            <w:rtl/>
            <w:rPrChange w:id="5402" w:author="Microsoft account" w:date="2025-10-18T13:13:00Z">
              <w:rPr>
                <w:rFonts w:hint="eastAsia"/>
                <w:rtl/>
              </w:rPr>
            </w:rPrChange>
          </w:rPr>
          <w:t>واحد</w:t>
        </w:r>
        <w:r w:rsidRPr="00467D18">
          <w:rPr>
            <w:rtl/>
            <w:rPrChange w:id="5403" w:author="Microsoft account" w:date="2025-10-18T13:13:00Z">
              <w:rPr>
                <w:rtl/>
              </w:rPr>
            </w:rPrChange>
          </w:rPr>
          <w:t xml:space="preserve"> </w:t>
        </w:r>
        <w:r w:rsidRPr="00467D18">
          <w:rPr>
            <w:rFonts w:hint="eastAsia"/>
            <w:rtl/>
            <w:rPrChange w:id="5404" w:author="Microsoft account" w:date="2025-10-18T13:13:00Z">
              <w:rPr>
                <w:rFonts w:hint="eastAsia"/>
                <w:rtl/>
              </w:rPr>
            </w:rPrChange>
          </w:rPr>
          <w:t>رو</w:t>
        </w:r>
        <w:r w:rsidRPr="00467D18">
          <w:rPr>
            <w:rtl/>
            <w:rPrChange w:id="5405" w:author="Microsoft account" w:date="2025-10-18T13:13:00Z">
              <w:rPr>
                <w:rtl/>
              </w:rPr>
            </w:rPrChange>
          </w:rPr>
          <w:t xml:space="preserve"> </w:t>
        </w:r>
        <w:r w:rsidRPr="00467D18">
          <w:rPr>
            <w:rFonts w:hint="eastAsia"/>
            <w:rtl/>
            <w:rPrChange w:id="5406" w:author="Microsoft account" w:date="2025-10-18T13:13:00Z">
              <w:rPr>
                <w:rFonts w:hint="eastAsia"/>
                <w:rtl/>
              </w:rPr>
            </w:rPrChange>
          </w:rPr>
          <w:t>در</w:t>
        </w:r>
        <w:r w:rsidRPr="00467D18">
          <w:rPr>
            <w:rtl/>
            <w:rPrChange w:id="5407" w:author="Microsoft account" w:date="2025-10-18T13:13:00Z">
              <w:rPr>
                <w:rtl/>
              </w:rPr>
            </w:rPrChange>
          </w:rPr>
          <w:t xml:space="preserve"> </w:t>
        </w:r>
        <w:r w:rsidRPr="00467D18">
          <w:rPr>
            <w:rFonts w:hint="eastAsia"/>
            <w:rtl/>
            <w:rPrChange w:id="5408" w:author="Microsoft account" w:date="2025-10-18T13:13:00Z">
              <w:rPr>
                <w:rFonts w:hint="eastAsia"/>
                <w:rtl/>
              </w:rPr>
            </w:rPrChange>
          </w:rPr>
          <w:t>هر</w:t>
        </w:r>
        <w:r w:rsidRPr="00467D18">
          <w:rPr>
            <w:rtl/>
            <w:rPrChange w:id="5409" w:author="Microsoft account" w:date="2025-10-18T13:13:00Z">
              <w:rPr>
                <w:rtl/>
              </w:rPr>
            </w:rPrChange>
          </w:rPr>
          <w:t xml:space="preserve"> </w:t>
        </w:r>
        <w:r w:rsidRPr="00467D18">
          <w:rPr>
            <w:rFonts w:hint="eastAsia"/>
            <w:rtl/>
            <w:rPrChange w:id="5410" w:author="Microsoft account" w:date="2025-10-18T13:13:00Z">
              <w:rPr>
                <w:rFonts w:hint="eastAsia"/>
                <w:rtl/>
              </w:rPr>
            </w:rPrChange>
          </w:rPr>
          <w:t>سه</w:t>
        </w:r>
        <w:r w:rsidRPr="00467D18">
          <w:rPr>
            <w:rtl/>
            <w:rPrChange w:id="5411" w:author="Microsoft account" w:date="2025-10-18T13:13:00Z">
              <w:rPr>
                <w:rtl/>
              </w:rPr>
            </w:rPrChange>
          </w:rPr>
          <w:t xml:space="preserve"> </w:t>
        </w:r>
        <w:r w:rsidRPr="00467D18">
          <w:rPr>
            <w:rFonts w:hint="eastAsia"/>
            <w:rtl/>
            <w:rPrChange w:id="5412" w:author="Microsoft account" w:date="2025-10-18T13:13:00Z">
              <w:rPr>
                <w:rFonts w:hint="eastAsia"/>
                <w:rtl/>
              </w:rPr>
            </w:rPrChange>
          </w:rPr>
          <w:t>مح</w:t>
        </w:r>
        <w:r w:rsidRPr="00467D18">
          <w:rPr>
            <w:rFonts w:hint="cs"/>
            <w:rtl/>
            <w:rPrChange w:id="5413" w:author="Microsoft account" w:date="2025-10-18T13:13:00Z">
              <w:rPr>
                <w:rFonts w:hint="cs"/>
                <w:rtl/>
              </w:rPr>
            </w:rPrChange>
          </w:rPr>
          <w:t>ی</w:t>
        </w:r>
        <w:r w:rsidRPr="00467D18">
          <w:rPr>
            <w:rFonts w:hint="eastAsia"/>
            <w:rtl/>
            <w:rPrChange w:id="5414" w:author="Microsoft account" w:date="2025-10-18T13:13:00Z">
              <w:rPr>
                <w:rFonts w:hint="eastAsia"/>
                <w:rtl/>
              </w:rPr>
            </w:rPrChange>
          </w:rPr>
          <w:t>ط</w:t>
        </w:r>
        <w:r w:rsidRPr="00467D18">
          <w:rPr>
            <w:rtl/>
            <w:rPrChange w:id="5415" w:author="Microsoft account" w:date="2025-10-18T13:13:00Z">
              <w:rPr>
                <w:rtl/>
              </w:rPr>
            </w:rPrChange>
          </w:rPr>
          <w:t xml:space="preserve"> </w:t>
        </w:r>
        <w:r w:rsidRPr="00467D18">
          <w:rPr>
            <w:rFonts w:hint="eastAsia"/>
            <w:rtl/>
            <w:rPrChange w:id="5416" w:author="Microsoft account" w:date="2025-10-18T13:13:00Z">
              <w:rPr>
                <w:rFonts w:hint="eastAsia"/>
                <w:rtl/>
              </w:rPr>
            </w:rPrChange>
          </w:rPr>
          <w:t>استفاده</w:t>
        </w:r>
        <w:r w:rsidRPr="00467D18">
          <w:rPr>
            <w:rtl/>
            <w:rPrChange w:id="5417" w:author="Microsoft account" w:date="2025-10-18T13:13:00Z">
              <w:rPr>
                <w:rtl/>
              </w:rPr>
            </w:rPrChange>
          </w:rPr>
          <w:t xml:space="preserve"> </w:t>
        </w:r>
        <w:r w:rsidRPr="00467D18">
          <w:rPr>
            <w:rFonts w:hint="eastAsia"/>
            <w:rtl/>
            <w:rPrChange w:id="5418" w:author="Microsoft account" w:date="2025-10-18T13:13:00Z">
              <w:rPr>
                <w:rFonts w:hint="eastAsia"/>
                <w:rtl/>
              </w:rPr>
            </w:rPrChange>
          </w:rPr>
          <w:t>کن</w:t>
        </w:r>
        <w:r w:rsidRPr="00467D18">
          <w:rPr>
            <w:rFonts w:hint="cs"/>
            <w:rtl/>
            <w:rPrChange w:id="5419" w:author="Microsoft account" w:date="2025-10-18T13:13:00Z">
              <w:rPr>
                <w:rFonts w:hint="cs"/>
                <w:rtl/>
              </w:rPr>
            </w:rPrChange>
          </w:rPr>
          <w:t>ی</w:t>
        </w:r>
        <w:r w:rsidRPr="00467D18">
          <w:rPr>
            <w:rFonts w:hint="eastAsia"/>
            <w:rtl/>
            <w:rPrChange w:id="5420" w:author="Microsoft account" w:date="2025-10-18T13:13:00Z">
              <w:rPr>
                <w:rFonts w:hint="eastAsia"/>
                <w:rtl/>
              </w:rPr>
            </w:rPrChange>
          </w:rPr>
          <w:t>،</w:t>
        </w:r>
        <w:r w:rsidRPr="00467D18">
          <w:rPr>
            <w:rtl/>
            <w:rPrChange w:id="5421" w:author="Microsoft account" w:date="2025-10-18T13:13:00Z">
              <w:rPr>
                <w:rtl/>
              </w:rPr>
            </w:rPrChange>
          </w:rPr>
          <w:t xml:space="preserve"> </w:t>
        </w:r>
        <w:r w:rsidRPr="00467D18">
          <w:rPr>
            <w:rFonts w:hint="eastAsia"/>
            <w:rtl/>
            <w:rPrChange w:id="5422" w:author="Microsoft account" w:date="2025-10-18T13:13:00Z">
              <w:rPr>
                <w:rFonts w:hint="eastAsia"/>
                <w:rtl/>
              </w:rPr>
            </w:rPrChange>
          </w:rPr>
          <w:t>در</w:t>
        </w:r>
        <w:r w:rsidRPr="00467D18">
          <w:rPr>
            <w:rtl/>
            <w:rPrChange w:id="5423" w:author="Microsoft account" w:date="2025-10-18T13:13:00Z">
              <w:rPr>
                <w:rtl/>
              </w:rPr>
            </w:rPrChange>
          </w:rPr>
          <w:t xml:space="preserve"> </w:t>
        </w:r>
        <w:r w:rsidRPr="00467D18">
          <w:rPr>
            <w:rFonts w:hint="eastAsia"/>
            <w:rtl/>
            <w:rPrChange w:id="5424" w:author="Microsoft account" w:date="2025-10-18T13:13:00Z">
              <w:rPr>
                <w:rFonts w:hint="eastAsia"/>
                <w:rtl/>
              </w:rPr>
            </w:rPrChange>
          </w:rPr>
          <w:t>حال</w:t>
        </w:r>
        <w:r w:rsidRPr="00467D18">
          <w:rPr>
            <w:rFonts w:hint="cs"/>
            <w:rtl/>
            <w:rPrChange w:id="5425" w:author="Microsoft account" w:date="2025-10-18T13:13:00Z">
              <w:rPr>
                <w:rFonts w:hint="cs"/>
                <w:rtl/>
              </w:rPr>
            </w:rPrChange>
          </w:rPr>
          <w:t>ی</w:t>
        </w:r>
        <w:r w:rsidRPr="00467D18">
          <w:rPr>
            <w:rtl/>
            <w:rPrChange w:id="5426" w:author="Microsoft account" w:date="2025-10-18T13:13:00Z">
              <w:rPr>
                <w:rtl/>
              </w:rPr>
            </w:rPrChange>
          </w:rPr>
          <w:t xml:space="preserve"> </w:t>
        </w:r>
        <w:r w:rsidRPr="00467D18">
          <w:rPr>
            <w:rFonts w:hint="eastAsia"/>
            <w:rtl/>
            <w:rPrChange w:id="5427" w:author="Microsoft account" w:date="2025-10-18T13:13:00Z">
              <w:rPr>
                <w:rFonts w:hint="eastAsia"/>
                <w:rtl/>
              </w:rPr>
            </w:rPrChange>
          </w:rPr>
          <w:t>که</w:t>
        </w:r>
        <w:r w:rsidRPr="00467D18">
          <w:rPr>
            <w:rtl/>
            <w:rPrChange w:id="5428" w:author="Microsoft account" w:date="2025-10-18T13:13:00Z">
              <w:rPr>
                <w:rtl/>
              </w:rPr>
            </w:rPrChange>
          </w:rPr>
          <w:t xml:space="preserve"> </w:t>
        </w:r>
        <w:r w:rsidRPr="00467D18">
          <w:rPr>
            <w:rFonts w:hint="eastAsia"/>
            <w:rtl/>
            <w:rPrChange w:id="5429" w:author="Microsoft account" w:date="2025-10-18T13:13:00Z">
              <w:rPr>
                <w:rFonts w:hint="eastAsia"/>
                <w:rtl/>
              </w:rPr>
            </w:rPrChange>
          </w:rPr>
          <w:t>تنظ</w:t>
        </w:r>
        <w:r w:rsidRPr="00467D18">
          <w:rPr>
            <w:rFonts w:hint="cs"/>
            <w:rtl/>
            <w:rPrChange w:id="5430" w:author="Microsoft account" w:date="2025-10-18T13:13:00Z">
              <w:rPr>
                <w:rFonts w:hint="cs"/>
                <w:rtl/>
              </w:rPr>
            </w:rPrChange>
          </w:rPr>
          <w:t>ی</w:t>
        </w:r>
        <w:r w:rsidRPr="00467D18">
          <w:rPr>
            <w:rFonts w:hint="eastAsia"/>
            <w:rtl/>
            <w:rPrChange w:id="5431" w:author="Microsoft account" w:date="2025-10-18T13:13:00Z">
              <w:rPr>
                <w:rFonts w:hint="eastAsia"/>
                <w:rtl/>
              </w:rPr>
            </w:rPrChange>
          </w:rPr>
          <w:t>ماتش</w:t>
        </w:r>
        <w:r w:rsidRPr="00467D18">
          <w:rPr>
            <w:rPrChange w:id="5432" w:author="Microsoft account" w:date="2025-10-18T13:13:00Z">
              <w:rPr/>
            </w:rPrChange>
          </w:rPr>
          <w:t xml:space="preserve"> (</w:t>
        </w:r>
        <w:r w:rsidRPr="00467D18">
          <w:rPr>
            <w:rtl/>
            <w:rPrChange w:id="5433" w:author="Microsoft account" w:date="2025-10-18T13:13:00Z">
              <w:rPr>
                <w:rtl/>
              </w:rPr>
            </w:rPrChange>
          </w:rPr>
          <w:t>مثل آدرس د</w:t>
        </w:r>
        <w:r w:rsidRPr="00467D18">
          <w:rPr>
            <w:rFonts w:hint="cs"/>
            <w:rtl/>
            <w:rPrChange w:id="5434" w:author="Microsoft account" w:date="2025-10-18T13:13:00Z">
              <w:rPr>
                <w:rFonts w:hint="cs"/>
                <w:rtl/>
              </w:rPr>
            </w:rPrChange>
          </w:rPr>
          <w:t>ی</w:t>
        </w:r>
        <w:r w:rsidRPr="00467D18">
          <w:rPr>
            <w:rFonts w:hint="eastAsia"/>
            <w:rtl/>
            <w:rPrChange w:id="5435" w:author="Microsoft account" w:date="2025-10-18T13:13:00Z">
              <w:rPr>
                <w:rFonts w:hint="eastAsia"/>
                <w:rtl/>
              </w:rPr>
            </w:rPrChange>
          </w:rPr>
          <w:t>تاب</w:t>
        </w:r>
        <w:r w:rsidRPr="00467D18">
          <w:rPr>
            <w:rFonts w:hint="cs"/>
            <w:rtl/>
            <w:rPrChange w:id="5436" w:author="Microsoft account" w:date="2025-10-18T13:13:00Z">
              <w:rPr>
                <w:rFonts w:hint="cs"/>
                <w:rtl/>
              </w:rPr>
            </w:rPrChange>
          </w:rPr>
          <w:t>ی</w:t>
        </w:r>
        <w:r w:rsidRPr="00467D18">
          <w:rPr>
            <w:rFonts w:hint="eastAsia"/>
            <w:rtl/>
            <w:rPrChange w:id="5437" w:author="Microsoft account" w:date="2025-10-18T13:13:00Z">
              <w:rPr>
                <w:rFonts w:hint="eastAsia"/>
                <w:rtl/>
              </w:rPr>
            </w:rPrChange>
          </w:rPr>
          <w:t>س</w:t>
        </w:r>
        <w:r w:rsidRPr="00467D18">
          <w:rPr>
            <w:rtl/>
            <w:rPrChange w:id="5438" w:author="Microsoft account" w:date="2025-10-18T13:13:00Z">
              <w:rPr>
                <w:rtl/>
              </w:rPr>
            </w:rPrChange>
          </w:rPr>
          <w:t xml:space="preserve"> </w:t>
        </w:r>
        <w:r w:rsidRPr="00467D18">
          <w:rPr>
            <w:rFonts w:hint="cs"/>
            <w:rtl/>
            <w:rPrChange w:id="5439" w:author="Microsoft account" w:date="2025-10-18T13:13:00Z">
              <w:rPr>
                <w:rFonts w:hint="cs"/>
                <w:rtl/>
              </w:rPr>
            </w:rPrChange>
          </w:rPr>
          <w:t>ی</w:t>
        </w:r>
        <w:r w:rsidRPr="00467D18">
          <w:rPr>
            <w:rFonts w:hint="eastAsia"/>
            <w:rtl/>
            <w:rPrChange w:id="5440" w:author="Microsoft account" w:date="2025-10-18T13:13:00Z">
              <w:rPr>
                <w:rFonts w:hint="eastAsia"/>
                <w:rtl/>
              </w:rPr>
            </w:rPrChange>
          </w:rPr>
          <w:t>ا</w:t>
        </w:r>
        <w:r w:rsidRPr="00467D18">
          <w:rPr>
            <w:rtl/>
            <w:rPrChange w:id="5441" w:author="Microsoft account" w:date="2025-10-18T13:13:00Z">
              <w:rPr>
                <w:rtl/>
              </w:rPr>
            </w:rPrChange>
          </w:rPr>
          <w:t xml:space="preserve"> </w:t>
        </w:r>
        <w:r w:rsidRPr="00467D18">
          <w:rPr>
            <w:rFonts w:hint="eastAsia"/>
            <w:rtl/>
            <w:rPrChange w:id="5442" w:author="Microsoft account" w:date="2025-10-18T13:13:00Z">
              <w:rPr>
                <w:rFonts w:hint="eastAsia"/>
                <w:rtl/>
              </w:rPr>
            </w:rPrChange>
          </w:rPr>
          <w:t>کل</w:t>
        </w:r>
        <w:r w:rsidRPr="00467D18">
          <w:rPr>
            <w:rFonts w:hint="cs"/>
            <w:rtl/>
            <w:rPrChange w:id="5443" w:author="Microsoft account" w:date="2025-10-18T13:13:00Z">
              <w:rPr>
                <w:rFonts w:hint="cs"/>
                <w:rtl/>
              </w:rPr>
            </w:rPrChange>
          </w:rPr>
          <w:t>ی</w:t>
        </w:r>
        <w:r w:rsidRPr="00467D18">
          <w:rPr>
            <w:rFonts w:hint="eastAsia"/>
            <w:rtl/>
            <w:rPrChange w:id="5444" w:author="Microsoft account" w:date="2025-10-18T13:13:00Z">
              <w:rPr>
                <w:rFonts w:hint="eastAsia"/>
                <w:rtl/>
              </w:rPr>
            </w:rPrChange>
          </w:rPr>
          <w:t>دها</w:t>
        </w:r>
        <w:r w:rsidRPr="00467D18">
          <w:rPr>
            <w:rFonts w:hint="cs"/>
            <w:rtl/>
            <w:rPrChange w:id="5445" w:author="Microsoft account" w:date="2025-10-18T13:13:00Z">
              <w:rPr>
                <w:rFonts w:hint="cs"/>
                <w:rtl/>
              </w:rPr>
            </w:rPrChange>
          </w:rPr>
          <w:t>ی</w:t>
        </w:r>
        <w:r w:rsidRPr="00467D18">
          <w:rPr>
            <w:rPrChange w:id="5446" w:author="Microsoft account" w:date="2025-10-18T13:13:00Z">
              <w:rPr/>
            </w:rPrChange>
          </w:rPr>
          <w:t xml:space="preserve"> API) </w:t>
        </w:r>
        <w:r w:rsidRPr="00467D18">
          <w:rPr>
            <w:rtl/>
            <w:rPrChange w:id="5447" w:author="Microsoft account" w:date="2025-10-18T13:13:00Z">
              <w:rPr>
                <w:rtl/>
              </w:rPr>
            </w:rPrChange>
          </w:rPr>
          <w:t>در هر مح</w:t>
        </w:r>
        <w:r w:rsidRPr="00467D18">
          <w:rPr>
            <w:rFonts w:hint="cs"/>
            <w:rtl/>
            <w:rPrChange w:id="5448" w:author="Microsoft account" w:date="2025-10-18T13:13:00Z">
              <w:rPr>
                <w:rFonts w:hint="cs"/>
                <w:rtl/>
              </w:rPr>
            </w:rPrChange>
          </w:rPr>
          <w:t>ی</w:t>
        </w:r>
        <w:r w:rsidRPr="00467D18">
          <w:rPr>
            <w:rFonts w:hint="eastAsia"/>
            <w:rtl/>
            <w:rPrChange w:id="5449" w:author="Microsoft account" w:date="2025-10-18T13:13:00Z">
              <w:rPr>
                <w:rFonts w:hint="eastAsia"/>
                <w:rtl/>
              </w:rPr>
            </w:rPrChange>
          </w:rPr>
          <w:t>ط</w:t>
        </w:r>
        <w:r w:rsidRPr="00467D18">
          <w:rPr>
            <w:rtl/>
            <w:rPrChange w:id="5450" w:author="Microsoft account" w:date="2025-10-18T13:13:00Z">
              <w:rPr>
                <w:rtl/>
              </w:rPr>
            </w:rPrChange>
          </w:rPr>
          <w:t xml:space="preserve"> </w:t>
        </w:r>
        <w:r w:rsidRPr="00467D18">
          <w:rPr>
            <w:rFonts w:hint="eastAsia"/>
            <w:rtl/>
            <w:rPrChange w:id="5451" w:author="Microsoft account" w:date="2025-10-18T13:13:00Z">
              <w:rPr>
                <w:rFonts w:hint="eastAsia"/>
                <w:rtl/>
              </w:rPr>
            </w:rPrChange>
          </w:rPr>
          <w:t>متفاوت</w:t>
        </w:r>
        <w:r w:rsidRPr="00467D18">
          <w:rPr>
            <w:rtl/>
            <w:rPrChange w:id="5452" w:author="Microsoft account" w:date="2025-10-18T13:13:00Z">
              <w:rPr>
                <w:rtl/>
              </w:rPr>
            </w:rPrChange>
          </w:rPr>
          <w:t xml:space="preserve"> </w:t>
        </w:r>
        <w:r w:rsidRPr="00467D18">
          <w:rPr>
            <w:rFonts w:hint="eastAsia"/>
            <w:rtl/>
            <w:rPrChange w:id="5453" w:author="Microsoft account" w:date="2025-10-18T13:13:00Z">
              <w:rPr>
                <w:rFonts w:hint="eastAsia"/>
                <w:rtl/>
              </w:rPr>
            </w:rPrChange>
          </w:rPr>
          <w:t>باشه</w:t>
        </w:r>
        <w:r w:rsidRPr="00467D18">
          <w:rPr>
            <w:rPrChange w:id="5454" w:author="Microsoft account" w:date="2025-10-18T13:13:00Z">
              <w:rPr/>
            </w:rPrChange>
          </w:rPr>
          <w:t>.</w:t>
        </w:r>
      </w:ins>
    </w:p>
    <w:p w14:paraId="5FC1C3DA" w14:textId="77777777" w:rsidR="00736275" w:rsidRPr="00467D18" w:rsidRDefault="00736275">
      <w:pPr>
        <w:pStyle w:val="AIDescription"/>
        <w:rPr>
          <w:ins w:id="5455" w:author="Microsoft account" w:date="2025-10-18T13:13:00Z"/>
          <w:rtl/>
          <w:rPrChange w:id="5456" w:author="Microsoft account" w:date="2025-10-18T13:13:00Z">
            <w:rPr>
              <w:ins w:id="5457" w:author="Microsoft account" w:date="2025-10-18T13:13:00Z"/>
              <w:rtl/>
              <w:lang w:bidi="fa-IR"/>
            </w:rPr>
          </w:rPrChange>
        </w:rPr>
        <w:pPrChange w:id="5458" w:author="Microsoft account" w:date="2025-10-19T11:25:00Z">
          <w:pPr>
            <w:spacing w:after="0" w:line="276" w:lineRule="auto"/>
          </w:pPr>
        </w:pPrChange>
      </w:pPr>
      <w:ins w:id="5459" w:author="Microsoft account" w:date="2025-10-18T13:13:00Z">
        <w:r w:rsidRPr="00467D18">
          <w:rPr>
            <w:rPrChange w:id="5460" w:author="Microsoft account" w:date="2025-10-18T13:13:00Z">
              <w:rPr/>
            </w:rPrChange>
          </w:rPr>
          <w:t xml:space="preserve">    </w:t>
        </w:r>
        <w:r w:rsidRPr="00467D18">
          <w:rPr>
            <w:rtl/>
            <w:rPrChange w:id="5461" w:author="Microsoft account" w:date="2025-10-18T13:13:00Z">
              <w:rPr>
                <w:rtl/>
              </w:rPr>
            </w:rPrChange>
          </w:rPr>
          <w:t>مثال</w:t>
        </w:r>
        <w:r w:rsidRPr="00467D18">
          <w:rPr>
            <w:rPrChange w:id="5462" w:author="Microsoft account" w:date="2025-10-18T13:13:00Z">
              <w:rPr/>
            </w:rPrChange>
          </w:rPr>
          <w:t>:</w:t>
        </w:r>
      </w:ins>
    </w:p>
    <w:p w14:paraId="77B05CF2" w14:textId="77777777" w:rsidR="00736275" w:rsidRPr="00467D18" w:rsidRDefault="00736275">
      <w:pPr>
        <w:pStyle w:val="AIDescription"/>
        <w:rPr>
          <w:ins w:id="5463" w:author="Microsoft account" w:date="2025-10-18T13:13:00Z"/>
          <w:rtl/>
          <w:rPrChange w:id="5464" w:author="Microsoft account" w:date="2025-10-18T13:13:00Z">
            <w:rPr>
              <w:ins w:id="5465" w:author="Microsoft account" w:date="2025-10-18T13:13:00Z"/>
              <w:rtl/>
              <w:lang w:bidi="fa-IR"/>
            </w:rPr>
          </w:rPrChange>
        </w:rPr>
        <w:pPrChange w:id="5466" w:author="Microsoft account" w:date="2025-10-19T11:25:00Z">
          <w:pPr>
            <w:spacing w:after="0" w:line="276" w:lineRule="auto"/>
          </w:pPr>
        </w:pPrChange>
      </w:pPr>
      <w:ins w:id="5467" w:author="Microsoft account" w:date="2025-10-18T13:13:00Z">
        <w:r w:rsidRPr="00467D18">
          <w:rPr>
            <w:rPrChange w:id="5468" w:author="Microsoft account" w:date="2025-10-18T13:13:00Z">
              <w:rPr/>
            </w:rPrChange>
          </w:rPr>
          <w:t xml:space="preserve">        </w:t>
        </w:r>
        <w:r w:rsidRPr="00467D18">
          <w:rPr>
            <w:rtl/>
            <w:rPrChange w:id="5469" w:author="Microsoft account" w:date="2025-10-18T13:13:00Z">
              <w:rPr>
                <w:rtl/>
              </w:rPr>
            </w:rPrChange>
          </w:rPr>
          <w:t>در مح</w:t>
        </w:r>
        <w:r w:rsidRPr="00467D18">
          <w:rPr>
            <w:rFonts w:hint="cs"/>
            <w:rtl/>
            <w:rPrChange w:id="5470" w:author="Microsoft account" w:date="2025-10-18T13:13:00Z">
              <w:rPr>
                <w:rFonts w:hint="cs"/>
                <w:rtl/>
              </w:rPr>
            </w:rPrChange>
          </w:rPr>
          <w:t>ی</w:t>
        </w:r>
        <w:r w:rsidRPr="00467D18">
          <w:rPr>
            <w:rFonts w:hint="eastAsia"/>
            <w:rtl/>
            <w:rPrChange w:id="5471" w:author="Microsoft account" w:date="2025-10-18T13:13:00Z">
              <w:rPr>
                <w:rFonts w:hint="eastAsia"/>
                <w:rtl/>
              </w:rPr>
            </w:rPrChange>
          </w:rPr>
          <w:t>ط</w:t>
        </w:r>
        <w:r w:rsidRPr="00467D18">
          <w:rPr>
            <w:rPrChange w:id="5472" w:author="Microsoft account" w:date="2025-10-18T13:13:00Z">
              <w:rPr/>
            </w:rPrChange>
          </w:rPr>
          <w:t xml:space="preserve"> Development: DB_HOST=localhost</w:t>
        </w:r>
      </w:ins>
    </w:p>
    <w:p w14:paraId="19FB08AF" w14:textId="77777777" w:rsidR="00736275" w:rsidRPr="00467D18" w:rsidRDefault="00736275">
      <w:pPr>
        <w:pStyle w:val="AIDescription"/>
        <w:rPr>
          <w:ins w:id="5473" w:author="Microsoft account" w:date="2025-10-18T13:13:00Z"/>
          <w:rtl/>
          <w:rPrChange w:id="5474" w:author="Microsoft account" w:date="2025-10-18T13:13:00Z">
            <w:rPr>
              <w:ins w:id="5475" w:author="Microsoft account" w:date="2025-10-18T13:13:00Z"/>
              <w:rtl/>
              <w:lang w:bidi="fa-IR"/>
            </w:rPr>
          </w:rPrChange>
        </w:rPr>
        <w:pPrChange w:id="5476" w:author="Microsoft account" w:date="2025-10-19T11:25:00Z">
          <w:pPr>
            <w:spacing w:after="0" w:line="276" w:lineRule="auto"/>
          </w:pPr>
        </w:pPrChange>
      </w:pPr>
      <w:ins w:id="5477" w:author="Microsoft account" w:date="2025-10-18T13:13:00Z">
        <w:r w:rsidRPr="00467D18">
          <w:rPr>
            <w:rPrChange w:id="5478" w:author="Microsoft account" w:date="2025-10-18T13:13:00Z">
              <w:rPr/>
            </w:rPrChange>
          </w:rPr>
          <w:t xml:space="preserve">        </w:t>
        </w:r>
        <w:r w:rsidRPr="00467D18">
          <w:rPr>
            <w:rtl/>
            <w:rPrChange w:id="5479" w:author="Microsoft account" w:date="2025-10-18T13:13:00Z">
              <w:rPr>
                <w:rtl/>
              </w:rPr>
            </w:rPrChange>
          </w:rPr>
          <w:t>در مح</w:t>
        </w:r>
        <w:r w:rsidRPr="00467D18">
          <w:rPr>
            <w:rFonts w:hint="cs"/>
            <w:rtl/>
            <w:rPrChange w:id="5480" w:author="Microsoft account" w:date="2025-10-18T13:13:00Z">
              <w:rPr>
                <w:rFonts w:hint="cs"/>
                <w:rtl/>
              </w:rPr>
            </w:rPrChange>
          </w:rPr>
          <w:t>ی</w:t>
        </w:r>
        <w:r w:rsidRPr="00467D18">
          <w:rPr>
            <w:rFonts w:hint="eastAsia"/>
            <w:rtl/>
            <w:rPrChange w:id="5481" w:author="Microsoft account" w:date="2025-10-18T13:13:00Z">
              <w:rPr>
                <w:rFonts w:hint="eastAsia"/>
                <w:rtl/>
              </w:rPr>
            </w:rPrChange>
          </w:rPr>
          <w:t>ط</w:t>
        </w:r>
        <w:r w:rsidRPr="00467D18">
          <w:rPr>
            <w:rPrChange w:id="5482" w:author="Microsoft account" w:date="2025-10-18T13:13:00Z">
              <w:rPr/>
            </w:rPrChange>
          </w:rPr>
          <w:t xml:space="preserve"> Production: DB_HOST=10.0.0.5</w:t>
        </w:r>
      </w:ins>
    </w:p>
    <w:p w14:paraId="7584214F" w14:textId="77777777" w:rsidR="00736275" w:rsidRPr="00467D18" w:rsidRDefault="00736275">
      <w:pPr>
        <w:pStyle w:val="AIDescription"/>
        <w:rPr>
          <w:ins w:id="5483" w:author="Microsoft account" w:date="2025-10-18T13:13:00Z"/>
          <w:rtl/>
          <w:rPrChange w:id="5484" w:author="Microsoft account" w:date="2025-10-18T13:13:00Z">
            <w:rPr>
              <w:ins w:id="5485" w:author="Microsoft account" w:date="2025-10-18T13:13:00Z"/>
              <w:rtl/>
              <w:lang w:bidi="fa-IR"/>
            </w:rPr>
          </w:rPrChange>
        </w:rPr>
        <w:pPrChange w:id="5486" w:author="Microsoft account" w:date="2025-10-19T11:25:00Z">
          <w:pPr>
            <w:spacing w:after="0" w:line="276" w:lineRule="auto"/>
          </w:pPr>
        </w:pPrChange>
      </w:pPr>
      <w:ins w:id="5487" w:author="Microsoft account" w:date="2025-10-18T13:13:00Z">
        <w:r w:rsidRPr="00467D18">
          <w:rPr>
            <w:rPrChange w:id="5488" w:author="Microsoft account" w:date="2025-10-18T13:13:00Z">
              <w:rPr/>
            </w:rPrChange>
          </w:rPr>
          <w:t xml:space="preserve">        </w:t>
        </w:r>
        <w:r w:rsidRPr="00467D18">
          <w:rPr>
            <w:rtl/>
            <w:rPrChange w:id="5489" w:author="Microsoft account" w:date="2025-10-18T13:13:00Z">
              <w:rPr>
                <w:rtl/>
              </w:rPr>
            </w:rPrChange>
          </w:rPr>
          <w:t>کد پا</w:t>
        </w:r>
        <w:r w:rsidRPr="00467D18">
          <w:rPr>
            <w:rFonts w:hint="cs"/>
            <w:rtl/>
            <w:rPrChange w:id="5490" w:author="Microsoft account" w:date="2025-10-18T13:13:00Z">
              <w:rPr>
                <w:rFonts w:hint="cs"/>
                <w:rtl/>
              </w:rPr>
            </w:rPrChange>
          </w:rPr>
          <w:t>ی</w:t>
        </w:r>
        <w:r w:rsidRPr="00467D18">
          <w:rPr>
            <w:rFonts w:hint="eastAsia"/>
            <w:rtl/>
            <w:rPrChange w:id="5491" w:author="Microsoft account" w:date="2025-10-18T13:13:00Z">
              <w:rPr>
                <w:rFonts w:hint="eastAsia"/>
                <w:rtl/>
              </w:rPr>
            </w:rPrChange>
          </w:rPr>
          <w:t>تون</w:t>
        </w:r>
        <w:r w:rsidRPr="00467D18">
          <w:rPr>
            <w:rtl/>
            <w:rPrChange w:id="5492" w:author="Microsoft account" w:date="2025-10-18T13:13:00Z">
              <w:rPr>
                <w:rtl/>
              </w:rPr>
            </w:rPrChange>
          </w:rPr>
          <w:t xml:space="preserve"> </w:t>
        </w:r>
        <w:r w:rsidRPr="00467D18">
          <w:rPr>
            <w:rFonts w:hint="eastAsia"/>
            <w:rtl/>
            <w:rPrChange w:id="5493" w:author="Microsoft account" w:date="2025-10-18T13:13:00Z">
              <w:rPr>
                <w:rFonts w:hint="eastAsia"/>
                <w:rtl/>
              </w:rPr>
            </w:rPrChange>
          </w:rPr>
          <w:t>شما</w:t>
        </w:r>
        <w:r w:rsidRPr="00467D18">
          <w:rPr>
            <w:rtl/>
            <w:rPrChange w:id="5494" w:author="Microsoft account" w:date="2025-10-18T13:13:00Z">
              <w:rPr>
                <w:rtl/>
              </w:rPr>
            </w:rPrChange>
          </w:rPr>
          <w:t xml:space="preserve">: </w:t>
        </w:r>
        <w:r w:rsidRPr="00467D18">
          <w:rPr>
            <w:rFonts w:hint="eastAsia"/>
            <w:rtl/>
            <w:rPrChange w:id="5495" w:author="Microsoft account" w:date="2025-10-18T13:13:00Z">
              <w:rPr>
                <w:rFonts w:hint="eastAsia"/>
                <w:rtl/>
              </w:rPr>
            </w:rPrChange>
          </w:rPr>
          <w:t>فقط</w:t>
        </w:r>
        <w:r w:rsidRPr="00467D18">
          <w:rPr>
            <w:rtl/>
            <w:rPrChange w:id="5496" w:author="Microsoft account" w:date="2025-10-18T13:13:00Z">
              <w:rPr>
                <w:rtl/>
              </w:rPr>
            </w:rPrChange>
          </w:rPr>
          <w:t xml:space="preserve"> </w:t>
        </w:r>
        <w:r w:rsidRPr="00467D18">
          <w:rPr>
            <w:rFonts w:hint="eastAsia"/>
            <w:rtl/>
            <w:rPrChange w:id="5497" w:author="Microsoft account" w:date="2025-10-18T13:13:00Z">
              <w:rPr>
                <w:rFonts w:hint="eastAsia"/>
                <w:rtl/>
              </w:rPr>
            </w:rPrChange>
          </w:rPr>
          <w:t>متغ</w:t>
        </w:r>
        <w:r w:rsidRPr="00467D18">
          <w:rPr>
            <w:rFonts w:hint="cs"/>
            <w:rtl/>
            <w:rPrChange w:id="5498" w:author="Microsoft account" w:date="2025-10-18T13:13:00Z">
              <w:rPr>
                <w:rFonts w:hint="cs"/>
                <w:rtl/>
              </w:rPr>
            </w:rPrChange>
          </w:rPr>
          <w:t>ی</w:t>
        </w:r>
        <w:r w:rsidRPr="00467D18">
          <w:rPr>
            <w:rFonts w:hint="eastAsia"/>
            <w:rtl/>
            <w:rPrChange w:id="5499" w:author="Microsoft account" w:date="2025-10-18T13:13:00Z">
              <w:rPr>
                <w:rFonts w:hint="eastAsia"/>
                <w:rtl/>
              </w:rPr>
            </w:rPrChange>
          </w:rPr>
          <w:t>ر</w:t>
        </w:r>
        <w:r w:rsidRPr="00467D18">
          <w:rPr>
            <w:rPrChange w:id="5500" w:author="Microsoft account" w:date="2025-10-18T13:13:00Z">
              <w:rPr/>
            </w:rPrChange>
          </w:rPr>
          <w:t xml:space="preserve"> DB_HOST </w:t>
        </w:r>
        <w:r w:rsidRPr="00467D18">
          <w:rPr>
            <w:rtl/>
            <w:rPrChange w:id="5501" w:author="Microsoft account" w:date="2025-10-18T13:13:00Z">
              <w:rPr>
                <w:rtl/>
              </w:rPr>
            </w:rPrChange>
          </w:rPr>
          <w:t>رو م</w:t>
        </w:r>
        <w:r w:rsidRPr="00467D18">
          <w:rPr>
            <w:rFonts w:hint="cs"/>
            <w:rtl/>
            <w:rPrChange w:id="5502" w:author="Microsoft account" w:date="2025-10-18T13:13:00Z">
              <w:rPr>
                <w:rFonts w:hint="cs"/>
                <w:rtl/>
              </w:rPr>
            </w:rPrChange>
          </w:rPr>
          <w:t>ی‌</w:t>
        </w:r>
        <w:r w:rsidRPr="00467D18">
          <w:rPr>
            <w:rFonts w:hint="eastAsia"/>
            <w:rtl/>
            <w:rPrChange w:id="5503" w:author="Microsoft account" w:date="2025-10-18T13:13:00Z">
              <w:rPr>
                <w:rFonts w:hint="eastAsia"/>
                <w:rtl/>
              </w:rPr>
            </w:rPrChange>
          </w:rPr>
          <w:t>خونه</w:t>
        </w:r>
        <w:r w:rsidRPr="00467D18">
          <w:rPr>
            <w:rtl/>
            <w:rPrChange w:id="5504" w:author="Microsoft account" w:date="2025-10-18T13:13:00Z">
              <w:rPr>
                <w:rtl/>
              </w:rPr>
            </w:rPrChange>
          </w:rPr>
          <w:t xml:space="preserve"> </w:t>
        </w:r>
        <w:r w:rsidRPr="00467D18">
          <w:rPr>
            <w:rFonts w:hint="eastAsia"/>
            <w:rtl/>
            <w:rPrChange w:id="5505" w:author="Microsoft account" w:date="2025-10-18T13:13:00Z">
              <w:rPr>
                <w:rFonts w:hint="eastAsia"/>
                <w:rtl/>
              </w:rPr>
            </w:rPrChange>
          </w:rPr>
          <w:t>و</w:t>
        </w:r>
        <w:r w:rsidRPr="00467D18">
          <w:rPr>
            <w:rtl/>
            <w:rPrChange w:id="5506" w:author="Microsoft account" w:date="2025-10-18T13:13:00Z">
              <w:rPr>
                <w:rtl/>
              </w:rPr>
            </w:rPrChange>
          </w:rPr>
          <w:t xml:space="preserve"> </w:t>
        </w:r>
        <w:r w:rsidRPr="00467D18">
          <w:rPr>
            <w:rFonts w:hint="eastAsia"/>
            <w:rtl/>
            <w:rPrChange w:id="5507" w:author="Microsoft account" w:date="2025-10-18T13:13:00Z">
              <w:rPr>
                <w:rFonts w:hint="eastAsia"/>
                <w:rtl/>
              </w:rPr>
            </w:rPrChange>
          </w:rPr>
          <w:t>ن</w:t>
        </w:r>
        <w:r w:rsidRPr="00467D18">
          <w:rPr>
            <w:rFonts w:hint="cs"/>
            <w:rtl/>
            <w:rPrChange w:id="5508" w:author="Microsoft account" w:date="2025-10-18T13:13:00Z">
              <w:rPr>
                <w:rFonts w:hint="cs"/>
                <w:rtl/>
              </w:rPr>
            </w:rPrChange>
          </w:rPr>
          <w:t>ی</w:t>
        </w:r>
        <w:r w:rsidRPr="00467D18">
          <w:rPr>
            <w:rFonts w:hint="eastAsia"/>
            <w:rtl/>
            <w:rPrChange w:id="5509" w:author="Microsoft account" w:date="2025-10-18T13:13:00Z">
              <w:rPr>
                <w:rFonts w:hint="eastAsia"/>
                <w:rtl/>
              </w:rPr>
            </w:rPrChange>
          </w:rPr>
          <w:t>از</w:t>
        </w:r>
        <w:r w:rsidRPr="00467D18">
          <w:rPr>
            <w:rFonts w:hint="cs"/>
            <w:rtl/>
            <w:rPrChange w:id="5510" w:author="Microsoft account" w:date="2025-10-18T13:13:00Z">
              <w:rPr>
                <w:rFonts w:hint="cs"/>
                <w:rtl/>
              </w:rPr>
            </w:rPrChange>
          </w:rPr>
          <w:t>ی</w:t>
        </w:r>
        <w:r w:rsidRPr="00467D18">
          <w:rPr>
            <w:rtl/>
            <w:rPrChange w:id="5511" w:author="Microsoft account" w:date="2025-10-18T13:13:00Z">
              <w:rPr>
                <w:rtl/>
              </w:rPr>
            </w:rPrChange>
          </w:rPr>
          <w:t xml:space="preserve"> </w:t>
        </w:r>
        <w:r w:rsidRPr="00467D18">
          <w:rPr>
            <w:rFonts w:hint="eastAsia"/>
            <w:rtl/>
            <w:rPrChange w:id="5512" w:author="Microsoft account" w:date="2025-10-18T13:13:00Z">
              <w:rPr>
                <w:rFonts w:hint="eastAsia"/>
                <w:rtl/>
              </w:rPr>
            </w:rPrChange>
          </w:rPr>
          <w:t>نداره</w:t>
        </w:r>
        <w:r w:rsidRPr="00467D18">
          <w:rPr>
            <w:rtl/>
            <w:rPrChange w:id="5513" w:author="Microsoft account" w:date="2025-10-18T13:13:00Z">
              <w:rPr>
                <w:rtl/>
              </w:rPr>
            </w:rPrChange>
          </w:rPr>
          <w:t xml:space="preserve"> </w:t>
        </w:r>
        <w:r w:rsidRPr="00467D18">
          <w:rPr>
            <w:rFonts w:hint="eastAsia"/>
            <w:rtl/>
            <w:rPrChange w:id="5514" w:author="Microsoft account" w:date="2025-10-18T13:13:00Z">
              <w:rPr>
                <w:rFonts w:hint="eastAsia"/>
                <w:rtl/>
              </w:rPr>
            </w:rPrChange>
          </w:rPr>
          <w:t>بدونه</w:t>
        </w:r>
        <w:r w:rsidRPr="00467D18">
          <w:rPr>
            <w:rtl/>
            <w:rPrChange w:id="5515" w:author="Microsoft account" w:date="2025-10-18T13:13:00Z">
              <w:rPr>
                <w:rtl/>
              </w:rPr>
            </w:rPrChange>
          </w:rPr>
          <w:t xml:space="preserve"> </w:t>
        </w:r>
        <w:r w:rsidRPr="00467D18">
          <w:rPr>
            <w:rFonts w:hint="eastAsia"/>
            <w:rtl/>
            <w:rPrChange w:id="5516" w:author="Microsoft account" w:date="2025-10-18T13:13:00Z">
              <w:rPr>
                <w:rFonts w:hint="eastAsia"/>
                <w:rtl/>
              </w:rPr>
            </w:rPrChange>
          </w:rPr>
          <w:t>در</w:t>
        </w:r>
        <w:r w:rsidRPr="00467D18">
          <w:rPr>
            <w:rtl/>
            <w:rPrChange w:id="5517" w:author="Microsoft account" w:date="2025-10-18T13:13:00Z">
              <w:rPr>
                <w:rtl/>
              </w:rPr>
            </w:rPrChange>
          </w:rPr>
          <w:t xml:space="preserve"> </w:t>
        </w:r>
        <w:r w:rsidRPr="00467D18">
          <w:rPr>
            <w:rFonts w:hint="eastAsia"/>
            <w:rtl/>
            <w:rPrChange w:id="5518" w:author="Microsoft account" w:date="2025-10-18T13:13:00Z">
              <w:rPr>
                <w:rFonts w:hint="eastAsia"/>
                <w:rtl/>
              </w:rPr>
            </w:rPrChange>
          </w:rPr>
          <w:t>کدام</w:t>
        </w:r>
        <w:r w:rsidRPr="00467D18">
          <w:rPr>
            <w:rtl/>
            <w:rPrChange w:id="5519" w:author="Microsoft account" w:date="2025-10-18T13:13:00Z">
              <w:rPr>
                <w:rtl/>
              </w:rPr>
            </w:rPrChange>
          </w:rPr>
          <w:t xml:space="preserve"> </w:t>
        </w:r>
        <w:r w:rsidRPr="00467D18">
          <w:rPr>
            <w:rFonts w:hint="eastAsia"/>
            <w:rtl/>
            <w:rPrChange w:id="5520" w:author="Microsoft account" w:date="2025-10-18T13:13:00Z">
              <w:rPr>
                <w:rFonts w:hint="eastAsia"/>
                <w:rtl/>
              </w:rPr>
            </w:rPrChange>
          </w:rPr>
          <w:t>مح</w:t>
        </w:r>
        <w:r w:rsidRPr="00467D18">
          <w:rPr>
            <w:rFonts w:hint="cs"/>
            <w:rtl/>
            <w:rPrChange w:id="5521" w:author="Microsoft account" w:date="2025-10-18T13:13:00Z">
              <w:rPr>
                <w:rFonts w:hint="cs"/>
                <w:rtl/>
              </w:rPr>
            </w:rPrChange>
          </w:rPr>
          <w:t>ی</w:t>
        </w:r>
        <w:r w:rsidRPr="00467D18">
          <w:rPr>
            <w:rFonts w:hint="eastAsia"/>
            <w:rtl/>
            <w:rPrChange w:id="5522" w:author="Microsoft account" w:date="2025-10-18T13:13:00Z">
              <w:rPr>
                <w:rFonts w:hint="eastAsia"/>
                <w:rtl/>
              </w:rPr>
            </w:rPrChange>
          </w:rPr>
          <w:t>ط</w:t>
        </w:r>
        <w:r w:rsidRPr="00467D18">
          <w:rPr>
            <w:rtl/>
            <w:rPrChange w:id="5523" w:author="Microsoft account" w:date="2025-10-18T13:13:00Z">
              <w:rPr>
                <w:rtl/>
              </w:rPr>
            </w:rPrChange>
          </w:rPr>
          <w:t xml:space="preserve"> </w:t>
        </w:r>
        <w:r w:rsidRPr="00467D18">
          <w:rPr>
            <w:rFonts w:hint="eastAsia"/>
            <w:rtl/>
            <w:rPrChange w:id="5524" w:author="Microsoft account" w:date="2025-10-18T13:13:00Z">
              <w:rPr>
                <w:rFonts w:hint="eastAsia"/>
                <w:rtl/>
              </w:rPr>
            </w:rPrChange>
          </w:rPr>
          <w:t>اجرا</w:t>
        </w:r>
        <w:r w:rsidRPr="00467D18">
          <w:rPr>
            <w:rtl/>
            <w:rPrChange w:id="5525" w:author="Microsoft account" w:date="2025-10-18T13:13:00Z">
              <w:rPr>
                <w:rtl/>
              </w:rPr>
            </w:rPrChange>
          </w:rPr>
          <w:t xml:space="preserve"> </w:t>
        </w:r>
        <w:r w:rsidRPr="00467D18">
          <w:rPr>
            <w:rFonts w:hint="eastAsia"/>
            <w:rtl/>
            <w:rPrChange w:id="5526" w:author="Microsoft account" w:date="2025-10-18T13:13:00Z">
              <w:rPr>
                <w:rFonts w:hint="eastAsia"/>
                <w:rtl/>
              </w:rPr>
            </w:rPrChange>
          </w:rPr>
          <w:t>شده</w:t>
        </w:r>
        <w:r w:rsidRPr="00467D18">
          <w:rPr>
            <w:rPrChange w:id="5527" w:author="Microsoft account" w:date="2025-10-18T13:13:00Z">
              <w:rPr/>
            </w:rPrChange>
          </w:rPr>
          <w:t>.</w:t>
        </w:r>
      </w:ins>
    </w:p>
    <w:p w14:paraId="132DF56E" w14:textId="77777777" w:rsidR="00736275" w:rsidRPr="00467D18" w:rsidRDefault="00736275">
      <w:pPr>
        <w:pStyle w:val="AIDescription"/>
        <w:rPr>
          <w:ins w:id="5528" w:author="Microsoft account" w:date="2025-10-18T13:13:00Z"/>
          <w:rtl/>
          <w:rPrChange w:id="5529" w:author="Microsoft account" w:date="2025-10-18T13:13:00Z">
            <w:rPr>
              <w:ins w:id="5530" w:author="Microsoft account" w:date="2025-10-18T13:13:00Z"/>
              <w:rtl/>
              <w:lang w:bidi="fa-IR"/>
            </w:rPr>
          </w:rPrChange>
        </w:rPr>
        <w:pPrChange w:id="5531" w:author="Microsoft account" w:date="2025-10-19T11:25:00Z">
          <w:pPr>
            <w:spacing w:after="0" w:line="276" w:lineRule="auto"/>
          </w:pPr>
        </w:pPrChange>
      </w:pPr>
      <w:ins w:id="5532" w:author="Microsoft account" w:date="2025-10-18T13:13:00Z">
        <w:r w:rsidRPr="00467D18">
          <w:rPr>
            <w:rtl/>
            <w:rPrChange w:id="5533" w:author="Microsoft account" w:date="2025-10-18T13:13:00Z">
              <w:rPr>
                <w:rtl/>
              </w:rPr>
            </w:rPrChange>
          </w:rPr>
          <w:t>ا</w:t>
        </w:r>
        <w:r w:rsidRPr="00467D18">
          <w:rPr>
            <w:rFonts w:hint="cs"/>
            <w:rtl/>
            <w:rPrChange w:id="5534" w:author="Microsoft account" w:date="2025-10-18T13:13:00Z">
              <w:rPr>
                <w:rFonts w:hint="cs"/>
                <w:rtl/>
              </w:rPr>
            </w:rPrChange>
          </w:rPr>
          <w:t>ی</w:t>
        </w:r>
        <w:r w:rsidRPr="00467D18">
          <w:rPr>
            <w:rFonts w:hint="eastAsia"/>
            <w:rtl/>
            <w:rPrChange w:id="5535" w:author="Microsoft account" w:date="2025-10-18T13:13:00Z">
              <w:rPr>
                <w:rFonts w:hint="eastAsia"/>
                <w:rtl/>
              </w:rPr>
            </w:rPrChange>
          </w:rPr>
          <w:t>ن</w:t>
        </w:r>
        <w:r w:rsidRPr="00467D18">
          <w:rPr>
            <w:rtl/>
            <w:rPrChange w:id="5536" w:author="Microsoft account" w:date="2025-10-18T13:13:00Z">
              <w:rPr>
                <w:rtl/>
              </w:rPr>
            </w:rPrChange>
          </w:rPr>
          <w:t xml:space="preserve"> </w:t>
        </w:r>
        <w:r w:rsidRPr="00467D18">
          <w:rPr>
            <w:rFonts w:hint="eastAsia"/>
            <w:rtl/>
            <w:rPrChange w:id="5537" w:author="Microsoft account" w:date="2025-10-18T13:13:00Z">
              <w:rPr>
                <w:rFonts w:hint="eastAsia"/>
                <w:rtl/>
              </w:rPr>
            </w:rPrChange>
          </w:rPr>
          <w:t>کار</w:t>
        </w:r>
        <w:r w:rsidRPr="00467D18">
          <w:rPr>
            <w:rtl/>
            <w:rPrChange w:id="5538" w:author="Microsoft account" w:date="2025-10-18T13:13:00Z">
              <w:rPr>
                <w:rtl/>
              </w:rPr>
            </w:rPrChange>
          </w:rPr>
          <w:t xml:space="preserve"> </w:t>
        </w:r>
        <w:r w:rsidRPr="00467D18">
          <w:rPr>
            <w:rFonts w:hint="eastAsia"/>
            <w:rtl/>
            <w:rPrChange w:id="5539" w:author="Microsoft account" w:date="2025-10-18T13:13:00Z">
              <w:rPr>
                <w:rFonts w:hint="eastAsia"/>
                <w:rtl/>
              </w:rPr>
            </w:rPrChange>
          </w:rPr>
          <w:t>باعث</w:t>
        </w:r>
        <w:r w:rsidRPr="00467D18">
          <w:rPr>
            <w:rtl/>
            <w:rPrChange w:id="5540" w:author="Microsoft account" w:date="2025-10-18T13:13:00Z">
              <w:rPr>
                <w:rtl/>
              </w:rPr>
            </w:rPrChange>
          </w:rPr>
          <w:t xml:space="preserve"> </w:t>
        </w:r>
        <w:r w:rsidRPr="00467D18">
          <w:rPr>
            <w:rFonts w:hint="eastAsia"/>
            <w:rtl/>
            <w:rPrChange w:id="5541" w:author="Microsoft account" w:date="2025-10-18T13:13:00Z">
              <w:rPr>
                <w:rFonts w:hint="eastAsia"/>
                <w:rtl/>
              </w:rPr>
            </w:rPrChange>
          </w:rPr>
          <w:t>م</w:t>
        </w:r>
        <w:r w:rsidRPr="00467D18">
          <w:rPr>
            <w:rFonts w:hint="cs"/>
            <w:rtl/>
            <w:rPrChange w:id="5542" w:author="Microsoft account" w:date="2025-10-18T13:13:00Z">
              <w:rPr>
                <w:rFonts w:hint="cs"/>
                <w:rtl/>
              </w:rPr>
            </w:rPrChange>
          </w:rPr>
          <w:t>ی‌</w:t>
        </w:r>
        <w:r w:rsidRPr="00467D18">
          <w:rPr>
            <w:rFonts w:hint="eastAsia"/>
            <w:rtl/>
            <w:rPrChange w:id="5543" w:author="Microsoft account" w:date="2025-10-18T13:13:00Z">
              <w:rPr>
                <w:rFonts w:hint="eastAsia"/>
                <w:rtl/>
              </w:rPr>
            </w:rPrChange>
          </w:rPr>
          <w:t>شه</w:t>
        </w:r>
        <w:r w:rsidRPr="00467D18">
          <w:rPr>
            <w:rtl/>
            <w:rPrChange w:id="5544" w:author="Microsoft account" w:date="2025-10-18T13:13:00Z">
              <w:rPr>
                <w:rtl/>
              </w:rPr>
            </w:rPrChange>
          </w:rPr>
          <w:t xml:space="preserve"> </w:t>
        </w:r>
        <w:r w:rsidRPr="00467D18">
          <w:rPr>
            <w:rFonts w:hint="eastAsia"/>
            <w:rtl/>
            <w:rPrChange w:id="5545" w:author="Microsoft account" w:date="2025-10-18T13:13:00Z">
              <w:rPr>
                <w:rFonts w:hint="eastAsia"/>
                <w:rtl/>
              </w:rPr>
            </w:rPrChange>
          </w:rPr>
          <w:t>برنامه</w:t>
        </w:r>
        <w:r w:rsidRPr="00467D18">
          <w:rPr>
            <w:rtl/>
            <w:rPrChange w:id="5546" w:author="Microsoft account" w:date="2025-10-18T13:13:00Z">
              <w:rPr>
                <w:rtl/>
              </w:rPr>
            </w:rPrChange>
          </w:rPr>
          <w:t xml:space="preserve"> "از </w:t>
        </w:r>
        <w:r w:rsidRPr="00467D18">
          <w:rPr>
            <w:rFonts w:hint="eastAsia"/>
            <w:rtl/>
            <w:rPrChange w:id="5547" w:author="Microsoft account" w:date="2025-10-18T13:13:00Z">
              <w:rPr>
                <w:rFonts w:hint="eastAsia"/>
                <w:rtl/>
              </w:rPr>
            </w:rPrChange>
          </w:rPr>
          <w:t>تنظ</w:t>
        </w:r>
        <w:r w:rsidRPr="00467D18">
          <w:rPr>
            <w:rFonts w:hint="cs"/>
            <w:rtl/>
            <w:rPrChange w:id="5548" w:author="Microsoft account" w:date="2025-10-18T13:13:00Z">
              <w:rPr>
                <w:rFonts w:hint="cs"/>
                <w:rtl/>
              </w:rPr>
            </w:rPrChange>
          </w:rPr>
          <w:t>ی</w:t>
        </w:r>
        <w:r w:rsidRPr="00467D18">
          <w:rPr>
            <w:rFonts w:hint="eastAsia"/>
            <w:rtl/>
            <w:rPrChange w:id="5549" w:author="Microsoft account" w:date="2025-10-18T13:13:00Z">
              <w:rPr>
                <w:rFonts w:hint="eastAsia"/>
                <w:rtl/>
              </w:rPr>
            </w:rPrChange>
          </w:rPr>
          <w:t>ماتش</w:t>
        </w:r>
        <w:r w:rsidRPr="00467D18">
          <w:rPr>
            <w:rtl/>
            <w:rPrChange w:id="5550" w:author="Microsoft account" w:date="2025-10-18T13:13:00Z">
              <w:rPr>
                <w:rtl/>
              </w:rPr>
            </w:rPrChange>
          </w:rPr>
          <w:t xml:space="preserve"> </w:t>
        </w:r>
        <w:r w:rsidRPr="00467D18">
          <w:rPr>
            <w:rFonts w:hint="eastAsia"/>
            <w:rtl/>
            <w:rPrChange w:id="5551" w:author="Microsoft account" w:date="2025-10-18T13:13:00Z">
              <w:rPr>
                <w:rFonts w:hint="eastAsia"/>
                <w:rtl/>
              </w:rPr>
            </w:rPrChange>
          </w:rPr>
          <w:t>ب</w:t>
        </w:r>
        <w:r w:rsidRPr="00467D18">
          <w:rPr>
            <w:rFonts w:hint="cs"/>
            <w:rtl/>
            <w:rPrChange w:id="5552" w:author="Microsoft account" w:date="2025-10-18T13:13:00Z">
              <w:rPr>
                <w:rFonts w:hint="cs"/>
                <w:rtl/>
              </w:rPr>
            </w:rPrChange>
          </w:rPr>
          <w:t>ی‌</w:t>
        </w:r>
        <w:r w:rsidRPr="00467D18">
          <w:rPr>
            <w:rFonts w:hint="eastAsia"/>
            <w:rtl/>
            <w:rPrChange w:id="5553" w:author="Microsoft account" w:date="2025-10-18T13:13:00Z">
              <w:rPr>
                <w:rFonts w:hint="eastAsia"/>
                <w:rtl/>
              </w:rPr>
            </w:rPrChange>
          </w:rPr>
          <w:t>خبر</w:t>
        </w:r>
        <w:r w:rsidRPr="00467D18">
          <w:rPr>
            <w:rtl/>
            <w:rPrChange w:id="5554" w:author="Microsoft account" w:date="2025-10-18T13:13:00Z">
              <w:rPr>
                <w:rtl/>
              </w:rPr>
            </w:rPrChange>
          </w:rPr>
          <w:t xml:space="preserve">" </w:t>
        </w:r>
        <w:r w:rsidRPr="00467D18">
          <w:rPr>
            <w:rFonts w:hint="eastAsia"/>
            <w:rtl/>
            <w:rPrChange w:id="5555" w:author="Microsoft account" w:date="2025-10-18T13:13:00Z">
              <w:rPr>
                <w:rFonts w:hint="eastAsia"/>
                <w:rtl/>
              </w:rPr>
            </w:rPrChange>
          </w:rPr>
          <w:t>باشه</w:t>
        </w:r>
        <w:r w:rsidRPr="00467D18">
          <w:rPr>
            <w:rtl/>
            <w:rPrChange w:id="5556" w:author="Microsoft account" w:date="2025-10-18T13:13:00Z">
              <w:rPr>
                <w:rtl/>
              </w:rPr>
            </w:rPrChange>
          </w:rPr>
          <w:t xml:space="preserve"> </w:t>
        </w:r>
        <w:r w:rsidRPr="00467D18">
          <w:rPr>
            <w:rFonts w:hint="eastAsia"/>
            <w:rtl/>
            <w:rPrChange w:id="5557" w:author="Microsoft account" w:date="2025-10-18T13:13:00Z">
              <w:rPr>
                <w:rFonts w:hint="eastAsia"/>
                <w:rtl/>
              </w:rPr>
            </w:rPrChange>
          </w:rPr>
          <w:t>و</w:t>
        </w:r>
        <w:r w:rsidRPr="00467D18">
          <w:rPr>
            <w:rtl/>
            <w:rPrChange w:id="5558" w:author="Microsoft account" w:date="2025-10-18T13:13:00Z">
              <w:rPr>
                <w:rtl/>
              </w:rPr>
            </w:rPrChange>
          </w:rPr>
          <w:t xml:space="preserve"> </w:t>
        </w:r>
        <w:r w:rsidRPr="00467D18">
          <w:rPr>
            <w:rFonts w:hint="eastAsia"/>
            <w:rtl/>
            <w:rPrChange w:id="5559" w:author="Microsoft account" w:date="2025-10-18T13:13:00Z">
              <w:rPr>
                <w:rFonts w:hint="eastAsia"/>
                <w:rtl/>
              </w:rPr>
            </w:rPrChange>
          </w:rPr>
          <w:t>توسعه</w:t>
        </w:r>
        <w:r w:rsidRPr="00467D18">
          <w:rPr>
            <w:rtl/>
            <w:rPrChange w:id="5560" w:author="Microsoft account" w:date="2025-10-18T13:13:00Z">
              <w:rPr>
                <w:rtl/>
              </w:rPr>
            </w:rPrChange>
          </w:rPr>
          <w:t xml:space="preserve"> </w:t>
        </w:r>
        <w:r w:rsidRPr="00467D18">
          <w:rPr>
            <w:rFonts w:hint="eastAsia"/>
            <w:rtl/>
            <w:rPrChange w:id="5561" w:author="Microsoft account" w:date="2025-10-18T13:13:00Z">
              <w:rPr>
                <w:rFonts w:hint="eastAsia"/>
                <w:rtl/>
              </w:rPr>
            </w:rPrChange>
          </w:rPr>
          <w:t>و</w:t>
        </w:r>
        <w:r w:rsidRPr="00467D18">
          <w:rPr>
            <w:rtl/>
            <w:rPrChange w:id="5562" w:author="Microsoft account" w:date="2025-10-18T13:13:00Z">
              <w:rPr>
                <w:rtl/>
              </w:rPr>
            </w:rPrChange>
          </w:rPr>
          <w:t xml:space="preserve"> </w:t>
        </w:r>
        <w:r w:rsidRPr="00467D18">
          <w:rPr>
            <w:rFonts w:hint="eastAsia"/>
            <w:rtl/>
            <w:rPrChange w:id="5563" w:author="Microsoft account" w:date="2025-10-18T13:13:00Z">
              <w:rPr>
                <w:rFonts w:hint="eastAsia"/>
                <w:rtl/>
              </w:rPr>
            </w:rPrChange>
          </w:rPr>
          <w:t>نگهدار</w:t>
        </w:r>
        <w:r w:rsidRPr="00467D18">
          <w:rPr>
            <w:rFonts w:hint="cs"/>
            <w:rtl/>
            <w:rPrChange w:id="5564" w:author="Microsoft account" w:date="2025-10-18T13:13:00Z">
              <w:rPr>
                <w:rFonts w:hint="cs"/>
                <w:rtl/>
              </w:rPr>
            </w:rPrChange>
          </w:rPr>
          <w:t>ی</w:t>
        </w:r>
        <w:r w:rsidRPr="00467D18">
          <w:rPr>
            <w:rtl/>
            <w:rPrChange w:id="5565" w:author="Microsoft account" w:date="2025-10-18T13:13:00Z">
              <w:rPr>
                <w:rtl/>
              </w:rPr>
            </w:rPrChange>
          </w:rPr>
          <w:t xml:space="preserve"> </w:t>
        </w:r>
        <w:r w:rsidRPr="00467D18">
          <w:rPr>
            <w:rFonts w:hint="eastAsia"/>
            <w:rtl/>
            <w:rPrChange w:id="5566" w:author="Microsoft account" w:date="2025-10-18T13:13:00Z">
              <w:rPr>
                <w:rFonts w:hint="eastAsia"/>
                <w:rtl/>
              </w:rPr>
            </w:rPrChange>
          </w:rPr>
          <w:t>رو</w:t>
        </w:r>
        <w:r w:rsidRPr="00467D18">
          <w:rPr>
            <w:rtl/>
            <w:rPrChange w:id="5567" w:author="Microsoft account" w:date="2025-10-18T13:13:00Z">
              <w:rPr>
                <w:rtl/>
              </w:rPr>
            </w:rPrChange>
          </w:rPr>
          <w:t xml:space="preserve"> </w:t>
        </w:r>
        <w:r w:rsidRPr="00467D18">
          <w:rPr>
            <w:rFonts w:hint="eastAsia"/>
            <w:rtl/>
            <w:rPrChange w:id="5568" w:author="Microsoft account" w:date="2025-10-18T13:13:00Z">
              <w:rPr>
                <w:rFonts w:hint="eastAsia"/>
                <w:rtl/>
              </w:rPr>
            </w:rPrChange>
          </w:rPr>
          <w:t>شد</w:t>
        </w:r>
        <w:r w:rsidRPr="00467D18">
          <w:rPr>
            <w:rFonts w:hint="cs"/>
            <w:rtl/>
            <w:rPrChange w:id="5569" w:author="Microsoft account" w:date="2025-10-18T13:13:00Z">
              <w:rPr>
                <w:rFonts w:hint="cs"/>
                <w:rtl/>
              </w:rPr>
            </w:rPrChange>
          </w:rPr>
          <w:t>ی</w:t>
        </w:r>
        <w:r w:rsidRPr="00467D18">
          <w:rPr>
            <w:rFonts w:hint="eastAsia"/>
            <w:rtl/>
            <w:rPrChange w:id="5570" w:author="Microsoft account" w:date="2025-10-18T13:13:00Z">
              <w:rPr>
                <w:rFonts w:hint="eastAsia"/>
                <w:rtl/>
              </w:rPr>
            </w:rPrChange>
          </w:rPr>
          <w:t>داً</w:t>
        </w:r>
        <w:r w:rsidRPr="00467D18">
          <w:rPr>
            <w:rtl/>
            <w:rPrChange w:id="5571" w:author="Microsoft account" w:date="2025-10-18T13:13:00Z">
              <w:rPr>
                <w:rtl/>
              </w:rPr>
            </w:rPrChange>
          </w:rPr>
          <w:t xml:space="preserve"> </w:t>
        </w:r>
        <w:r w:rsidRPr="00467D18">
          <w:rPr>
            <w:rFonts w:hint="eastAsia"/>
            <w:rtl/>
            <w:rPrChange w:id="5572" w:author="Microsoft account" w:date="2025-10-18T13:13:00Z">
              <w:rPr>
                <w:rFonts w:hint="eastAsia"/>
                <w:rtl/>
              </w:rPr>
            </w:rPrChange>
          </w:rPr>
          <w:t>ساده</w:t>
        </w:r>
        <w:r w:rsidRPr="00467D18">
          <w:rPr>
            <w:rtl/>
            <w:rPrChange w:id="5573" w:author="Microsoft account" w:date="2025-10-18T13:13:00Z">
              <w:rPr>
                <w:rtl/>
              </w:rPr>
            </w:rPrChange>
          </w:rPr>
          <w:t xml:space="preserve"> </w:t>
        </w:r>
        <w:r w:rsidRPr="00467D18">
          <w:rPr>
            <w:rFonts w:hint="eastAsia"/>
            <w:rtl/>
            <w:rPrChange w:id="5574" w:author="Microsoft account" w:date="2025-10-18T13:13:00Z">
              <w:rPr>
                <w:rFonts w:hint="eastAsia"/>
                <w:rtl/>
              </w:rPr>
            </w:rPrChange>
          </w:rPr>
          <w:t>م</w:t>
        </w:r>
        <w:r w:rsidRPr="00467D18">
          <w:rPr>
            <w:rFonts w:hint="cs"/>
            <w:rtl/>
            <w:rPrChange w:id="5575" w:author="Microsoft account" w:date="2025-10-18T13:13:00Z">
              <w:rPr>
                <w:rFonts w:hint="cs"/>
                <w:rtl/>
              </w:rPr>
            </w:rPrChange>
          </w:rPr>
          <w:t>ی‌</w:t>
        </w:r>
        <w:r w:rsidRPr="00467D18">
          <w:rPr>
            <w:rFonts w:hint="eastAsia"/>
            <w:rtl/>
            <w:rPrChange w:id="5576" w:author="Microsoft account" w:date="2025-10-18T13:13:00Z">
              <w:rPr>
                <w:rFonts w:hint="eastAsia"/>
                <w:rtl/>
              </w:rPr>
            </w:rPrChange>
          </w:rPr>
          <w:t>کنه</w:t>
        </w:r>
        <w:r w:rsidRPr="00467D18">
          <w:rPr>
            <w:rPrChange w:id="5577" w:author="Microsoft account" w:date="2025-10-18T13:13:00Z">
              <w:rPr/>
            </w:rPrChange>
          </w:rPr>
          <w:t>.</w:t>
        </w:r>
      </w:ins>
    </w:p>
    <w:p w14:paraId="11C7A8F1" w14:textId="77777777" w:rsidR="00736275" w:rsidRPr="00467D18" w:rsidRDefault="00736275">
      <w:pPr>
        <w:pStyle w:val="AIDescription"/>
        <w:rPr>
          <w:ins w:id="5578" w:author="Microsoft account" w:date="2025-10-18T13:13:00Z"/>
          <w:rtl/>
          <w:rPrChange w:id="5579" w:author="Microsoft account" w:date="2025-10-18T13:13:00Z">
            <w:rPr>
              <w:ins w:id="5580" w:author="Microsoft account" w:date="2025-10-18T13:13:00Z"/>
              <w:rtl/>
              <w:lang w:bidi="fa-IR"/>
            </w:rPr>
          </w:rPrChange>
        </w:rPr>
        <w:pPrChange w:id="5581" w:author="Microsoft account" w:date="2025-10-19T11:25:00Z">
          <w:pPr>
            <w:spacing w:after="0" w:line="276" w:lineRule="auto"/>
          </w:pPr>
        </w:pPrChange>
      </w:pPr>
      <w:ins w:id="5582" w:author="Microsoft account" w:date="2025-10-18T13:13:00Z">
        <w:r w:rsidRPr="00467D18">
          <w:rPr>
            <w:rtl/>
            <w:rPrChange w:id="5583" w:author="Microsoft account" w:date="2025-10-18T13:13:00Z">
              <w:rPr>
                <w:rtl/>
              </w:rPr>
            </w:rPrChange>
          </w:rPr>
          <w:t>توض</w:t>
        </w:r>
        <w:r w:rsidRPr="00467D18">
          <w:rPr>
            <w:rFonts w:hint="cs"/>
            <w:rtl/>
            <w:rPrChange w:id="5584" w:author="Microsoft account" w:date="2025-10-18T13:13:00Z">
              <w:rPr>
                <w:rFonts w:hint="cs"/>
                <w:rtl/>
              </w:rPr>
            </w:rPrChange>
          </w:rPr>
          <w:t>ی</w:t>
        </w:r>
        <w:r w:rsidRPr="00467D18">
          <w:rPr>
            <w:rFonts w:hint="eastAsia"/>
            <w:rtl/>
            <w:rPrChange w:id="5585" w:author="Microsoft account" w:date="2025-10-18T13:13:00Z">
              <w:rPr>
                <w:rFonts w:hint="eastAsia"/>
                <w:rtl/>
              </w:rPr>
            </w:rPrChange>
          </w:rPr>
          <w:t>ح</w:t>
        </w:r>
        <w:r w:rsidRPr="00467D18">
          <w:rPr>
            <w:rPrChange w:id="5586" w:author="Microsoft account" w:date="2025-10-18T13:13:00Z">
              <w:rPr/>
            </w:rPrChange>
          </w:rPr>
          <w:t xml:space="preserve"> Security (</w:t>
        </w:r>
        <w:r w:rsidRPr="00467D18">
          <w:rPr>
            <w:rtl/>
            <w:rPrChange w:id="5587" w:author="Microsoft account" w:date="2025-10-18T13:13:00Z">
              <w:rPr>
                <w:rtl/>
              </w:rPr>
            </w:rPrChange>
          </w:rPr>
          <w:t>ذکر مختصر برا</w:t>
        </w:r>
        <w:r w:rsidRPr="00467D18">
          <w:rPr>
            <w:rFonts w:hint="cs"/>
            <w:rtl/>
            <w:rPrChange w:id="5588" w:author="Microsoft account" w:date="2025-10-18T13:13:00Z">
              <w:rPr>
                <w:rFonts w:hint="cs"/>
                <w:rtl/>
              </w:rPr>
            </w:rPrChange>
          </w:rPr>
          <w:t>ی</w:t>
        </w:r>
        <w:r w:rsidRPr="00467D18">
          <w:rPr>
            <w:rtl/>
            <w:rPrChange w:id="5589" w:author="Microsoft account" w:date="2025-10-18T13:13:00Z">
              <w:rPr>
                <w:rtl/>
              </w:rPr>
            </w:rPrChange>
          </w:rPr>
          <w:t xml:space="preserve"> تکم</w:t>
        </w:r>
        <w:r w:rsidRPr="00467D18">
          <w:rPr>
            <w:rFonts w:hint="cs"/>
            <w:rtl/>
            <w:rPrChange w:id="5590" w:author="Microsoft account" w:date="2025-10-18T13:13:00Z">
              <w:rPr>
                <w:rFonts w:hint="cs"/>
                <w:rtl/>
              </w:rPr>
            </w:rPrChange>
          </w:rPr>
          <w:t>ی</w:t>
        </w:r>
        <w:r w:rsidRPr="00467D18">
          <w:rPr>
            <w:rFonts w:hint="eastAsia"/>
            <w:rtl/>
            <w:rPrChange w:id="5591" w:author="Microsoft account" w:date="2025-10-18T13:13:00Z">
              <w:rPr>
                <w:rFonts w:hint="eastAsia"/>
                <w:rtl/>
              </w:rPr>
            </w:rPrChange>
          </w:rPr>
          <w:t>ل</w:t>
        </w:r>
        <w:r w:rsidRPr="00467D18">
          <w:rPr>
            <w:rPrChange w:id="5592" w:author="Microsoft account" w:date="2025-10-18T13:13:00Z">
              <w:rPr/>
            </w:rPrChange>
          </w:rPr>
          <w:t>)</w:t>
        </w:r>
      </w:ins>
    </w:p>
    <w:p w14:paraId="6E7E2004" w14:textId="77777777" w:rsidR="00736275" w:rsidRPr="00467D18" w:rsidRDefault="00736275">
      <w:pPr>
        <w:pStyle w:val="AIDescription"/>
        <w:rPr>
          <w:ins w:id="5593" w:author="Microsoft account" w:date="2025-10-18T13:13:00Z"/>
          <w:rtl/>
          <w:rPrChange w:id="5594" w:author="Microsoft account" w:date="2025-10-18T13:13:00Z">
            <w:rPr>
              <w:ins w:id="5595" w:author="Microsoft account" w:date="2025-10-18T13:13:00Z"/>
              <w:rtl/>
              <w:lang w:bidi="fa-IR"/>
            </w:rPr>
          </w:rPrChange>
        </w:rPr>
        <w:pPrChange w:id="5596" w:author="Microsoft account" w:date="2025-10-19T11:25:00Z">
          <w:pPr>
            <w:spacing w:after="0" w:line="276" w:lineRule="auto"/>
          </w:pPr>
        </w:pPrChange>
      </w:pPr>
      <w:ins w:id="5597" w:author="Microsoft account" w:date="2025-10-18T13:13:00Z">
        <w:r w:rsidRPr="00467D18">
          <w:rPr>
            <w:rtl/>
            <w:rPrChange w:id="5598" w:author="Microsoft account" w:date="2025-10-18T13:13:00Z">
              <w:rPr>
                <w:rtl/>
              </w:rPr>
            </w:rPrChange>
          </w:rPr>
          <w:t>به طور خلاصه، دل</w:t>
        </w:r>
        <w:r w:rsidRPr="00467D18">
          <w:rPr>
            <w:rFonts w:hint="cs"/>
            <w:rtl/>
            <w:rPrChange w:id="5599" w:author="Microsoft account" w:date="2025-10-18T13:13:00Z">
              <w:rPr>
                <w:rFonts w:hint="cs"/>
                <w:rtl/>
              </w:rPr>
            </w:rPrChange>
          </w:rPr>
          <w:t>ی</w:t>
        </w:r>
        <w:r w:rsidRPr="00467D18">
          <w:rPr>
            <w:rFonts w:hint="eastAsia"/>
            <w:rtl/>
            <w:rPrChange w:id="5600" w:author="Microsoft account" w:date="2025-10-18T13:13:00Z">
              <w:rPr>
                <w:rFonts w:hint="eastAsia"/>
                <w:rtl/>
              </w:rPr>
            </w:rPrChange>
          </w:rPr>
          <w:t>ل</w:t>
        </w:r>
        <w:r w:rsidRPr="00467D18">
          <w:rPr>
            <w:rPrChange w:id="5601" w:author="Microsoft account" w:date="2025-10-18T13:13:00Z">
              <w:rPr/>
            </w:rPrChange>
          </w:rPr>
          <w:t xml:space="preserve"> Security </w:t>
        </w:r>
        <w:r w:rsidRPr="00467D18">
          <w:rPr>
            <w:rtl/>
            <w:rPrChange w:id="5602" w:author="Microsoft account" w:date="2025-10-18T13:13:00Z">
              <w:rPr>
                <w:rtl/>
              </w:rPr>
            </w:rPrChange>
          </w:rPr>
          <w:t>ا</w:t>
        </w:r>
        <w:r w:rsidRPr="00467D18">
          <w:rPr>
            <w:rFonts w:hint="cs"/>
            <w:rtl/>
            <w:rPrChange w:id="5603" w:author="Microsoft account" w:date="2025-10-18T13:13:00Z">
              <w:rPr>
                <w:rFonts w:hint="cs"/>
                <w:rtl/>
              </w:rPr>
            </w:rPrChange>
          </w:rPr>
          <w:t>ی</w:t>
        </w:r>
        <w:r w:rsidRPr="00467D18">
          <w:rPr>
            <w:rFonts w:hint="eastAsia"/>
            <w:rtl/>
            <w:rPrChange w:id="5604" w:author="Microsoft account" w:date="2025-10-18T13:13:00Z">
              <w:rPr>
                <w:rFonts w:hint="eastAsia"/>
                <w:rtl/>
              </w:rPr>
            </w:rPrChange>
          </w:rPr>
          <w:t>نه</w:t>
        </w:r>
        <w:r w:rsidRPr="00467D18">
          <w:rPr>
            <w:rtl/>
            <w:rPrChange w:id="5605" w:author="Microsoft account" w:date="2025-10-18T13:13:00Z">
              <w:rPr>
                <w:rtl/>
              </w:rPr>
            </w:rPrChange>
          </w:rPr>
          <w:t xml:space="preserve"> </w:t>
        </w:r>
        <w:r w:rsidRPr="00467D18">
          <w:rPr>
            <w:rFonts w:hint="eastAsia"/>
            <w:rtl/>
            <w:rPrChange w:id="5606" w:author="Microsoft account" w:date="2025-10-18T13:13:00Z">
              <w:rPr>
                <w:rFonts w:hint="eastAsia"/>
                <w:rtl/>
              </w:rPr>
            </w:rPrChange>
          </w:rPr>
          <w:t>که</w:t>
        </w:r>
        <w:r w:rsidRPr="00467D18">
          <w:rPr>
            <w:rtl/>
            <w:rPrChange w:id="5607" w:author="Microsoft account" w:date="2025-10-18T13:13:00Z">
              <w:rPr>
                <w:rtl/>
              </w:rPr>
            </w:rPrChange>
          </w:rPr>
          <w:t xml:space="preserve"> </w:t>
        </w:r>
        <w:r w:rsidRPr="00467D18">
          <w:rPr>
            <w:rFonts w:hint="eastAsia"/>
            <w:rtl/>
            <w:rPrChange w:id="5608" w:author="Microsoft account" w:date="2025-10-18T13:13:00Z">
              <w:rPr>
                <w:rFonts w:hint="eastAsia"/>
                <w:rtl/>
              </w:rPr>
            </w:rPrChange>
          </w:rPr>
          <w:t>اطلاعات</w:t>
        </w:r>
        <w:r w:rsidRPr="00467D18">
          <w:rPr>
            <w:rtl/>
            <w:rPrChange w:id="5609" w:author="Microsoft account" w:date="2025-10-18T13:13:00Z">
              <w:rPr>
                <w:rtl/>
              </w:rPr>
            </w:rPrChange>
          </w:rPr>
          <w:t xml:space="preserve"> </w:t>
        </w:r>
        <w:r w:rsidRPr="00467D18">
          <w:rPr>
            <w:rFonts w:hint="eastAsia"/>
            <w:rtl/>
            <w:rPrChange w:id="5610" w:author="Microsoft account" w:date="2025-10-18T13:13:00Z">
              <w:rPr>
                <w:rFonts w:hint="eastAsia"/>
                <w:rtl/>
              </w:rPr>
            </w:rPrChange>
          </w:rPr>
          <w:t>حساس</w:t>
        </w:r>
        <w:r w:rsidRPr="00467D18">
          <w:rPr>
            <w:rPrChange w:id="5611" w:author="Microsoft account" w:date="2025-10-18T13:13:00Z">
              <w:rPr/>
            </w:rPrChange>
          </w:rPr>
          <w:t xml:space="preserve"> (</w:t>
        </w:r>
        <w:r w:rsidRPr="00467D18">
          <w:rPr>
            <w:rtl/>
            <w:rPrChange w:id="5612" w:author="Microsoft account" w:date="2025-10-18T13:13:00Z">
              <w:rPr>
                <w:rtl/>
              </w:rPr>
            </w:rPrChange>
          </w:rPr>
          <w:t>مثل رمز عبور د</w:t>
        </w:r>
        <w:r w:rsidRPr="00467D18">
          <w:rPr>
            <w:rFonts w:hint="cs"/>
            <w:rtl/>
            <w:rPrChange w:id="5613" w:author="Microsoft account" w:date="2025-10-18T13:13:00Z">
              <w:rPr>
                <w:rFonts w:hint="cs"/>
                <w:rtl/>
              </w:rPr>
            </w:rPrChange>
          </w:rPr>
          <w:t>ی</w:t>
        </w:r>
        <w:r w:rsidRPr="00467D18">
          <w:rPr>
            <w:rFonts w:hint="eastAsia"/>
            <w:rtl/>
            <w:rPrChange w:id="5614" w:author="Microsoft account" w:date="2025-10-18T13:13:00Z">
              <w:rPr>
                <w:rFonts w:hint="eastAsia"/>
                <w:rtl/>
              </w:rPr>
            </w:rPrChange>
          </w:rPr>
          <w:t>تاب</w:t>
        </w:r>
        <w:r w:rsidRPr="00467D18">
          <w:rPr>
            <w:rFonts w:hint="cs"/>
            <w:rtl/>
            <w:rPrChange w:id="5615" w:author="Microsoft account" w:date="2025-10-18T13:13:00Z">
              <w:rPr>
                <w:rFonts w:hint="cs"/>
                <w:rtl/>
              </w:rPr>
            </w:rPrChange>
          </w:rPr>
          <w:t>ی</w:t>
        </w:r>
        <w:r w:rsidRPr="00467D18">
          <w:rPr>
            <w:rFonts w:hint="eastAsia"/>
            <w:rtl/>
            <w:rPrChange w:id="5616" w:author="Microsoft account" w:date="2025-10-18T13:13:00Z">
              <w:rPr>
                <w:rFonts w:hint="eastAsia"/>
                <w:rtl/>
              </w:rPr>
            </w:rPrChange>
          </w:rPr>
          <w:t>س</w:t>
        </w:r>
        <w:r w:rsidRPr="00467D18">
          <w:rPr>
            <w:rtl/>
            <w:rPrChange w:id="5617" w:author="Microsoft account" w:date="2025-10-18T13:13:00Z">
              <w:rPr>
                <w:rtl/>
              </w:rPr>
            </w:rPrChange>
          </w:rPr>
          <w:t xml:space="preserve"> </w:t>
        </w:r>
        <w:r w:rsidRPr="00467D18">
          <w:rPr>
            <w:rFonts w:hint="cs"/>
            <w:rtl/>
            <w:rPrChange w:id="5618" w:author="Microsoft account" w:date="2025-10-18T13:13:00Z">
              <w:rPr>
                <w:rFonts w:hint="cs"/>
                <w:rtl/>
              </w:rPr>
            </w:rPrChange>
          </w:rPr>
          <w:t>ی</w:t>
        </w:r>
        <w:r w:rsidRPr="00467D18">
          <w:rPr>
            <w:rFonts w:hint="eastAsia"/>
            <w:rtl/>
            <w:rPrChange w:id="5619" w:author="Microsoft account" w:date="2025-10-18T13:13:00Z">
              <w:rPr>
                <w:rFonts w:hint="eastAsia"/>
                <w:rtl/>
              </w:rPr>
            </w:rPrChange>
          </w:rPr>
          <w:t>ا</w:t>
        </w:r>
        <w:r w:rsidRPr="00467D18">
          <w:rPr>
            <w:rtl/>
            <w:rPrChange w:id="5620" w:author="Microsoft account" w:date="2025-10-18T13:13:00Z">
              <w:rPr>
                <w:rtl/>
              </w:rPr>
            </w:rPrChange>
          </w:rPr>
          <w:t xml:space="preserve"> </w:t>
        </w:r>
        <w:r w:rsidRPr="00467D18">
          <w:rPr>
            <w:rFonts w:hint="eastAsia"/>
            <w:rtl/>
            <w:rPrChange w:id="5621" w:author="Microsoft account" w:date="2025-10-18T13:13:00Z">
              <w:rPr>
                <w:rFonts w:hint="eastAsia"/>
                <w:rtl/>
              </w:rPr>
            </w:rPrChange>
          </w:rPr>
          <w:t>کل</w:t>
        </w:r>
        <w:r w:rsidRPr="00467D18">
          <w:rPr>
            <w:rFonts w:hint="cs"/>
            <w:rtl/>
            <w:rPrChange w:id="5622" w:author="Microsoft account" w:date="2025-10-18T13:13:00Z">
              <w:rPr>
                <w:rFonts w:hint="cs"/>
                <w:rtl/>
              </w:rPr>
            </w:rPrChange>
          </w:rPr>
          <w:t>ی</w:t>
        </w:r>
        <w:r w:rsidRPr="00467D18">
          <w:rPr>
            <w:rFonts w:hint="eastAsia"/>
            <w:rtl/>
            <w:rPrChange w:id="5623" w:author="Microsoft account" w:date="2025-10-18T13:13:00Z">
              <w:rPr>
                <w:rFonts w:hint="eastAsia"/>
                <w:rtl/>
              </w:rPr>
            </w:rPrChange>
          </w:rPr>
          <w:t>دها</w:t>
        </w:r>
        <w:r w:rsidRPr="00467D18">
          <w:rPr>
            <w:rFonts w:hint="cs"/>
            <w:rtl/>
            <w:rPrChange w:id="5624" w:author="Microsoft account" w:date="2025-10-18T13:13:00Z">
              <w:rPr>
                <w:rFonts w:hint="cs"/>
                <w:rtl/>
              </w:rPr>
            </w:rPrChange>
          </w:rPr>
          <w:t>ی</w:t>
        </w:r>
        <w:r w:rsidRPr="00467D18">
          <w:rPr>
            <w:rtl/>
            <w:rPrChange w:id="5625" w:author="Microsoft account" w:date="2025-10-18T13:13:00Z">
              <w:rPr>
                <w:rtl/>
              </w:rPr>
            </w:rPrChange>
          </w:rPr>
          <w:t xml:space="preserve"> </w:t>
        </w:r>
        <w:r w:rsidRPr="00467D18">
          <w:rPr>
            <w:rFonts w:hint="eastAsia"/>
            <w:rtl/>
            <w:rPrChange w:id="5626" w:author="Microsoft account" w:date="2025-10-18T13:13:00Z">
              <w:rPr>
                <w:rFonts w:hint="eastAsia"/>
                <w:rtl/>
              </w:rPr>
            </w:rPrChange>
          </w:rPr>
          <w:t>مخف</w:t>
        </w:r>
        <w:r w:rsidRPr="00467D18">
          <w:rPr>
            <w:rFonts w:hint="cs"/>
            <w:rtl/>
            <w:rPrChange w:id="5627" w:author="Microsoft account" w:date="2025-10-18T13:13:00Z">
              <w:rPr>
                <w:rFonts w:hint="cs"/>
                <w:rtl/>
              </w:rPr>
            </w:rPrChange>
          </w:rPr>
          <w:t>ی</w:t>
        </w:r>
        <w:r w:rsidRPr="00467D18">
          <w:rPr>
            <w:rPrChange w:id="5628" w:author="Microsoft account" w:date="2025-10-18T13:13:00Z">
              <w:rPr/>
            </w:rPrChange>
          </w:rPr>
          <w:t xml:space="preserve"> API) </w:t>
        </w:r>
        <w:r w:rsidRPr="00467D18">
          <w:rPr>
            <w:rtl/>
            <w:rPrChange w:id="5629" w:author="Microsoft account" w:date="2025-10-18T13:13:00Z">
              <w:rPr>
                <w:rtl/>
              </w:rPr>
            </w:rPrChange>
          </w:rPr>
          <w:t>رو در کد برنامه قرار نم</w:t>
        </w:r>
        <w:r w:rsidRPr="00467D18">
          <w:rPr>
            <w:rFonts w:hint="cs"/>
            <w:rtl/>
            <w:rPrChange w:id="5630" w:author="Microsoft account" w:date="2025-10-18T13:13:00Z">
              <w:rPr>
                <w:rFonts w:hint="cs"/>
                <w:rtl/>
              </w:rPr>
            </w:rPrChange>
          </w:rPr>
          <w:t>ی‌</w:t>
        </w:r>
        <w:r w:rsidRPr="00467D18">
          <w:rPr>
            <w:rFonts w:hint="eastAsia"/>
            <w:rtl/>
            <w:rPrChange w:id="5631" w:author="Microsoft account" w:date="2025-10-18T13:13:00Z">
              <w:rPr>
                <w:rFonts w:hint="eastAsia"/>
                <w:rtl/>
              </w:rPr>
            </w:rPrChange>
          </w:rPr>
          <w:t>د</w:t>
        </w:r>
        <w:r w:rsidRPr="00467D18">
          <w:rPr>
            <w:rFonts w:hint="cs"/>
            <w:rtl/>
            <w:rPrChange w:id="5632" w:author="Microsoft account" w:date="2025-10-18T13:13:00Z">
              <w:rPr>
                <w:rFonts w:hint="cs"/>
                <w:rtl/>
              </w:rPr>
            </w:rPrChange>
          </w:rPr>
          <w:t>ی</w:t>
        </w:r>
        <w:r w:rsidRPr="00467D18">
          <w:rPr>
            <w:rtl/>
            <w:rPrChange w:id="5633" w:author="Microsoft account" w:date="2025-10-18T13:13:00Z">
              <w:rPr>
                <w:rtl/>
              </w:rPr>
            </w:rPrChange>
          </w:rPr>
          <w:t xml:space="preserve"> </w:t>
        </w:r>
        <w:r w:rsidRPr="00467D18">
          <w:rPr>
            <w:rFonts w:hint="eastAsia"/>
            <w:rtl/>
            <w:rPrChange w:id="5634" w:author="Microsoft account" w:date="2025-10-18T13:13:00Z">
              <w:rPr>
                <w:rFonts w:hint="eastAsia"/>
                <w:rtl/>
              </w:rPr>
            </w:rPrChange>
          </w:rPr>
          <w:t>که</w:t>
        </w:r>
        <w:r w:rsidRPr="00467D18">
          <w:rPr>
            <w:rtl/>
            <w:rPrChange w:id="5635" w:author="Microsoft account" w:date="2025-10-18T13:13:00Z">
              <w:rPr>
                <w:rtl/>
              </w:rPr>
            </w:rPrChange>
          </w:rPr>
          <w:t xml:space="preserve"> </w:t>
        </w:r>
        <w:r w:rsidRPr="00467D18">
          <w:rPr>
            <w:rFonts w:hint="eastAsia"/>
            <w:rtl/>
            <w:rPrChange w:id="5636" w:author="Microsoft account" w:date="2025-10-18T13:13:00Z">
              <w:rPr>
                <w:rFonts w:hint="eastAsia"/>
                <w:rtl/>
              </w:rPr>
            </w:rPrChange>
          </w:rPr>
          <w:t>در</w:t>
        </w:r>
        <w:r w:rsidRPr="00467D18">
          <w:rPr>
            <w:rtl/>
            <w:rPrChange w:id="5637" w:author="Microsoft account" w:date="2025-10-18T13:13:00Z">
              <w:rPr>
                <w:rtl/>
              </w:rPr>
            </w:rPrChange>
          </w:rPr>
          <w:t xml:space="preserve"> </w:t>
        </w:r>
        <w:r w:rsidRPr="00467D18">
          <w:rPr>
            <w:rFonts w:hint="eastAsia"/>
            <w:rtl/>
            <w:rPrChange w:id="5638" w:author="Microsoft account" w:date="2025-10-18T13:13:00Z">
              <w:rPr>
                <w:rFonts w:hint="eastAsia"/>
                <w:rtl/>
              </w:rPr>
            </w:rPrChange>
          </w:rPr>
          <w:t>سورس</w:t>
        </w:r>
        <w:r w:rsidRPr="00467D18">
          <w:rPr>
            <w:rtl/>
            <w:rPrChange w:id="5639" w:author="Microsoft account" w:date="2025-10-18T13:13:00Z">
              <w:rPr>
                <w:rtl/>
              </w:rPr>
            </w:rPrChange>
          </w:rPr>
          <w:t xml:space="preserve"> </w:t>
        </w:r>
        <w:r w:rsidRPr="00467D18">
          <w:rPr>
            <w:rFonts w:hint="eastAsia"/>
            <w:rtl/>
            <w:rPrChange w:id="5640" w:author="Microsoft account" w:date="2025-10-18T13:13:00Z">
              <w:rPr>
                <w:rFonts w:hint="eastAsia"/>
                <w:rtl/>
              </w:rPr>
            </w:rPrChange>
          </w:rPr>
          <w:t>کنترل</w:t>
        </w:r>
        <w:r w:rsidRPr="00467D18">
          <w:rPr>
            <w:rtl/>
            <w:rPrChange w:id="5641" w:author="Microsoft account" w:date="2025-10-18T13:13:00Z">
              <w:rPr>
                <w:rtl/>
              </w:rPr>
            </w:rPrChange>
          </w:rPr>
          <w:t xml:space="preserve"> (مثل </w:t>
        </w:r>
        <w:r w:rsidRPr="00467D18">
          <w:rPr>
            <w:rFonts w:hint="eastAsia"/>
            <w:rtl/>
            <w:rPrChange w:id="5642" w:author="Microsoft account" w:date="2025-10-18T13:13:00Z">
              <w:rPr>
                <w:rFonts w:hint="eastAsia"/>
                <w:rtl/>
              </w:rPr>
            </w:rPrChange>
          </w:rPr>
          <w:t>گ</w:t>
        </w:r>
        <w:r w:rsidRPr="00467D18">
          <w:rPr>
            <w:rFonts w:hint="cs"/>
            <w:rtl/>
            <w:rPrChange w:id="5643" w:author="Microsoft account" w:date="2025-10-18T13:13:00Z">
              <w:rPr>
                <w:rFonts w:hint="cs"/>
                <w:rtl/>
              </w:rPr>
            </w:rPrChange>
          </w:rPr>
          <w:t>ی</w:t>
        </w:r>
        <w:r w:rsidRPr="00467D18">
          <w:rPr>
            <w:rFonts w:hint="eastAsia"/>
            <w:rtl/>
            <w:rPrChange w:id="5644" w:author="Microsoft account" w:date="2025-10-18T13:13:00Z">
              <w:rPr>
                <w:rFonts w:hint="eastAsia"/>
                <w:rtl/>
              </w:rPr>
            </w:rPrChange>
          </w:rPr>
          <w:t>ت</w:t>
        </w:r>
        <w:r w:rsidRPr="00467D18">
          <w:rPr>
            <w:rtl/>
            <w:rPrChange w:id="5645" w:author="Microsoft account" w:date="2025-10-18T13:13:00Z">
              <w:rPr>
                <w:rtl/>
              </w:rPr>
            </w:rPrChange>
          </w:rPr>
          <w:t xml:space="preserve">) </w:t>
        </w:r>
        <w:r w:rsidRPr="00467D18">
          <w:rPr>
            <w:rFonts w:hint="eastAsia"/>
            <w:rtl/>
            <w:rPrChange w:id="5646" w:author="Microsoft account" w:date="2025-10-18T13:13:00Z">
              <w:rPr>
                <w:rFonts w:hint="eastAsia"/>
                <w:rtl/>
              </w:rPr>
            </w:rPrChange>
          </w:rPr>
          <w:t>ذخ</w:t>
        </w:r>
        <w:r w:rsidRPr="00467D18">
          <w:rPr>
            <w:rFonts w:hint="cs"/>
            <w:rtl/>
            <w:rPrChange w:id="5647" w:author="Microsoft account" w:date="2025-10-18T13:13:00Z">
              <w:rPr>
                <w:rFonts w:hint="cs"/>
                <w:rtl/>
              </w:rPr>
            </w:rPrChange>
          </w:rPr>
          <w:t>ی</w:t>
        </w:r>
        <w:r w:rsidRPr="00467D18">
          <w:rPr>
            <w:rFonts w:hint="eastAsia"/>
            <w:rtl/>
            <w:rPrChange w:id="5648" w:author="Microsoft account" w:date="2025-10-18T13:13:00Z">
              <w:rPr>
                <w:rFonts w:hint="eastAsia"/>
                <w:rtl/>
              </w:rPr>
            </w:rPrChange>
          </w:rPr>
          <w:t>ره</w:t>
        </w:r>
        <w:r w:rsidRPr="00467D18">
          <w:rPr>
            <w:rtl/>
            <w:rPrChange w:id="5649" w:author="Microsoft account" w:date="2025-10-18T13:13:00Z">
              <w:rPr>
                <w:rtl/>
              </w:rPr>
            </w:rPrChange>
          </w:rPr>
          <w:t xml:space="preserve"> </w:t>
        </w:r>
        <w:r w:rsidRPr="00467D18">
          <w:rPr>
            <w:rFonts w:hint="eastAsia"/>
            <w:rtl/>
            <w:rPrChange w:id="5650" w:author="Microsoft account" w:date="2025-10-18T13:13:00Z">
              <w:rPr>
                <w:rFonts w:hint="eastAsia"/>
                <w:rtl/>
              </w:rPr>
            </w:rPrChange>
          </w:rPr>
          <w:t>بشه</w:t>
        </w:r>
        <w:r w:rsidRPr="00467D18">
          <w:rPr>
            <w:rPrChange w:id="5651" w:author="Microsoft account" w:date="2025-10-18T13:13:00Z">
              <w:rPr/>
            </w:rPrChange>
          </w:rPr>
          <w:t>.</w:t>
        </w:r>
      </w:ins>
    </w:p>
    <w:p w14:paraId="0D2B0824" w14:textId="6A2EB620" w:rsidR="00736275" w:rsidRPr="00467D18" w:rsidRDefault="00736275">
      <w:pPr>
        <w:pStyle w:val="AIDescription"/>
        <w:rPr>
          <w:ins w:id="5652" w:author="Microsoft account" w:date="2025-10-18T13:06:00Z"/>
          <w:rtl/>
          <w:rPrChange w:id="5653" w:author="Microsoft account" w:date="2025-10-18T13:13:00Z">
            <w:rPr>
              <w:ins w:id="5654" w:author="Microsoft account" w:date="2025-10-18T13:06:00Z"/>
              <w:rtl/>
              <w:lang w:bidi="fa-IR"/>
            </w:rPr>
          </w:rPrChange>
        </w:rPr>
        <w:pPrChange w:id="5655" w:author="Microsoft account" w:date="2025-10-19T11:25:00Z">
          <w:pPr>
            <w:spacing w:after="0" w:line="276" w:lineRule="auto"/>
            <w:jc w:val="both"/>
          </w:pPr>
        </w:pPrChange>
      </w:pPr>
      <w:ins w:id="5656" w:author="Microsoft account" w:date="2025-10-18T13:13:00Z">
        <w:r w:rsidRPr="00467D18">
          <w:rPr>
            <w:rtl/>
            <w:rPrChange w:id="5657" w:author="Microsoft account" w:date="2025-10-18T13:13:00Z">
              <w:rPr>
                <w:rtl/>
              </w:rPr>
            </w:rPrChange>
          </w:rPr>
          <w:t>متغ</w:t>
        </w:r>
        <w:r w:rsidRPr="00467D18">
          <w:rPr>
            <w:rFonts w:hint="cs"/>
            <w:rtl/>
            <w:rPrChange w:id="5658" w:author="Microsoft account" w:date="2025-10-18T13:13:00Z">
              <w:rPr>
                <w:rFonts w:hint="cs"/>
                <w:rtl/>
              </w:rPr>
            </w:rPrChange>
          </w:rPr>
          <w:t>ی</w:t>
        </w:r>
        <w:r w:rsidRPr="00467D18">
          <w:rPr>
            <w:rFonts w:hint="eastAsia"/>
            <w:rtl/>
            <w:rPrChange w:id="5659" w:author="Microsoft account" w:date="2025-10-18T13:13:00Z">
              <w:rPr>
                <w:rFonts w:hint="eastAsia"/>
                <w:rtl/>
              </w:rPr>
            </w:rPrChange>
          </w:rPr>
          <w:t>ر</w:t>
        </w:r>
        <w:r w:rsidRPr="00467D18">
          <w:rPr>
            <w:rtl/>
            <w:rPrChange w:id="5660" w:author="Microsoft account" w:date="2025-10-18T13:13:00Z">
              <w:rPr>
                <w:rtl/>
              </w:rPr>
            </w:rPrChange>
          </w:rPr>
          <w:t xml:space="preserve"> مح</w:t>
        </w:r>
        <w:r w:rsidRPr="00467D18">
          <w:rPr>
            <w:rFonts w:hint="cs"/>
            <w:rtl/>
            <w:rPrChange w:id="5661" w:author="Microsoft account" w:date="2025-10-18T13:13:00Z">
              <w:rPr>
                <w:rFonts w:hint="cs"/>
                <w:rtl/>
              </w:rPr>
            </w:rPrChange>
          </w:rPr>
          <w:t>ی</w:t>
        </w:r>
        <w:r w:rsidRPr="00467D18">
          <w:rPr>
            <w:rFonts w:hint="eastAsia"/>
            <w:rtl/>
            <w:rPrChange w:id="5662" w:author="Microsoft account" w:date="2025-10-18T13:13:00Z">
              <w:rPr>
                <w:rFonts w:hint="eastAsia"/>
                <w:rtl/>
              </w:rPr>
            </w:rPrChange>
          </w:rPr>
          <w:t>ط</w:t>
        </w:r>
        <w:r w:rsidRPr="00467D18">
          <w:rPr>
            <w:rFonts w:hint="cs"/>
            <w:rtl/>
            <w:rPrChange w:id="5663" w:author="Microsoft account" w:date="2025-10-18T13:13:00Z">
              <w:rPr>
                <w:rFonts w:hint="cs"/>
                <w:rtl/>
              </w:rPr>
            </w:rPrChange>
          </w:rPr>
          <w:t>ی</w:t>
        </w:r>
        <w:r w:rsidRPr="00467D18">
          <w:rPr>
            <w:rtl/>
            <w:rPrChange w:id="5664" w:author="Microsoft account" w:date="2025-10-18T13:13:00Z">
              <w:rPr>
                <w:rtl/>
              </w:rPr>
            </w:rPrChange>
          </w:rPr>
          <w:t xml:space="preserve"> رو</w:t>
        </w:r>
        <w:r w:rsidRPr="00467D18">
          <w:rPr>
            <w:rFonts w:hint="cs"/>
            <w:rtl/>
            <w:rPrChange w:id="5665" w:author="Microsoft account" w:date="2025-10-18T13:13:00Z">
              <w:rPr>
                <w:rFonts w:hint="cs"/>
                <w:rtl/>
              </w:rPr>
            </w:rPrChange>
          </w:rPr>
          <w:t>ی</w:t>
        </w:r>
        <w:r w:rsidRPr="00467D18">
          <w:rPr>
            <w:rtl/>
            <w:rPrChange w:id="5666" w:author="Microsoft account" w:date="2025-10-18T13:13:00Z">
              <w:rPr>
                <w:rtl/>
              </w:rPr>
            </w:rPrChange>
          </w:rPr>
          <w:t xml:space="preserve"> خود سرور تنظ</w:t>
        </w:r>
        <w:r w:rsidRPr="00467D18">
          <w:rPr>
            <w:rFonts w:hint="cs"/>
            <w:rtl/>
            <w:rPrChange w:id="5667" w:author="Microsoft account" w:date="2025-10-18T13:13:00Z">
              <w:rPr>
                <w:rFonts w:hint="cs"/>
                <w:rtl/>
              </w:rPr>
            </w:rPrChange>
          </w:rPr>
          <w:t>ی</w:t>
        </w:r>
        <w:r w:rsidRPr="00467D18">
          <w:rPr>
            <w:rFonts w:hint="eastAsia"/>
            <w:rtl/>
            <w:rPrChange w:id="5668" w:author="Microsoft account" w:date="2025-10-18T13:13:00Z">
              <w:rPr>
                <w:rFonts w:hint="eastAsia"/>
                <w:rtl/>
              </w:rPr>
            </w:rPrChange>
          </w:rPr>
          <w:t>م</w:t>
        </w:r>
        <w:r w:rsidRPr="00467D18">
          <w:rPr>
            <w:rtl/>
            <w:rPrChange w:id="5669" w:author="Microsoft account" w:date="2025-10-18T13:13:00Z">
              <w:rPr>
                <w:rtl/>
              </w:rPr>
            </w:rPrChange>
          </w:rPr>
          <w:t xml:space="preserve"> م</w:t>
        </w:r>
        <w:r w:rsidRPr="00467D18">
          <w:rPr>
            <w:rFonts w:hint="cs"/>
            <w:rtl/>
            <w:rPrChange w:id="5670" w:author="Microsoft account" w:date="2025-10-18T13:13:00Z">
              <w:rPr>
                <w:rFonts w:hint="cs"/>
                <w:rtl/>
              </w:rPr>
            </w:rPrChange>
          </w:rPr>
          <w:t>ی‌</w:t>
        </w:r>
        <w:r w:rsidRPr="00467D18">
          <w:rPr>
            <w:rFonts w:hint="eastAsia"/>
            <w:rtl/>
            <w:rPrChange w:id="5671" w:author="Microsoft account" w:date="2025-10-18T13:13:00Z">
              <w:rPr>
                <w:rFonts w:hint="eastAsia"/>
                <w:rtl/>
              </w:rPr>
            </w:rPrChange>
          </w:rPr>
          <w:t>شه</w:t>
        </w:r>
        <w:r w:rsidRPr="00467D18">
          <w:rPr>
            <w:rtl/>
            <w:rPrChange w:id="5672" w:author="Microsoft account" w:date="2025-10-18T13:13:00Z">
              <w:rPr>
                <w:rtl/>
              </w:rPr>
            </w:rPrChange>
          </w:rPr>
          <w:t xml:space="preserve"> و فا</w:t>
        </w:r>
        <w:r w:rsidRPr="00467D18">
          <w:rPr>
            <w:rFonts w:hint="cs"/>
            <w:rtl/>
            <w:rPrChange w:id="5673" w:author="Microsoft account" w:date="2025-10-18T13:13:00Z">
              <w:rPr>
                <w:rFonts w:hint="cs"/>
                <w:rtl/>
              </w:rPr>
            </w:rPrChange>
          </w:rPr>
          <w:t>ی</w:t>
        </w:r>
        <w:r w:rsidRPr="00467D18">
          <w:rPr>
            <w:rFonts w:hint="eastAsia"/>
            <w:rtl/>
            <w:rPrChange w:id="5674" w:author="Microsoft account" w:date="2025-10-18T13:13:00Z">
              <w:rPr>
                <w:rFonts w:hint="eastAsia"/>
                <w:rtl/>
              </w:rPr>
            </w:rPrChange>
          </w:rPr>
          <w:t>ل‌ها</w:t>
        </w:r>
        <w:r w:rsidRPr="00467D18">
          <w:rPr>
            <w:rFonts w:hint="cs"/>
            <w:rtl/>
            <w:rPrChange w:id="5675" w:author="Microsoft account" w:date="2025-10-18T13:13:00Z">
              <w:rPr>
                <w:rFonts w:hint="cs"/>
                <w:rtl/>
              </w:rPr>
            </w:rPrChange>
          </w:rPr>
          <w:t>ی</w:t>
        </w:r>
        <w:r w:rsidRPr="00467D18">
          <w:rPr>
            <w:rtl/>
            <w:rPrChange w:id="5676" w:author="Microsoft account" w:date="2025-10-18T13:13:00Z">
              <w:rPr>
                <w:rtl/>
              </w:rPr>
            </w:rPrChange>
          </w:rPr>
          <w:t xml:space="preserve"> کد شما تم</w:t>
        </w:r>
        <w:r w:rsidRPr="00467D18">
          <w:rPr>
            <w:rFonts w:hint="cs"/>
            <w:rtl/>
            <w:rPrChange w:id="5677" w:author="Microsoft account" w:date="2025-10-18T13:13:00Z">
              <w:rPr>
                <w:rFonts w:hint="cs"/>
                <w:rtl/>
              </w:rPr>
            </w:rPrChange>
          </w:rPr>
          <w:t>ی</w:t>
        </w:r>
        <w:r w:rsidRPr="00467D18">
          <w:rPr>
            <w:rFonts w:hint="eastAsia"/>
            <w:rtl/>
            <w:rPrChange w:id="5678" w:author="Microsoft account" w:date="2025-10-18T13:13:00Z">
              <w:rPr>
                <w:rFonts w:hint="eastAsia"/>
                <w:rtl/>
              </w:rPr>
            </w:rPrChange>
          </w:rPr>
          <w:t>ز</w:t>
        </w:r>
        <w:r w:rsidRPr="00467D18">
          <w:rPr>
            <w:rtl/>
            <w:rPrChange w:id="5679" w:author="Microsoft account" w:date="2025-10-18T13:13:00Z">
              <w:rPr>
                <w:rtl/>
              </w:rPr>
            </w:rPrChange>
          </w:rPr>
          <w:t xml:space="preserve"> و بدون اطلاعات حساس باق</w:t>
        </w:r>
        <w:r w:rsidRPr="00467D18">
          <w:rPr>
            <w:rFonts w:hint="cs"/>
            <w:rtl/>
            <w:rPrChange w:id="5680" w:author="Microsoft account" w:date="2025-10-18T13:13:00Z">
              <w:rPr>
                <w:rFonts w:hint="cs"/>
                <w:rtl/>
              </w:rPr>
            </w:rPrChange>
          </w:rPr>
          <w:t>ی</w:t>
        </w:r>
        <w:r w:rsidRPr="00467D18">
          <w:rPr>
            <w:rtl/>
            <w:rPrChange w:id="5681" w:author="Microsoft account" w:date="2025-10-18T13:13:00Z">
              <w:rPr>
                <w:rtl/>
              </w:rPr>
            </w:rPrChange>
          </w:rPr>
          <w:t xml:space="preserve"> م</w:t>
        </w:r>
        <w:r w:rsidRPr="00467D18">
          <w:rPr>
            <w:rFonts w:hint="cs"/>
            <w:rtl/>
            <w:rPrChange w:id="5682" w:author="Microsoft account" w:date="2025-10-18T13:13:00Z">
              <w:rPr>
                <w:rFonts w:hint="cs"/>
                <w:rtl/>
              </w:rPr>
            </w:rPrChange>
          </w:rPr>
          <w:t>ی‌</w:t>
        </w:r>
        <w:r w:rsidRPr="00467D18">
          <w:rPr>
            <w:rFonts w:hint="eastAsia"/>
            <w:rtl/>
            <w:rPrChange w:id="5683" w:author="Microsoft account" w:date="2025-10-18T13:13:00Z">
              <w:rPr>
                <w:rFonts w:hint="eastAsia"/>
                <w:rtl/>
              </w:rPr>
            </w:rPrChange>
          </w:rPr>
          <w:t>مونن،</w:t>
        </w:r>
        <w:r w:rsidRPr="00467D18">
          <w:rPr>
            <w:rtl/>
            <w:rPrChange w:id="5684" w:author="Microsoft account" w:date="2025-10-18T13:13:00Z">
              <w:rPr>
                <w:rtl/>
              </w:rPr>
            </w:rPrChange>
          </w:rPr>
          <w:t xml:space="preserve"> که امن</w:t>
        </w:r>
        <w:r w:rsidRPr="00467D18">
          <w:rPr>
            <w:rFonts w:hint="cs"/>
            <w:rtl/>
            <w:rPrChange w:id="5685" w:author="Microsoft account" w:date="2025-10-18T13:13:00Z">
              <w:rPr>
                <w:rFonts w:hint="cs"/>
                <w:rtl/>
              </w:rPr>
            </w:rPrChange>
          </w:rPr>
          <w:t>ی</w:t>
        </w:r>
        <w:r w:rsidRPr="00467D18">
          <w:rPr>
            <w:rFonts w:hint="eastAsia"/>
            <w:rtl/>
            <w:rPrChange w:id="5686" w:author="Microsoft account" w:date="2025-10-18T13:13:00Z">
              <w:rPr>
                <w:rFonts w:hint="eastAsia"/>
                <w:rtl/>
              </w:rPr>
            </w:rPrChange>
          </w:rPr>
          <w:t>ت</w:t>
        </w:r>
        <w:r w:rsidRPr="00467D18">
          <w:rPr>
            <w:rtl/>
            <w:rPrChange w:id="5687" w:author="Microsoft account" w:date="2025-10-18T13:13:00Z">
              <w:rPr>
                <w:rtl/>
              </w:rPr>
            </w:rPrChange>
          </w:rPr>
          <w:t xml:space="preserve"> رو به شدت بالا م</w:t>
        </w:r>
        <w:r w:rsidRPr="00467D18">
          <w:rPr>
            <w:rFonts w:hint="cs"/>
            <w:rtl/>
            <w:rPrChange w:id="5688" w:author="Microsoft account" w:date="2025-10-18T13:13:00Z">
              <w:rPr>
                <w:rFonts w:hint="cs"/>
                <w:rtl/>
              </w:rPr>
            </w:rPrChange>
          </w:rPr>
          <w:t>ی‌</w:t>
        </w:r>
        <w:r w:rsidRPr="00467D18">
          <w:rPr>
            <w:rFonts w:hint="eastAsia"/>
            <w:rtl/>
            <w:rPrChange w:id="5689" w:author="Microsoft account" w:date="2025-10-18T13:13:00Z">
              <w:rPr>
                <w:rFonts w:hint="eastAsia"/>
                <w:rtl/>
              </w:rPr>
            </w:rPrChange>
          </w:rPr>
          <w:t>بره</w:t>
        </w:r>
        <w:r w:rsidRPr="00467D18">
          <w:rPr>
            <w:rtl/>
            <w:rPrChange w:id="5690" w:author="Microsoft account" w:date="2025-10-18T13:13:00Z">
              <w:rPr>
                <w:rtl/>
              </w:rPr>
            </w:rPrChange>
          </w:rPr>
          <w:t>.</w:t>
        </w:r>
      </w:ins>
    </w:p>
    <w:p w14:paraId="2B95F36D" w14:textId="77777777" w:rsidR="00777671" w:rsidRDefault="00777671">
      <w:pPr>
        <w:rPr>
          <w:ins w:id="5691" w:author="Microsoft account" w:date="2025-10-18T12:01:00Z"/>
          <w:rtl/>
          <w:lang w:bidi="fa-IR"/>
        </w:rPr>
        <w:pPrChange w:id="5692" w:author="Microsoft account" w:date="2025-10-19T11:31:00Z">
          <w:pPr>
            <w:spacing w:after="0" w:line="276" w:lineRule="auto"/>
            <w:jc w:val="both"/>
          </w:pPr>
        </w:pPrChange>
      </w:pPr>
    </w:p>
    <w:p w14:paraId="2B831FEA" w14:textId="32182A27" w:rsidR="00987AAA" w:rsidRDefault="00467D18">
      <w:pPr>
        <w:spacing w:after="0" w:line="276" w:lineRule="auto"/>
        <w:jc w:val="both"/>
        <w:rPr>
          <w:ins w:id="5693" w:author="Microsoft account" w:date="2025-10-18T13:22:00Z"/>
          <w:rtl/>
          <w:lang w:bidi="fa-IR"/>
        </w:rPr>
        <w:pPrChange w:id="5694" w:author="Microsoft account" w:date="2025-10-19T11:32:00Z">
          <w:pPr>
            <w:spacing w:after="0" w:line="276" w:lineRule="auto"/>
            <w:jc w:val="both"/>
          </w:pPr>
        </w:pPrChange>
      </w:pPr>
      <w:ins w:id="569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96" w:author="Microsoft account" w:date="2025-10-18T13:16:00Z">
        <w:r>
          <w:rPr>
            <w:rFonts w:hint="cs"/>
            <w:rtl/>
            <w:lang w:bidi="fa-IR"/>
          </w:rPr>
          <w:t xml:space="preserve"> </w:t>
        </w:r>
      </w:ins>
      <w:ins w:id="569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9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9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700" w:author="Microsoft account" w:date="2025-10-19T11:32:00Z">
        <w:r w:rsidR="00523E77">
          <w:rPr>
            <w:rFonts w:hint="cs"/>
            <w:rtl/>
            <w:lang w:bidi="fa-IR"/>
          </w:rPr>
          <w:t>ش</w:t>
        </w:r>
      </w:ins>
      <w:ins w:id="570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702" w:author="Microsoft account" w:date="2025-10-18T13:24:00Z"/>
          <w:rtl/>
          <w:lang w:bidi="fa-IR"/>
        </w:rPr>
        <w:pPrChange w:id="5703" w:author="Microsoft account" w:date="2025-10-18T13:22:00Z">
          <w:pPr>
            <w:spacing w:after="0" w:line="276" w:lineRule="auto"/>
            <w:jc w:val="both"/>
          </w:pPr>
        </w:pPrChange>
      </w:pPr>
    </w:p>
    <w:p w14:paraId="011D6A7C" w14:textId="77777777" w:rsidR="00523E77" w:rsidRDefault="00987AAA">
      <w:pPr>
        <w:spacing w:after="0" w:line="276" w:lineRule="auto"/>
        <w:jc w:val="both"/>
        <w:rPr>
          <w:ins w:id="5704" w:author="Microsoft account" w:date="2025-10-19T11:33:00Z"/>
          <w:rtl/>
          <w:lang w:bidi="fa-IR"/>
        </w:rPr>
        <w:pPrChange w:id="5705" w:author="Microsoft account" w:date="2025-10-18T13:24:00Z">
          <w:pPr>
            <w:spacing w:after="0" w:line="276" w:lineRule="auto"/>
            <w:jc w:val="both"/>
          </w:pPr>
        </w:pPrChange>
      </w:pPr>
      <w:ins w:id="570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707" w:author="Microsoft account" w:date="2025-10-19T11:33:00Z">
        <w:r w:rsidR="00523E77">
          <w:rPr>
            <w:rFonts w:hint="cs"/>
            <w:rtl/>
            <w:lang w:bidi="fa-IR"/>
          </w:rPr>
          <w:t>:</w:t>
        </w:r>
      </w:ins>
    </w:p>
    <w:p w14:paraId="6190A7B1" w14:textId="608AC43A" w:rsidR="005B1143" w:rsidRDefault="00987AAA">
      <w:pPr>
        <w:spacing w:after="0" w:line="276" w:lineRule="auto"/>
        <w:jc w:val="both"/>
        <w:rPr>
          <w:ins w:id="5708" w:author="Microsoft account" w:date="2025-10-18T13:26:00Z"/>
          <w:lang w:bidi="fa-IR"/>
        </w:rPr>
        <w:pPrChange w:id="5709" w:author="Microsoft account" w:date="2025-10-18T13:24:00Z">
          <w:pPr>
            <w:spacing w:after="0" w:line="276" w:lineRule="auto"/>
            <w:jc w:val="both"/>
          </w:pPr>
        </w:pPrChange>
      </w:pPr>
      <w:ins w:id="5710" w:author="Microsoft account" w:date="2025-10-18T13:24:00Z">
        <w:r>
          <w:rPr>
            <w:rFonts w:hint="cs"/>
            <w:rtl/>
            <w:lang w:bidi="fa-IR"/>
          </w:rPr>
          <w:t xml:space="preserve"> راه اول اینه که یه </w:t>
        </w:r>
        <w:r>
          <w:rPr>
            <w:lang w:bidi="fa-IR"/>
          </w:rPr>
          <w:t>Environment Varibale</w:t>
        </w:r>
      </w:ins>
      <w:ins w:id="5711"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5712" w:author="Microsoft account" w:date="2025-10-18T13:27:00Z"/>
          <w:lang w:bidi="fa-IR"/>
        </w:rPr>
        <w:pPrChange w:id="5713" w:author="Microsoft account" w:date="2025-10-19T11:33:00Z">
          <w:pPr>
            <w:spacing w:after="0" w:line="276" w:lineRule="auto"/>
            <w:jc w:val="both"/>
          </w:pPr>
        </w:pPrChange>
      </w:pPr>
      <w:ins w:id="5714" w:author="Microsoft account" w:date="2025-10-18T13:25:00Z">
        <w:r>
          <w:rPr>
            <w:rFonts w:hint="cs"/>
            <w:rtl/>
            <w:lang w:bidi="fa-IR"/>
          </w:rPr>
          <w:t xml:space="preserve"> </w:t>
        </w:r>
        <w:r>
          <w:rPr>
            <w:lang w:bidi="fa-IR"/>
          </w:rPr>
          <w:t>powershell</w:t>
        </w:r>
      </w:ins>
      <w:ins w:id="5715" w:author="Microsoft account" w:date="2025-10-18T13:26:00Z">
        <w:r w:rsidR="005B1143">
          <w:rPr>
            <w:lang w:bidi="fa-IR"/>
          </w:rPr>
          <w:t xml:space="preserve"> </w:t>
        </w:r>
      </w:ins>
      <w:ins w:id="5716" w:author="Microsoft account" w:date="2025-10-19T11:33:00Z">
        <w:r w:rsidR="00523E77">
          <w:rPr>
            <w:lang w:bidi="fa-IR"/>
          </w:rPr>
          <w:sym w:font="Wingdings" w:char="F0E8"/>
        </w:r>
        <w:r w:rsidR="00523E77">
          <w:rPr>
            <w:lang w:bidi="fa-IR"/>
          </w:rPr>
          <w:t xml:space="preserve">  </w:t>
        </w:r>
      </w:ins>
      <w:ins w:id="5717"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5718" w:author="Microsoft account" w:date="2025-10-18T13:27:00Z"/>
          <w:lang w:bidi="fa-IR"/>
        </w:rPr>
        <w:pPrChange w:id="5719" w:author="Microsoft account" w:date="2025-10-19T11:33:00Z">
          <w:pPr>
            <w:spacing w:after="0" w:line="276" w:lineRule="auto"/>
            <w:jc w:val="both"/>
          </w:pPr>
        </w:pPrChange>
      </w:pPr>
      <w:ins w:id="5720" w:author="Microsoft account" w:date="2025-10-18T13:25:00Z">
        <w:r>
          <w:rPr>
            <w:lang w:bidi="fa-IR"/>
          </w:rPr>
          <w:t>CMD</w:t>
        </w:r>
      </w:ins>
      <w:ins w:id="5721" w:author="Microsoft account" w:date="2025-10-19T11:33:00Z">
        <w:r w:rsidR="00523E77">
          <w:rPr>
            <w:lang w:bidi="fa-IR"/>
          </w:rPr>
          <w:t xml:space="preserve"> </w:t>
        </w:r>
        <w:r w:rsidR="00523E77">
          <w:rPr>
            <w:lang w:bidi="fa-IR"/>
          </w:rPr>
          <w:sym w:font="Wingdings" w:char="F0E8"/>
        </w:r>
      </w:ins>
      <w:ins w:id="5722"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723" w:author="Microsoft account" w:date="2025-10-18T12:01:00Z"/>
          <w:rtl/>
          <w:lang w:bidi="fa-IR"/>
        </w:rPr>
        <w:pPrChange w:id="5724" w:author="Microsoft account" w:date="2025-10-19T11:34:00Z">
          <w:pPr>
            <w:spacing w:after="0" w:line="276" w:lineRule="auto"/>
            <w:jc w:val="both"/>
          </w:pPr>
        </w:pPrChange>
      </w:pPr>
      <w:ins w:id="572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726" w:author="Microsoft account" w:date="2025-10-19T11:34:00Z">
        <w:r w:rsidR="00523E77">
          <w:rPr>
            <w:rFonts w:hint="cs"/>
            <w:rtl/>
            <w:lang w:bidi="fa-IR"/>
          </w:rPr>
          <w:t>فا</w:t>
        </w:r>
      </w:ins>
      <w:ins w:id="5727" w:author="Microsoft account" w:date="2025-10-18T13:25:00Z">
        <w:r>
          <w:rPr>
            <w:rFonts w:hint="cs"/>
            <w:rtl/>
            <w:lang w:bidi="fa-IR"/>
          </w:rPr>
          <w:t xml:space="preserve">ده از </w:t>
        </w:r>
        <w:r>
          <w:rPr>
            <w:lang w:bidi="fa-IR"/>
          </w:rPr>
          <w:t xml:space="preserve">setx &lt;EV_name&gt; = </w:t>
        </w:r>
      </w:ins>
      <w:ins w:id="5728"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729" w:author="Microsoft account" w:date="2025-10-18T12:01:00Z"/>
          <w:rtl/>
          <w:lang w:bidi="fa-IR"/>
        </w:rPr>
        <w:pPrChange w:id="5730" w:author="Microsoft account" w:date="2025-10-18T12:01:00Z">
          <w:pPr>
            <w:spacing w:after="0" w:line="276" w:lineRule="auto"/>
            <w:jc w:val="both"/>
          </w:pPr>
        </w:pPrChange>
      </w:pPr>
    </w:p>
    <w:p w14:paraId="67F03BE6" w14:textId="0BABF83A" w:rsidR="003C204B" w:rsidRDefault="005B1143">
      <w:pPr>
        <w:spacing w:after="0" w:line="276" w:lineRule="auto"/>
        <w:jc w:val="both"/>
        <w:rPr>
          <w:ins w:id="5731" w:author="Microsoft account" w:date="2025-10-18T13:29:00Z"/>
          <w:rtl/>
          <w:lang w:bidi="fa-IR"/>
        </w:rPr>
        <w:pPrChange w:id="5732" w:author="Microsoft account" w:date="2025-10-18T12:01:00Z">
          <w:pPr>
            <w:spacing w:after="0" w:line="276" w:lineRule="auto"/>
            <w:jc w:val="both"/>
          </w:pPr>
        </w:pPrChange>
      </w:pPr>
      <w:ins w:id="5733" w:author="Microsoft account" w:date="2025-10-18T13:27:00Z">
        <w:r>
          <w:rPr>
            <w:rFonts w:hint="cs"/>
            <w:rtl/>
            <w:lang w:bidi="fa-IR"/>
          </w:rPr>
          <w:t>-</w:t>
        </w:r>
      </w:ins>
      <w:ins w:id="5734" w:author="Microsoft account" w:date="2025-10-18T13:28:00Z">
        <w:r>
          <w:rPr>
            <w:rFonts w:hint="cs"/>
            <w:rtl/>
            <w:lang w:bidi="fa-IR"/>
          </w:rPr>
          <w:t xml:space="preserve">نکتۀ بسیار بسیار مهم درمورد </w:t>
        </w:r>
      </w:ins>
      <w:ins w:id="5735"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736" w:author="Microsoft account" w:date="2025-10-18T13:32:00Z"/>
          <w:rtl/>
          <w:lang w:bidi="fa-IR"/>
        </w:rPr>
        <w:pPrChange w:id="5737" w:author="Microsoft account" w:date="2025-10-18T13:30:00Z">
          <w:pPr>
            <w:spacing w:after="0" w:line="276" w:lineRule="auto"/>
            <w:jc w:val="both"/>
          </w:pPr>
        </w:pPrChange>
      </w:pPr>
      <w:ins w:id="5738"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739"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5740"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741" w:author="Microsoft account" w:date="2025-10-18T13:32:00Z"/>
          <w:rtl/>
          <w:lang w:bidi="fa-IR"/>
        </w:rPr>
        <w:pPrChange w:id="5742" w:author="Microsoft account" w:date="2025-10-18T13:32:00Z">
          <w:pPr>
            <w:spacing w:after="0" w:line="276" w:lineRule="auto"/>
            <w:jc w:val="both"/>
          </w:pPr>
        </w:pPrChange>
      </w:pPr>
    </w:p>
    <w:p w14:paraId="352763F1" w14:textId="2865F97A" w:rsidR="00DE6C50" w:rsidRDefault="00DE6C50">
      <w:pPr>
        <w:spacing w:after="0" w:line="276" w:lineRule="auto"/>
        <w:jc w:val="both"/>
        <w:rPr>
          <w:ins w:id="5743" w:author="Microsoft account" w:date="2025-10-18T13:39:00Z"/>
          <w:rtl/>
          <w:lang w:bidi="fa-IR"/>
        </w:rPr>
        <w:pPrChange w:id="5744" w:author="Microsoft account" w:date="2025-10-19T11:39:00Z">
          <w:pPr>
            <w:spacing w:after="0" w:line="276" w:lineRule="auto"/>
            <w:jc w:val="both"/>
          </w:pPr>
        </w:pPrChange>
      </w:pPr>
      <w:ins w:id="5745" w:author="Microsoft account" w:date="2025-10-18T13:32:00Z">
        <w:r>
          <w:rPr>
            <w:rFonts w:hint="cs"/>
            <w:rtl/>
            <w:lang w:bidi="fa-IR"/>
          </w:rPr>
          <w:t>-</w:t>
        </w:r>
      </w:ins>
      <w:ins w:id="574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4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4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49"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750" w:author="Microsoft account" w:date="2025-10-18T13:39:00Z"/>
          <w:rtl/>
          <w:lang w:bidi="fa-IR"/>
        </w:rPr>
        <w:pPrChange w:id="5751" w:author="Microsoft account" w:date="2025-10-18T13:39:00Z">
          <w:pPr>
            <w:spacing w:after="0" w:line="276" w:lineRule="auto"/>
            <w:jc w:val="both"/>
          </w:pPr>
        </w:pPrChange>
      </w:pPr>
    </w:p>
    <w:p w14:paraId="3AA5D8CF" w14:textId="6B42959F" w:rsidR="005B68FB" w:rsidRDefault="005B68FB">
      <w:pPr>
        <w:spacing w:after="0" w:line="276" w:lineRule="auto"/>
        <w:jc w:val="both"/>
        <w:rPr>
          <w:ins w:id="5752" w:author="Microsoft account" w:date="2025-10-18T13:44:00Z"/>
          <w:rtl/>
          <w:lang w:bidi="fa-IR"/>
        </w:rPr>
        <w:pPrChange w:id="5753" w:author="Microsoft account" w:date="2025-10-18T13:39:00Z">
          <w:pPr>
            <w:spacing w:after="0" w:line="276" w:lineRule="auto"/>
            <w:jc w:val="both"/>
          </w:pPr>
        </w:pPrChange>
      </w:pPr>
      <w:ins w:id="5754" w:author="Microsoft account" w:date="2025-10-18T13:39:00Z">
        <w:r>
          <w:rPr>
            <w:rFonts w:hint="cs"/>
            <w:rtl/>
            <w:lang w:bidi="fa-IR"/>
          </w:rPr>
          <w:t>-</w:t>
        </w:r>
      </w:ins>
      <w:ins w:id="575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5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5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758" w:author="Microsoft account" w:date="2025-10-18T13:44:00Z"/>
          <w:rtl/>
          <w:lang w:bidi="fa-IR"/>
        </w:rPr>
        <w:pPrChange w:id="5759" w:author="Microsoft account" w:date="2025-10-18T13:44:00Z">
          <w:pPr>
            <w:spacing w:after="0" w:line="276" w:lineRule="auto"/>
            <w:jc w:val="both"/>
          </w:pPr>
        </w:pPrChange>
      </w:pPr>
    </w:p>
    <w:p w14:paraId="7472D916" w14:textId="0F152A38" w:rsidR="0012723D" w:rsidRDefault="0012723D">
      <w:pPr>
        <w:spacing w:after="0" w:line="276" w:lineRule="auto"/>
        <w:jc w:val="both"/>
        <w:rPr>
          <w:ins w:id="5760" w:author="Microsoft account" w:date="2025-10-18T13:45:00Z"/>
          <w:rtl/>
          <w:lang w:bidi="fa-IR"/>
        </w:rPr>
        <w:pPrChange w:id="5761" w:author="Microsoft account" w:date="2025-10-18T13:44:00Z">
          <w:pPr>
            <w:spacing w:after="0" w:line="276" w:lineRule="auto"/>
            <w:jc w:val="both"/>
          </w:pPr>
        </w:pPrChange>
      </w:pPr>
      <w:ins w:id="5762" w:author="Microsoft account" w:date="2025-10-18T13:44:00Z">
        <w:r>
          <w:rPr>
            <w:rFonts w:hint="cs"/>
            <w:rtl/>
            <w:lang w:bidi="fa-IR"/>
          </w:rPr>
          <w:t>-</w:t>
        </w:r>
      </w:ins>
      <w:ins w:id="576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64" w:author="Microsoft account" w:date="2025-10-18T13:47:00Z"/>
          <w:lang w:bidi="fa-IR"/>
        </w:rPr>
        <w:pPrChange w:id="5765" w:author="Microsoft account" w:date="2025-10-18T13:47:00Z">
          <w:pPr>
            <w:spacing w:after="0" w:line="276" w:lineRule="auto"/>
            <w:jc w:val="both"/>
          </w:pPr>
        </w:pPrChange>
      </w:pPr>
      <w:ins w:id="5766" w:author="Microsoft account" w:date="2025-10-18T13:45:00Z">
        <w:r>
          <w:rPr>
            <w:lang w:bidi="fa-IR"/>
          </w:rPr>
          <w:t>Os.environ.get(</w:t>
        </w:r>
      </w:ins>
      <w:ins w:id="5767" w:author="Microsoft account" w:date="2025-10-18T13:46:00Z">
        <w:r>
          <w:rPr>
            <w:lang w:bidi="fa-IR"/>
          </w:rPr>
          <w:t xml:space="preserve">‘&lt;EV_name&gt;’) </w:t>
        </w:r>
      </w:ins>
    </w:p>
    <w:p w14:paraId="3E3E8D86" w14:textId="06553A30" w:rsidR="00837C2A" w:rsidRDefault="00837C2A">
      <w:pPr>
        <w:spacing w:after="0" w:line="276" w:lineRule="auto"/>
        <w:jc w:val="both"/>
        <w:rPr>
          <w:ins w:id="5768" w:author="Microsoft account" w:date="2025-10-18T13:47:00Z"/>
          <w:rtl/>
          <w:lang w:bidi="fa-IR"/>
        </w:rPr>
        <w:pPrChange w:id="5769" w:author="Microsoft account" w:date="2025-10-18T13:47:00Z">
          <w:pPr>
            <w:spacing w:after="0" w:line="276" w:lineRule="auto"/>
            <w:jc w:val="both"/>
          </w:pPr>
        </w:pPrChange>
      </w:pPr>
      <w:ins w:id="577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7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72" w:author="Microsoft account" w:date="2025-10-18T13:46:00Z"/>
          <w:rtl/>
          <w:lang w:bidi="fa-IR"/>
        </w:rPr>
        <w:pPrChange w:id="5773" w:author="Microsoft account" w:date="2025-10-18T13:47:00Z">
          <w:pPr>
            <w:spacing w:after="0" w:line="276" w:lineRule="auto"/>
            <w:jc w:val="both"/>
          </w:pPr>
        </w:pPrChange>
      </w:pPr>
    </w:p>
    <w:p w14:paraId="2BF1015C" w14:textId="0DFBB7D5" w:rsidR="00837C2A" w:rsidRDefault="00837C2A">
      <w:pPr>
        <w:spacing w:after="0" w:line="276" w:lineRule="auto"/>
        <w:jc w:val="both"/>
        <w:rPr>
          <w:ins w:id="5774" w:author="Microsoft account" w:date="2025-10-18T13:51:00Z"/>
          <w:rtl/>
          <w:lang w:bidi="fa-IR"/>
        </w:rPr>
        <w:pPrChange w:id="5775" w:author="Microsoft account" w:date="2025-10-19T11:47:00Z">
          <w:pPr>
            <w:spacing w:after="0" w:line="276" w:lineRule="auto"/>
            <w:jc w:val="both"/>
          </w:pPr>
        </w:pPrChange>
      </w:pPr>
      <w:ins w:id="5776" w:author="Microsoft account" w:date="2025-10-18T13:46:00Z">
        <w:r>
          <w:rPr>
            <w:lang w:bidi="fa-IR"/>
          </w:rPr>
          <w:t>-</w:t>
        </w:r>
      </w:ins>
      <w:ins w:id="5777"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78"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79"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80" w:author="Microsoft account" w:date="2025-10-19T11:47:00Z">
        <w:r w:rsidR="00244646">
          <w:rPr>
            <w:rFonts w:hint="cs"/>
            <w:rtl/>
            <w:lang w:bidi="fa-IR"/>
          </w:rPr>
          <w:t>غ</w:t>
        </w:r>
      </w:ins>
      <w:ins w:id="5781"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82" w:author="Microsoft account" w:date="2025-10-18T13:51:00Z"/>
          <w:rtl/>
          <w:lang w:bidi="fa-IR"/>
        </w:rPr>
        <w:pPrChange w:id="5783" w:author="Microsoft account" w:date="2025-10-18T13:51:00Z">
          <w:pPr>
            <w:spacing w:after="0" w:line="276" w:lineRule="auto"/>
            <w:jc w:val="both"/>
          </w:pPr>
        </w:pPrChange>
      </w:pPr>
    </w:p>
    <w:p w14:paraId="1625437D" w14:textId="1B978E20" w:rsidR="00F4340E" w:rsidRDefault="00F4340E">
      <w:pPr>
        <w:spacing w:after="0" w:line="276" w:lineRule="auto"/>
        <w:jc w:val="both"/>
        <w:rPr>
          <w:ins w:id="5784" w:author="Microsoft account" w:date="2025-10-18T13:59:00Z"/>
          <w:rtl/>
          <w:lang w:bidi="fa-IR"/>
        </w:rPr>
        <w:pPrChange w:id="5785" w:author="Microsoft account" w:date="2025-10-18T13:51:00Z">
          <w:pPr>
            <w:spacing w:after="0" w:line="276" w:lineRule="auto"/>
            <w:jc w:val="both"/>
          </w:pPr>
        </w:pPrChange>
      </w:pPr>
      <w:ins w:id="5786" w:author="Microsoft account" w:date="2025-10-18T13:51:00Z">
        <w:r>
          <w:rPr>
            <w:rFonts w:hint="cs"/>
            <w:rtl/>
            <w:lang w:bidi="fa-IR"/>
          </w:rPr>
          <w:t>-</w:t>
        </w:r>
      </w:ins>
      <w:ins w:id="578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8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89" w:author="Microsoft account" w:date="2025-10-18T13:59:00Z"/>
          <w:rtl/>
          <w:lang w:bidi="fa-IR"/>
        </w:rPr>
        <w:pPrChange w:id="5790" w:author="Microsoft account" w:date="2025-10-18T13:59:00Z">
          <w:pPr>
            <w:spacing w:after="0" w:line="276" w:lineRule="auto"/>
            <w:jc w:val="both"/>
          </w:pPr>
        </w:pPrChange>
      </w:pPr>
    </w:p>
    <w:p w14:paraId="7305C7B8" w14:textId="6D37EE00" w:rsidR="00CF1472" w:rsidRDefault="00CF1472">
      <w:pPr>
        <w:spacing w:after="0" w:line="276" w:lineRule="auto"/>
        <w:jc w:val="both"/>
        <w:rPr>
          <w:ins w:id="5791" w:author="Microsoft account" w:date="2025-10-18T14:01:00Z"/>
          <w:rtl/>
          <w:lang w:bidi="fa-IR"/>
        </w:rPr>
        <w:pPrChange w:id="5792" w:author="Microsoft account" w:date="2025-10-18T13:59:00Z">
          <w:pPr>
            <w:spacing w:after="0" w:line="276" w:lineRule="auto"/>
            <w:jc w:val="both"/>
          </w:pPr>
        </w:pPrChange>
      </w:pPr>
      <w:ins w:id="5793" w:author="Microsoft account" w:date="2025-10-18T13:59:00Z">
        <w:r>
          <w:rPr>
            <w:rFonts w:hint="cs"/>
            <w:rtl/>
            <w:lang w:bidi="fa-IR"/>
          </w:rPr>
          <w:t>-</w:t>
        </w:r>
      </w:ins>
      <w:ins w:id="579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95"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96" w:author="Microsoft account" w:date="2025-10-18T14:01:00Z"/>
          <w:rtl/>
          <w:lang w:bidi="fa-IR"/>
        </w:rPr>
        <w:pPrChange w:id="5797" w:author="Microsoft account" w:date="2025-10-18T14:01:00Z">
          <w:pPr>
            <w:spacing w:after="0" w:line="276" w:lineRule="auto"/>
            <w:jc w:val="both"/>
          </w:pPr>
        </w:pPrChange>
      </w:pPr>
    </w:p>
    <w:p w14:paraId="0BDC1F71" w14:textId="62FF2BD8" w:rsidR="00434687" w:rsidRDefault="009968D9">
      <w:pPr>
        <w:spacing w:after="0" w:line="276" w:lineRule="auto"/>
        <w:jc w:val="both"/>
        <w:rPr>
          <w:ins w:id="5798" w:author="Microsoft account" w:date="2025-10-18T14:02:00Z"/>
          <w:rtl/>
          <w:lang w:bidi="fa-IR"/>
        </w:rPr>
        <w:pPrChange w:id="5799" w:author="Microsoft account" w:date="2025-10-18T14:01:00Z">
          <w:pPr>
            <w:spacing w:after="0" w:line="276" w:lineRule="auto"/>
            <w:jc w:val="both"/>
          </w:pPr>
        </w:pPrChange>
      </w:pPr>
      <w:ins w:id="580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80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802"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80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80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805" w:author="Microsoft account" w:date="2025-10-19T12:43:00Z">
        <w:r w:rsidR="005B0667">
          <w:rPr>
            <w:rFonts w:hint="cs"/>
            <w:rtl/>
            <w:lang w:bidi="fa-IR"/>
          </w:rPr>
          <w:t>)</w:t>
        </w:r>
      </w:ins>
    </w:p>
    <w:p w14:paraId="6BA14DCC" w14:textId="77777777" w:rsidR="009968D9" w:rsidRDefault="009968D9">
      <w:pPr>
        <w:spacing w:after="0" w:line="276" w:lineRule="auto"/>
        <w:jc w:val="both"/>
        <w:rPr>
          <w:ins w:id="5806" w:author="Microsoft account" w:date="2025-10-18T14:03:00Z"/>
          <w:rtl/>
          <w:lang w:bidi="fa-IR"/>
        </w:rPr>
        <w:pPrChange w:id="5807" w:author="Microsoft account" w:date="2025-10-18T14:03:00Z">
          <w:pPr>
            <w:spacing w:after="0" w:line="276" w:lineRule="auto"/>
            <w:jc w:val="both"/>
          </w:pPr>
        </w:pPrChange>
      </w:pPr>
    </w:p>
    <w:p w14:paraId="414C2DE5" w14:textId="77777777" w:rsidR="00363FEE" w:rsidRDefault="009968D9">
      <w:pPr>
        <w:spacing w:after="0" w:line="276" w:lineRule="auto"/>
        <w:jc w:val="both"/>
        <w:rPr>
          <w:ins w:id="5808" w:author="Microsoft account" w:date="2025-10-18T14:12:00Z"/>
          <w:lang w:bidi="fa-IR"/>
        </w:rPr>
        <w:pPrChange w:id="5809" w:author="Microsoft account" w:date="2025-10-18T14:03:00Z">
          <w:pPr>
            <w:spacing w:after="0" w:line="240" w:lineRule="auto"/>
          </w:pPr>
        </w:pPrChange>
      </w:pPr>
      <w:ins w:id="5810" w:author="Microsoft account" w:date="2025-10-18T14:03:00Z">
        <w:r>
          <w:rPr>
            <w:lang w:bidi="fa-IR"/>
          </w:rPr>
          <w:t>End fo Day035</w:t>
        </w:r>
      </w:ins>
    </w:p>
    <w:p w14:paraId="0F8CC4BD" w14:textId="77777777" w:rsidR="00363FEE" w:rsidRDefault="00363FEE">
      <w:pPr>
        <w:spacing w:after="0" w:line="276" w:lineRule="auto"/>
        <w:jc w:val="both"/>
        <w:rPr>
          <w:ins w:id="5811" w:author="Microsoft account" w:date="2025-10-18T14:12:00Z"/>
          <w:lang w:bidi="fa-IR"/>
        </w:rPr>
        <w:pPrChange w:id="5812" w:author="Microsoft account" w:date="2025-10-18T14:12:00Z">
          <w:pPr>
            <w:spacing w:after="0" w:line="240" w:lineRule="auto"/>
          </w:pPr>
        </w:pPrChange>
      </w:pPr>
    </w:p>
    <w:p w14:paraId="26643D6F" w14:textId="77777777" w:rsidR="00363FEE" w:rsidRDefault="00363FEE">
      <w:pPr>
        <w:spacing w:after="0" w:line="276" w:lineRule="auto"/>
        <w:jc w:val="both"/>
        <w:rPr>
          <w:ins w:id="5813" w:author="Microsoft account" w:date="2025-10-18T14:12:00Z"/>
          <w:lang w:bidi="fa-IR"/>
        </w:rPr>
        <w:pPrChange w:id="5814" w:author="Microsoft account" w:date="2025-10-18T14:12:00Z">
          <w:pPr>
            <w:spacing w:after="0" w:line="240" w:lineRule="auto"/>
          </w:pPr>
        </w:pPrChange>
      </w:pPr>
      <w:ins w:id="5815" w:author="Microsoft account" w:date="2025-10-18T14:12:00Z">
        <w:r>
          <w:rPr>
            <w:lang w:bidi="fa-IR"/>
          </w:rPr>
          <w:t xml:space="preserve">Day036 </w:t>
        </w:r>
      </w:ins>
    </w:p>
    <w:p w14:paraId="7CA93C8A" w14:textId="77777777" w:rsidR="00363FEE" w:rsidRDefault="00363FEE">
      <w:pPr>
        <w:spacing w:after="0" w:line="276" w:lineRule="auto"/>
        <w:jc w:val="both"/>
        <w:rPr>
          <w:ins w:id="5816" w:author="Microsoft account" w:date="2025-10-18T14:12:00Z"/>
          <w:lang w:bidi="fa-IR"/>
        </w:rPr>
        <w:pPrChange w:id="5817" w:author="Microsoft account" w:date="2025-10-18T14:12:00Z">
          <w:pPr>
            <w:spacing w:after="0" w:line="240" w:lineRule="auto"/>
          </w:pPr>
        </w:pPrChange>
      </w:pPr>
      <w:ins w:id="5818" w:author="Microsoft account" w:date="2025-10-18T14:12:00Z">
        <w:r>
          <w:rPr>
            <w:lang w:bidi="fa-IR"/>
          </w:rPr>
          <w:t>Stock News Monitoring Project</w:t>
        </w:r>
      </w:ins>
    </w:p>
    <w:p w14:paraId="0D13BE75" w14:textId="77777777" w:rsidR="00363FEE" w:rsidRDefault="00363FEE">
      <w:pPr>
        <w:spacing w:after="0" w:line="276" w:lineRule="auto"/>
        <w:jc w:val="both"/>
        <w:rPr>
          <w:ins w:id="5819" w:author="Microsoft account" w:date="2025-10-18T14:12:00Z"/>
          <w:lang w:bidi="fa-IR"/>
        </w:rPr>
        <w:pPrChange w:id="5820" w:author="Microsoft account" w:date="2025-10-18T14:12:00Z">
          <w:pPr>
            <w:spacing w:after="0" w:line="240" w:lineRule="auto"/>
          </w:pPr>
        </w:pPrChange>
      </w:pPr>
    </w:p>
    <w:p w14:paraId="6F10218D" w14:textId="77777777" w:rsidR="00BE7A42" w:rsidRDefault="00BE7A42">
      <w:pPr>
        <w:spacing w:after="0" w:line="276" w:lineRule="auto"/>
        <w:jc w:val="both"/>
        <w:rPr>
          <w:ins w:id="5821" w:author="Microsoft account" w:date="2025-10-18T14:22:00Z"/>
          <w:rtl/>
          <w:lang w:bidi="fa-IR"/>
        </w:rPr>
        <w:pPrChange w:id="5822" w:author="Microsoft account" w:date="2025-10-18T14:12:00Z">
          <w:pPr>
            <w:spacing w:after="0" w:line="240" w:lineRule="auto"/>
          </w:pPr>
        </w:pPrChange>
      </w:pPr>
      <w:ins w:id="5823" w:author="Microsoft account" w:date="2025-10-18T14:21:00Z">
        <w:r>
          <w:rPr>
            <w:rFonts w:hint="cs"/>
            <w:rtl/>
            <w:lang w:bidi="fa-IR"/>
          </w:rPr>
          <w:t xml:space="preserve">خب، این قراره یه پروژه </w:t>
        </w:r>
      </w:ins>
      <w:ins w:id="5824"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825" w:author="Microsoft account" w:date="2025-10-18T14:24:00Z"/>
          <w:rtl/>
          <w:lang w:bidi="fa-IR"/>
        </w:rPr>
        <w:pPrChange w:id="5826" w:author="Microsoft account" w:date="2025-10-18T14:22:00Z">
          <w:pPr>
            <w:spacing w:after="0" w:line="240" w:lineRule="auto"/>
          </w:pPr>
        </w:pPrChange>
      </w:pPr>
      <w:ins w:id="5827" w:author="Microsoft account" w:date="2025-10-18T14:22:00Z">
        <w:r>
          <w:rPr>
            <w:lang w:bidi="fa-IR"/>
          </w:rPr>
          <w:t>Logic</w:t>
        </w:r>
        <w:r>
          <w:rPr>
            <w:rFonts w:hint="cs"/>
            <w:rtl/>
            <w:lang w:bidi="fa-IR"/>
          </w:rPr>
          <w:t xml:space="preserve"> چیه؟ قراره قیمت یه </w:t>
        </w:r>
      </w:ins>
      <w:ins w:id="5828"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829"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830" w:author="Microsoft account" w:date="2025-10-18T14:24:00Z"/>
          <w:rtl/>
          <w:lang w:bidi="fa-IR"/>
        </w:rPr>
        <w:pPrChange w:id="5831" w:author="Microsoft account" w:date="2025-10-18T14:24:00Z">
          <w:pPr>
            <w:spacing w:after="0" w:line="240" w:lineRule="auto"/>
          </w:pPr>
        </w:pPrChange>
      </w:pPr>
      <w:ins w:id="5832"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833" w:author="Microsoft account" w:date="2025-10-18T14:24:00Z"/>
          <w:rtl/>
          <w:lang w:bidi="fa-IR"/>
        </w:rPr>
        <w:pPrChange w:id="5834" w:author="Microsoft account" w:date="2025-10-18T14:24:00Z">
          <w:pPr>
            <w:spacing w:after="0" w:line="240" w:lineRule="auto"/>
          </w:pPr>
        </w:pPrChange>
      </w:pPr>
    </w:p>
    <w:p w14:paraId="751EF66D" w14:textId="77777777" w:rsidR="001D36C2" w:rsidRDefault="001D36C2">
      <w:pPr>
        <w:spacing w:after="0" w:line="276" w:lineRule="auto"/>
        <w:jc w:val="both"/>
        <w:rPr>
          <w:ins w:id="5835" w:author="Microsoft account" w:date="2025-10-18T14:25:00Z"/>
          <w:rtl/>
          <w:lang w:bidi="fa-IR"/>
        </w:rPr>
        <w:pPrChange w:id="5836" w:author="Microsoft account" w:date="2025-10-18T14:24:00Z">
          <w:pPr>
            <w:spacing w:after="0" w:line="240" w:lineRule="auto"/>
          </w:pPr>
        </w:pPrChange>
      </w:pPr>
      <w:ins w:id="5837" w:author="Microsoft account" w:date="2025-10-18T14:24:00Z">
        <w:r>
          <w:rPr>
            <w:rFonts w:hint="cs"/>
            <w:rtl/>
            <w:lang w:bidi="fa-IR"/>
          </w:rPr>
          <w:lastRenderedPageBreak/>
          <w:t>-</w:t>
        </w:r>
      </w:ins>
      <w:ins w:id="5838" w:author="Microsoft account" w:date="2025-10-18T14:25:00Z">
        <w:r w:rsidRPr="001D36C2">
          <w:rPr>
            <w:noProof/>
            <w:rPrChange w:id="5839" w:author="Unknown">
              <w:rPr>
                <w:noProof/>
              </w:rPr>
            </w:rPrChange>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840" w:author="Microsoft account" w:date="2025-10-18T14:25:00Z"/>
          <w:rtl/>
          <w:lang w:bidi="fa-IR"/>
        </w:rPr>
        <w:pPrChange w:id="5841" w:author="Microsoft account" w:date="2025-10-18T14:25:00Z">
          <w:pPr>
            <w:spacing w:after="0" w:line="240" w:lineRule="auto"/>
          </w:pPr>
        </w:pPrChange>
      </w:pPr>
    </w:p>
    <w:p w14:paraId="0636CFD5" w14:textId="039140A5" w:rsidR="003C204B" w:rsidRDefault="0037588D">
      <w:pPr>
        <w:spacing w:after="0" w:line="276" w:lineRule="auto"/>
        <w:jc w:val="both"/>
        <w:rPr>
          <w:ins w:id="5842" w:author="Microsoft account" w:date="2025-10-18T12:01:00Z"/>
          <w:rtl/>
          <w:lang w:bidi="fa-IR"/>
        </w:rPr>
        <w:pPrChange w:id="5843" w:author="Microsoft account" w:date="2025-10-18T14:25:00Z">
          <w:pPr>
            <w:spacing w:after="0" w:line="240" w:lineRule="auto"/>
          </w:pPr>
        </w:pPrChange>
      </w:pPr>
      <w:ins w:id="5844" w:author="Microsoft account" w:date="2025-10-18T14:49:00Z">
        <w:r>
          <w:rPr>
            <w:lang w:bidi="fa-IR"/>
          </w:rPr>
          <w:t xml:space="preserve">Till Day036 end </w:t>
        </w:r>
      </w:ins>
      <w:ins w:id="5845" w:author="Microsoft account" w:date="2025-10-18T14:50:00Z">
        <w:r>
          <w:rPr>
            <w:lang w:bidi="fa-IR"/>
          </w:rPr>
          <w:t>of 001</w:t>
        </w:r>
      </w:ins>
      <w:ins w:id="5846" w:author="Microsoft account" w:date="2025-10-18T12:01:00Z">
        <w:r w:rsidR="003C204B">
          <w:rPr>
            <w:rtl/>
            <w:lang w:bidi="fa-IR"/>
          </w:rPr>
          <w:br w:type="page"/>
        </w:r>
      </w:ins>
    </w:p>
    <w:p w14:paraId="63E062A6" w14:textId="707C13A2" w:rsidR="003C204B" w:rsidRDefault="00D6460F">
      <w:pPr>
        <w:spacing w:after="0" w:line="276" w:lineRule="auto"/>
        <w:jc w:val="both"/>
        <w:rPr>
          <w:ins w:id="5847" w:author="Microsoft account" w:date="2025-10-19T12:46:00Z"/>
          <w:rtl/>
          <w:lang w:bidi="fa-IR"/>
        </w:rPr>
        <w:pPrChange w:id="5848" w:author="Microsoft account" w:date="2025-10-18T12:01:00Z">
          <w:pPr>
            <w:spacing w:after="0" w:line="276" w:lineRule="auto"/>
            <w:jc w:val="both"/>
          </w:pPr>
        </w:pPrChange>
      </w:pPr>
      <w:bookmarkStart w:id="5849" w:name="I4040727"/>
      <w:ins w:id="5850" w:author="Microsoft account" w:date="2025-10-19T12:46:00Z">
        <w:r>
          <w:rPr>
            <w:rFonts w:hint="cs"/>
            <w:rtl/>
            <w:lang w:bidi="fa-IR"/>
          </w:rPr>
          <w:lastRenderedPageBreak/>
          <w:t>ادامه</w:t>
        </w:r>
      </w:ins>
    </w:p>
    <w:bookmarkEnd w:id="5849"/>
    <w:p w14:paraId="79D75552" w14:textId="77777777" w:rsidR="00D6460F" w:rsidRDefault="00D6460F">
      <w:pPr>
        <w:spacing w:after="0" w:line="276" w:lineRule="auto"/>
        <w:jc w:val="both"/>
        <w:rPr>
          <w:ins w:id="5851" w:author="Microsoft account" w:date="2025-10-19T12:46:00Z"/>
          <w:rtl/>
          <w:lang w:bidi="fa-IR"/>
        </w:rPr>
        <w:pPrChange w:id="5852" w:author="Microsoft account" w:date="2025-10-18T12:01:00Z">
          <w:pPr>
            <w:spacing w:after="0" w:line="276" w:lineRule="auto"/>
            <w:jc w:val="both"/>
          </w:pPr>
        </w:pPrChange>
      </w:pPr>
    </w:p>
    <w:p w14:paraId="630A285C" w14:textId="3C0E570E" w:rsidR="00D6460F" w:rsidRDefault="00D6460F">
      <w:pPr>
        <w:spacing w:after="0" w:line="276" w:lineRule="auto"/>
        <w:jc w:val="both"/>
        <w:rPr>
          <w:ins w:id="5853" w:author="Microsoft account" w:date="2025-10-19T14:10:00Z"/>
          <w:rtl/>
          <w:lang w:bidi="fa-IR"/>
        </w:rPr>
        <w:pPrChange w:id="5854" w:author="Microsoft account" w:date="2025-10-18T12:01:00Z">
          <w:pPr>
            <w:spacing w:after="0" w:line="276" w:lineRule="auto"/>
            <w:jc w:val="both"/>
          </w:pPr>
        </w:pPrChange>
      </w:pPr>
      <w:ins w:id="5855" w:author="Microsoft account" w:date="2025-10-19T12:46:00Z">
        <w:r>
          <w:rPr>
            <w:rFonts w:hint="cs"/>
            <w:rtl/>
            <w:lang w:bidi="fa-IR"/>
          </w:rPr>
          <w:t>-</w:t>
        </w:r>
      </w:ins>
      <w:ins w:id="5856"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857" w:author="Microsoft account" w:date="2025-10-19T14:10:00Z"/>
          <w:rtl/>
          <w:lang w:bidi="fa-IR"/>
        </w:rPr>
        <w:pPrChange w:id="5858" w:author="Microsoft account" w:date="2025-10-18T12:01:00Z">
          <w:pPr>
            <w:spacing w:after="0" w:line="276" w:lineRule="auto"/>
            <w:jc w:val="both"/>
          </w:pPr>
        </w:pPrChange>
      </w:pPr>
      <w:ins w:id="5859"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860" w:author="Microsoft account" w:date="2025-10-19T12:46:00Z"/>
          <w:lang w:bidi="fa-IR"/>
        </w:rPr>
        <w:pPrChange w:id="5861" w:author="Microsoft account" w:date="2025-10-18T12:01:00Z">
          <w:pPr>
            <w:spacing w:after="0" w:line="276" w:lineRule="auto"/>
            <w:jc w:val="both"/>
          </w:pPr>
        </w:pPrChange>
      </w:pPr>
      <w:ins w:id="5862" w:author="Microsoft account" w:date="2025-10-19T14:10:00Z">
        <w:r>
          <w:rPr>
            <w:lang w:bidi="fa-IR"/>
          </w:rPr>
          <w:t xml:space="preserve">Datetime.timedelta(&lt;diffrences with it syntax&gt;) </w:t>
        </w:r>
      </w:ins>
      <w:ins w:id="58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64" w:author="Microsoft account" w:date="2025-10-19T21:30:00Z"/>
          <w:lang w:bidi="fa-IR"/>
        </w:rPr>
        <w:pPrChange w:id="5865" w:author="Microsoft account" w:date="2025-10-18T12:01:00Z">
          <w:pPr>
            <w:spacing w:after="0" w:line="276" w:lineRule="auto"/>
            <w:jc w:val="both"/>
          </w:pPr>
        </w:pPrChange>
      </w:pPr>
    </w:p>
    <w:p w14:paraId="2A5CACA2" w14:textId="51F0B867" w:rsidR="00B430E6" w:rsidRDefault="00B430E6">
      <w:pPr>
        <w:spacing w:after="0" w:line="276" w:lineRule="auto"/>
        <w:jc w:val="both"/>
        <w:rPr>
          <w:ins w:id="5866" w:author="Microsoft account" w:date="2025-10-19T21:30:00Z"/>
          <w:rtl/>
          <w:lang w:bidi="fa-IR"/>
        </w:rPr>
        <w:pPrChange w:id="5867" w:author="Microsoft account" w:date="2025-10-18T12:01:00Z">
          <w:pPr>
            <w:spacing w:after="0" w:line="276" w:lineRule="auto"/>
            <w:jc w:val="both"/>
          </w:pPr>
        </w:pPrChange>
      </w:pPr>
      <w:ins w:id="586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69" w:author="Microsoft account" w:date="2025-10-21T10:09:00Z"/>
          <w:lang w:bidi="fa-IR"/>
        </w:rPr>
        <w:pPrChange w:id="5870" w:author="Microsoft account" w:date="2025-10-18T12:01:00Z">
          <w:pPr>
            <w:spacing w:after="0" w:line="276" w:lineRule="auto"/>
            <w:jc w:val="both"/>
          </w:pPr>
        </w:pPrChange>
      </w:pPr>
      <w:ins w:id="587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872" w:author="Microsoft account" w:date="2025-10-19T12:46:00Z"/>
          <w:rtl/>
          <w:lang w:bidi="fa-IR"/>
        </w:rPr>
        <w:pPrChange w:id="5873" w:author="Microsoft account" w:date="2025-10-18T12:01:00Z">
          <w:pPr>
            <w:spacing w:after="0" w:line="276" w:lineRule="auto"/>
            <w:jc w:val="both"/>
          </w:pPr>
        </w:pPrChange>
      </w:pPr>
      <w:ins w:id="587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7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76" w:author="Microsoft account" w:date="2025-10-21T10:11:00Z">
        <w:r>
          <w:rPr>
            <w:rFonts w:hint="cs"/>
            <w:sz w:val="18"/>
            <w:szCs w:val="18"/>
            <w:rtl/>
            <w:lang w:bidi="fa-IR"/>
          </w:rPr>
          <w:t xml:space="preserve">یم و این خب خیلی جالبه. </w:t>
        </w:r>
      </w:ins>
      <w:ins w:id="5877" w:author="Microsoft account" w:date="2025-10-21T10:09:00Z">
        <w:r>
          <w:rPr>
            <w:rFonts w:hint="cs"/>
            <w:rtl/>
            <w:lang w:bidi="fa-IR"/>
          </w:rPr>
          <w:t>)</w:t>
        </w:r>
      </w:ins>
    </w:p>
    <w:p w14:paraId="74329713" w14:textId="77777777" w:rsidR="00D6460F" w:rsidRDefault="00D6460F">
      <w:pPr>
        <w:spacing w:after="0" w:line="276" w:lineRule="auto"/>
        <w:jc w:val="both"/>
        <w:rPr>
          <w:ins w:id="5878" w:author="Microsoft account" w:date="2025-10-19T12:46:00Z"/>
          <w:rtl/>
          <w:lang w:bidi="fa-IR"/>
        </w:rPr>
        <w:pPrChange w:id="5879" w:author="Microsoft account" w:date="2025-10-18T12:01:00Z">
          <w:pPr>
            <w:spacing w:after="0" w:line="276" w:lineRule="auto"/>
            <w:jc w:val="both"/>
          </w:pPr>
        </w:pPrChange>
      </w:pPr>
    </w:p>
    <w:p w14:paraId="53DAAD0F" w14:textId="072E0DB7" w:rsidR="00D6460F" w:rsidRDefault="00D6460F">
      <w:pPr>
        <w:bidi w:val="0"/>
        <w:spacing w:after="0" w:line="240" w:lineRule="auto"/>
        <w:rPr>
          <w:ins w:id="5880" w:author="Microsoft account" w:date="2025-10-19T12:46:00Z"/>
          <w:rtl/>
          <w:lang w:bidi="fa-IR"/>
        </w:rPr>
      </w:pPr>
      <w:ins w:id="5881" w:author="Microsoft account" w:date="2025-10-19T12:46:00Z">
        <w:r>
          <w:rPr>
            <w:rtl/>
            <w:lang w:bidi="fa-IR"/>
          </w:rPr>
          <w:br w:type="page"/>
        </w:r>
      </w:ins>
    </w:p>
    <w:p w14:paraId="0CD0E33A" w14:textId="57D61368" w:rsidR="00D6460F" w:rsidRDefault="002A0FC5">
      <w:pPr>
        <w:spacing w:after="0" w:line="276" w:lineRule="auto"/>
        <w:jc w:val="both"/>
        <w:rPr>
          <w:ins w:id="5882" w:author="Microsoft account" w:date="2025-10-21T10:12:00Z"/>
          <w:rtl/>
          <w:lang w:bidi="fa-IR"/>
        </w:rPr>
        <w:pPrChange w:id="5883" w:author="Microsoft account" w:date="2025-10-18T12:01:00Z">
          <w:pPr>
            <w:spacing w:after="0" w:line="276" w:lineRule="auto"/>
            <w:jc w:val="both"/>
          </w:pPr>
        </w:pPrChange>
      </w:pPr>
      <w:bookmarkStart w:id="5884" w:name="I4040729"/>
      <w:ins w:id="5885" w:author="Microsoft account" w:date="2025-10-21T10:12:00Z">
        <w:r>
          <w:rPr>
            <w:rFonts w:hint="cs"/>
            <w:rtl/>
            <w:lang w:bidi="fa-IR"/>
          </w:rPr>
          <w:lastRenderedPageBreak/>
          <w:t>ادامه</w:t>
        </w:r>
      </w:ins>
    </w:p>
    <w:bookmarkEnd w:id="5884"/>
    <w:p w14:paraId="4AB37185" w14:textId="77777777" w:rsidR="002A0FC5" w:rsidRDefault="002A0FC5">
      <w:pPr>
        <w:spacing w:after="0" w:line="276" w:lineRule="auto"/>
        <w:jc w:val="both"/>
        <w:rPr>
          <w:ins w:id="5886" w:author="Microsoft account" w:date="2025-10-21T10:12:00Z"/>
          <w:rtl/>
          <w:lang w:bidi="fa-IR"/>
        </w:rPr>
        <w:pPrChange w:id="5887" w:author="Microsoft account" w:date="2025-10-18T12:01:00Z">
          <w:pPr>
            <w:spacing w:after="0" w:line="276" w:lineRule="auto"/>
            <w:jc w:val="both"/>
          </w:pPr>
        </w:pPrChange>
      </w:pPr>
    </w:p>
    <w:p w14:paraId="6116D501" w14:textId="070F1E64" w:rsidR="002A0FC5" w:rsidRDefault="002A0FC5">
      <w:pPr>
        <w:spacing w:after="0" w:line="276" w:lineRule="auto"/>
        <w:jc w:val="both"/>
        <w:rPr>
          <w:ins w:id="5888" w:author="Microsoft account" w:date="2025-10-21T12:36:00Z"/>
          <w:rtl/>
          <w:lang w:bidi="fa-IR"/>
        </w:rPr>
        <w:pPrChange w:id="5889" w:author="Microsoft account" w:date="2025-10-18T12:01:00Z">
          <w:pPr>
            <w:spacing w:after="0" w:line="276" w:lineRule="auto"/>
            <w:jc w:val="both"/>
          </w:pPr>
        </w:pPrChange>
      </w:pPr>
      <w:ins w:id="5890" w:author="Microsoft account" w:date="2025-10-21T10:12:00Z">
        <w:r>
          <w:rPr>
            <w:lang w:bidi="fa-IR"/>
          </w:rPr>
          <w:t>-</w:t>
        </w:r>
      </w:ins>
      <w:ins w:id="5891" w:author="Microsoft account" w:date="2025-10-21T12:35:00Z">
        <w:r w:rsidR="001F7FB6">
          <w:rPr>
            <w:rFonts w:hint="cs"/>
            <w:rtl/>
            <w:lang w:bidi="fa-IR"/>
          </w:rPr>
          <w:t xml:space="preserve">پروژه رو خودمون با موفقیت انجامش دادیم. حالا </w:t>
        </w:r>
      </w:ins>
      <w:ins w:id="5892"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893" w:author="Microsoft account" w:date="2025-10-21T12:36:00Z"/>
          <w:rtl/>
          <w:lang w:bidi="fa-IR"/>
        </w:rPr>
        <w:pPrChange w:id="5894" w:author="Microsoft account" w:date="2025-10-18T12:01:00Z">
          <w:pPr>
            <w:spacing w:after="0" w:line="276" w:lineRule="auto"/>
            <w:jc w:val="both"/>
          </w:pPr>
        </w:pPrChange>
      </w:pPr>
    </w:p>
    <w:p w14:paraId="6A0D9D4B" w14:textId="2CDEFCDA" w:rsidR="001F7FB6" w:rsidRDefault="001F7FB6">
      <w:pPr>
        <w:spacing w:after="0" w:line="276" w:lineRule="auto"/>
        <w:jc w:val="both"/>
        <w:rPr>
          <w:ins w:id="5895" w:author="Microsoft account" w:date="2025-10-21T12:36:00Z"/>
          <w:rtl/>
          <w:lang w:bidi="fa-IR"/>
        </w:rPr>
        <w:pPrChange w:id="5896" w:author="Microsoft account" w:date="2025-10-22T10:31:00Z">
          <w:pPr>
            <w:spacing w:after="0" w:line="276" w:lineRule="auto"/>
            <w:jc w:val="both"/>
          </w:pPr>
        </w:pPrChange>
      </w:pPr>
      <w:ins w:id="5897"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898" w:author="Microsoft account" w:date="2025-10-22T10:30:00Z">
        <w:r w:rsidR="00F52DE1">
          <w:rPr>
            <w:lang w:bidi="fa-IR"/>
          </w:rPr>
          <w:t xml:space="preserve"> </w:t>
        </w:r>
        <w:r w:rsidR="00F52DE1">
          <w:rPr>
            <w:rFonts w:hint="cs"/>
            <w:rtl/>
            <w:lang w:bidi="fa-IR"/>
          </w:rPr>
          <w:t xml:space="preserve"> </w:t>
        </w:r>
      </w:ins>
      <w:ins w:id="5899"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900"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901" w:author="Microsoft account" w:date="2025-10-22T10:32:00Z">
        <w:r w:rsidR="00F52DE1">
          <w:rPr>
            <w:rFonts w:hint="cs"/>
            <w:sz w:val="18"/>
            <w:szCs w:val="18"/>
            <w:rtl/>
            <w:lang w:bidi="fa-IR"/>
          </w:rPr>
          <w:t>رو هم انجام میده .</w:t>
        </w:r>
      </w:ins>
      <w:ins w:id="5902" w:author="Microsoft account" w:date="2025-10-22T10:31:00Z">
        <w:r w:rsidR="00F52DE1">
          <w:rPr>
            <w:rFonts w:hint="cs"/>
            <w:rtl/>
            <w:lang w:bidi="fa-IR"/>
          </w:rPr>
          <w:t>)</w:t>
        </w:r>
      </w:ins>
    </w:p>
    <w:p w14:paraId="187D6AAA" w14:textId="77777777" w:rsidR="001F7FB6" w:rsidRDefault="001F7FB6">
      <w:pPr>
        <w:spacing w:after="0" w:line="276" w:lineRule="auto"/>
        <w:jc w:val="both"/>
        <w:rPr>
          <w:ins w:id="5903" w:author="Microsoft account" w:date="2025-10-21T12:36:00Z"/>
          <w:rtl/>
          <w:lang w:bidi="fa-IR"/>
        </w:rPr>
        <w:pPrChange w:id="5904" w:author="Microsoft account" w:date="2025-10-18T12:01:00Z">
          <w:pPr>
            <w:spacing w:after="0" w:line="276" w:lineRule="auto"/>
            <w:jc w:val="both"/>
          </w:pPr>
        </w:pPrChange>
      </w:pPr>
    </w:p>
    <w:p w14:paraId="0DB7DBCE" w14:textId="14E020AD" w:rsidR="001F7FB6" w:rsidRDefault="001F7FB6">
      <w:pPr>
        <w:spacing w:after="0" w:line="276" w:lineRule="auto"/>
        <w:jc w:val="both"/>
        <w:rPr>
          <w:ins w:id="5905" w:author="Microsoft account" w:date="2025-10-19T12:46:00Z"/>
          <w:lang w:bidi="fa-IR"/>
        </w:rPr>
        <w:pPrChange w:id="5906" w:author="Microsoft account" w:date="2025-10-18T12:01:00Z">
          <w:pPr>
            <w:spacing w:after="0" w:line="276" w:lineRule="auto"/>
            <w:jc w:val="both"/>
          </w:pPr>
        </w:pPrChange>
      </w:pPr>
      <w:ins w:id="5907"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908" w:author="Microsoft account" w:date="2025-10-21T10:12:00Z"/>
          <w:lang w:bidi="fa-IR"/>
        </w:rPr>
        <w:pPrChange w:id="5909" w:author="Microsoft account" w:date="2025-10-18T12:01:00Z">
          <w:pPr>
            <w:spacing w:after="0" w:line="276" w:lineRule="auto"/>
            <w:jc w:val="both"/>
          </w:pPr>
        </w:pPrChange>
      </w:pPr>
    </w:p>
    <w:p w14:paraId="606B9D7F" w14:textId="77777777" w:rsidR="002A0FC5" w:rsidRDefault="002A0FC5">
      <w:pPr>
        <w:spacing w:after="0" w:line="276" w:lineRule="auto"/>
        <w:jc w:val="both"/>
        <w:rPr>
          <w:ins w:id="5910" w:author="Microsoft account" w:date="2025-10-21T10:12:00Z"/>
          <w:lang w:bidi="fa-IR"/>
        </w:rPr>
        <w:pPrChange w:id="5911" w:author="Microsoft account" w:date="2025-10-18T12:01:00Z">
          <w:pPr>
            <w:spacing w:after="0" w:line="276" w:lineRule="auto"/>
            <w:jc w:val="both"/>
          </w:pPr>
        </w:pPrChange>
      </w:pPr>
    </w:p>
    <w:p w14:paraId="1B8604FA" w14:textId="77777777" w:rsidR="002A0FC5" w:rsidRDefault="002A0FC5">
      <w:pPr>
        <w:spacing w:after="0" w:line="276" w:lineRule="auto"/>
        <w:jc w:val="both"/>
        <w:rPr>
          <w:ins w:id="5912" w:author="Microsoft account" w:date="2025-10-21T10:12:00Z"/>
          <w:lang w:bidi="fa-IR"/>
        </w:rPr>
        <w:pPrChange w:id="5913" w:author="Microsoft account" w:date="2025-10-18T12:01:00Z">
          <w:pPr>
            <w:spacing w:after="0" w:line="276" w:lineRule="auto"/>
            <w:jc w:val="both"/>
          </w:pPr>
        </w:pPrChange>
      </w:pPr>
    </w:p>
    <w:p w14:paraId="7F79BD9D" w14:textId="77777777" w:rsidR="002A0FC5" w:rsidRDefault="002A0FC5">
      <w:pPr>
        <w:spacing w:after="0" w:line="276" w:lineRule="auto"/>
        <w:jc w:val="both"/>
        <w:rPr>
          <w:ins w:id="5914" w:author="Microsoft account" w:date="2025-10-21T10:12:00Z"/>
          <w:lang w:bidi="fa-IR"/>
        </w:rPr>
        <w:pPrChange w:id="5915" w:author="Microsoft account" w:date="2025-10-18T12:01:00Z">
          <w:pPr>
            <w:spacing w:after="0" w:line="276" w:lineRule="auto"/>
            <w:jc w:val="both"/>
          </w:pPr>
        </w:pPrChange>
      </w:pPr>
    </w:p>
    <w:p w14:paraId="7C6C2538" w14:textId="5BDCD8D7" w:rsidR="002A0FC5" w:rsidRDefault="002A0FC5">
      <w:pPr>
        <w:bidi w:val="0"/>
        <w:spacing w:after="0" w:line="240" w:lineRule="auto"/>
        <w:rPr>
          <w:ins w:id="5916" w:author="Microsoft account" w:date="2025-10-21T10:12:00Z"/>
          <w:lang w:bidi="fa-IR"/>
        </w:rPr>
      </w:pPr>
      <w:ins w:id="5917" w:author="Microsoft account" w:date="2025-10-21T10:12:00Z">
        <w:r>
          <w:rPr>
            <w:lang w:bidi="fa-IR"/>
          </w:rPr>
          <w:br w:type="page"/>
        </w:r>
      </w:ins>
    </w:p>
    <w:p w14:paraId="4277A7EA" w14:textId="4690B8FB" w:rsidR="002A0FC5" w:rsidRDefault="005544E1">
      <w:pPr>
        <w:spacing w:after="0" w:line="276" w:lineRule="auto"/>
        <w:jc w:val="both"/>
        <w:rPr>
          <w:ins w:id="5918" w:author="Microsoft account" w:date="2025-10-22T10:32:00Z"/>
          <w:rtl/>
          <w:lang w:bidi="fa-IR"/>
        </w:rPr>
        <w:pPrChange w:id="5919" w:author="Microsoft account" w:date="2025-10-18T12:01:00Z">
          <w:pPr>
            <w:spacing w:after="0" w:line="276" w:lineRule="auto"/>
            <w:jc w:val="both"/>
          </w:pPr>
        </w:pPrChange>
      </w:pPr>
      <w:bookmarkStart w:id="5920" w:name="I4040730"/>
      <w:ins w:id="5921" w:author="Microsoft account" w:date="2025-10-22T10:32:00Z">
        <w:r>
          <w:rPr>
            <w:rFonts w:hint="cs"/>
            <w:rtl/>
            <w:lang w:bidi="fa-IR"/>
          </w:rPr>
          <w:lastRenderedPageBreak/>
          <w:t>ادامه</w:t>
        </w:r>
      </w:ins>
    </w:p>
    <w:bookmarkEnd w:id="5920"/>
    <w:p w14:paraId="2956E1C7" w14:textId="77777777" w:rsidR="005544E1" w:rsidRDefault="005544E1">
      <w:pPr>
        <w:spacing w:after="0" w:line="276" w:lineRule="auto"/>
        <w:jc w:val="both"/>
        <w:rPr>
          <w:ins w:id="5922" w:author="Microsoft account" w:date="2025-10-22T10:32:00Z"/>
          <w:rtl/>
          <w:lang w:bidi="fa-IR"/>
        </w:rPr>
        <w:pPrChange w:id="5923" w:author="Microsoft account" w:date="2025-10-18T12:01:00Z">
          <w:pPr>
            <w:spacing w:after="0" w:line="276" w:lineRule="auto"/>
            <w:jc w:val="both"/>
          </w:pPr>
        </w:pPrChange>
      </w:pPr>
    </w:p>
    <w:p w14:paraId="0520635E" w14:textId="67D606A5" w:rsidR="005544E1" w:rsidRDefault="005544E1">
      <w:pPr>
        <w:spacing w:after="0" w:line="276" w:lineRule="auto"/>
        <w:jc w:val="both"/>
        <w:rPr>
          <w:ins w:id="5924" w:author="Microsoft account" w:date="2025-10-22T10:43:00Z"/>
          <w:rtl/>
          <w:lang w:bidi="fa-IR"/>
        </w:rPr>
        <w:pPrChange w:id="5925" w:author="Microsoft account" w:date="2025-10-18T12:01:00Z">
          <w:pPr>
            <w:spacing w:after="0" w:line="276" w:lineRule="auto"/>
            <w:jc w:val="both"/>
          </w:pPr>
        </w:pPrChange>
      </w:pPr>
      <w:ins w:id="5926" w:author="Microsoft account" w:date="2025-10-22T10:32:00Z">
        <w:r>
          <w:rPr>
            <w:rFonts w:hint="cs"/>
            <w:rtl/>
            <w:lang w:bidi="fa-IR"/>
          </w:rPr>
          <w:t>-</w:t>
        </w:r>
      </w:ins>
      <w:ins w:id="5927" w:author="Microsoft account" w:date="2025-10-22T10:40:00Z">
        <w:r w:rsidR="00070A29">
          <w:rPr>
            <w:rFonts w:hint="cs"/>
            <w:rtl/>
            <w:lang w:bidi="fa-IR"/>
          </w:rPr>
          <w:t xml:space="preserve">خب حین دیدن </w:t>
        </w:r>
      </w:ins>
      <w:ins w:id="5928"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5929" w:author="Microsoft account" w:date="2025-10-23T10:56:00Z"/>
          <w:rFonts w:hint="cs"/>
          <w:sz w:val="18"/>
          <w:szCs w:val="18"/>
          <w:rtl/>
          <w:lang w:bidi="fa-IR"/>
        </w:rPr>
        <w:pPrChange w:id="5930" w:author="Microsoft account" w:date="2025-10-18T12:01:00Z">
          <w:pPr>
            <w:spacing w:after="0" w:line="276" w:lineRule="auto"/>
            <w:jc w:val="both"/>
          </w:pPr>
        </w:pPrChange>
      </w:pPr>
      <w:ins w:id="5931"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932"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933"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934"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5935" w:author="Microsoft account" w:date="2025-10-23T10:58:00Z"/>
          <w:rFonts w:hint="cs"/>
          <w:sz w:val="18"/>
          <w:szCs w:val="18"/>
          <w:rtl/>
          <w:lang w:bidi="fa-IR"/>
        </w:rPr>
        <w:pPrChange w:id="5936" w:author="Microsoft account" w:date="2025-10-18T12:01:00Z">
          <w:pPr>
            <w:spacing w:after="0" w:line="276" w:lineRule="auto"/>
            <w:jc w:val="both"/>
          </w:pPr>
        </w:pPrChange>
      </w:pPr>
      <w:ins w:id="5937" w:author="Microsoft account" w:date="2025-10-23T10:58:00Z">
        <w:r>
          <w:rPr>
            <w:sz w:val="18"/>
            <w:szCs w:val="18"/>
            <w:lang w:bidi="fa-IR"/>
          </w:rPr>
          <w:t>My_list[&lt;start_num&gt;: &lt;stop_num&gt;: &lt;step&gt;]</w:t>
        </w:r>
      </w:ins>
      <w:ins w:id="593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5939" w:author="Microsoft account" w:date="2025-10-22T10:50:00Z"/>
          <w:rFonts w:hint="cs"/>
          <w:rtl/>
          <w:lang w:bidi="fa-IR"/>
        </w:rPr>
        <w:pPrChange w:id="5940" w:author="Microsoft account" w:date="2025-10-18T12:01:00Z">
          <w:pPr>
            <w:spacing w:after="0" w:line="276" w:lineRule="auto"/>
            <w:jc w:val="both"/>
          </w:pPr>
        </w:pPrChange>
      </w:pPr>
      <w:ins w:id="5941" w:author="Microsoft account" w:date="2025-10-23T10:55:00Z">
        <w:r>
          <w:rPr>
            <w:rFonts w:hint="cs"/>
            <w:rtl/>
            <w:lang w:bidi="fa-IR"/>
          </w:rPr>
          <w:t>)</w:t>
        </w:r>
      </w:ins>
    </w:p>
    <w:p w14:paraId="23805B8D" w14:textId="481C9F9B" w:rsidR="0023145F" w:rsidRDefault="0023145F">
      <w:pPr>
        <w:spacing w:after="0" w:line="276" w:lineRule="auto"/>
        <w:jc w:val="both"/>
        <w:rPr>
          <w:ins w:id="5942" w:author="Microsoft account" w:date="2025-10-22T10:51:00Z"/>
          <w:rtl/>
          <w:lang w:bidi="fa-IR"/>
        </w:rPr>
        <w:pPrChange w:id="5943" w:author="Microsoft account" w:date="2025-10-18T12:01:00Z">
          <w:pPr>
            <w:spacing w:after="0" w:line="276" w:lineRule="auto"/>
            <w:jc w:val="both"/>
          </w:pPr>
        </w:pPrChange>
      </w:pPr>
      <w:ins w:id="5944"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945"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946" w:author="Microsoft account" w:date="2025-10-22T10:51:00Z"/>
          <w:rtl/>
          <w:lang w:bidi="fa-IR"/>
        </w:rPr>
        <w:pPrChange w:id="5947" w:author="Microsoft account" w:date="2025-10-18T12:01:00Z">
          <w:pPr>
            <w:spacing w:after="0" w:line="276" w:lineRule="auto"/>
            <w:jc w:val="both"/>
          </w:pPr>
        </w:pPrChange>
      </w:pPr>
    </w:p>
    <w:p w14:paraId="0D23D880" w14:textId="528EBF93" w:rsidR="0023145F" w:rsidRDefault="0023145F">
      <w:pPr>
        <w:spacing w:after="0" w:line="276" w:lineRule="auto"/>
        <w:jc w:val="both"/>
        <w:rPr>
          <w:ins w:id="5948" w:author="Microsoft account" w:date="2025-10-22T10:51:00Z"/>
          <w:lang w:bidi="fa-IR"/>
        </w:rPr>
        <w:pPrChange w:id="5949" w:author="Microsoft account" w:date="2025-10-18T12:01:00Z">
          <w:pPr>
            <w:spacing w:after="0" w:line="276" w:lineRule="auto"/>
            <w:jc w:val="both"/>
          </w:pPr>
        </w:pPrChange>
      </w:pPr>
      <w:ins w:id="5950" w:author="Microsoft account" w:date="2025-10-22T10:51:00Z">
        <w:r>
          <w:rPr>
            <w:lang w:bidi="fa-IR"/>
          </w:rPr>
          <w:t>End of Day036</w:t>
        </w:r>
      </w:ins>
    </w:p>
    <w:p w14:paraId="4536635D" w14:textId="77777777" w:rsidR="0023145F" w:rsidRDefault="0023145F">
      <w:pPr>
        <w:spacing w:after="0" w:line="276" w:lineRule="auto"/>
        <w:jc w:val="both"/>
        <w:rPr>
          <w:ins w:id="5951" w:author="Microsoft account" w:date="2025-10-22T10:51:00Z"/>
          <w:lang w:bidi="fa-IR"/>
        </w:rPr>
        <w:pPrChange w:id="5952" w:author="Microsoft account" w:date="2025-10-18T12:01:00Z">
          <w:pPr>
            <w:spacing w:after="0" w:line="276" w:lineRule="auto"/>
            <w:jc w:val="both"/>
          </w:pPr>
        </w:pPrChange>
      </w:pPr>
    </w:p>
    <w:p w14:paraId="49584D9B" w14:textId="5BA62007" w:rsidR="0023145F" w:rsidRDefault="0023145F">
      <w:pPr>
        <w:bidi w:val="0"/>
        <w:spacing w:after="0" w:line="240" w:lineRule="auto"/>
        <w:rPr>
          <w:ins w:id="5953" w:author="Microsoft account" w:date="2025-10-22T10:51:00Z"/>
          <w:lang w:bidi="fa-IR"/>
        </w:rPr>
      </w:pPr>
      <w:ins w:id="5954" w:author="Microsoft account" w:date="2025-10-22T10:51:00Z">
        <w:r>
          <w:rPr>
            <w:lang w:bidi="fa-IR"/>
          </w:rPr>
          <w:br w:type="page"/>
        </w:r>
      </w:ins>
    </w:p>
    <w:p w14:paraId="0F279BE4" w14:textId="7D942A27" w:rsidR="0023145F" w:rsidRDefault="0023145F">
      <w:pPr>
        <w:spacing w:after="0" w:line="276" w:lineRule="auto"/>
        <w:jc w:val="both"/>
        <w:rPr>
          <w:ins w:id="5955" w:author="Microsoft account" w:date="2025-10-22T10:52:00Z"/>
          <w:lang w:bidi="fa-IR"/>
        </w:rPr>
        <w:pPrChange w:id="5956" w:author="Microsoft account" w:date="2025-10-18T12:01:00Z">
          <w:pPr>
            <w:spacing w:after="0" w:line="276" w:lineRule="auto"/>
            <w:jc w:val="both"/>
          </w:pPr>
        </w:pPrChange>
      </w:pPr>
      <w:ins w:id="5957" w:author="Microsoft account" w:date="2025-10-22T10:51:00Z">
        <w:r>
          <w:rPr>
            <w:lang w:bidi="fa-IR"/>
          </w:rPr>
          <w:lastRenderedPageBreak/>
          <w:t>Day037</w:t>
        </w:r>
      </w:ins>
    </w:p>
    <w:p w14:paraId="38222071" w14:textId="1BB89C17" w:rsidR="0023145F" w:rsidRDefault="00F273A0">
      <w:pPr>
        <w:spacing w:after="0" w:line="276" w:lineRule="auto"/>
        <w:jc w:val="both"/>
        <w:rPr>
          <w:ins w:id="5958" w:author="Microsoft account" w:date="2025-10-22T10:53:00Z"/>
          <w:lang w:bidi="fa-IR"/>
        </w:rPr>
        <w:pPrChange w:id="5959" w:author="Microsoft account" w:date="2025-10-18T12:01:00Z">
          <w:pPr>
            <w:spacing w:after="0" w:line="276" w:lineRule="auto"/>
            <w:jc w:val="both"/>
          </w:pPr>
        </w:pPrChange>
      </w:pPr>
      <w:ins w:id="5960"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5961" w:author="Microsoft account" w:date="2025-10-22T10:52:00Z"/>
          <w:lang w:bidi="fa-IR"/>
        </w:rPr>
        <w:pPrChange w:id="5962" w:author="Microsoft account" w:date="2025-10-18T12:01:00Z">
          <w:pPr>
            <w:spacing w:after="0" w:line="276" w:lineRule="auto"/>
            <w:jc w:val="both"/>
          </w:pPr>
        </w:pPrChange>
      </w:pPr>
    </w:p>
    <w:p w14:paraId="104355B6" w14:textId="1ACC0EF7" w:rsidR="0023145F" w:rsidRDefault="0023145F">
      <w:pPr>
        <w:spacing w:after="0" w:line="276" w:lineRule="auto"/>
        <w:jc w:val="both"/>
        <w:rPr>
          <w:ins w:id="5963" w:author="Microsoft account" w:date="2025-10-22T10:58:00Z"/>
          <w:lang w:bidi="fa-IR"/>
        </w:rPr>
        <w:pPrChange w:id="5964" w:author="Microsoft account" w:date="2025-10-18T12:01:00Z">
          <w:pPr>
            <w:spacing w:after="0" w:line="276" w:lineRule="auto"/>
            <w:jc w:val="both"/>
          </w:pPr>
        </w:pPrChange>
      </w:pPr>
      <w:ins w:id="5965" w:author="Microsoft account" w:date="2025-10-22T10:52:00Z">
        <w:r>
          <w:rPr>
            <w:rFonts w:hint="cs"/>
            <w:rtl/>
            <w:lang w:bidi="fa-IR"/>
          </w:rPr>
          <w:t>-</w:t>
        </w:r>
      </w:ins>
      <w:ins w:id="5966"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5967" w:author="Microsoft account" w:date="2025-10-22T10:58:00Z"/>
          <w:lang w:bidi="fa-IR"/>
        </w:rPr>
        <w:pPrChange w:id="5968" w:author="Microsoft account" w:date="2025-10-18T12:01:00Z">
          <w:pPr>
            <w:spacing w:after="0" w:line="276" w:lineRule="auto"/>
            <w:jc w:val="both"/>
          </w:pPr>
        </w:pPrChange>
      </w:pPr>
      <w:ins w:id="5969"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5970" w:author="Microsoft account" w:date="2025-10-22T10:58:00Z"/>
          <w:rtl/>
          <w:lang w:bidi="fa-IR"/>
        </w:rPr>
        <w:pPrChange w:id="5971" w:author="Microsoft account" w:date="2025-10-18T12:01:00Z">
          <w:pPr>
            <w:spacing w:after="0" w:line="276" w:lineRule="auto"/>
            <w:jc w:val="both"/>
          </w:pPr>
        </w:pPrChange>
      </w:pPr>
    </w:p>
    <w:p w14:paraId="6E3ACAC4" w14:textId="1C7F854E" w:rsidR="00022CF0" w:rsidRDefault="00022CF0">
      <w:pPr>
        <w:spacing w:after="0" w:line="276" w:lineRule="auto"/>
        <w:jc w:val="both"/>
        <w:rPr>
          <w:ins w:id="5972" w:author="Microsoft account" w:date="2025-10-22T10:59:00Z"/>
          <w:rtl/>
          <w:lang w:bidi="fa-IR"/>
        </w:rPr>
        <w:pPrChange w:id="5973" w:author="Microsoft account" w:date="2025-10-22T11:00:00Z">
          <w:pPr>
            <w:spacing w:after="0" w:line="276" w:lineRule="auto"/>
            <w:jc w:val="both"/>
          </w:pPr>
        </w:pPrChange>
      </w:pPr>
      <w:ins w:id="5974" w:author="Microsoft account" w:date="2025-10-22T10:58:00Z">
        <w:r>
          <w:rPr>
            <w:rFonts w:hint="cs"/>
            <w:rtl/>
            <w:lang w:bidi="fa-IR"/>
          </w:rPr>
          <w:t>که البته شکل و شمایلش قراره همین باشه</w:t>
        </w:r>
      </w:ins>
      <w:ins w:id="5975"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976"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977"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978" w:author="Microsoft account" w:date="2025-10-22T10:59:00Z"/>
          <w:rtl/>
          <w:lang w:bidi="fa-IR"/>
        </w:rPr>
        <w:pPrChange w:id="5979" w:author="Microsoft account" w:date="2025-10-18T12:01:00Z">
          <w:pPr>
            <w:spacing w:after="0" w:line="276" w:lineRule="auto"/>
            <w:jc w:val="both"/>
          </w:pPr>
        </w:pPrChange>
      </w:pPr>
    </w:p>
    <w:p w14:paraId="2A75DED5" w14:textId="398FC029" w:rsidR="00D82320" w:rsidRDefault="00D82320">
      <w:pPr>
        <w:spacing w:after="0" w:line="276" w:lineRule="auto"/>
        <w:jc w:val="both"/>
        <w:rPr>
          <w:ins w:id="5980" w:author="Microsoft account" w:date="2025-10-22T11:02:00Z"/>
          <w:rtl/>
          <w:lang w:bidi="fa-IR"/>
        </w:rPr>
        <w:pPrChange w:id="5981" w:author="Microsoft account" w:date="2025-10-18T12:01:00Z">
          <w:pPr>
            <w:spacing w:after="0" w:line="276" w:lineRule="auto"/>
            <w:jc w:val="both"/>
          </w:pPr>
        </w:pPrChange>
      </w:pPr>
      <w:ins w:id="5982" w:author="Microsoft account" w:date="2025-10-22T10:59:00Z">
        <w:r>
          <w:rPr>
            <w:rFonts w:hint="cs"/>
            <w:rtl/>
            <w:lang w:bidi="fa-IR"/>
          </w:rPr>
          <w:t>-</w:t>
        </w:r>
      </w:ins>
      <w:ins w:id="5983" w:author="Microsoft account" w:date="2025-10-22T11:00:00Z">
        <w:r>
          <w:rPr>
            <w:rFonts w:hint="cs"/>
            <w:rtl/>
            <w:lang w:bidi="fa-IR"/>
          </w:rPr>
          <w:t xml:space="preserve">خب، ما از </w:t>
        </w:r>
        <w:r>
          <w:rPr>
            <w:lang w:bidi="fa-IR"/>
          </w:rPr>
          <w:t>Requests</w:t>
        </w:r>
      </w:ins>
      <w:ins w:id="5984"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985"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986" w:author="Microsoft account" w:date="2025-10-22T11:02:00Z"/>
          <w:rtl/>
          <w:lang w:bidi="fa-IR"/>
        </w:rPr>
        <w:pPrChange w:id="5987" w:author="Microsoft account" w:date="2025-10-18T12:01:00Z">
          <w:pPr>
            <w:spacing w:after="0" w:line="276" w:lineRule="auto"/>
            <w:jc w:val="both"/>
          </w:pPr>
        </w:pPrChange>
      </w:pPr>
      <w:ins w:id="5988"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989" w:author="Microsoft account" w:date="2025-10-22T11:03:00Z"/>
          <w:rtl/>
          <w:lang w:bidi="fa-IR"/>
        </w:rPr>
        <w:pPrChange w:id="5990" w:author="Microsoft account" w:date="2025-10-18T12:01:00Z">
          <w:pPr>
            <w:spacing w:after="0" w:line="276" w:lineRule="auto"/>
            <w:jc w:val="both"/>
          </w:pPr>
        </w:pPrChange>
      </w:pPr>
      <w:ins w:id="5991"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992" w:author="Microsoft account" w:date="2025-10-22T11:03:00Z"/>
          <w:rtl/>
          <w:lang w:bidi="fa-IR"/>
        </w:rPr>
        <w:pPrChange w:id="5993" w:author="Microsoft account" w:date="2025-10-18T12:01:00Z">
          <w:pPr>
            <w:spacing w:after="0" w:line="276" w:lineRule="auto"/>
            <w:jc w:val="both"/>
          </w:pPr>
        </w:pPrChange>
      </w:pPr>
    </w:p>
    <w:p w14:paraId="4001B420" w14:textId="4E39A4D0" w:rsidR="00485DBD" w:rsidRDefault="00485DBD">
      <w:pPr>
        <w:spacing w:after="0" w:line="276" w:lineRule="auto"/>
        <w:jc w:val="both"/>
        <w:rPr>
          <w:ins w:id="5994" w:author="Microsoft account" w:date="2025-10-22T11:06:00Z"/>
          <w:rtl/>
          <w:lang w:bidi="fa-IR"/>
        </w:rPr>
        <w:pPrChange w:id="5995" w:author="Microsoft account" w:date="2025-10-18T12:01:00Z">
          <w:pPr>
            <w:spacing w:after="0" w:line="276" w:lineRule="auto"/>
            <w:jc w:val="both"/>
          </w:pPr>
        </w:pPrChange>
      </w:pPr>
      <w:ins w:id="5996" w:author="Microsoft account" w:date="2025-10-22T11:03:00Z">
        <w:r>
          <w:rPr>
            <w:rFonts w:hint="cs"/>
            <w:rtl/>
            <w:lang w:bidi="fa-IR"/>
          </w:rPr>
          <w:t>-</w:t>
        </w:r>
      </w:ins>
      <w:ins w:id="5997"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998"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999"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000" w:author="Microsoft account" w:date="2025-10-23T11:01:00Z">
        <w:r w:rsidR="00462F82">
          <w:rPr>
            <w:rFonts w:hint="cs"/>
            <w:rtl/>
            <w:lang w:bidi="fa-IR"/>
          </w:rPr>
          <w:t>هست</w:t>
        </w:r>
      </w:ins>
      <w:ins w:id="6001" w:author="Microsoft account" w:date="2025-10-22T11:06:00Z">
        <w:r>
          <w:rPr>
            <w:rFonts w:hint="cs"/>
            <w:rtl/>
            <w:lang w:bidi="fa-IR"/>
          </w:rPr>
          <w:t>.</w:t>
        </w:r>
      </w:ins>
    </w:p>
    <w:p w14:paraId="1FD9FA2B" w14:textId="77777777" w:rsidR="00485DBD" w:rsidRDefault="00485DBD">
      <w:pPr>
        <w:spacing w:after="0" w:line="276" w:lineRule="auto"/>
        <w:jc w:val="both"/>
        <w:rPr>
          <w:ins w:id="6002" w:author="Microsoft account" w:date="2025-10-22T11:06:00Z"/>
          <w:rtl/>
          <w:lang w:bidi="fa-IR"/>
        </w:rPr>
        <w:pPrChange w:id="6003" w:author="Microsoft account" w:date="2025-10-18T12:01:00Z">
          <w:pPr>
            <w:spacing w:after="0" w:line="276" w:lineRule="auto"/>
            <w:jc w:val="both"/>
          </w:pPr>
        </w:pPrChange>
      </w:pPr>
    </w:p>
    <w:p w14:paraId="405F530E" w14:textId="02A00A51" w:rsidR="00485DBD" w:rsidRDefault="00485DBD">
      <w:pPr>
        <w:spacing w:after="0" w:line="276" w:lineRule="auto"/>
        <w:jc w:val="both"/>
        <w:rPr>
          <w:ins w:id="6004" w:author="Microsoft account" w:date="2025-10-22T11:07:00Z"/>
          <w:rtl/>
          <w:lang w:bidi="fa-IR"/>
        </w:rPr>
        <w:pPrChange w:id="6005" w:author="Microsoft account" w:date="2025-10-18T12:01:00Z">
          <w:pPr>
            <w:spacing w:after="0" w:line="276" w:lineRule="auto"/>
            <w:jc w:val="both"/>
          </w:pPr>
        </w:pPrChange>
      </w:pPr>
      <w:ins w:id="6006"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007"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008" w:author="Microsoft account" w:date="2025-10-22T11:07:00Z"/>
          <w:rtl/>
          <w:lang w:bidi="fa-IR"/>
        </w:rPr>
        <w:pPrChange w:id="6009" w:author="Microsoft account" w:date="2025-10-18T12:01:00Z">
          <w:pPr>
            <w:spacing w:after="0" w:line="276" w:lineRule="auto"/>
            <w:jc w:val="both"/>
          </w:pPr>
        </w:pPrChange>
      </w:pPr>
    </w:p>
    <w:p w14:paraId="50B88723" w14:textId="21C4C8E8" w:rsidR="00485DBD" w:rsidRDefault="00485DBD">
      <w:pPr>
        <w:spacing w:after="0" w:line="276" w:lineRule="auto"/>
        <w:jc w:val="both"/>
        <w:rPr>
          <w:ins w:id="6010" w:author="Microsoft account" w:date="2025-10-22T11:07:00Z"/>
          <w:rtl/>
          <w:lang w:bidi="fa-IR"/>
        </w:rPr>
        <w:pPrChange w:id="6011" w:author="Microsoft account" w:date="2025-10-18T12:01:00Z">
          <w:pPr>
            <w:spacing w:after="0" w:line="276" w:lineRule="auto"/>
            <w:jc w:val="both"/>
          </w:pPr>
        </w:pPrChange>
      </w:pPr>
      <w:ins w:id="6012"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013" w:author="Microsoft account" w:date="2025-10-22T11:07:00Z"/>
          <w:rtl/>
          <w:lang w:bidi="fa-IR"/>
        </w:rPr>
        <w:pPrChange w:id="6014" w:author="Microsoft account" w:date="2025-10-18T12:01:00Z">
          <w:pPr>
            <w:spacing w:after="0" w:line="276" w:lineRule="auto"/>
            <w:jc w:val="both"/>
          </w:pPr>
        </w:pPrChange>
      </w:pPr>
    </w:p>
    <w:p w14:paraId="65BC8F1B" w14:textId="77777777" w:rsidR="004E5B53" w:rsidRDefault="00485DBD" w:rsidP="004E5B53">
      <w:pPr>
        <w:spacing w:after="0" w:line="276" w:lineRule="auto"/>
        <w:jc w:val="both"/>
        <w:rPr>
          <w:ins w:id="6015" w:author="Microsoft account" w:date="2025-10-23T11:11:00Z"/>
          <w:rtl/>
          <w:lang w:bidi="fa-IR"/>
        </w:rPr>
        <w:pPrChange w:id="6016" w:author="Microsoft account" w:date="2025-10-23T11:11:00Z">
          <w:pPr>
            <w:spacing w:after="0" w:line="276" w:lineRule="auto"/>
            <w:jc w:val="both"/>
          </w:pPr>
        </w:pPrChange>
      </w:pPr>
      <w:ins w:id="6017" w:author="Microsoft account" w:date="2025-10-22T11:07:00Z">
        <w:r>
          <w:rPr>
            <w:rFonts w:hint="cs"/>
            <w:rtl/>
            <w:lang w:bidi="fa-IR"/>
          </w:rPr>
          <w:t>-</w:t>
        </w:r>
      </w:ins>
      <w:ins w:id="6018"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4E5B53">
      <w:pPr>
        <w:spacing w:after="0" w:line="276" w:lineRule="auto"/>
        <w:jc w:val="both"/>
        <w:rPr>
          <w:ins w:id="6019" w:author="Microsoft account" w:date="2025-10-23T11:11:00Z"/>
          <w:rtl/>
          <w:lang w:bidi="fa-IR"/>
        </w:rPr>
        <w:pPrChange w:id="6020" w:author="Microsoft account" w:date="2025-10-23T11:11:00Z">
          <w:pPr>
            <w:spacing w:after="0" w:line="276" w:lineRule="auto"/>
            <w:jc w:val="both"/>
          </w:pPr>
        </w:pPrChange>
      </w:pPr>
      <w:ins w:id="6021"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4E5B53">
      <w:pPr>
        <w:spacing w:after="0" w:line="276" w:lineRule="auto"/>
        <w:jc w:val="both"/>
        <w:rPr>
          <w:ins w:id="6022" w:author="Microsoft account" w:date="2025-10-23T11:11:00Z"/>
          <w:rtl/>
          <w:lang w:bidi="fa-IR"/>
        </w:rPr>
        <w:pPrChange w:id="6023" w:author="Microsoft account" w:date="2025-10-23T11:11:00Z">
          <w:pPr>
            <w:spacing w:after="0" w:line="276" w:lineRule="auto"/>
            <w:jc w:val="both"/>
          </w:pPr>
        </w:pPrChange>
      </w:pPr>
      <w:ins w:id="6024"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4E5B53">
      <w:pPr>
        <w:spacing w:after="0" w:line="276" w:lineRule="auto"/>
        <w:jc w:val="both"/>
        <w:rPr>
          <w:ins w:id="6025" w:author="Microsoft account" w:date="2025-10-23T11:10:00Z"/>
          <w:rtl/>
          <w:lang w:bidi="fa-IR"/>
        </w:rPr>
        <w:pPrChange w:id="6026" w:author="Microsoft account" w:date="2025-10-23T11:11:00Z">
          <w:pPr>
            <w:spacing w:after="0" w:line="276" w:lineRule="auto"/>
            <w:jc w:val="both"/>
          </w:pPr>
        </w:pPrChange>
      </w:pPr>
      <w:ins w:id="6027" w:author="Microsoft account" w:date="2025-10-23T11:11:00Z">
        <w:r>
          <w:rPr>
            <w:rFonts w:hint="cs"/>
            <w:rtl/>
            <w:lang w:bidi="fa-IR"/>
          </w:rPr>
          <w:t>)</w:t>
        </w:r>
      </w:ins>
      <w:ins w:id="6028"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029" w:author="Microsoft account" w:date="2025-10-22T11:20:00Z">
        <w:r w:rsidR="00853447">
          <w:rPr>
            <w:rFonts w:hint="cs"/>
            <w:rtl/>
            <w:lang w:bidi="fa-IR"/>
          </w:rPr>
          <w:t xml:space="preserve"> (</w:t>
        </w:r>
      </w:ins>
    </w:p>
    <w:p w14:paraId="6878AED5" w14:textId="422FC276" w:rsidR="004E5B53" w:rsidRDefault="004E5B53" w:rsidP="004E5B53">
      <w:pPr>
        <w:spacing w:after="0" w:line="276" w:lineRule="auto"/>
        <w:jc w:val="both"/>
        <w:rPr>
          <w:ins w:id="6030" w:author="Microsoft account" w:date="2025-10-23T11:10:00Z"/>
          <w:rtl/>
          <w:lang w:bidi="fa-IR"/>
        </w:rPr>
        <w:pPrChange w:id="6031" w:author="Microsoft account" w:date="2025-10-23T11:10:00Z">
          <w:pPr>
            <w:spacing w:after="0" w:line="276" w:lineRule="auto"/>
            <w:jc w:val="both"/>
          </w:pPr>
        </w:pPrChange>
      </w:pPr>
      <w:ins w:id="6032" w:author="Microsoft account" w:date="2025-10-23T11:10:00Z">
        <w:r w:rsidRPr="004E5B53">
          <w:rPr>
            <w:rtl/>
            <w:lang w:bidi="fa-IR"/>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4E5B53">
      <w:pPr>
        <w:spacing w:after="0" w:line="276" w:lineRule="auto"/>
        <w:jc w:val="both"/>
        <w:rPr>
          <w:ins w:id="6033" w:author="Microsoft account" w:date="2025-10-22T11:37:00Z"/>
          <w:lang w:bidi="fa-IR"/>
        </w:rPr>
        <w:pPrChange w:id="6034" w:author="Microsoft account" w:date="2025-10-23T11:10:00Z">
          <w:pPr>
            <w:spacing w:after="0" w:line="276" w:lineRule="auto"/>
            <w:jc w:val="both"/>
          </w:pPr>
        </w:pPrChange>
      </w:pPr>
      <w:ins w:id="6035"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036" w:author="Microsoft account" w:date="2025-10-22T11:37:00Z"/>
          <w:lang w:bidi="fa-IR"/>
        </w:rPr>
        <w:pPrChange w:id="6037" w:author="Microsoft account" w:date="2025-10-18T12:01:00Z">
          <w:pPr>
            <w:spacing w:after="0" w:line="276" w:lineRule="auto"/>
            <w:jc w:val="both"/>
          </w:pPr>
        </w:pPrChange>
      </w:pPr>
    </w:p>
    <w:p w14:paraId="26803891" w14:textId="78CA4E98" w:rsidR="002D1349" w:rsidRDefault="002D1349">
      <w:pPr>
        <w:spacing w:after="0" w:line="276" w:lineRule="auto"/>
        <w:jc w:val="both"/>
        <w:rPr>
          <w:ins w:id="6038" w:author="Microsoft account" w:date="2025-10-22T11:39:00Z"/>
          <w:rtl/>
          <w:lang w:bidi="fa-IR"/>
        </w:rPr>
        <w:pPrChange w:id="6039" w:author="Microsoft account" w:date="2025-10-18T12:01:00Z">
          <w:pPr>
            <w:spacing w:after="0" w:line="276" w:lineRule="auto"/>
            <w:jc w:val="both"/>
          </w:pPr>
        </w:pPrChange>
      </w:pPr>
      <w:ins w:id="6040"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041"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042"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043" w:author="Microsoft account" w:date="2025-10-22T11:40:00Z"/>
          <w:rtl/>
          <w:lang w:bidi="fa-IR"/>
        </w:rPr>
        <w:pPrChange w:id="6044" w:author="Microsoft account" w:date="2025-10-18T12:01:00Z">
          <w:pPr>
            <w:spacing w:after="0" w:line="276" w:lineRule="auto"/>
            <w:jc w:val="both"/>
          </w:pPr>
        </w:pPrChange>
      </w:pPr>
      <w:ins w:id="6045"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046"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047" w:author="Microsoft account" w:date="2025-10-23T11:14:00Z"/>
          <w:rtl/>
          <w:lang w:bidi="fa-IR"/>
        </w:rPr>
        <w:pPrChange w:id="6048" w:author="Microsoft account" w:date="2025-10-18T12:01:00Z">
          <w:pPr>
            <w:spacing w:after="0" w:line="276" w:lineRule="auto"/>
            <w:jc w:val="both"/>
          </w:pPr>
        </w:pPrChange>
      </w:pPr>
    </w:p>
    <w:p w14:paraId="4E3D7992" w14:textId="77777777" w:rsidR="0054200C" w:rsidRDefault="0054200C">
      <w:pPr>
        <w:spacing w:after="0" w:line="276" w:lineRule="auto"/>
        <w:jc w:val="both"/>
        <w:rPr>
          <w:ins w:id="6049" w:author="Microsoft account" w:date="2025-10-23T11:14:00Z"/>
          <w:rFonts w:hint="cs"/>
          <w:sz w:val="18"/>
          <w:szCs w:val="18"/>
          <w:rtl/>
          <w:lang w:bidi="fa-IR"/>
        </w:rPr>
        <w:pPrChange w:id="6050" w:author="Microsoft account" w:date="2025-10-18T12:01:00Z">
          <w:pPr>
            <w:spacing w:after="0" w:line="276" w:lineRule="auto"/>
            <w:jc w:val="both"/>
          </w:pPr>
        </w:pPrChange>
      </w:pPr>
      <w:ins w:id="6051"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052" w:author="Microsoft account" w:date="2025-10-23T11:14:00Z"/>
          <w:rtl/>
          <w:lang w:bidi="fa-IR"/>
        </w:rPr>
        <w:pPrChange w:id="6053" w:author="Microsoft account" w:date="2025-10-18T12:01:00Z">
          <w:pPr>
            <w:spacing w:after="0" w:line="276" w:lineRule="auto"/>
            <w:jc w:val="both"/>
          </w:pPr>
        </w:pPrChange>
      </w:pPr>
      <w:ins w:id="6054" w:author="Microsoft account" w:date="2025-10-23T11:14:00Z">
        <w:r w:rsidRPr="0054200C">
          <w:rPr>
            <w:rtl/>
            <w:lang w:bidi="fa-IR"/>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055" w:author="Microsoft account" w:date="2025-10-22T11:41:00Z"/>
          <w:rtl/>
          <w:lang w:bidi="fa-IR"/>
        </w:rPr>
        <w:pPrChange w:id="6056" w:author="Microsoft account" w:date="2025-10-18T12:01:00Z">
          <w:pPr>
            <w:spacing w:after="0" w:line="276" w:lineRule="auto"/>
            <w:jc w:val="both"/>
          </w:pPr>
        </w:pPrChange>
      </w:pPr>
    </w:p>
    <w:p w14:paraId="4F7A67A3" w14:textId="6BD4DA5E" w:rsidR="002D1349" w:rsidRDefault="002D1349">
      <w:pPr>
        <w:spacing w:after="0" w:line="276" w:lineRule="auto"/>
        <w:jc w:val="both"/>
        <w:rPr>
          <w:ins w:id="6057" w:author="Microsoft account" w:date="2025-10-22T11:41:00Z"/>
          <w:rtl/>
          <w:lang w:bidi="fa-IR"/>
        </w:rPr>
        <w:pPrChange w:id="6058" w:author="Microsoft account" w:date="2025-10-18T12:01:00Z">
          <w:pPr>
            <w:spacing w:after="0" w:line="276" w:lineRule="auto"/>
            <w:jc w:val="both"/>
          </w:pPr>
        </w:pPrChange>
      </w:pPr>
      <w:ins w:id="6059"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060" w:author="Microsoft account" w:date="2025-10-22T11:50:00Z"/>
          <w:rtl/>
          <w:lang w:bidi="fa-IR"/>
        </w:rPr>
        <w:pPrChange w:id="6061" w:author="Microsoft account" w:date="2025-10-18T12:01:00Z">
          <w:pPr>
            <w:spacing w:after="0" w:line="276" w:lineRule="auto"/>
            <w:jc w:val="both"/>
          </w:pPr>
        </w:pPrChange>
      </w:pPr>
      <w:ins w:id="6062"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063"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064"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065" w:author="Microsoft account" w:date="2025-10-22T11:51:00Z"/>
          <w:rtl/>
          <w:lang w:bidi="fa-IR"/>
        </w:rPr>
        <w:pPrChange w:id="6066" w:author="Microsoft account" w:date="2025-10-18T12:01:00Z">
          <w:pPr>
            <w:spacing w:after="0" w:line="276" w:lineRule="auto"/>
            <w:jc w:val="both"/>
          </w:pPr>
        </w:pPrChange>
      </w:pPr>
      <w:ins w:id="6067"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068"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460905">
      <w:pPr>
        <w:spacing w:after="0" w:line="276" w:lineRule="auto"/>
        <w:jc w:val="both"/>
        <w:rPr>
          <w:ins w:id="6069" w:author="Microsoft account" w:date="2025-10-22T11:53:00Z"/>
          <w:lang w:bidi="fa-IR"/>
        </w:rPr>
        <w:pPrChange w:id="6070" w:author="Microsoft account" w:date="2025-10-23T11:56:00Z">
          <w:pPr>
            <w:spacing w:after="0" w:line="276" w:lineRule="auto"/>
            <w:jc w:val="both"/>
          </w:pPr>
        </w:pPrChange>
      </w:pPr>
      <w:ins w:id="6071"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072"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073"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074" w:author="Microsoft account" w:date="2025-10-22T11:52:00Z">
        <w:r>
          <w:rPr>
            <w:rFonts w:hint="cs"/>
            <w:rtl/>
            <w:lang w:bidi="fa-IR"/>
          </w:rPr>
          <w:t xml:space="preserve">) و </w:t>
        </w:r>
        <w:r w:rsidRPr="00460905">
          <w:rPr>
            <w:rFonts w:hint="cs"/>
            <w:strike/>
            <w:rtl/>
            <w:lang w:bidi="fa-IR"/>
            <w:rPrChange w:id="6075" w:author="Microsoft account" w:date="2025-10-23T11:58:00Z">
              <w:rPr>
                <w:rFonts w:hint="cs"/>
                <w:rtl/>
                <w:lang w:bidi="fa-IR"/>
              </w:rPr>
            </w:rPrChange>
          </w:rPr>
          <w:t xml:space="preserve">حتی اگر کسی قبل از </w:t>
        </w:r>
        <w:r w:rsidRPr="00460905">
          <w:rPr>
            <w:strike/>
            <w:lang w:bidi="fa-IR"/>
            <w:rPrChange w:id="6076" w:author="Microsoft account" w:date="2025-10-23T11:58:00Z">
              <w:rPr>
                <w:lang w:bidi="fa-IR"/>
              </w:rPr>
            </w:rPrChange>
          </w:rPr>
          <w:t>encryption</w:t>
        </w:r>
        <w:r w:rsidRPr="00460905">
          <w:rPr>
            <w:rFonts w:hint="cs"/>
            <w:strike/>
            <w:rtl/>
            <w:lang w:bidi="fa-IR"/>
            <w:rPrChange w:id="6077" w:author="Microsoft account" w:date="2025-10-23T11:58:00Z">
              <w:rPr>
                <w:rFonts w:hint="cs"/>
                <w:rtl/>
                <w:lang w:bidi="fa-IR"/>
              </w:rPr>
            </w:rPrChange>
          </w:rPr>
          <w:t xml:space="preserve"> دستش به </w:t>
        </w:r>
        <w:r w:rsidRPr="00460905">
          <w:rPr>
            <w:strike/>
            <w:lang w:bidi="fa-IR"/>
            <w:rPrChange w:id="6078" w:author="Microsoft account" w:date="2025-10-23T11:58:00Z">
              <w:rPr>
                <w:lang w:bidi="fa-IR"/>
              </w:rPr>
            </w:rPrChange>
          </w:rPr>
          <w:t>url</w:t>
        </w:r>
        <w:r w:rsidRPr="00460905">
          <w:rPr>
            <w:rFonts w:hint="cs"/>
            <w:strike/>
            <w:rtl/>
            <w:lang w:bidi="fa-IR"/>
            <w:rPrChange w:id="6079" w:author="Microsoft account" w:date="2025-10-23T11:58:00Z">
              <w:rPr>
                <w:rFonts w:hint="cs"/>
                <w:rtl/>
                <w:lang w:bidi="fa-IR"/>
              </w:rPr>
            </w:rPrChange>
          </w:rPr>
          <w:t xml:space="preserve"> برسه هم نمیتونه دسترسی داشته باشه چون از </w:t>
        </w:r>
      </w:ins>
      <w:ins w:id="6080" w:author="Microsoft account" w:date="2025-10-22T11:53:00Z">
        <w:r w:rsidRPr="00460905">
          <w:rPr>
            <w:strike/>
            <w:lang w:bidi="fa-IR"/>
            <w:rPrChange w:id="6081" w:author="Microsoft account" w:date="2025-10-23T11:58:00Z">
              <w:rPr>
                <w:lang w:bidi="fa-IR"/>
              </w:rPr>
            </w:rPrChange>
          </w:rPr>
          <w:t>token</w:t>
        </w:r>
        <w:r w:rsidRPr="00460905">
          <w:rPr>
            <w:rFonts w:hint="cs"/>
            <w:strike/>
            <w:rtl/>
            <w:lang w:bidi="fa-IR"/>
            <w:rPrChange w:id="6082" w:author="Microsoft account" w:date="2025-10-23T11:58:00Z">
              <w:rPr>
                <w:rFonts w:hint="cs"/>
                <w:rtl/>
                <w:lang w:bidi="fa-IR"/>
              </w:rPr>
            </w:rPrChange>
          </w:rPr>
          <w:t xml:space="preserve"> ای که برای </w:t>
        </w:r>
        <w:r w:rsidRPr="00460905">
          <w:rPr>
            <w:strike/>
            <w:lang w:bidi="fa-IR"/>
            <w:rPrChange w:id="6083" w:author="Microsoft account" w:date="2025-10-23T11:58:00Z">
              <w:rPr>
                <w:lang w:bidi="fa-IR"/>
              </w:rPr>
            </w:rPrChange>
          </w:rPr>
          <w:t>http header</w:t>
        </w:r>
        <w:r w:rsidRPr="00460905">
          <w:rPr>
            <w:rFonts w:hint="cs"/>
            <w:strike/>
            <w:rtl/>
            <w:lang w:bidi="fa-IR"/>
            <w:rPrChange w:id="6084" w:author="Microsoft account" w:date="2025-10-23T11:58:00Z">
              <w:rPr>
                <w:rFonts w:hint="cs"/>
                <w:rtl/>
                <w:lang w:bidi="fa-IR"/>
              </w:rPr>
            </w:rPrChange>
          </w:rPr>
          <w:t xml:space="preserve"> گذاشتیم اطلاعی نداره.</w:t>
        </w:r>
        <w:r>
          <w:rPr>
            <w:rFonts w:hint="cs"/>
            <w:rtl/>
            <w:lang w:bidi="fa-IR"/>
          </w:rPr>
          <w:t xml:space="preserve"> (و این یعنی تا سطح </w:t>
        </w:r>
        <w:r>
          <w:rPr>
            <w:lang w:bidi="fa-IR"/>
          </w:rPr>
          <w:t>url</w:t>
        </w:r>
        <w:r>
          <w:rPr>
            <w:rFonts w:hint="cs"/>
            <w:rtl/>
            <w:lang w:bidi="fa-IR"/>
          </w:rPr>
          <w:t xml:space="preserve"> ما امن هستیم) </w:t>
        </w:r>
      </w:ins>
      <w:ins w:id="608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08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087" w:author="Microsoft account" w:date="2025-10-23T11:57:00Z">
        <w:r w:rsidR="00460905">
          <w:rPr>
            <w:rFonts w:hint="cs"/>
            <w:rtl/>
            <w:lang w:bidi="fa-IR"/>
          </w:rPr>
          <w:t>)</w:t>
        </w:r>
      </w:ins>
    </w:p>
    <w:p w14:paraId="77F11D1D" w14:textId="3A657E8A" w:rsidR="002F0ECB" w:rsidRDefault="002F0ECB">
      <w:pPr>
        <w:spacing w:after="0" w:line="276" w:lineRule="auto"/>
        <w:jc w:val="both"/>
        <w:rPr>
          <w:ins w:id="6088" w:author="Microsoft account" w:date="2025-10-22T11:59:00Z"/>
          <w:rtl/>
          <w:lang w:bidi="fa-IR"/>
        </w:rPr>
        <w:pPrChange w:id="6089" w:author="Microsoft account" w:date="2025-10-22T11:53:00Z">
          <w:pPr>
            <w:spacing w:after="0" w:line="276" w:lineRule="auto"/>
            <w:jc w:val="both"/>
          </w:pPr>
        </w:pPrChange>
      </w:pPr>
      <w:ins w:id="6090"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091"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092" w:author="Microsoft account" w:date="2025-10-22T11:54:00Z"/>
          <w:rtl/>
          <w:lang w:bidi="fa-IR"/>
        </w:rPr>
        <w:pPrChange w:id="6093" w:author="Microsoft account" w:date="2025-10-22T11:53:00Z">
          <w:pPr>
            <w:spacing w:after="0" w:line="276" w:lineRule="auto"/>
            <w:jc w:val="both"/>
          </w:pPr>
        </w:pPrChange>
      </w:pPr>
      <w:ins w:id="609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95" w:author="Microsoft account" w:date="2025-10-22T11:54:00Z"/>
          <w:rtl/>
          <w:lang w:bidi="fa-IR"/>
        </w:rPr>
        <w:pPrChange w:id="6096" w:author="Microsoft account" w:date="2025-10-22T11:53:00Z">
          <w:pPr>
            <w:spacing w:after="0" w:line="276" w:lineRule="auto"/>
            <w:jc w:val="both"/>
          </w:pPr>
        </w:pPrChange>
      </w:pPr>
    </w:p>
    <w:p w14:paraId="391558FD" w14:textId="31B5144A" w:rsidR="005544E1" w:rsidRDefault="000F2912">
      <w:pPr>
        <w:spacing w:after="0" w:line="276" w:lineRule="auto"/>
        <w:jc w:val="both"/>
        <w:rPr>
          <w:ins w:id="6097" w:author="Microsoft account" w:date="2025-10-22T12:41:00Z"/>
          <w:rtl/>
          <w:lang w:bidi="fa-IR"/>
        </w:rPr>
        <w:pPrChange w:id="6098" w:author="Microsoft account" w:date="2025-10-22T11:55:00Z">
          <w:pPr>
            <w:spacing w:after="0" w:line="276" w:lineRule="auto"/>
            <w:jc w:val="both"/>
          </w:pPr>
        </w:pPrChange>
      </w:pPr>
      <w:ins w:id="6099"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100" w:author="Microsoft account" w:date="2025-10-22T12:42:00Z"/>
          <w:rtl/>
          <w:lang w:bidi="fa-IR"/>
        </w:rPr>
        <w:pPrChange w:id="6101" w:author="Microsoft account" w:date="2025-10-22T11:55:00Z">
          <w:pPr>
            <w:spacing w:after="0" w:line="276" w:lineRule="auto"/>
            <w:jc w:val="both"/>
          </w:pPr>
        </w:pPrChange>
      </w:pPr>
      <w:ins w:id="6102" w:author="Microsoft account" w:date="2025-10-22T12:41:00Z">
        <w:r>
          <w:rPr>
            <w:rFonts w:hint="cs"/>
            <w:rtl/>
            <w:lang w:bidi="fa-IR"/>
          </w:rPr>
          <w:t xml:space="preserve">جلسه بعد باید دربیاریم چرا اینطوریه، و </w:t>
        </w:r>
      </w:ins>
      <w:ins w:id="610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104" w:author="Microsoft account" w:date="2025-10-22T10:32:00Z"/>
          <w:lang w:bidi="fa-IR"/>
        </w:rPr>
        <w:pPrChange w:id="6105" w:author="Microsoft account" w:date="2025-10-22T11:55:00Z">
          <w:pPr>
            <w:spacing w:after="0" w:line="276" w:lineRule="auto"/>
            <w:jc w:val="both"/>
          </w:pPr>
        </w:pPrChange>
      </w:pPr>
      <w:ins w:id="6106" w:author="Microsoft account" w:date="2025-10-22T12:42:00Z">
        <w:r>
          <w:rPr>
            <w:lang w:bidi="fa-IR"/>
          </w:rPr>
          <w:t>Tll Day037 004 00:01:27</w:t>
        </w:r>
      </w:ins>
    </w:p>
    <w:p w14:paraId="40F60A0B" w14:textId="77777777" w:rsidR="005544E1" w:rsidRDefault="005544E1">
      <w:pPr>
        <w:spacing w:after="0" w:line="276" w:lineRule="auto"/>
        <w:jc w:val="both"/>
        <w:rPr>
          <w:ins w:id="6107" w:author="Microsoft account" w:date="2025-10-22T10:33:00Z"/>
          <w:rtl/>
          <w:lang w:bidi="fa-IR"/>
        </w:rPr>
        <w:pPrChange w:id="6108" w:author="Microsoft account" w:date="2025-10-18T12:01:00Z">
          <w:pPr>
            <w:spacing w:after="0" w:line="276" w:lineRule="auto"/>
            <w:jc w:val="both"/>
          </w:pPr>
        </w:pPrChange>
      </w:pPr>
    </w:p>
    <w:p w14:paraId="39EC21B0" w14:textId="32D537AD" w:rsidR="005544E1" w:rsidRDefault="005544E1">
      <w:pPr>
        <w:bidi w:val="0"/>
        <w:spacing w:after="0" w:line="240" w:lineRule="auto"/>
        <w:rPr>
          <w:ins w:id="6109" w:author="Microsoft account" w:date="2025-10-22T10:33:00Z"/>
          <w:rtl/>
          <w:lang w:bidi="fa-IR"/>
        </w:rPr>
      </w:pPr>
      <w:ins w:id="6110" w:author="Microsoft account" w:date="2025-10-22T10:33:00Z">
        <w:r>
          <w:rPr>
            <w:rtl/>
            <w:lang w:bidi="fa-IR"/>
          </w:rPr>
          <w:br w:type="page"/>
        </w:r>
      </w:ins>
    </w:p>
    <w:p w14:paraId="38C5C06A" w14:textId="27D42901" w:rsidR="005544E1" w:rsidRDefault="00C308EB">
      <w:pPr>
        <w:spacing w:after="0" w:line="276" w:lineRule="auto"/>
        <w:jc w:val="both"/>
        <w:rPr>
          <w:ins w:id="6111" w:author="Microsoft account" w:date="2025-10-23T12:07:00Z"/>
          <w:rFonts w:hint="cs"/>
          <w:rtl/>
          <w:lang w:bidi="fa-IR"/>
        </w:rPr>
        <w:pPrChange w:id="6112" w:author="Microsoft account" w:date="2025-10-18T12:01:00Z">
          <w:pPr>
            <w:spacing w:after="0" w:line="276" w:lineRule="auto"/>
            <w:jc w:val="both"/>
          </w:pPr>
        </w:pPrChange>
      </w:pPr>
      <w:bookmarkStart w:id="6113" w:name="I4040801"/>
      <w:ins w:id="6114" w:author="Microsoft account" w:date="2025-10-23T12:07:00Z">
        <w:r>
          <w:rPr>
            <w:rFonts w:hint="cs"/>
            <w:rtl/>
            <w:lang w:bidi="fa-IR"/>
          </w:rPr>
          <w:lastRenderedPageBreak/>
          <w:t>ادامه</w:t>
        </w:r>
      </w:ins>
    </w:p>
    <w:bookmarkEnd w:id="6113"/>
    <w:p w14:paraId="75506233" w14:textId="77777777" w:rsidR="00C308EB" w:rsidRDefault="00C308EB">
      <w:pPr>
        <w:spacing w:after="0" w:line="276" w:lineRule="auto"/>
        <w:jc w:val="both"/>
        <w:rPr>
          <w:ins w:id="6115" w:author="Microsoft account" w:date="2025-10-23T12:08:00Z"/>
          <w:rtl/>
          <w:lang w:bidi="fa-IR"/>
        </w:rPr>
        <w:pPrChange w:id="6116" w:author="Microsoft account" w:date="2025-10-18T12:01:00Z">
          <w:pPr>
            <w:spacing w:after="0" w:line="276" w:lineRule="auto"/>
            <w:jc w:val="both"/>
          </w:pPr>
        </w:pPrChange>
      </w:pPr>
    </w:p>
    <w:p w14:paraId="499EF00A" w14:textId="042473CE" w:rsidR="00D66D53" w:rsidRDefault="00C308EB" w:rsidP="00D66D53">
      <w:pPr>
        <w:spacing w:after="0" w:line="276" w:lineRule="auto"/>
        <w:jc w:val="both"/>
        <w:rPr>
          <w:ins w:id="6117" w:author="Microsoft account" w:date="2025-10-23T12:47:00Z"/>
          <w:rtl/>
          <w:lang w:bidi="fa-IR"/>
        </w:rPr>
        <w:pPrChange w:id="6118" w:author="Microsoft account" w:date="2025-10-23T12:47:00Z">
          <w:pPr>
            <w:spacing w:after="0" w:line="276" w:lineRule="auto"/>
            <w:jc w:val="both"/>
          </w:pPr>
        </w:pPrChange>
      </w:pPr>
      <w:ins w:id="61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D66D53">
      <w:pPr>
        <w:spacing w:after="0" w:line="276" w:lineRule="auto"/>
        <w:jc w:val="both"/>
        <w:rPr>
          <w:ins w:id="6120" w:author="Microsoft account" w:date="2025-10-23T12:47:00Z"/>
          <w:rFonts w:hint="cs"/>
          <w:rtl/>
          <w:lang w:bidi="fa-IR"/>
        </w:rPr>
        <w:pPrChange w:id="6121" w:author="Microsoft account" w:date="2025-10-23T12:47:00Z">
          <w:pPr>
            <w:spacing w:after="0" w:line="276" w:lineRule="auto"/>
            <w:jc w:val="both"/>
          </w:pPr>
        </w:pPrChange>
      </w:pPr>
      <w:ins w:id="6122"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D66D53">
      <w:pPr>
        <w:spacing w:after="0" w:line="276" w:lineRule="auto"/>
        <w:jc w:val="both"/>
        <w:rPr>
          <w:ins w:id="6123" w:author="Microsoft account" w:date="2025-10-23T12:47:00Z"/>
          <w:rtl/>
          <w:lang w:bidi="fa-IR"/>
        </w:rPr>
        <w:pPrChange w:id="6124" w:author="Microsoft account" w:date="2025-10-23T12:47:00Z">
          <w:pPr>
            <w:spacing w:after="0" w:line="276" w:lineRule="auto"/>
            <w:jc w:val="both"/>
          </w:pPr>
        </w:pPrChange>
      </w:pPr>
    </w:p>
    <w:p w14:paraId="3360F613" w14:textId="6480BD8C" w:rsidR="00D66D53" w:rsidRDefault="00E11761" w:rsidP="00D66D53">
      <w:pPr>
        <w:spacing w:after="0" w:line="276" w:lineRule="auto"/>
        <w:jc w:val="both"/>
        <w:rPr>
          <w:ins w:id="6125" w:author="Microsoft account" w:date="2025-10-23T13:50:00Z"/>
          <w:rFonts w:hint="cs"/>
          <w:rtl/>
          <w:lang w:bidi="fa-IR"/>
        </w:rPr>
        <w:pPrChange w:id="6126" w:author="Microsoft account" w:date="2025-10-23T12:47:00Z">
          <w:pPr>
            <w:spacing w:after="0" w:line="276" w:lineRule="auto"/>
            <w:jc w:val="both"/>
          </w:pPr>
        </w:pPrChange>
      </w:pPr>
      <w:ins w:id="6127" w:author="Microsoft account" w:date="2025-10-23T13:49:00Z">
        <w:r>
          <w:rPr>
            <w:lang w:bidi="fa-IR"/>
          </w:rPr>
          <w:t>-</w:t>
        </w:r>
        <w:r>
          <w:rPr>
            <w:rFonts w:hint="cs"/>
            <w:rtl/>
            <w:lang w:bidi="fa-IR"/>
          </w:rPr>
          <w:t xml:space="preserve">برنامه نوشته شد. ولی </w:t>
        </w:r>
      </w:ins>
      <w:ins w:id="61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D66D53">
      <w:pPr>
        <w:spacing w:after="0" w:line="276" w:lineRule="auto"/>
        <w:jc w:val="both"/>
        <w:rPr>
          <w:ins w:id="6129" w:author="Microsoft account" w:date="2025-10-23T12:08:00Z"/>
          <w:rFonts w:hint="cs"/>
          <w:lang w:bidi="fa-IR"/>
        </w:rPr>
        <w:pPrChange w:id="6130" w:author="Microsoft account" w:date="2025-10-23T12:47:00Z">
          <w:pPr>
            <w:spacing w:after="0" w:line="276" w:lineRule="auto"/>
            <w:jc w:val="both"/>
          </w:pPr>
        </w:pPrChange>
      </w:pPr>
      <w:ins w:id="6131" w:author="Microsoft account" w:date="2025-10-23T13:50:00Z">
        <w:r>
          <w:rPr>
            <w:lang w:bidi="fa-IR"/>
          </w:rPr>
          <w:t>End of Day037</w:t>
        </w:r>
      </w:ins>
      <w:bookmarkStart w:id="6132" w:name="_GoBack"/>
      <w:bookmarkEnd w:id="6132"/>
    </w:p>
    <w:p w14:paraId="3BCE68A1" w14:textId="77777777" w:rsidR="00C308EB" w:rsidRDefault="00C308EB">
      <w:pPr>
        <w:spacing w:after="0" w:line="276" w:lineRule="auto"/>
        <w:jc w:val="both"/>
        <w:rPr>
          <w:ins w:id="6133" w:author="Microsoft account" w:date="2025-10-23T12:08:00Z"/>
          <w:rtl/>
          <w:lang w:bidi="fa-IR"/>
        </w:rPr>
        <w:pPrChange w:id="6134" w:author="Microsoft account" w:date="2025-10-18T12:01:00Z">
          <w:pPr>
            <w:spacing w:after="0" w:line="276" w:lineRule="auto"/>
            <w:jc w:val="both"/>
          </w:pPr>
        </w:pPrChange>
      </w:pPr>
    </w:p>
    <w:p w14:paraId="6187E433" w14:textId="77777777" w:rsidR="00C308EB" w:rsidRDefault="00C308EB">
      <w:pPr>
        <w:spacing w:after="0" w:line="276" w:lineRule="auto"/>
        <w:jc w:val="both"/>
        <w:rPr>
          <w:ins w:id="6135" w:author="Microsoft account" w:date="2025-10-23T12:07:00Z"/>
          <w:rtl/>
          <w:lang w:bidi="fa-IR"/>
        </w:rPr>
        <w:pPrChange w:id="6136" w:author="Microsoft account" w:date="2025-10-18T12:01:00Z">
          <w:pPr>
            <w:spacing w:after="0" w:line="276" w:lineRule="auto"/>
            <w:jc w:val="both"/>
          </w:pPr>
        </w:pPrChange>
      </w:pPr>
    </w:p>
    <w:p w14:paraId="1135C330" w14:textId="77777777" w:rsidR="00C308EB" w:rsidRDefault="00C308EB">
      <w:pPr>
        <w:spacing w:after="0" w:line="276" w:lineRule="auto"/>
        <w:jc w:val="both"/>
        <w:rPr>
          <w:ins w:id="6137" w:author="Microsoft account" w:date="2025-10-23T12:08:00Z"/>
          <w:rtl/>
          <w:lang w:bidi="fa-IR"/>
        </w:rPr>
        <w:pPrChange w:id="6138" w:author="Microsoft account" w:date="2025-10-18T12:01:00Z">
          <w:pPr>
            <w:spacing w:after="0" w:line="276" w:lineRule="auto"/>
            <w:jc w:val="both"/>
          </w:pPr>
        </w:pPrChange>
      </w:pPr>
    </w:p>
    <w:p w14:paraId="354A5BA9" w14:textId="00AB21CA" w:rsidR="00C308EB" w:rsidRDefault="00C308EB">
      <w:pPr>
        <w:bidi w:val="0"/>
        <w:spacing w:after="0" w:line="240" w:lineRule="auto"/>
        <w:rPr>
          <w:ins w:id="6139" w:author="Microsoft account" w:date="2025-10-23T12:08:00Z"/>
          <w:rtl/>
          <w:lang w:bidi="fa-IR"/>
        </w:rPr>
      </w:pPr>
      <w:ins w:id="6140" w:author="Microsoft account" w:date="2025-10-23T12:08:00Z">
        <w:r>
          <w:rPr>
            <w:rtl/>
            <w:lang w:bidi="fa-IR"/>
          </w:rPr>
          <w:br w:type="page"/>
        </w:r>
      </w:ins>
    </w:p>
    <w:p w14:paraId="403BE91F" w14:textId="77777777" w:rsidR="00C308EB" w:rsidRDefault="00C308EB">
      <w:pPr>
        <w:spacing w:after="0" w:line="276" w:lineRule="auto"/>
        <w:jc w:val="both"/>
        <w:rPr>
          <w:ins w:id="6141" w:author="Microsoft account" w:date="2025-10-12T12:26:00Z"/>
          <w:rFonts w:hint="cs"/>
          <w:rtl/>
          <w:lang w:bidi="fa-IR"/>
        </w:rPr>
        <w:pPrChange w:id="6142" w:author="Microsoft account" w:date="2025-10-18T12:01:00Z">
          <w:pPr>
            <w:spacing w:after="0" w:line="276" w:lineRule="auto"/>
            <w:jc w:val="both"/>
          </w:pPr>
        </w:pPrChange>
      </w:pPr>
    </w:p>
    <w:p w14:paraId="63ED0B68" w14:textId="77777777" w:rsidR="00776D6D" w:rsidRPr="00CB12CF" w:rsidRDefault="00CB12CF">
      <w:pPr>
        <w:spacing w:after="0" w:line="276" w:lineRule="auto"/>
        <w:jc w:val="both"/>
        <w:rPr>
          <w:lang w:bidi="fa-IR"/>
        </w:rPr>
        <w:pPrChange w:id="6143" w:author="Microsoft account" w:date="2025-10-12T12:26:00Z">
          <w:pPr>
            <w:spacing w:after="0" w:line="276" w:lineRule="auto"/>
            <w:jc w:val="both"/>
          </w:pPr>
        </w:pPrChange>
      </w:pPr>
      <w:bookmarkStart w:id="6144" w:name="next"/>
      <w:r w:rsidRPr="00CB12CF">
        <w:rPr>
          <w:rtl/>
          <w:lang w:bidi="fa-IR"/>
        </w:rPr>
        <w:t>ادامه</w:t>
      </w:r>
    </w:p>
    <w:bookmarkEnd w:id="6144"/>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9" w:author="Microsoft account" w:date="2025-09-08T12:29:00Z" w:initials="Ma">
    <w:p w14:paraId="598AAB5D" w14:textId="77777777" w:rsidR="00D07F8D" w:rsidRDefault="00D07F8D">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D07F8D" w:rsidRPr="00E769DC" w:rsidRDefault="00D07F8D">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1C157" w14:textId="77777777" w:rsidR="006B3FE6" w:rsidRDefault="006B3FE6" w:rsidP="00F41F59">
      <w:pPr>
        <w:spacing w:after="0" w:line="240" w:lineRule="auto"/>
      </w:pPr>
      <w:r>
        <w:separator/>
      </w:r>
    </w:p>
  </w:endnote>
  <w:endnote w:type="continuationSeparator" w:id="0">
    <w:p w14:paraId="71D1EC42" w14:textId="77777777" w:rsidR="006B3FE6" w:rsidRDefault="006B3FE6"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D4291" w14:textId="77777777" w:rsidR="006B3FE6" w:rsidRDefault="006B3FE6" w:rsidP="00F41F59">
      <w:pPr>
        <w:spacing w:after="0" w:line="240" w:lineRule="auto"/>
      </w:pPr>
      <w:r>
        <w:separator/>
      </w:r>
    </w:p>
  </w:footnote>
  <w:footnote w:type="continuationSeparator" w:id="0">
    <w:p w14:paraId="58F2F16F" w14:textId="77777777" w:rsidR="006B3FE6" w:rsidRDefault="006B3FE6"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862"/>
    <w:rsid w:val="0007054C"/>
    <w:rsid w:val="00070A29"/>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6C25"/>
    <w:rsid w:val="0027270D"/>
    <w:rsid w:val="002763AA"/>
    <w:rsid w:val="00285ED0"/>
    <w:rsid w:val="00290D39"/>
    <w:rsid w:val="002915A5"/>
    <w:rsid w:val="00294FAC"/>
    <w:rsid w:val="00296D20"/>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4852"/>
    <w:rsid w:val="0045678E"/>
    <w:rsid w:val="004573F6"/>
    <w:rsid w:val="00460905"/>
    <w:rsid w:val="00461160"/>
    <w:rsid w:val="00462037"/>
    <w:rsid w:val="00462F82"/>
    <w:rsid w:val="00467D18"/>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3FE6"/>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B4"/>
    <w:rsid w:val="00BF3DA4"/>
    <w:rsid w:val="00C0212C"/>
    <w:rsid w:val="00C11108"/>
    <w:rsid w:val="00C133F2"/>
    <w:rsid w:val="00C153A8"/>
    <w:rsid w:val="00C26D57"/>
    <w:rsid w:val="00C308EB"/>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microsoft.com/office/2011/relationships/people" Target="people.xml"/><Relationship Id="rId6" Type="http://schemas.openxmlformats.org/officeDocument/2006/relationships/endnotes" Target="endnotes.xml"/><Relationship Id="rId23" Type="http://schemas.openxmlformats.org/officeDocument/2006/relationships/hyperlink" Target="https://haveibeenpwned.com/" TargetMode="External"/><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14337</TotalTime>
  <Pages>187</Pages>
  <Words>27478</Words>
  <Characters>156628</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183739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238</cp:revision>
  <cp:lastPrinted>2024-11-13T07:01:00Z</cp:lastPrinted>
  <dcterms:created xsi:type="dcterms:W3CDTF">2024-10-30T04:33:00Z</dcterms:created>
  <dcterms:modified xsi:type="dcterms:W3CDTF">2025-10-23T10:20:00Z</dcterms:modified>
  <dc:language>en-US</dc:language>
</cp:coreProperties>
</file>