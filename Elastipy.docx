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A07812">
      <w:pPr>
        <w:spacing w:line="276" w:lineRule="auto"/>
        <w:jc w:val="both"/>
        <w:rPr>
          <w:lang w:bidi="fa-IR"/>
        </w:rPr>
      </w:pPr>
    </w:p>
    <w:p w14:paraId="32B29500" w14:textId="080AEBEF" w:rsidR="003B0881" w:rsidRPr="003B0881" w:rsidRDefault="00CB12CF" w:rsidP="003B0881">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rsidP="00A07812">
      <w:pPr>
        <w:spacing w:line="276" w:lineRule="auto"/>
        <w:jc w:val="both"/>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A07812">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A07812">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A07812">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A0781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A0781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A07812">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A07812">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A07812">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A07812">
      <w:pPr>
        <w:spacing w:line="276" w:lineRule="auto"/>
        <w:jc w:val="both"/>
      </w:pPr>
      <w:r w:rsidRPr="00CB12CF">
        <w:rPr>
          <w:rtl/>
          <w:lang w:bidi="fa-IR"/>
        </w:rPr>
        <w:br/>
      </w:r>
    </w:p>
    <w:p w14:paraId="23A644BC" w14:textId="77777777" w:rsidR="00776D6D" w:rsidRPr="00CB12CF" w:rsidRDefault="00CB12CF" w:rsidP="00A07812">
      <w:pPr>
        <w:spacing w:line="276" w:lineRule="auto"/>
        <w:jc w:val="both"/>
        <w:rPr>
          <w:lang w:bidi="fa-IR"/>
        </w:rPr>
      </w:pPr>
      <w:r w:rsidRPr="00CB12CF">
        <w:br w:type="page"/>
      </w:r>
    </w:p>
    <w:p w14:paraId="3CA7A95A" w14:textId="77777777" w:rsidR="00776D6D" w:rsidRPr="00CB12CF" w:rsidRDefault="00CB12CF" w:rsidP="00A07812">
      <w:pPr>
        <w:spacing w:line="276" w:lineRule="auto"/>
        <w:jc w:val="both"/>
      </w:pPr>
      <w:bookmarkStart w:id="4" w:name="I4030810"/>
      <w:r w:rsidRPr="00CB12CF">
        <w:rPr>
          <w:rtl/>
          <w:lang w:bidi="fa-IR"/>
        </w:rPr>
        <w:lastRenderedPageBreak/>
        <w:t>ادامه</w:t>
      </w:r>
      <w:bookmarkEnd w:id="4"/>
    </w:p>
    <w:p w14:paraId="0718BF5C" w14:textId="77777777" w:rsidR="00776D6D" w:rsidRPr="00CB12CF" w:rsidRDefault="00CB12CF" w:rsidP="00A07812">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A07812">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A07812">
      <w:pPr>
        <w:spacing w:line="276" w:lineRule="auto"/>
        <w:jc w:val="both"/>
      </w:pPr>
      <w:r w:rsidRPr="00CB12CF">
        <w:rPr>
          <w:rtl/>
          <w:lang w:bidi="fa-IR"/>
        </w:rPr>
        <w:br/>
      </w:r>
    </w:p>
    <w:p w14:paraId="45778337" w14:textId="77777777" w:rsidR="00776D6D" w:rsidRPr="00CB12CF" w:rsidRDefault="00CB12CF" w:rsidP="00A07812">
      <w:pPr>
        <w:spacing w:line="276" w:lineRule="auto"/>
        <w:jc w:val="both"/>
        <w:rPr>
          <w:lang w:bidi="fa-IR"/>
        </w:rPr>
      </w:pPr>
      <w:r w:rsidRPr="00CB12CF">
        <w:br w:type="page"/>
      </w:r>
    </w:p>
    <w:p w14:paraId="14F1B03F" w14:textId="77777777" w:rsidR="00776D6D" w:rsidRPr="00CB12CF" w:rsidRDefault="00CB12CF" w:rsidP="00A07812">
      <w:pPr>
        <w:spacing w:line="276" w:lineRule="auto"/>
        <w:jc w:val="both"/>
      </w:pPr>
      <w:bookmarkStart w:id="5" w:name="I4030811"/>
      <w:r w:rsidRPr="00CB12CF">
        <w:rPr>
          <w:rtl/>
          <w:lang w:bidi="fa-IR"/>
        </w:rPr>
        <w:lastRenderedPageBreak/>
        <w:t>ادامه</w:t>
      </w:r>
      <w:bookmarkEnd w:id="5"/>
    </w:p>
    <w:p w14:paraId="17031D82" w14:textId="77777777" w:rsidR="00776D6D" w:rsidRPr="00CB12CF" w:rsidRDefault="00CB12CF" w:rsidP="00A07812">
      <w:pPr>
        <w:spacing w:line="276" w:lineRule="auto"/>
        <w:jc w:val="both"/>
      </w:pPr>
      <w:r w:rsidRPr="00CB12CF">
        <w:rPr>
          <w:lang w:bidi="fa-IR"/>
        </w:rPr>
        <w:t>Day002</w:t>
      </w:r>
    </w:p>
    <w:p w14:paraId="6D8FB5AD" w14:textId="77777777" w:rsidR="00776D6D" w:rsidRPr="00CB12CF" w:rsidRDefault="00CB12CF" w:rsidP="00A07812">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A07812">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A07812">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rsidP="00A07812">
      <w:pPr>
        <w:spacing w:line="276" w:lineRule="auto"/>
        <w:jc w:val="both"/>
      </w:pPr>
      <w:r w:rsidRPr="00CB12CF">
        <w:rPr>
          <w:lang w:bidi="fa-IR"/>
        </w:rPr>
        <w:t>Concatenation</w:t>
      </w:r>
    </w:p>
    <w:p w14:paraId="51626794" w14:textId="77777777" w:rsidR="00776D6D" w:rsidRPr="00CB12CF" w:rsidRDefault="00CB12CF" w:rsidP="00A07812">
      <w:pPr>
        <w:spacing w:line="276" w:lineRule="auto"/>
        <w:jc w:val="both"/>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rsidP="00A07812">
      <w:pPr>
        <w:spacing w:line="276" w:lineRule="auto"/>
        <w:jc w:val="both"/>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rsidP="00A07812">
      <w:pPr>
        <w:spacing w:line="276" w:lineRule="auto"/>
        <w:jc w:val="both"/>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rsidP="00A07812">
      <w:pPr>
        <w:spacing w:line="276" w:lineRule="auto"/>
        <w:jc w:val="both"/>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spacing w:line="276" w:lineRule="auto"/>
        <w:jc w:val="both"/>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rsidP="00A07812">
      <w:pPr>
        <w:spacing w:line="276" w:lineRule="auto"/>
        <w:jc w:val="both"/>
      </w:pPr>
      <w:r w:rsidRPr="00CB12CF">
        <w:rPr>
          <w:rtl/>
          <w:lang w:bidi="fa-IR"/>
        </w:rPr>
        <w:t xml:space="preserve">** توان </w:t>
      </w:r>
    </w:p>
    <w:p w14:paraId="6CC8024B" w14:textId="77777777" w:rsidR="00776D6D" w:rsidRPr="00CB12CF" w:rsidRDefault="00CB12CF" w:rsidP="00A07812">
      <w:pPr>
        <w:spacing w:line="276" w:lineRule="auto"/>
        <w:jc w:val="both"/>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rsidP="00A07812">
      <w:pPr>
        <w:spacing w:line="276" w:lineRule="auto"/>
        <w:jc w:val="both"/>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rsidP="00A07812">
      <w:pPr>
        <w:spacing w:line="276" w:lineRule="auto"/>
        <w:jc w:val="both"/>
      </w:pPr>
      <w:r w:rsidRPr="00CB12CF">
        <w:rPr>
          <w:lang w:bidi="fa-IR"/>
        </w:rPr>
        <w:t>Fstring : print(f”string{value}</w:t>
      </w:r>
      <w:r w:rsidRPr="00CB12CF">
        <w:rPr>
          <w:rtl/>
          <w:lang w:bidi="fa-IR"/>
        </w:rPr>
        <w:t>”</w:t>
      </w:r>
    </w:p>
    <w:p w14:paraId="228B7E15" w14:textId="77777777" w:rsidR="00776D6D" w:rsidRPr="00CB12CF" w:rsidRDefault="00CB12CF" w:rsidP="00A07812">
      <w:pPr>
        <w:spacing w:line="276" w:lineRule="auto"/>
        <w:jc w:val="both"/>
      </w:pPr>
      <w:r w:rsidRPr="00CB12CF">
        <w:rPr>
          <w:rtl/>
          <w:lang w:bidi="fa-IR"/>
        </w:rPr>
        <w:t xml:space="preserve">تمرین امروز </w:t>
      </w:r>
    </w:p>
    <w:p w14:paraId="5C70A6BF" w14:textId="77777777" w:rsidR="00776D6D" w:rsidRPr="00CB12CF" w:rsidRDefault="00CB12CF" w:rsidP="00A07812">
      <w:pPr>
        <w:spacing w:line="276" w:lineRule="auto"/>
        <w:jc w:val="both"/>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spacing w:line="276" w:lineRule="auto"/>
        <w:jc w:val="both"/>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rsidP="00A07812">
      <w:pPr>
        <w:spacing w:line="276" w:lineRule="auto"/>
        <w:jc w:val="both"/>
      </w:pPr>
      <w:bookmarkStart w:id="6" w:name="I4030816"/>
      <w:r w:rsidRPr="00CB12CF">
        <w:rPr>
          <w:rtl/>
          <w:lang w:bidi="fa-IR"/>
        </w:rPr>
        <w:t>ادامه</w:t>
      </w:r>
      <w:bookmarkEnd w:id="6"/>
    </w:p>
    <w:p w14:paraId="585663CF" w14:textId="77777777" w:rsidR="00776D6D" w:rsidRPr="00CB12CF" w:rsidRDefault="00CB12CF" w:rsidP="00A07812">
      <w:pPr>
        <w:spacing w:line="276" w:lineRule="auto"/>
        <w:jc w:val="both"/>
        <w:rPr>
          <w:rtl/>
        </w:rPr>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rsidP="00A07812">
      <w:pPr>
        <w:spacing w:line="276" w:lineRule="auto"/>
        <w:jc w:val="both"/>
        <w:rPr>
          <w:lang w:bidi="fa-IR"/>
        </w:rPr>
      </w:pPr>
    </w:p>
    <w:p w14:paraId="7E8FBD74" w14:textId="77777777" w:rsidR="00776D6D" w:rsidRPr="00CB12CF" w:rsidRDefault="00BC1D07" w:rsidP="00A07812">
      <w:pPr>
        <w:spacing w:line="276" w:lineRule="auto"/>
        <w:jc w:val="both"/>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rsidP="00A07812">
      <w:pPr>
        <w:spacing w:line="276" w:lineRule="auto"/>
        <w:jc w:val="both"/>
      </w:pPr>
      <w:r w:rsidRPr="00CB12CF">
        <w:rPr>
          <w:rtl/>
          <w:lang w:bidi="fa-IR"/>
        </w:rPr>
        <w:t xml:space="preserve"> </w:t>
      </w:r>
    </w:p>
    <w:p w14:paraId="790575D9" w14:textId="77777777" w:rsidR="00776D6D" w:rsidRPr="00CB12CF" w:rsidRDefault="00CB12CF" w:rsidP="00A07812">
      <w:pPr>
        <w:spacing w:line="276" w:lineRule="auto"/>
        <w:jc w:val="both"/>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rsidP="00A07812">
      <w:pPr>
        <w:spacing w:line="276" w:lineRule="auto"/>
        <w:jc w:val="both"/>
        <w:rPr>
          <w:lang w:bidi="fa-IR"/>
        </w:rPr>
      </w:pPr>
    </w:p>
    <w:p w14:paraId="14D9CF31" w14:textId="77777777" w:rsidR="00776D6D" w:rsidRPr="00CB12CF" w:rsidRDefault="00CB12CF" w:rsidP="00A07812">
      <w:pPr>
        <w:spacing w:line="276" w:lineRule="auto"/>
        <w:jc w:val="both"/>
      </w:pPr>
      <w:r w:rsidRPr="00CB12CF">
        <w:rPr>
          <w:rtl/>
          <w:lang w:bidi="fa-IR"/>
        </w:rPr>
        <w:br/>
      </w:r>
    </w:p>
    <w:p w14:paraId="02EE3E81" w14:textId="77777777" w:rsidR="00776D6D" w:rsidRPr="00CB12CF" w:rsidRDefault="00CB12CF" w:rsidP="00A07812">
      <w:pPr>
        <w:spacing w:line="276" w:lineRule="auto"/>
        <w:jc w:val="both"/>
        <w:rPr>
          <w:lang w:bidi="fa-IR"/>
        </w:rPr>
      </w:pPr>
      <w:r w:rsidRPr="00CB12CF">
        <w:br w:type="page"/>
      </w:r>
    </w:p>
    <w:p w14:paraId="08E09B15" w14:textId="77777777" w:rsidR="00776D6D" w:rsidRPr="00CB12CF" w:rsidRDefault="00CB12CF" w:rsidP="00A07812">
      <w:pPr>
        <w:spacing w:line="276" w:lineRule="auto"/>
        <w:jc w:val="both"/>
      </w:pPr>
      <w:bookmarkStart w:id="7" w:name="I4030817"/>
      <w:r w:rsidRPr="00CB12CF">
        <w:rPr>
          <w:rtl/>
          <w:lang w:bidi="fa-IR"/>
        </w:rPr>
        <w:lastRenderedPageBreak/>
        <w:t>ادامه</w:t>
      </w:r>
      <w:bookmarkEnd w:id="7"/>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rsidP="00A07812">
      <w:pPr>
        <w:spacing w:line="276" w:lineRule="auto"/>
        <w:jc w:val="both"/>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rsidP="00A07812">
      <w:pPr>
        <w:spacing w:line="276" w:lineRule="auto"/>
        <w:jc w:val="both"/>
      </w:pPr>
      <w:r w:rsidRPr="00CB12CF">
        <w:rPr>
          <w:rtl/>
          <w:lang w:bidi="fa-IR"/>
        </w:rPr>
        <w:t xml:space="preserve">تمرین: </w:t>
      </w:r>
    </w:p>
    <w:p w14:paraId="0B985A18" w14:textId="77777777" w:rsidR="00776D6D" w:rsidRPr="00CB12CF" w:rsidRDefault="00CB12CF" w:rsidP="00A07812">
      <w:pPr>
        <w:spacing w:line="276" w:lineRule="auto"/>
        <w:jc w:val="both"/>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spacing w:line="276" w:lineRule="auto"/>
        <w:jc w:val="both"/>
      </w:pPr>
      <w:r w:rsidRPr="00CB12CF">
        <w:rPr>
          <w:lang w:bidi="fa-IR"/>
        </w:rPr>
        <w:t>Nested if/else</w:t>
      </w:r>
      <w:r w:rsidRPr="00CB12CF">
        <w:rPr>
          <w:rtl/>
          <w:lang w:bidi="fa-IR"/>
        </w:rPr>
        <w:t xml:space="preserve"> </w:t>
      </w:r>
    </w:p>
    <w:p w14:paraId="19B40F2C" w14:textId="77777777" w:rsidR="00776D6D" w:rsidRPr="00CB12CF" w:rsidRDefault="00CB12CF" w:rsidP="00A07812">
      <w:pPr>
        <w:spacing w:line="276" w:lineRule="auto"/>
        <w:jc w:val="both"/>
      </w:pPr>
      <w:r w:rsidRPr="00CB12CF">
        <w:rPr>
          <w:rtl/>
          <w:lang w:bidi="fa-IR"/>
        </w:rPr>
        <w:t>تودرتو</w:t>
      </w:r>
    </w:p>
    <w:p w14:paraId="2BB6B984" w14:textId="77777777" w:rsidR="00776D6D" w:rsidRPr="00CB12CF" w:rsidRDefault="00CB12CF" w:rsidP="00A07812">
      <w:pPr>
        <w:spacing w:line="276" w:lineRule="auto"/>
        <w:jc w:val="both"/>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spacing w:line="276" w:lineRule="auto"/>
        <w:jc w:val="both"/>
        <w:rPr>
          <w:lang w:bidi="fa-IR"/>
        </w:rPr>
      </w:pPr>
    </w:p>
    <w:p w14:paraId="0CCFE8BE" w14:textId="77777777" w:rsidR="00776D6D" w:rsidRPr="00CB12CF" w:rsidRDefault="00CB12CF" w:rsidP="00A07812">
      <w:pPr>
        <w:spacing w:line="276" w:lineRule="auto"/>
        <w:jc w:val="both"/>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spacing w:line="276" w:lineRule="auto"/>
        <w:jc w:val="both"/>
        <w:rPr>
          <w:lang w:bidi="fa-IR"/>
        </w:rPr>
      </w:pPr>
    </w:p>
    <w:p w14:paraId="3B6FC0AE" w14:textId="77777777" w:rsidR="00776D6D" w:rsidRPr="00CB12CF" w:rsidRDefault="00CB12CF" w:rsidP="00A07812">
      <w:pPr>
        <w:spacing w:line="276" w:lineRule="auto"/>
        <w:jc w:val="both"/>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spacing w:line="276" w:lineRule="auto"/>
        <w:jc w:val="both"/>
        <w:rPr>
          <w:lang w:bidi="fa-IR"/>
        </w:rPr>
      </w:pPr>
    </w:p>
    <w:p w14:paraId="2B5FF794" w14:textId="77777777" w:rsidR="00776D6D" w:rsidRPr="00CB12CF" w:rsidRDefault="00CB12CF" w:rsidP="00A07812">
      <w:pPr>
        <w:spacing w:line="276" w:lineRule="auto"/>
        <w:jc w:val="both"/>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spacing w:line="276" w:lineRule="auto"/>
        <w:jc w:val="both"/>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spacing w:line="276" w:lineRule="auto"/>
        <w:jc w:val="both"/>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spacing w:line="276" w:lineRule="auto"/>
        <w:jc w:val="both"/>
        <w:rPr>
          <w:lang w:bidi="fa-IR"/>
        </w:rPr>
      </w:pPr>
    </w:p>
    <w:p w14:paraId="163478D5" w14:textId="77777777" w:rsidR="00776D6D" w:rsidRPr="00CB12CF" w:rsidRDefault="00A861C2" w:rsidP="00A07812">
      <w:pPr>
        <w:spacing w:line="276" w:lineRule="auto"/>
        <w:jc w:val="both"/>
      </w:pPr>
      <w:hyperlink r:id="rId16">
        <w:r w:rsidR="00CB12CF" w:rsidRPr="00CB12CF">
          <w:rPr>
            <w:rStyle w:val="Hyperlink"/>
            <w:lang w:bidi="fa-IR"/>
          </w:rPr>
          <w:t>https://ascii.co.uk/art</w:t>
        </w:r>
      </w:hyperlink>
    </w:p>
    <w:p w14:paraId="760C4576" w14:textId="77777777" w:rsidR="00776D6D" w:rsidRPr="00CB12CF" w:rsidRDefault="00CB12CF" w:rsidP="00A07812">
      <w:pPr>
        <w:spacing w:line="276" w:lineRule="auto"/>
        <w:jc w:val="both"/>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rsidP="00A07812">
      <w:pPr>
        <w:spacing w:line="276" w:lineRule="auto"/>
        <w:jc w:val="both"/>
        <w:rPr>
          <w:lang w:bidi="fa-IR"/>
        </w:rPr>
      </w:pPr>
    </w:p>
    <w:p w14:paraId="3DF2F694" w14:textId="77777777" w:rsidR="00776D6D" w:rsidRPr="00CB12CF" w:rsidRDefault="00776D6D" w:rsidP="00A07812">
      <w:pPr>
        <w:spacing w:line="276" w:lineRule="auto"/>
        <w:jc w:val="both"/>
        <w:rPr>
          <w:lang w:bidi="fa-IR"/>
        </w:rPr>
      </w:pPr>
    </w:p>
    <w:p w14:paraId="2CEA5D4A" w14:textId="77777777" w:rsidR="00776D6D" w:rsidRPr="00CB12CF" w:rsidRDefault="00CB12CF" w:rsidP="00A07812">
      <w:pPr>
        <w:spacing w:line="276" w:lineRule="auto"/>
        <w:jc w:val="both"/>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rsidP="00A07812">
      <w:pPr>
        <w:spacing w:line="276" w:lineRule="auto"/>
        <w:jc w:val="both"/>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spacing w:line="276" w:lineRule="auto"/>
        <w:jc w:val="both"/>
        <w:rPr>
          <w:lang w:bidi="fa-IR"/>
        </w:rPr>
      </w:pPr>
    </w:p>
    <w:p w14:paraId="6ACC891E"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day002</w:t>
      </w:r>
    </w:p>
    <w:p w14:paraId="43B53D48" w14:textId="77777777" w:rsidR="00776D6D" w:rsidRPr="00CB12CF" w:rsidRDefault="00CB12CF" w:rsidP="00A07812">
      <w:pPr>
        <w:spacing w:line="276" w:lineRule="auto"/>
        <w:jc w:val="both"/>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rsidP="00A07812">
      <w:pPr>
        <w:spacing w:line="276" w:lineRule="auto"/>
        <w:jc w:val="both"/>
        <w:rPr>
          <w:lang w:bidi="fa-IR"/>
        </w:rPr>
      </w:pPr>
      <w:r w:rsidRPr="00CB12CF">
        <w:br w:type="page"/>
      </w:r>
    </w:p>
    <w:p w14:paraId="70CC933C" w14:textId="77777777" w:rsidR="00776D6D" w:rsidRPr="00CB12CF" w:rsidRDefault="00CB12CF" w:rsidP="00A07812">
      <w:pPr>
        <w:spacing w:line="276" w:lineRule="auto"/>
        <w:jc w:val="both"/>
      </w:pPr>
      <w:bookmarkStart w:id="8" w:name="I4030823"/>
      <w:r w:rsidRPr="00CB12CF">
        <w:rPr>
          <w:rtl/>
          <w:lang w:bidi="fa-IR"/>
        </w:rPr>
        <w:lastRenderedPageBreak/>
        <w:t>ادامه</w:t>
      </w:r>
      <w:bookmarkEnd w:id="8"/>
    </w:p>
    <w:p w14:paraId="73395DA7" w14:textId="77777777" w:rsidR="00776D6D" w:rsidRPr="00CB12CF" w:rsidRDefault="00CB12CF" w:rsidP="00A07812">
      <w:pPr>
        <w:spacing w:line="276" w:lineRule="auto"/>
        <w:jc w:val="both"/>
      </w:pPr>
      <w:r w:rsidRPr="00CB12CF">
        <w:rPr>
          <w:lang w:bidi="fa-IR"/>
        </w:rPr>
        <w:t>Day004</w:t>
      </w:r>
      <w:r w:rsidRPr="00CB12CF">
        <w:rPr>
          <w:rtl/>
          <w:lang w:bidi="fa-IR"/>
        </w:rPr>
        <w:t xml:space="preserve"> </w:t>
      </w:r>
    </w:p>
    <w:p w14:paraId="7ACACF6B" w14:textId="77777777" w:rsidR="00776D6D" w:rsidRPr="00CB12CF" w:rsidRDefault="00CB12CF" w:rsidP="00A07812">
      <w:pPr>
        <w:spacing w:line="276" w:lineRule="auto"/>
        <w:jc w:val="both"/>
      </w:pPr>
      <w:r w:rsidRPr="00CB12CF">
        <w:rPr>
          <w:rtl/>
          <w:lang w:bidi="fa-IR"/>
        </w:rPr>
        <w:t xml:space="preserve">پروژه نهایی ساخت یک بازی سنگ کاغذ قیچی </w:t>
      </w:r>
    </w:p>
    <w:p w14:paraId="51843089" w14:textId="77777777" w:rsidR="00776D6D" w:rsidRPr="00CB12CF" w:rsidRDefault="00CB12CF" w:rsidP="00A07812">
      <w:pPr>
        <w:spacing w:line="276" w:lineRule="auto"/>
        <w:jc w:val="both"/>
      </w:pPr>
      <w:r w:rsidRPr="00CB12CF">
        <w:rPr>
          <w:lang w:bidi="fa-IR"/>
        </w:rPr>
        <w:t>Randomization</w:t>
      </w:r>
    </w:p>
    <w:p w14:paraId="5746CA90" w14:textId="77777777" w:rsidR="00776D6D" w:rsidRPr="00CB12CF" w:rsidRDefault="00CB12CF" w:rsidP="00A07812">
      <w:pPr>
        <w:spacing w:line="276" w:lineRule="auto"/>
        <w:jc w:val="both"/>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rsidP="00A07812">
      <w:pPr>
        <w:spacing w:line="276" w:lineRule="auto"/>
        <w:jc w:val="both"/>
      </w:pPr>
      <w:r w:rsidRPr="00CB12CF">
        <w:rPr>
          <w:lang w:bidi="fa-IR"/>
        </w:rPr>
        <w:t>Import random</w:t>
      </w:r>
    </w:p>
    <w:p w14:paraId="16B86AA4" w14:textId="77777777" w:rsidR="00776D6D" w:rsidRPr="00CB12CF" w:rsidRDefault="00CB12CF" w:rsidP="00A07812">
      <w:pPr>
        <w:spacing w:line="276" w:lineRule="auto"/>
        <w:jc w:val="both"/>
        <w:rPr>
          <w:rtl/>
        </w:rPr>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rsidP="00A07812">
      <w:pPr>
        <w:spacing w:line="276" w:lineRule="auto"/>
        <w:jc w:val="both"/>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rsidP="00A07812">
      <w:pPr>
        <w:spacing w:line="276" w:lineRule="auto"/>
        <w:jc w:val="both"/>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spacing w:line="276" w:lineRule="auto"/>
        <w:jc w:val="both"/>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spacing w:line="276" w:lineRule="auto"/>
        <w:jc w:val="both"/>
      </w:pPr>
      <w:r w:rsidRPr="00CB12CF">
        <w:rPr>
          <w:rtl/>
          <w:lang w:bidi="fa-IR"/>
        </w:rPr>
        <w:t>یه برنامه نوشتیم واسه "شیر یا خط" که یه سکه پرت میکنیم.</w:t>
      </w:r>
    </w:p>
    <w:p w14:paraId="17AD046F" w14:textId="77777777" w:rsidR="00776D6D" w:rsidRPr="00CB12CF" w:rsidRDefault="00CB12CF" w:rsidP="00A07812">
      <w:pPr>
        <w:spacing w:line="276" w:lineRule="auto"/>
        <w:jc w:val="both"/>
      </w:pPr>
      <w:r w:rsidRPr="00CB12CF">
        <w:rPr>
          <w:lang w:bidi="fa-IR"/>
        </w:rPr>
        <w:t>Python list</w:t>
      </w:r>
    </w:p>
    <w:p w14:paraId="638FD689" w14:textId="77777777" w:rsidR="00776D6D" w:rsidRPr="00CB12CF" w:rsidRDefault="00CB12CF" w:rsidP="00A07812">
      <w:pPr>
        <w:spacing w:line="276" w:lineRule="auto"/>
        <w:jc w:val="both"/>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rsidP="00A07812">
      <w:pPr>
        <w:spacing w:line="276" w:lineRule="auto"/>
        <w:jc w:val="both"/>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spacing w:line="276" w:lineRule="auto"/>
        <w:jc w:val="both"/>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rsidP="00A07812">
      <w:pPr>
        <w:spacing w:line="276" w:lineRule="auto"/>
        <w:jc w:val="both"/>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rsidP="00A07812">
      <w:pPr>
        <w:spacing w:line="276" w:lineRule="auto"/>
        <w:jc w:val="both"/>
        <w:rPr>
          <w:sz w:val="20"/>
          <w:szCs w:val="20"/>
          <w:rtl/>
          <w:lang w:bidi="fa-IR"/>
        </w:rPr>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rsidP="00A07812">
      <w:pPr>
        <w:spacing w:line="276" w:lineRule="auto"/>
        <w:jc w:val="both"/>
        <w:rPr>
          <w:rtl/>
          <w:lang w:bidi="fa-IR"/>
        </w:rPr>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spacing w:line="276" w:lineRule="auto"/>
        <w:jc w:val="both"/>
        <w:rPr>
          <w:rtl/>
          <w:lang w:bidi="fa-IR"/>
        </w:rPr>
      </w:pPr>
      <w:r>
        <w:rPr>
          <w:rFonts w:hint="cs"/>
          <w:rtl/>
          <w:lang w:bidi="fa-IR"/>
        </w:rPr>
        <w:t>)</w:t>
      </w:r>
    </w:p>
    <w:p w14:paraId="7E838A8E" w14:textId="77777777" w:rsidR="00776D6D" w:rsidRPr="00CB12CF" w:rsidRDefault="00CB12CF" w:rsidP="00A07812">
      <w:pPr>
        <w:spacing w:line="276" w:lineRule="auto"/>
        <w:jc w:val="both"/>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rsidP="00A07812">
      <w:pPr>
        <w:spacing w:line="276" w:lineRule="auto"/>
        <w:jc w:val="both"/>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rsidP="00A07812">
      <w:pPr>
        <w:spacing w:line="276" w:lineRule="auto"/>
        <w:jc w:val="both"/>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rsidP="00A07812">
      <w:pPr>
        <w:spacing w:line="276" w:lineRule="auto"/>
        <w:jc w:val="both"/>
      </w:pPr>
      <w:r w:rsidRPr="00CB12CF">
        <w:rPr>
          <w:rtl/>
          <w:lang w:bidi="fa-IR"/>
        </w:rPr>
        <w:br/>
      </w:r>
    </w:p>
    <w:p w14:paraId="21DB58FA" w14:textId="77777777" w:rsidR="00776D6D" w:rsidRPr="00CB12CF" w:rsidRDefault="00CB12CF" w:rsidP="00A07812">
      <w:pPr>
        <w:spacing w:line="276" w:lineRule="auto"/>
        <w:jc w:val="both"/>
        <w:rPr>
          <w:lang w:bidi="fa-IR"/>
        </w:rPr>
      </w:pPr>
      <w:r w:rsidRPr="00CB12CF">
        <w:br w:type="page"/>
      </w:r>
    </w:p>
    <w:p w14:paraId="76F1322E" w14:textId="77777777" w:rsidR="00776D6D" w:rsidRPr="00CB12CF" w:rsidRDefault="00CB12CF" w:rsidP="00A07812">
      <w:pPr>
        <w:spacing w:line="276" w:lineRule="auto"/>
        <w:jc w:val="both"/>
      </w:pPr>
      <w:bookmarkStart w:id="9" w:name="I4030824"/>
      <w:r w:rsidRPr="00CB12CF">
        <w:rPr>
          <w:rtl/>
          <w:lang w:bidi="fa-IR"/>
        </w:rPr>
        <w:lastRenderedPageBreak/>
        <w:t>ادامه</w:t>
      </w:r>
      <w:bookmarkEnd w:id="9"/>
    </w:p>
    <w:p w14:paraId="1E1EF3DE" w14:textId="77777777" w:rsidR="00776D6D" w:rsidRPr="00CB12CF" w:rsidRDefault="00CB12CF" w:rsidP="00A07812">
      <w:pPr>
        <w:spacing w:line="276" w:lineRule="auto"/>
        <w:jc w:val="both"/>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rsidP="00A07812">
      <w:pPr>
        <w:spacing w:line="276" w:lineRule="auto"/>
        <w:jc w:val="both"/>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spacing w:line="276" w:lineRule="auto"/>
        <w:jc w:val="both"/>
      </w:pPr>
      <w:r w:rsidRPr="00CB12CF">
        <w:rPr>
          <w:rtl/>
          <w:lang w:bidi="fa-IR"/>
        </w:rPr>
        <w:t>حالا باید بریم ببینیم روش خودش چیه</w:t>
      </w:r>
    </w:p>
    <w:p w14:paraId="293D10C1" w14:textId="77777777" w:rsidR="00776D6D" w:rsidRPr="00CB12CF" w:rsidRDefault="00CB12CF" w:rsidP="00A07812">
      <w:pPr>
        <w:spacing w:line="276" w:lineRule="auto"/>
        <w:jc w:val="both"/>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rsidP="00A07812">
      <w:pPr>
        <w:spacing w:line="276" w:lineRule="auto"/>
        <w:jc w:val="both"/>
        <w:rPr>
          <w:lang w:bidi="fa-IR"/>
        </w:rPr>
      </w:pPr>
      <w:r w:rsidRPr="00CB12CF">
        <w:br w:type="page"/>
      </w:r>
    </w:p>
    <w:p w14:paraId="1129F127" w14:textId="77777777" w:rsidR="00776D6D" w:rsidRPr="00CB12CF" w:rsidRDefault="00CB12CF" w:rsidP="00A07812">
      <w:pPr>
        <w:spacing w:line="276" w:lineRule="auto"/>
        <w:jc w:val="both"/>
      </w:pPr>
      <w:bookmarkStart w:id="10" w:name="I4030827"/>
      <w:r w:rsidRPr="00CB12CF">
        <w:rPr>
          <w:rtl/>
          <w:lang w:bidi="fa-IR"/>
        </w:rPr>
        <w:lastRenderedPageBreak/>
        <w:t>ادامه</w:t>
      </w:r>
      <w:bookmarkEnd w:id="10"/>
    </w:p>
    <w:p w14:paraId="11152B27" w14:textId="77777777" w:rsidR="00776D6D" w:rsidRPr="00CB12CF" w:rsidRDefault="00CB12CF" w:rsidP="00A07812">
      <w:pPr>
        <w:spacing w:line="276" w:lineRule="auto"/>
        <w:jc w:val="both"/>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spacing w:line="276" w:lineRule="auto"/>
        <w:jc w:val="both"/>
        <w:rPr>
          <w:lang w:bidi="fa-IR"/>
        </w:rPr>
      </w:pPr>
    </w:p>
    <w:p w14:paraId="54A1E26B" w14:textId="77777777" w:rsidR="00776D6D" w:rsidRPr="00CB12CF" w:rsidRDefault="00CB12CF" w:rsidP="00A07812">
      <w:pPr>
        <w:spacing w:line="276" w:lineRule="auto"/>
        <w:jc w:val="both"/>
      </w:pPr>
      <w:r w:rsidRPr="00CB12CF">
        <w:rPr>
          <w:lang w:bidi="fa-IR"/>
        </w:rPr>
        <w:t>Day005</w:t>
      </w:r>
    </w:p>
    <w:p w14:paraId="617800E8" w14:textId="77777777" w:rsidR="00776D6D" w:rsidRPr="00CB12CF" w:rsidRDefault="00CB12CF" w:rsidP="00A07812">
      <w:pPr>
        <w:spacing w:line="276" w:lineRule="auto"/>
        <w:jc w:val="both"/>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rsidP="00A07812">
      <w:pPr>
        <w:spacing w:line="276" w:lineRule="auto"/>
        <w:jc w:val="both"/>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spacing w:line="276" w:lineRule="auto"/>
        <w:jc w:val="both"/>
        <w:rPr>
          <w:lang w:bidi="fa-IR"/>
        </w:rPr>
      </w:pPr>
    </w:p>
    <w:p w14:paraId="05A6E683" w14:textId="77777777" w:rsidR="00776D6D" w:rsidRPr="00CB12CF" w:rsidRDefault="00CB12CF" w:rsidP="00A07812">
      <w:pPr>
        <w:spacing w:line="276" w:lineRule="auto"/>
        <w:jc w:val="both"/>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hyperlink r:id="rId23">
        <w:r w:rsidRPr="00CB12CF">
          <w:rPr>
            <w:rStyle w:val="Hyperlink"/>
            <w:lang w:bidi="fa-IR"/>
          </w:rPr>
          <w:t>link</w:t>
        </w:r>
      </w:hyperlink>
      <w:r w:rsidRPr="00CB12CF">
        <w:rPr>
          <w:rtl/>
          <w:lang w:bidi="fa-IR"/>
        </w:rPr>
        <w:t>)</w:t>
      </w:r>
    </w:p>
    <w:p w14:paraId="6EE5F5F2" w14:textId="77777777" w:rsidR="00776D6D" w:rsidRPr="00CB12CF" w:rsidRDefault="00CB12CF" w:rsidP="00A07812">
      <w:pPr>
        <w:spacing w:line="276" w:lineRule="auto"/>
        <w:jc w:val="both"/>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rsidP="00A07812">
      <w:pPr>
        <w:spacing w:line="276" w:lineRule="auto"/>
        <w:jc w:val="both"/>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rsidP="00A07812">
      <w:pPr>
        <w:spacing w:line="276" w:lineRule="auto"/>
        <w:jc w:val="both"/>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rsidP="00A07812">
      <w:pPr>
        <w:spacing w:line="276" w:lineRule="auto"/>
        <w:jc w:val="both"/>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rsidP="00A07812">
      <w:pPr>
        <w:spacing w:line="276" w:lineRule="auto"/>
        <w:jc w:val="both"/>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rsidP="00A07812">
      <w:pPr>
        <w:spacing w:line="276" w:lineRule="auto"/>
        <w:jc w:val="both"/>
        <w:rPr>
          <w:lang w:bidi="fa-IR"/>
        </w:rPr>
      </w:pPr>
      <w:r w:rsidRPr="00CB12CF">
        <w:br w:type="page"/>
      </w:r>
    </w:p>
    <w:p w14:paraId="5ED4AE59" w14:textId="77777777" w:rsidR="00776D6D" w:rsidRPr="00CB12CF" w:rsidRDefault="00CB12CF" w:rsidP="00A07812">
      <w:pPr>
        <w:spacing w:line="276" w:lineRule="auto"/>
        <w:jc w:val="both"/>
      </w:pPr>
      <w:bookmarkStart w:id="11" w:name="I4030828"/>
      <w:r w:rsidRPr="00CB12CF">
        <w:rPr>
          <w:rtl/>
          <w:lang w:bidi="fa-IR"/>
        </w:rPr>
        <w:lastRenderedPageBreak/>
        <w:t>ادامه</w:t>
      </w:r>
      <w:bookmarkEnd w:id="11"/>
    </w:p>
    <w:p w14:paraId="20316BA5" w14:textId="77777777" w:rsidR="00776D6D" w:rsidRPr="00CB12CF" w:rsidRDefault="00CB12CF" w:rsidP="00A07812">
      <w:pPr>
        <w:spacing w:line="276" w:lineRule="auto"/>
        <w:jc w:val="both"/>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A07812">
      <w:pPr>
        <w:spacing w:line="276" w:lineRule="auto"/>
        <w:jc w:val="both"/>
      </w:pPr>
      <w:r w:rsidRPr="00CB12CF">
        <w:rPr>
          <w:lang w:bidi="fa-IR"/>
        </w:rPr>
        <w:t>Day006</w:t>
      </w:r>
    </w:p>
    <w:p w14:paraId="1DF47371" w14:textId="77777777" w:rsidR="00776D6D" w:rsidRPr="00CB12CF" w:rsidRDefault="00CB12CF" w:rsidP="00A07812">
      <w:pPr>
        <w:spacing w:line="276" w:lineRule="auto"/>
        <w:jc w:val="both"/>
      </w:pPr>
      <w:r w:rsidRPr="00CB12CF">
        <w:rPr>
          <w:rtl/>
          <w:lang w:bidi="fa-IR"/>
        </w:rPr>
        <w:t>با یه تمرین باحال روبروییم اینجا:</w:t>
      </w:r>
    </w:p>
    <w:p w14:paraId="45FD7943" w14:textId="77777777" w:rsidR="00776D6D" w:rsidRPr="00CB12CF" w:rsidRDefault="00A861C2" w:rsidP="00A07812">
      <w:pPr>
        <w:spacing w:line="276" w:lineRule="auto"/>
        <w:jc w:val="both"/>
      </w:pPr>
      <w:hyperlink r:id="rId24">
        <w:r w:rsidR="00CB12CF" w:rsidRPr="00CB12CF">
          <w:rPr>
            <w:rStyle w:val="Hyperlink"/>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spacing w:line="276" w:lineRule="auto"/>
        <w:jc w:val="both"/>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rsidP="00A07812">
      <w:pPr>
        <w:spacing w:line="276" w:lineRule="auto"/>
        <w:jc w:val="both"/>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spacing w:line="276" w:lineRule="auto"/>
        <w:jc w:val="both"/>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rsidP="00A07812">
      <w:pPr>
        <w:spacing w:line="276" w:lineRule="auto"/>
        <w:jc w:val="both"/>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spacing w:line="276" w:lineRule="auto"/>
        <w:jc w:val="both"/>
      </w:pPr>
      <w:r w:rsidRPr="00CB12CF">
        <w:rPr>
          <w:rtl/>
          <w:lang w:bidi="fa-IR"/>
        </w:rPr>
        <w:t>(</w:t>
      </w:r>
    </w:p>
    <w:p w14:paraId="4578A6DD" w14:textId="77777777" w:rsidR="00776D6D" w:rsidRPr="00CB12CF" w:rsidRDefault="00CB12CF" w:rsidP="00A07812">
      <w:pPr>
        <w:spacing w:line="276" w:lineRule="auto"/>
        <w:jc w:val="both"/>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spacing w:line="276" w:lineRule="auto"/>
        <w:jc w:val="both"/>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rsidP="00A07812">
      <w:pPr>
        <w:spacing w:line="276" w:lineRule="auto"/>
        <w:jc w:val="both"/>
      </w:pPr>
      <w:r w:rsidRPr="00CB12CF">
        <w:rPr>
          <w:rtl/>
          <w:lang w:bidi="fa-IR"/>
        </w:rPr>
        <w:t>)</w:t>
      </w:r>
    </w:p>
    <w:p w14:paraId="78DDBF6D" w14:textId="77777777" w:rsidR="00776D6D" w:rsidRPr="00CB12CF" w:rsidRDefault="00776D6D" w:rsidP="00A07812">
      <w:pPr>
        <w:spacing w:line="276" w:lineRule="auto"/>
        <w:jc w:val="both"/>
        <w:rPr>
          <w:lang w:bidi="fa-IR"/>
        </w:rPr>
      </w:pPr>
    </w:p>
    <w:p w14:paraId="6E05BB7F" w14:textId="77777777" w:rsidR="00776D6D" w:rsidRPr="00CB12CF" w:rsidRDefault="00CB12CF" w:rsidP="00A07812">
      <w:pPr>
        <w:spacing w:line="276" w:lineRule="auto"/>
        <w:jc w:val="both"/>
        <w:rPr>
          <w:lang w:bidi="fa-IR"/>
        </w:rPr>
      </w:pPr>
      <w:r w:rsidRPr="00CB12CF">
        <w:br w:type="page"/>
      </w:r>
    </w:p>
    <w:p w14:paraId="6CF6DD90" w14:textId="77777777" w:rsidR="00776D6D" w:rsidRPr="00CB12CF" w:rsidRDefault="00CB12CF" w:rsidP="00A07812">
      <w:pPr>
        <w:spacing w:line="276" w:lineRule="auto"/>
        <w:jc w:val="both"/>
      </w:pPr>
      <w:bookmarkStart w:id="12" w:name="I4030829"/>
      <w:r w:rsidRPr="00CB12CF">
        <w:rPr>
          <w:rtl/>
          <w:lang w:bidi="fa-IR"/>
        </w:rPr>
        <w:lastRenderedPageBreak/>
        <w:t>ادامه</w:t>
      </w:r>
      <w:bookmarkEnd w:id="12"/>
    </w:p>
    <w:p w14:paraId="559EC2D7" w14:textId="77777777" w:rsidR="00776D6D" w:rsidRPr="00CB12CF" w:rsidRDefault="00CB12CF" w:rsidP="00A07812">
      <w:pPr>
        <w:spacing w:line="276" w:lineRule="auto"/>
        <w:jc w:val="both"/>
      </w:pPr>
      <w:r w:rsidRPr="00CB12CF">
        <w:rPr>
          <w:lang w:bidi="fa-IR"/>
        </w:rPr>
        <w:t>Day007</w:t>
      </w:r>
    </w:p>
    <w:p w14:paraId="46A590BD" w14:textId="77777777" w:rsidR="00776D6D" w:rsidRPr="00CB12CF" w:rsidRDefault="00CB12CF" w:rsidP="00A07812">
      <w:pPr>
        <w:spacing w:line="276" w:lineRule="auto"/>
        <w:jc w:val="both"/>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rsidP="00A07812">
      <w:pPr>
        <w:spacing w:line="276" w:lineRule="auto"/>
        <w:jc w:val="both"/>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spacing w:line="276" w:lineRule="auto"/>
        <w:jc w:val="both"/>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rsidP="00A07812">
      <w:pPr>
        <w:spacing w:line="276" w:lineRule="auto"/>
        <w:jc w:val="both"/>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rsidP="00A07812">
      <w:pPr>
        <w:spacing w:line="276" w:lineRule="auto"/>
        <w:jc w:val="both"/>
      </w:pPr>
      <w:r w:rsidRPr="00CB12CF">
        <w:rPr>
          <w:rtl/>
          <w:lang w:bidi="fa-IR"/>
        </w:rPr>
        <w:t xml:space="preserve">توضیح بازی: </w:t>
      </w:r>
    </w:p>
    <w:p w14:paraId="0170F60F" w14:textId="77777777" w:rsidR="00776D6D" w:rsidRPr="00CB12CF" w:rsidRDefault="00CB12CF" w:rsidP="00A07812">
      <w:pPr>
        <w:spacing w:line="276" w:lineRule="auto"/>
        <w:ind w:left="720"/>
        <w:jc w:val="both"/>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spacing w:line="276" w:lineRule="auto"/>
        <w:jc w:val="both"/>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rsidP="00A07812">
      <w:pPr>
        <w:spacing w:line="276" w:lineRule="auto"/>
        <w:jc w:val="both"/>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rsidP="00A07812">
      <w:pPr>
        <w:spacing w:line="276" w:lineRule="auto"/>
        <w:jc w:val="both"/>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rsidP="00A07812">
      <w:pPr>
        <w:spacing w:line="276" w:lineRule="auto"/>
        <w:jc w:val="both"/>
      </w:pPr>
      <w:r w:rsidRPr="00CB12CF">
        <w:rPr>
          <w:rtl/>
          <w:lang w:bidi="fa-IR"/>
        </w:rPr>
        <w:t>باقیش برای فردا</w:t>
      </w:r>
    </w:p>
    <w:p w14:paraId="44FBF0C2"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rsidP="00A07812">
      <w:pPr>
        <w:spacing w:line="276" w:lineRule="auto"/>
        <w:jc w:val="both"/>
        <w:rPr>
          <w:lang w:bidi="fa-IR"/>
        </w:rPr>
      </w:pPr>
      <w:r w:rsidRPr="00CB12CF">
        <w:br w:type="page"/>
      </w:r>
    </w:p>
    <w:p w14:paraId="6DE7CF40" w14:textId="77777777" w:rsidR="00776D6D" w:rsidRPr="00CB12CF" w:rsidRDefault="00CB12CF" w:rsidP="00A07812">
      <w:pPr>
        <w:spacing w:line="276" w:lineRule="auto"/>
        <w:jc w:val="both"/>
      </w:pPr>
      <w:bookmarkStart w:id="13" w:name="I4030830"/>
      <w:r w:rsidRPr="00CB12CF">
        <w:rPr>
          <w:rtl/>
          <w:lang w:bidi="fa-IR"/>
        </w:rPr>
        <w:lastRenderedPageBreak/>
        <w:t>ادامه</w:t>
      </w:r>
      <w:bookmarkEnd w:id="13"/>
    </w:p>
    <w:p w14:paraId="7106AA61" w14:textId="77777777" w:rsidR="00776D6D" w:rsidRPr="00CB12CF" w:rsidRDefault="00CB12CF" w:rsidP="00A07812">
      <w:pPr>
        <w:spacing w:line="276" w:lineRule="auto"/>
        <w:jc w:val="both"/>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rsidP="00A07812">
      <w:pPr>
        <w:spacing w:line="276" w:lineRule="auto"/>
        <w:jc w:val="both"/>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spacing w:line="276" w:lineRule="auto"/>
        <w:jc w:val="both"/>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rsidP="00A07812">
      <w:pPr>
        <w:spacing w:line="276" w:lineRule="auto"/>
        <w:jc w:val="both"/>
        <w:rPr>
          <w:lang w:bidi="fa-IR"/>
        </w:rPr>
      </w:pPr>
    </w:p>
    <w:p w14:paraId="677EEB90" w14:textId="77777777" w:rsidR="00776D6D" w:rsidRPr="00BF3DA4" w:rsidRDefault="00CB12CF" w:rsidP="00A07812">
      <w:pPr>
        <w:spacing w:line="276" w:lineRule="auto"/>
        <w:jc w:val="both"/>
        <w:rPr>
          <w:strike/>
        </w:rPr>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day007</w:t>
      </w:r>
    </w:p>
    <w:p w14:paraId="6094E5BD" w14:textId="77777777" w:rsidR="00776D6D" w:rsidRPr="00CB12CF" w:rsidRDefault="00CB12CF" w:rsidP="00A07812">
      <w:pPr>
        <w:spacing w:line="276" w:lineRule="auto"/>
        <w:jc w:val="both"/>
        <w:rPr>
          <w:lang w:bidi="fa-IR"/>
        </w:rPr>
      </w:pPr>
      <w:r w:rsidRPr="00CB12CF">
        <w:br w:type="page"/>
      </w:r>
    </w:p>
    <w:p w14:paraId="4B3E7CE5" w14:textId="77777777" w:rsidR="00776D6D" w:rsidRPr="00CB12CF" w:rsidRDefault="00CB12CF" w:rsidP="00A07812">
      <w:pPr>
        <w:spacing w:line="276" w:lineRule="auto"/>
        <w:jc w:val="both"/>
      </w:pPr>
      <w:bookmarkStart w:id="14" w:name="I4030906"/>
      <w:r w:rsidRPr="00CB12CF">
        <w:rPr>
          <w:rtl/>
          <w:lang w:bidi="fa-IR"/>
        </w:rPr>
        <w:lastRenderedPageBreak/>
        <w:t>ادامه</w:t>
      </w:r>
      <w:bookmarkEnd w:id="14"/>
    </w:p>
    <w:p w14:paraId="374A32FC" w14:textId="77777777" w:rsidR="00776D6D" w:rsidRPr="00BF3DA4" w:rsidRDefault="00CB12CF" w:rsidP="00A07812">
      <w:pPr>
        <w:spacing w:line="276" w:lineRule="auto"/>
        <w:jc w:val="both"/>
        <w:rPr>
          <w:strike/>
        </w:rPr>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spacing w:line="276" w:lineRule="auto"/>
        <w:jc w:val="both"/>
      </w:pPr>
      <w:r w:rsidRPr="00CB12CF">
        <w:rPr>
          <w:lang w:bidi="fa-IR"/>
        </w:rPr>
        <w:t>Day008</w:t>
      </w:r>
    </w:p>
    <w:p w14:paraId="7DD8540E" w14:textId="77777777" w:rsidR="00776D6D" w:rsidRPr="00CB12CF" w:rsidRDefault="00CB12CF" w:rsidP="00A07812">
      <w:pPr>
        <w:spacing w:line="276" w:lineRule="auto"/>
        <w:jc w:val="both"/>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rsidP="00A07812">
      <w:pPr>
        <w:spacing w:line="276" w:lineRule="auto"/>
        <w:jc w:val="both"/>
        <w:rPr>
          <w:lang w:bidi="fa-IR"/>
        </w:rPr>
      </w:pPr>
    </w:p>
    <w:p w14:paraId="5F220674" w14:textId="77777777" w:rsidR="00776D6D" w:rsidRPr="00CB12CF" w:rsidRDefault="00CB12CF" w:rsidP="00A07812">
      <w:pPr>
        <w:spacing w:line="276" w:lineRule="auto"/>
        <w:jc w:val="both"/>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rsidP="00A07812">
      <w:pPr>
        <w:spacing w:line="276" w:lineRule="auto"/>
        <w:jc w:val="both"/>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spacing w:line="276" w:lineRule="auto"/>
        <w:jc w:val="both"/>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rsidP="00A07812">
      <w:pPr>
        <w:spacing w:line="276" w:lineRule="auto"/>
        <w:jc w:val="both"/>
      </w:pPr>
      <w:r w:rsidRPr="00CB12CF">
        <w:rPr>
          <w:rtl/>
          <w:lang w:bidi="fa-IR"/>
        </w:rPr>
        <w:t xml:space="preserve">تا </w:t>
      </w:r>
      <w:r w:rsidRPr="00CB12CF">
        <w:rPr>
          <w:lang w:bidi="fa-IR"/>
        </w:rPr>
        <w:t>day008 007 12:31</w:t>
      </w:r>
    </w:p>
    <w:p w14:paraId="58E3A650" w14:textId="77777777" w:rsidR="00776D6D" w:rsidRPr="00CB12CF" w:rsidRDefault="00776D6D" w:rsidP="00A07812">
      <w:pPr>
        <w:spacing w:line="276" w:lineRule="auto"/>
        <w:jc w:val="both"/>
        <w:rPr>
          <w:lang w:bidi="fa-IR"/>
        </w:rPr>
      </w:pPr>
    </w:p>
    <w:p w14:paraId="30702F18" w14:textId="77777777" w:rsidR="00776D6D" w:rsidRPr="00CB12CF" w:rsidRDefault="00CB12CF" w:rsidP="00A07812">
      <w:pPr>
        <w:spacing w:line="276" w:lineRule="auto"/>
        <w:jc w:val="both"/>
        <w:rPr>
          <w:lang w:bidi="fa-IR"/>
        </w:rPr>
      </w:pPr>
      <w:r w:rsidRPr="00CB12CF">
        <w:br w:type="page"/>
      </w:r>
    </w:p>
    <w:p w14:paraId="5ACB7200" w14:textId="77777777" w:rsidR="00776D6D" w:rsidRPr="00CB12CF" w:rsidRDefault="00CB12CF" w:rsidP="00A07812">
      <w:pPr>
        <w:spacing w:line="276" w:lineRule="auto"/>
        <w:jc w:val="both"/>
      </w:pPr>
      <w:bookmarkStart w:id="15" w:name="I4030908"/>
      <w:r w:rsidRPr="00CB12CF">
        <w:rPr>
          <w:rtl/>
          <w:lang w:bidi="fa-IR"/>
        </w:rPr>
        <w:lastRenderedPageBreak/>
        <w:t>ادامه</w:t>
      </w:r>
      <w:bookmarkEnd w:id="15"/>
    </w:p>
    <w:p w14:paraId="49E15260" w14:textId="77777777" w:rsidR="00776D6D" w:rsidRPr="00CB12CF" w:rsidRDefault="00CB12CF" w:rsidP="00A07812">
      <w:pPr>
        <w:spacing w:line="276" w:lineRule="auto"/>
        <w:jc w:val="both"/>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day008</w:t>
      </w:r>
    </w:p>
    <w:p w14:paraId="088DCA7A" w14:textId="77777777" w:rsidR="00776D6D" w:rsidRPr="00CB12CF" w:rsidRDefault="00776D6D" w:rsidP="00A07812">
      <w:pPr>
        <w:spacing w:line="276" w:lineRule="auto"/>
        <w:jc w:val="both"/>
        <w:rPr>
          <w:lang w:bidi="fa-IR"/>
        </w:rPr>
      </w:pPr>
    </w:p>
    <w:p w14:paraId="429D4E23" w14:textId="77777777" w:rsidR="00776D6D" w:rsidRPr="00CB12CF" w:rsidRDefault="00776D6D" w:rsidP="00A07812">
      <w:pPr>
        <w:spacing w:line="276" w:lineRule="auto"/>
        <w:jc w:val="both"/>
        <w:rPr>
          <w:lang w:bidi="fa-IR"/>
        </w:rPr>
      </w:pPr>
    </w:p>
    <w:p w14:paraId="27CB67D0" w14:textId="77777777" w:rsidR="00776D6D" w:rsidRPr="00CB12CF" w:rsidRDefault="00CB12CF" w:rsidP="00A07812">
      <w:pPr>
        <w:spacing w:line="276" w:lineRule="auto"/>
        <w:jc w:val="both"/>
      </w:pPr>
      <w:r w:rsidRPr="00CB12CF">
        <w:rPr>
          <w:lang w:bidi="fa-IR"/>
        </w:rPr>
        <w:t>Day009</w:t>
      </w:r>
    </w:p>
    <w:p w14:paraId="415A5AE6" w14:textId="77777777" w:rsidR="00776D6D" w:rsidRPr="00CB12CF" w:rsidRDefault="00CB12CF" w:rsidP="00A07812">
      <w:pPr>
        <w:spacing w:line="276" w:lineRule="auto"/>
        <w:jc w:val="both"/>
      </w:pPr>
      <w:r w:rsidRPr="00CB12CF">
        <w:rPr>
          <w:lang w:bidi="fa-IR"/>
        </w:rPr>
        <w:t>Dictionaries and nesting</w:t>
      </w:r>
    </w:p>
    <w:p w14:paraId="425DF635" w14:textId="77777777" w:rsidR="00776D6D" w:rsidRPr="00CB12CF" w:rsidRDefault="00CB12CF" w:rsidP="00A07812">
      <w:pPr>
        <w:spacing w:line="276" w:lineRule="auto"/>
        <w:jc w:val="both"/>
      </w:pPr>
      <w:r w:rsidRPr="00CB12CF">
        <w:rPr>
          <w:lang w:bidi="fa-IR"/>
        </w:rPr>
        <w:t>Silent auction program</w:t>
      </w:r>
    </w:p>
    <w:p w14:paraId="29BB2220" w14:textId="77777777" w:rsidR="00776D6D" w:rsidRPr="00CB12CF" w:rsidRDefault="00776D6D" w:rsidP="00A07812">
      <w:pPr>
        <w:spacing w:line="276" w:lineRule="auto"/>
        <w:jc w:val="both"/>
        <w:rPr>
          <w:lang w:bidi="fa-IR"/>
        </w:rPr>
      </w:pPr>
    </w:p>
    <w:p w14:paraId="0B18FB6C"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rsidP="00A07812">
      <w:pPr>
        <w:spacing w:line="276" w:lineRule="auto"/>
        <w:jc w:val="both"/>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rsidP="00A020B6">
      <w:pPr>
        <w:spacing w:line="276" w:lineRule="auto"/>
        <w:jc w:val="both"/>
      </w:pPr>
      <w:r w:rsidRPr="00CB12CF">
        <w:rPr>
          <w:rtl/>
          <w:lang w:bidi="fa-IR"/>
        </w:rPr>
        <w:t xml:space="preserve">برای مقدار اضافه کردن : </w:t>
      </w:r>
      <w:r w:rsidRPr="00CB12CF">
        <w:rPr>
          <w:lang w:bidi="fa-IR"/>
        </w:rPr>
        <w:t>dictionary_name[“new_key_name”]= “value</w:t>
      </w:r>
      <w:del w:id="16" w:author="Microsoft account" w:date="2025-09-11T09:39:00Z">
        <w:r w:rsidRPr="00CB12CF" w:rsidDel="00A020B6">
          <w:rPr>
            <w:rtl/>
            <w:lang w:bidi="fa-IR"/>
          </w:rPr>
          <w:delText>”</w:delText>
        </w:r>
      </w:del>
    </w:p>
    <w:p w14:paraId="063B45FB" w14:textId="77777777" w:rsidR="00776D6D" w:rsidRPr="00CB12CF" w:rsidRDefault="00CB12CF" w:rsidP="00A07812">
      <w:pPr>
        <w:spacing w:line="276" w:lineRule="auto"/>
        <w:jc w:val="both"/>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rsidP="00A07812">
      <w:pPr>
        <w:spacing w:line="276" w:lineRule="auto"/>
        <w:jc w:val="both"/>
      </w:pPr>
      <w:r w:rsidRPr="00CB12CF">
        <w:rPr>
          <w:rtl/>
          <w:lang w:bidi="fa-IR"/>
        </w:rPr>
        <w:t>-</w:t>
      </w:r>
      <w:r w:rsidRPr="00A020B6">
        <w:rPr>
          <w:u w:val="single"/>
          <w:rtl/>
          <w:lang w:bidi="fa-IR"/>
          <w:rPrChange w:id="17" w:author="Microsoft account" w:date="2025-09-11T09:39:00Z">
            <w:rPr>
              <w:rtl/>
              <w:lang w:bidi="fa-IR"/>
            </w:rPr>
          </w:rPrChange>
        </w:rPr>
        <w:t xml:space="preserve">در </w:t>
      </w:r>
      <w:r w:rsidRPr="00A020B6">
        <w:rPr>
          <w:u w:val="single"/>
          <w:lang w:bidi="fa-IR"/>
          <w:rPrChange w:id="18" w:author="Microsoft account" w:date="2025-09-11T09:39:00Z">
            <w:rPr>
              <w:lang w:bidi="fa-IR"/>
            </w:rPr>
          </w:rPrChange>
        </w:rPr>
        <w:t>iteration</w:t>
      </w:r>
      <w:r w:rsidRPr="00A020B6">
        <w:rPr>
          <w:u w:val="single"/>
          <w:rtl/>
          <w:lang w:bidi="fa-IR"/>
          <w:rPrChange w:id="19" w:author="Microsoft account" w:date="2025-09-11T09:39:00Z">
            <w:rPr>
              <w:rtl/>
              <w:lang w:bidi="fa-IR"/>
            </w:rPr>
          </w:rPrChange>
        </w:rPr>
        <w:t xml:space="preserve"> ها </w:t>
      </w:r>
      <w:r w:rsidRPr="00A020B6">
        <w:rPr>
          <w:u w:val="single"/>
          <w:lang w:bidi="fa-IR"/>
          <w:rPrChange w:id="20" w:author="Microsoft account" w:date="2025-09-11T09:39:00Z">
            <w:rPr>
              <w:lang w:bidi="fa-IR"/>
            </w:rPr>
          </w:rPrChange>
        </w:rPr>
        <w:t>key return</w:t>
      </w:r>
      <w:r w:rsidRPr="00A020B6">
        <w:rPr>
          <w:u w:val="single"/>
          <w:rtl/>
          <w:lang w:bidi="fa-IR"/>
          <w:rPrChange w:id="21" w:author="Microsoft account" w:date="2025-09-11T09:39:00Z">
            <w:rPr>
              <w:rtl/>
              <w:lang w:bidi="fa-IR"/>
            </w:rPr>
          </w:rPrChange>
        </w:rPr>
        <w:t xml:space="preserve"> م</w:t>
      </w:r>
      <w:r w:rsidRPr="00A020B6">
        <w:rPr>
          <w:rFonts w:hint="cs"/>
          <w:u w:val="single"/>
          <w:rtl/>
          <w:lang w:bidi="fa-IR"/>
          <w:rPrChange w:id="22" w:author="Microsoft account" w:date="2025-09-11T09:39:00Z">
            <w:rPr>
              <w:rFonts w:hint="cs"/>
              <w:rtl/>
              <w:lang w:bidi="fa-IR"/>
            </w:rPr>
          </w:rPrChange>
        </w:rPr>
        <w:t>ی</w:t>
      </w:r>
      <w:r w:rsidRPr="00A020B6">
        <w:rPr>
          <w:rFonts w:hint="eastAsia"/>
          <w:u w:val="single"/>
          <w:rtl/>
          <w:lang w:bidi="fa-IR"/>
          <w:rPrChange w:id="23" w:author="Microsoft account" w:date="2025-09-11T09:39:00Z">
            <w:rPr>
              <w:rFonts w:hint="eastAsia"/>
              <w:rtl/>
              <w:lang w:bidi="fa-IR"/>
            </w:rPr>
          </w:rPrChange>
        </w:rPr>
        <w:t>شه</w:t>
      </w:r>
    </w:p>
    <w:p w14:paraId="136BBD3A" w14:textId="77777777" w:rsidR="00776D6D" w:rsidRPr="00CB12CF" w:rsidRDefault="00CB12CF" w:rsidP="00A07812">
      <w:pPr>
        <w:spacing w:line="276" w:lineRule="auto"/>
        <w:jc w:val="both"/>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rsidP="00A07812">
      <w:pPr>
        <w:spacing w:line="276" w:lineRule="auto"/>
        <w:jc w:val="both"/>
        <w:rPr>
          <w:lang w:bidi="fa-IR"/>
        </w:rPr>
      </w:pPr>
    </w:p>
    <w:p w14:paraId="6F046151"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day010</w:t>
      </w:r>
    </w:p>
    <w:p w14:paraId="16165D2F" w14:textId="77777777" w:rsidR="00776D6D" w:rsidRPr="00CB12CF" w:rsidRDefault="00CB12CF" w:rsidP="00A07812">
      <w:pPr>
        <w:spacing w:line="276" w:lineRule="auto"/>
        <w:jc w:val="both"/>
        <w:rPr>
          <w:lang w:bidi="fa-IR"/>
        </w:rPr>
      </w:pPr>
      <w:r w:rsidRPr="00CB12CF">
        <w:br w:type="page"/>
      </w:r>
    </w:p>
    <w:p w14:paraId="7301982E" w14:textId="77777777" w:rsidR="00776D6D" w:rsidRPr="00CB12CF" w:rsidRDefault="00CB12CF" w:rsidP="00A07812">
      <w:pPr>
        <w:spacing w:line="276" w:lineRule="auto"/>
        <w:jc w:val="both"/>
      </w:pPr>
      <w:bookmarkStart w:id="24" w:name="I4030909"/>
      <w:r w:rsidRPr="00CB12CF">
        <w:rPr>
          <w:rtl/>
          <w:lang w:bidi="fa-IR"/>
        </w:rPr>
        <w:lastRenderedPageBreak/>
        <w:t>ادامه</w:t>
      </w:r>
      <w:bookmarkEnd w:id="24"/>
    </w:p>
    <w:p w14:paraId="0F43A200" w14:textId="77777777" w:rsidR="005D1A51" w:rsidRDefault="00CB12CF" w:rsidP="00A07812">
      <w:pPr>
        <w:spacing w:line="276" w:lineRule="auto"/>
        <w:jc w:val="both"/>
        <w:rPr>
          <w:ins w:id="25" w:author="Microsoft account" w:date="2025-09-12T09:56:00Z"/>
          <w:sz w:val="18"/>
          <w:szCs w:val="18"/>
          <w:rtl/>
          <w:lang w:bidi="fa-IR"/>
        </w:rPr>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6"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7" w:author="Microsoft account" w:date="2025-09-12T09:56:00Z"/>
          <w:sz w:val="18"/>
          <w:szCs w:val="18"/>
          <w:rtl/>
          <w:lang w:bidi="fa-IR"/>
        </w:rPr>
        <w:pPrChange w:id="28" w:author="Microsoft account" w:date="2025-09-12T09:56:00Z">
          <w:pPr>
            <w:spacing w:line="276" w:lineRule="auto"/>
            <w:jc w:val="both"/>
          </w:pPr>
        </w:pPrChange>
      </w:pPr>
      <w:ins w:id="29" w:author="Microsoft account" w:date="2025-09-12T09:57:00Z">
        <w:r w:rsidRPr="005D1A51">
          <w:rPr>
            <w:noProof/>
            <w:sz w:val="18"/>
            <w:szCs w:val="18"/>
            <w:rPrChange w:id="30"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31" w:author="Microsoft account" w:date="2025-09-12T09:56:00Z">
          <w:pPr>
            <w:spacing w:line="276" w:lineRule="auto"/>
            <w:jc w:val="both"/>
          </w:pPr>
        </w:pPrChange>
      </w:pPr>
      <w:ins w:id="32" w:author="Microsoft account" w:date="2025-09-12T09:56:00Z">
        <w:r>
          <w:rPr>
            <w:rFonts w:hint="cs"/>
            <w:rtl/>
            <w:lang w:bidi="fa-IR"/>
          </w:rPr>
          <w:t>)</w:t>
        </w:r>
      </w:ins>
    </w:p>
    <w:p w14:paraId="475DE74F" w14:textId="77777777" w:rsidR="00776D6D" w:rsidRPr="00CB12CF" w:rsidRDefault="00CB12CF" w:rsidP="00A07812">
      <w:pPr>
        <w:spacing w:line="276" w:lineRule="auto"/>
        <w:jc w:val="both"/>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rsidP="00A07812">
      <w:pPr>
        <w:spacing w:line="276" w:lineRule="auto"/>
        <w:jc w:val="both"/>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33"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rsidP="00A07812">
      <w:pPr>
        <w:spacing w:line="276" w:lineRule="auto"/>
        <w:jc w:val="both"/>
        <w:rPr>
          <w:lang w:bidi="fa-IR"/>
        </w:rPr>
      </w:pPr>
    </w:p>
    <w:p w14:paraId="2CD603D9" w14:textId="77777777" w:rsidR="00776D6D" w:rsidRPr="00CB12CF" w:rsidRDefault="00CB12CF" w:rsidP="00A07812">
      <w:pPr>
        <w:spacing w:line="276" w:lineRule="auto"/>
        <w:jc w:val="both"/>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rsidP="00A07812">
      <w:pPr>
        <w:spacing w:line="276" w:lineRule="auto"/>
        <w:jc w:val="both"/>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spacing w:line="276" w:lineRule="auto"/>
        <w:ind w:left="720"/>
        <w:jc w:val="both"/>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rsidP="00A07812">
      <w:pPr>
        <w:spacing w:line="276" w:lineRule="auto"/>
        <w:jc w:val="both"/>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rsidP="00A07812">
      <w:pPr>
        <w:spacing w:line="276" w:lineRule="auto"/>
        <w:jc w:val="both"/>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spacing w:line="276" w:lineRule="auto"/>
        <w:jc w:val="both"/>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rsidP="00A07812">
      <w:pPr>
        <w:spacing w:line="276" w:lineRule="auto"/>
        <w:jc w:val="both"/>
      </w:pPr>
      <w:r w:rsidRPr="00CB12CF">
        <w:rPr>
          <w:rtl/>
          <w:lang w:bidi="fa-IR"/>
        </w:rPr>
        <w:t xml:space="preserve">تا </w:t>
      </w:r>
      <w:r w:rsidRPr="00CB12CF">
        <w:rPr>
          <w:lang w:bidi="fa-IR"/>
        </w:rPr>
        <w:t>day010-007-12:13</w:t>
      </w:r>
    </w:p>
    <w:p w14:paraId="7A06C72D" w14:textId="77777777" w:rsidR="00776D6D" w:rsidRPr="00CB12CF" w:rsidRDefault="00CB12CF" w:rsidP="00A07812">
      <w:pPr>
        <w:spacing w:line="276" w:lineRule="auto"/>
        <w:jc w:val="both"/>
        <w:rPr>
          <w:lang w:bidi="fa-IR"/>
        </w:rPr>
      </w:pPr>
      <w:r w:rsidRPr="00CB12CF">
        <w:br w:type="page"/>
      </w:r>
    </w:p>
    <w:p w14:paraId="7113FCCF" w14:textId="77777777" w:rsidR="00776D6D" w:rsidRPr="00CB12CF" w:rsidRDefault="00CB12CF" w:rsidP="00A07812">
      <w:pPr>
        <w:spacing w:line="276" w:lineRule="auto"/>
        <w:jc w:val="both"/>
      </w:pPr>
      <w:bookmarkStart w:id="34" w:name="I4030910"/>
      <w:r w:rsidRPr="00CB12CF">
        <w:rPr>
          <w:rtl/>
          <w:lang w:bidi="fa-IR"/>
        </w:rPr>
        <w:lastRenderedPageBreak/>
        <w:t>ادامه</w:t>
      </w:r>
      <w:bookmarkEnd w:id="34"/>
    </w:p>
    <w:p w14:paraId="26D68DF5" w14:textId="77777777" w:rsidR="00776D6D" w:rsidRPr="00CB12CF" w:rsidRDefault="00776D6D" w:rsidP="00A07812">
      <w:pPr>
        <w:spacing w:line="276" w:lineRule="auto"/>
        <w:jc w:val="both"/>
        <w:rPr>
          <w:lang w:bidi="fa-IR"/>
        </w:rPr>
      </w:pPr>
    </w:p>
    <w:p w14:paraId="1010B41E" w14:textId="77777777" w:rsidR="00776D6D" w:rsidRPr="00CB12CF" w:rsidRDefault="00CB12CF" w:rsidP="00A07812">
      <w:pPr>
        <w:spacing w:line="276" w:lineRule="auto"/>
        <w:jc w:val="both"/>
      </w:pPr>
      <w:r w:rsidRPr="00CB12CF">
        <w:rPr>
          <w:lang w:bidi="fa-IR"/>
        </w:rPr>
        <w:t>Day011</w:t>
      </w:r>
    </w:p>
    <w:p w14:paraId="6BDA9AA5" w14:textId="77777777" w:rsidR="00776D6D" w:rsidRPr="00CB12CF" w:rsidRDefault="00CB12CF" w:rsidP="00A07812">
      <w:pPr>
        <w:spacing w:line="276" w:lineRule="auto"/>
        <w:jc w:val="both"/>
      </w:pPr>
      <w:r w:rsidRPr="00CB12CF">
        <w:rPr>
          <w:lang w:bidi="fa-IR"/>
        </w:rPr>
        <w:t>Black jack game</w:t>
      </w:r>
    </w:p>
    <w:p w14:paraId="3C6B8B2D" w14:textId="77777777" w:rsidR="00776D6D" w:rsidRPr="00CB12CF" w:rsidRDefault="00CB12CF" w:rsidP="00A07812">
      <w:pPr>
        <w:spacing w:line="276" w:lineRule="auto"/>
        <w:jc w:val="both"/>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spacing w:line="276" w:lineRule="auto"/>
        <w:jc w:val="both"/>
        <w:rPr>
          <w:lang w:bidi="fa-IR"/>
        </w:rPr>
      </w:pPr>
    </w:p>
    <w:p w14:paraId="640DE6E7" w14:textId="77777777" w:rsidR="00776D6D" w:rsidRPr="00CB12CF" w:rsidRDefault="00CB12CF" w:rsidP="00A07812">
      <w:pPr>
        <w:spacing w:line="276" w:lineRule="auto"/>
        <w:jc w:val="both"/>
      </w:pPr>
      <w:r w:rsidRPr="00CB12CF">
        <w:rPr>
          <w:lang w:bidi="fa-IR"/>
        </w:rPr>
        <w:t>Flow chart</w:t>
      </w:r>
      <w:r w:rsidRPr="00CB12CF">
        <w:rPr>
          <w:rtl/>
          <w:lang w:bidi="fa-IR"/>
        </w:rPr>
        <w:t xml:space="preserve"> رو ساختیم </w:t>
      </w:r>
    </w:p>
    <w:p w14:paraId="04601100" w14:textId="77777777" w:rsidR="00776D6D" w:rsidRPr="00CB12CF" w:rsidRDefault="00CB12CF" w:rsidP="00A07812">
      <w:pPr>
        <w:spacing w:line="276" w:lineRule="auto"/>
        <w:jc w:val="both"/>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rsidP="00A07812">
      <w:pPr>
        <w:spacing w:line="276" w:lineRule="auto"/>
        <w:jc w:val="both"/>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rsidP="00A07812">
      <w:pPr>
        <w:spacing w:line="276" w:lineRule="auto"/>
        <w:jc w:val="both"/>
        <w:rPr>
          <w:lang w:bidi="fa-IR"/>
        </w:rPr>
      </w:pPr>
      <w:r w:rsidRPr="00CB12CF">
        <w:br w:type="page"/>
      </w:r>
    </w:p>
    <w:p w14:paraId="3629E6E1" w14:textId="77777777" w:rsidR="00776D6D" w:rsidRPr="00CB12CF" w:rsidRDefault="00CB12CF" w:rsidP="00A07812">
      <w:pPr>
        <w:spacing w:line="276" w:lineRule="auto"/>
        <w:jc w:val="both"/>
      </w:pPr>
      <w:bookmarkStart w:id="35" w:name="I4030911"/>
      <w:r w:rsidRPr="00CB12CF">
        <w:rPr>
          <w:rtl/>
          <w:lang w:bidi="fa-IR"/>
        </w:rPr>
        <w:lastRenderedPageBreak/>
        <w:t>ادامه</w:t>
      </w:r>
      <w:bookmarkEnd w:id="35"/>
    </w:p>
    <w:p w14:paraId="008B214E" w14:textId="77777777" w:rsidR="00776D6D" w:rsidRPr="00CB12CF" w:rsidRDefault="00CB12CF" w:rsidP="00A07812">
      <w:pPr>
        <w:spacing w:line="276" w:lineRule="auto"/>
        <w:jc w:val="both"/>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rsidP="00A07812">
      <w:pPr>
        <w:spacing w:line="276" w:lineRule="auto"/>
        <w:jc w:val="both"/>
        <w:rPr>
          <w:lang w:bidi="fa-IR"/>
        </w:rPr>
      </w:pPr>
    </w:p>
    <w:p w14:paraId="7420549A" w14:textId="77777777" w:rsidR="00AF5725" w:rsidRDefault="00CB12CF" w:rsidP="00A07812">
      <w:pPr>
        <w:spacing w:line="276" w:lineRule="auto"/>
        <w:jc w:val="both"/>
        <w:rPr>
          <w:ins w:id="36" w:author="Microsoft account" w:date="2025-09-13T10:57:00Z"/>
          <w:lang w:bidi="fa-IR"/>
        </w:rPr>
      </w:pPr>
      <w:r w:rsidRPr="00CB12CF">
        <w:rPr>
          <w:rtl/>
          <w:lang w:bidi="fa-IR"/>
        </w:rPr>
        <w:t>نکته:</w:t>
      </w:r>
    </w:p>
    <w:p w14:paraId="55201F90" w14:textId="175A8B1D" w:rsidR="00776D6D" w:rsidRDefault="00CB12CF">
      <w:pPr>
        <w:spacing w:line="276" w:lineRule="auto"/>
        <w:jc w:val="both"/>
        <w:rPr>
          <w:ins w:id="37" w:author="Microsoft account" w:date="2025-09-13T10:57:00Z"/>
          <w:lang w:bidi="fa-IR"/>
        </w:rPr>
        <w:pPrChange w:id="38" w:author="Microsoft account" w:date="2025-09-13T10:57: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rPr>
          <w:ins w:id="39" w:author="Microsoft account" w:date="2025-09-13T11:05:00Z"/>
          <w:sz w:val="18"/>
          <w:szCs w:val="18"/>
          <w:rtl/>
          <w:lang w:bidi="fa-IR"/>
        </w:rPr>
        <w:pPrChange w:id="40" w:author="Microsoft account" w:date="2025-09-13T11:05:00Z">
          <w:pPr>
            <w:spacing w:line="276" w:lineRule="auto"/>
          </w:pPr>
        </w:pPrChange>
      </w:pPr>
      <w:ins w:id="41" w:author="Microsoft account" w:date="2025-09-13T10:57:00Z">
        <w:r>
          <w:rPr>
            <w:rFonts w:hint="cs"/>
            <w:rtl/>
            <w:lang w:bidi="fa-IR"/>
          </w:rPr>
          <w:t>(</w:t>
        </w:r>
      </w:ins>
      <w:ins w:id="42"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rPr>
          <w:ins w:id="43" w:author="Microsoft account" w:date="2025-09-13T11:05:00Z"/>
          <w:sz w:val="18"/>
          <w:szCs w:val="18"/>
          <w:rtl/>
        </w:rPr>
        <w:pPrChange w:id="44" w:author="Microsoft account" w:date="2025-09-13T11:05:00Z">
          <w:pPr>
            <w:spacing w:line="276" w:lineRule="auto"/>
          </w:pPr>
        </w:pPrChange>
      </w:pPr>
      <w:ins w:id="45"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rPr>
          <w:sz w:val="18"/>
          <w:szCs w:val="18"/>
          <w:rtl/>
          <w:lang w:bidi="fa-IR"/>
          <w:rPrChange w:id="46" w:author="Microsoft account" w:date="2025-09-13T11:05:00Z">
            <w:rPr>
              <w:rtl/>
            </w:rPr>
          </w:rPrChange>
        </w:rPr>
        <w:pPrChange w:id="47" w:author="Microsoft account" w:date="2025-09-13T11:05:00Z">
          <w:pPr>
            <w:spacing w:line="276" w:lineRule="auto"/>
            <w:jc w:val="both"/>
          </w:pPr>
        </w:pPrChange>
      </w:pPr>
      <w:ins w:id="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49" w:author="Microsoft account" w:date="2025-09-13T10:57:00Z">
        <w:r w:rsidR="00AF5725">
          <w:rPr>
            <w:rFonts w:hint="cs"/>
            <w:rtl/>
            <w:lang w:bidi="fa-IR"/>
          </w:rPr>
          <w:t>)</w:t>
        </w:r>
      </w:ins>
    </w:p>
    <w:p w14:paraId="4C67B9B1" w14:textId="77777777" w:rsidR="00776D6D" w:rsidRPr="00CB12CF" w:rsidRDefault="00776D6D" w:rsidP="00A07812">
      <w:pPr>
        <w:spacing w:line="276" w:lineRule="auto"/>
        <w:jc w:val="both"/>
        <w:rPr>
          <w:lang w:bidi="fa-IR"/>
        </w:rPr>
      </w:pPr>
    </w:p>
    <w:p w14:paraId="424BA819" w14:textId="77777777" w:rsidR="00776D6D" w:rsidRPr="00CB12CF" w:rsidRDefault="00CB12CF" w:rsidP="00A07812">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A07812">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spacing w:line="276" w:lineRule="auto"/>
        <w:jc w:val="both"/>
        <w:rPr>
          <w:lang w:bidi="fa-IR"/>
        </w:rPr>
      </w:pPr>
    </w:p>
    <w:p w14:paraId="0D4288C2" w14:textId="01C359ED" w:rsidR="00776D6D" w:rsidRPr="00CB12CF" w:rsidRDefault="00CB12CF" w:rsidP="003C1B55">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52" w:author="Microsoft account" w:date="2025-09-13T11:07:00Z">
        <w:r w:rsidR="003C1B55">
          <w:rPr>
            <w:rFonts w:hint="cs"/>
            <w:rtl/>
            <w:lang w:bidi="fa-IR"/>
          </w:rPr>
          <w:t>)</w:t>
        </w:r>
      </w:ins>
    </w:p>
    <w:p w14:paraId="4C85252F" w14:textId="77777777" w:rsidR="00776D6D" w:rsidRPr="00CB12CF" w:rsidRDefault="00CB12CF" w:rsidP="00A07812">
      <w:pPr>
        <w:spacing w:line="276" w:lineRule="auto"/>
        <w:jc w:val="both"/>
        <w:rPr>
          <w:lang w:bidi="fa-IR"/>
        </w:rPr>
      </w:pPr>
      <w:r w:rsidRPr="00CB12CF">
        <w:br w:type="page"/>
      </w:r>
    </w:p>
    <w:p w14:paraId="2AF06A72" w14:textId="77777777" w:rsidR="00776D6D" w:rsidRPr="00CB12CF" w:rsidRDefault="00CB12CF" w:rsidP="00A07812">
      <w:pPr>
        <w:spacing w:line="276" w:lineRule="auto"/>
        <w:jc w:val="both"/>
      </w:pPr>
      <w:bookmarkStart w:id="53" w:name="I4030913"/>
      <w:r w:rsidRPr="00CB12CF">
        <w:rPr>
          <w:rtl/>
          <w:lang w:bidi="fa-IR"/>
        </w:rPr>
        <w:lastRenderedPageBreak/>
        <w:t>ادامه</w:t>
      </w:r>
      <w:bookmarkEnd w:id="53"/>
    </w:p>
    <w:p w14:paraId="6430603E" w14:textId="77777777" w:rsidR="00776D6D" w:rsidRPr="00CB12CF" w:rsidRDefault="00CB12CF" w:rsidP="00A07812">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spacing w:line="276" w:lineRule="auto"/>
        <w:jc w:val="both"/>
        <w:rPr>
          <w:lang w:bidi="fa-IR"/>
        </w:rPr>
      </w:pPr>
    </w:p>
    <w:p w14:paraId="3F8990BB" w14:textId="77777777" w:rsidR="00776D6D" w:rsidRPr="00CB12CF" w:rsidRDefault="00CB12CF" w:rsidP="00A07812">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A07812">
      <w:pPr>
        <w:spacing w:line="276" w:lineRule="auto"/>
        <w:jc w:val="both"/>
        <w:rPr>
          <w:lang w:bidi="fa-IR"/>
        </w:rPr>
      </w:pPr>
      <w:r w:rsidRPr="00CB12CF">
        <w:br w:type="page"/>
      </w:r>
    </w:p>
    <w:p w14:paraId="6972F300" w14:textId="77777777" w:rsidR="00776D6D" w:rsidRPr="00CB12CF" w:rsidRDefault="00CB12CF" w:rsidP="00A07812">
      <w:pPr>
        <w:spacing w:line="276" w:lineRule="auto"/>
        <w:jc w:val="both"/>
      </w:pPr>
      <w:bookmarkStart w:id="54" w:name="I4030914"/>
      <w:r w:rsidRPr="00CB12CF">
        <w:rPr>
          <w:rtl/>
          <w:lang w:bidi="fa-IR"/>
        </w:rPr>
        <w:lastRenderedPageBreak/>
        <w:t>ادامه</w:t>
      </w:r>
      <w:bookmarkEnd w:id="54"/>
    </w:p>
    <w:p w14:paraId="79E1366A" w14:textId="77777777" w:rsidR="00776D6D" w:rsidRPr="00CB12CF" w:rsidRDefault="00CB12CF" w:rsidP="00A07812">
      <w:pPr>
        <w:spacing w:line="276" w:lineRule="auto"/>
        <w:jc w:val="both"/>
      </w:pPr>
      <w:r w:rsidRPr="00CB12CF">
        <w:rPr>
          <w:lang w:bidi="fa-IR"/>
        </w:rPr>
        <w:t>Day012</w:t>
      </w:r>
    </w:p>
    <w:p w14:paraId="4FF18488" w14:textId="77777777" w:rsidR="00776D6D" w:rsidRPr="00CB12CF" w:rsidRDefault="00CB12CF" w:rsidP="00A07812">
      <w:pPr>
        <w:spacing w:line="276" w:lineRule="auto"/>
        <w:jc w:val="both"/>
      </w:pPr>
      <w:r w:rsidRPr="00CB12CF">
        <w:rPr>
          <w:lang w:bidi="fa-IR"/>
        </w:rPr>
        <w:t>Number guessing project</w:t>
      </w:r>
    </w:p>
    <w:p w14:paraId="7F763157" w14:textId="77777777" w:rsidR="00776D6D" w:rsidRPr="00CB12CF" w:rsidRDefault="00CB12CF" w:rsidP="00A07812">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A07812">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A07812">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A07812">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A861C2" w:rsidP="00A07812">
      <w:pPr>
        <w:spacing w:line="276" w:lineRule="auto"/>
        <w:jc w:val="both"/>
      </w:pPr>
      <w:hyperlink r:id="rId35"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rsidP="00A07812">
      <w:pPr>
        <w:spacing w:line="276" w:lineRule="auto"/>
        <w:jc w:val="both"/>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rsidP="00A07812">
      <w:pPr>
        <w:spacing w:line="276" w:lineRule="auto"/>
        <w:jc w:val="both"/>
        <w:rPr>
          <w:lang w:bidi="fa-IR"/>
        </w:rPr>
      </w:pPr>
    </w:p>
    <w:p w14:paraId="45DB88AD" w14:textId="77777777" w:rsidR="00776D6D" w:rsidRPr="00CB12CF" w:rsidRDefault="00CB12CF" w:rsidP="00A07812">
      <w:pPr>
        <w:spacing w:line="276" w:lineRule="auto"/>
        <w:jc w:val="both"/>
      </w:pPr>
      <w:r w:rsidRPr="00CB12CF">
        <w:rPr>
          <w:rtl/>
          <w:lang w:bidi="fa-IR"/>
        </w:rPr>
        <w:t xml:space="preserve">انتهای </w:t>
      </w:r>
      <w:r w:rsidRPr="00CB12CF">
        <w:rPr>
          <w:lang w:bidi="fa-IR"/>
        </w:rPr>
        <w:t>day012</w:t>
      </w:r>
    </w:p>
    <w:p w14:paraId="121725A0" w14:textId="77777777" w:rsidR="00776D6D" w:rsidRPr="00CB12CF" w:rsidRDefault="00776D6D" w:rsidP="00A07812">
      <w:pPr>
        <w:spacing w:line="276" w:lineRule="auto"/>
        <w:jc w:val="both"/>
        <w:rPr>
          <w:lang w:bidi="fa-IR"/>
        </w:rPr>
      </w:pPr>
    </w:p>
    <w:p w14:paraId="1D0B1743" w14:textId="77777777" w:rsidR="00776D6D" w:rsidRPr="00CB12CF" w:rsidRDefault="00CB12CF" w:rsidP="00A07812">
      <w:pPr>
        <w:spacing w:line="276" w:lineRule="auto"/>
        <w:jc w:val="both"/>
        <w:rPr>
          <w:lang w:bidi="fa-IR"/>
        </w:rPr>
      </w:pPr>
      <w:r w:rsidRPr="00CB12CF">
        <w:br w:type="page"/>
      </w:r>
    </w:p>
    <w:p w14:paraId="4D88184A" w14:textId="77777777" w:rsidR="00776D6D" w:rsidRPr="00CB12CF" w:rsidRDefault="00CB12CF" w:rsidP="00A07812">
      <w:pPr>
        <w:spacing w:line="276" w:lineRule="auto"/>
        <w:jc w:val="both"/>
      </w:pPr>
      <w:bookmarkStart w:id="55" w:name="I4030915"/>
      <w:r w:rsidRPr="00CB12CF">
        <w:rPr>
          <w:rtl/>
          <w:lang w:bidi="fa-IR"/>
        </w:rPr>
        <w:lastRenderedPageBreak/>
        <w:t>ادامه</w:t>
      </w:r>
      <w:bookmarkEnd w:id="55"/>
    </w:p>
    <w:p w14:paraId="7918BC80" w14:textId="77777777" w:rsidR="00776D6D" w:rsidRPr="00CB12CF" w:rsidRDefault="00CB12CF" w:rsidP="00A07812">
      <w:pPr>
        <w:spacing w:line="276" w:lineRule="auto"/>
        <w:jc w:val="both"/>
      </w:pPr>
      <w:r w:rsidRPr="00CB12CF">
        <w:rPr>
          <w:lang w:bidi="fa-IR"/>
        </w:rPr>
        <w:t>Day013</w:t>
      </w:r>
    </w:p>
    <w:p w14:paraId="450470BD" w14:textId="77777777" w:rsidR="00776D6D" w:rsidRPr="00CB12CF" w:rsidRDefault="00CB12CF" w:rsidP="00A07812">
      <w:pPr>
        <w:spacing w:line="276" w:lineRule="auto"/>
        <w:jc w:val="both"/>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rsidP="00A07812">
      <w:pPr>
        <w:spacing w:line="276" w:lineRule="auto"/>
        <w:jc w:val="both"/>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56" w:author="Microsoft account" w:date="2025-09-16T11:10:00Z">
            <w:rPr>
              <w:rtl/>
              <w:lang w:bidi="fa-IR"/>
            </w:rPr>
          </w:rPrChange>
        </w:rPr>
        <w:t>تقر</w:t>
      </w:r>
      <w:r w:rsidRPr="00C86746">
        <w:rPr>
          <w:rFonts w:hint="cs"/>
          <w:u w:val="single"/>
          <w:rtl/>
          <w:lang w:bidi="fa-IR"/>
          <w:rPrChange w:id="57" w:author="Microsoft account" w:date="2025-09-16T11:10:00Z">
            <w:rPr>
              <w:rFonts w:hint="cs"/>
              <w:rtl/>
              <w:lang w:bidi="fa-IR"/>
            </w:rPr>
          </w:rPrChange>
        </w:rPr>
        <w:t>ی</w:t>
      </w:r>
      <w:r w:rsidRPr="00C86746">
        <w:rPr>
          <w:rFonts w:hint="eastAsia"/>
          <w:u w:val="single"/>
          <w:rtl/>
          <w:lang w:bidi="fa-IR"/>
          <w:rPrChange w:id="58" w:author="Microsoft account" w:date="2025-09-16T11:10:00Z">
            <w:rPr>
              <w:rFonts w:hint="eastAsia"/>
              <w:rtl/>
              <w:lang w:bidi="fa-IR"/>
            </w:rPr>
          </w:rPrChange>
        </w:rPr>
        <w:t>با</w:t>
      </w:r>
      <w:r w:rsidRPr="00C86746">
        <w:rPr>
          <w:u w:val="single"/>
          <w:rtl/>
          <w:lang w:bidi="fa-IR"/>
          <w:rPrChange w:id="59" w:author="Microsoft account" w:date="2025-09-16T11:10:00Z">
            <w:rPr>
              <w:rtl/>
              <w:lang w:bidi="fa-IR"/>
            </w:rPr>
          </w:rPrChange>
        </w:rPr>
        <w:t xml:space="preserve"> </w:t>
      </w:r>
      <w:r w:rsidRPr="00C86746">
        <w:rPr>
          <w:rFonts w:hint="eastAsia"/>
          <w:u w:val="single"/>
          <w:rtl/>
          <w:lang w:bidi="fa-IR"/>
          <w:rPrChange w:id="60" w:author="Microsoft account" w:date="2025-09-16T11:10:00Z">
            <w:rPr>
              <w:rFonts w:hint="eastAsia"/>
              <w:rtl/>
              <w:lang w:bidi="fa-IR"/>
            </w:rPr>
          </w:rPrChange>
        </w:rPr>
        <w:t>غ</w:t>
      </w:r>
      <w:r w:rsidRPr="00C86746">
        <w:rPr>
          <w:rFonts w:hint="cs"/>
          <w:u w:val="single"/>
          <w:rtl/>
          <w:lang w:bidi="fa-IR"/>
          <w:rPrChange w:id="61" w:author="Microsoft account" w:date="2025-09-16T11:10:00Z">
            <w:rPr>
              <w:rFonts w:hint="cs"/>
              <w:rtl/>
              <w:lang w:bidi="fa-IR"/>
            </w:rPr>
          </w:rPrChange>
        </w:rPr>
        <w:t>ی</w:t>
      </w:r>
      <w:r w:rsidRPr="00C86746">
        <w:rPr>
          <w:rFonts w:hint="eastAsia"/>
          <w:u w:val="single"/>
          <w:rtl/>
          <w:lang w:bidi="fa-IR"/>
          <w:rPrChange w:id="62" w:author="Microsoft account" w:date="2025-09-16T11:10:00Z">
            <w:rPr>
              <w:rFonts w:hint="eastAsia"/>
              <w:rtl/>
              <w:lang w:bidi="fa-IR"/>
            </w:rPr>
          </w:rPrChange>
        </w:rPr>
        <w:t>ر</w:t>
      </w:r>
      <w:r w:rsidRPr="00C86746">
        <w:rPr>
          <w:u w:val="single"/>
          <w:rtl/>
          <w:lang w:bidi="fa-IR"/>
          <w:rPrChange w:id="63" w:author="Microsoft account" w:date="2025-09-16T11:10:00Z">
            <w:rPr>
              <w:rtl/>
              <w:lang w:bidi="fa-IR"/>
            </w:rPr>
          </w:rPrChange>
        </w:rPr>
        <w:t xml:space="preserve"> </w:t>
      </w:r>
      <w:r w:rsidRPr="00C86746">
        <w:rPr>
          <w:rFonts w:hint="eastAsia"/>
          <w:u w:val="single"/>
          <w:rtl/>
          <w:lang w:bidi="fa-IR"/>
          <w:rPrChange w:id="64" w:author="Microsoft account" w:date="2025-09-16T11:10:00Z">
            <w:rPr>
              <w:rFonts w:hint="eastAsia"/>
              <w:rtl/>
              <w:lang w:bidi="fa-IR"/>
            </w:rPr>
          </w:rPrChange>
        </w:rPr>
        <w:t>ممکنه</w:t>
      </w:r>
      <w:r w:rsidRPr="00C86746">
        <w:rPr>
          <w:u w:val="single"/>
          <w:rtl/>
          <w:lang w:bidi="fa-IR"/>
          <w:rPrChange w:id="65" w:author="Microsoft account" w:date="2025-09-16T11:10:00Z">
            <w:rPr>
              <w:rtl/>
              <w:lang w:bidi="fa-IR"/>
            </w:rPr>
          </w:rPrChange>
        </w:rPr>
        <w:t xml:space="preserve"> </w:t>
      </w:r>
      <w:r w:rsidRPr="00C86746">
        <w:rPr>
          <w:rFonts w:hint="eastAsia"/>
          <w:u w:val="single"/>
          <w:rtl/>
          <w:lang w:bidi="fa-IR"/>
          <w:rPrChange w:id="66" w:author="Microsoft account" w:date="2025-09-16T11:10:00Z">
            <w:rPr>
              <w:rFonts w:hint="eastAsia"/>
              <w:rtl/>
              <w:lang w:bidi="fa-IR"/>
            </w:rPr>
          </w:rPrChange>
        </w:rPr>
        <w:t>وقت</w:t>
      </w:r>
      <w:r w:rsidRPr="00C86746">
        <w:rPr>
          <w:rFonts w:hint="cs"/>
          <w:u w:val="single"/>
          <w:rtl/>
          <w:lang w:bidi="fa-IR"/>
          <w:rPrChange w:id="67" w:author="Microsoft account" w:date="2025-09-16T11:10:00Z">
            <w:rPr>
              <w:rFonts w:hint="cs"/>
              <w:rtl/>
              <w:lang w:bidi="fa-IR"/>
            </w:rPr>
          </w:rPrChange>
        </w:rPr>
        <w:t>ی</w:t>
      </w:r>
      <w:r w:rsidRPr="00C86746">
        <w:rPr>
          <w:u w:val="single"/>
          <w:rtl/>
          <w:lang w:bidi="fa-IR"/>
          <w:rPrChange w:id="68" w:author="Microsoft account" w:date="2025-09-16T11:10:00Z">
            <w:rPr>
              <w:rtl/>
              <w:lang w:bidi="fa-IR"/>
            </w:rPr>
          </w:rPrChange>
        </w:rPr>
        <w:t xml:space="preserve"> </w:t>
      </w:r>
      <w:r w:rsidRPr="00C86746">
        <w:rPr>
          <w:rFonts w:hint="eastAsia"/>
          <w:u w:val="single"/>
          <w:rtl/>
          <w:lang w:bidi="fa-IR"/>
          <w:rPrChange w:id="69" w:author="Microsoft account" w:date="2025-09-16T11:10:00Z">
            <w:rPr>
              <w:rFonts w:hint="eastAsia"/>
              <w:rtl/>
              <w:lang w:bidi="fa-IR"/>
            </w:rPr>
          </w:rPrChange>
        </w:rPr>
        <w:t>که</w:t>
      </w:r>
      <w:r w:rsidRPr="00C86746">
        <w:rPr>
          <w:u w:val="single"/>
          <w:rtl/>
          <w:lang w:bidi="fa-IR"/>
          <w:rPrChange w:id="70" w:author="Microsoft account" w:date="2025-09-16T11:10:00Z">
            <w:rPr>
              <w:rtl/>
              <w:lang w:bidi="fa-IR"/>
            </w:rPr>
          </w:rPrChange>
        </w:rPr>
        <w:t xml:space="preserve"> </w:t>
      </w:r>
      <w:r w:rsidRPr="00C86746">
        <w:rPr>
          <w:rFonts w:hint="eastAsia"/>
          <w:u w:val="single"/>
          <w:rtl/>
          <w:lang w:bidi="fa-IR"/>
          <w:rPrChange w:id="71" w:author="Microsoft account" w:date="2025-09-16T11:10:00Z">
            <w:rPr>
              <w:rFonts w:hint="eastAsia"/>
              <w:rtl/>
              <w:lang w:bidi="fa-IR"/>
            </w:rPr>
          </w:rPrChange>
        </w:rPr>
        <w:t>خودتون</w:t>
      </w:r>
      <w:r w:rsidRPr="00C86746">
        <w:rPr>
          <w:u w:val="single"/>
          <w:rtl/>
          <w:lang w:bidi="fa-IR"/>
          <w:rPrChange w:id="72" w:author="Microsoft account" w:date="2025-09-16T11:10:00Z">
            <w:rPr>
              <w:rtl/>
              <w:lang w:bidi="fa-IR"/>
            </w:rPr>
          </w:rPrChange>
        </w:rPr>
        <w:t xml:space="preserve"> </w:t>
      </w:r>
      <w:r w:rsidRPr="00C86746">
        <w:rPr>
          <w:rFonts w:hint="eastAsia"/>
          <w:u w:val="single"/>
          <w:rtl/>
          <w:lang w:bidi="fa-IR"/>
          <w:rPrChange w:id="73" w:author="Microsoft account" w:date="2025-09-16T11:10:00Z">
            <w:rPr>
              <w:rFonts w:hint="eastAsia"/>
              <w:rtl/>
              <w:lang w:bidi="fa-IR"/>
            </w:rPr>
          </w:rPrChange>
        </w:rPr>
        <w:t>از</w:t>
      </w:r>
      <w:r w:rsidRPr="00C86746">
        <w:rPr>
          <w:u w:val="single"/>
          <w:rtl/>
          <w:lang w:bidi="fa-IR"/>
          <w:rPrChange w:id="74" w:author="Microsoft account" w:date="2025-09-16T11:10:00Z">
            <w:rPr>
              <w:rtl/>
              <w:lang w:bidi="fa-IR"/>
            </w:rPr>
          </w:rPrChange>
        </w:rPr>
        <w:t xml:space="preserve"> </w:t>
      </w:r>
      <w:r w:rsidRPr="00C86746">
        <w:rPr>
          <w:rFonts w:hint="eastAsia"/>
          <w:u w:val="single"/>
          <w:rtl/>
          <w:lang w:bidi="fa-IR"/>
          <w:rPrChange w:id="75" w:author="Microsoft account" w:date="2025-09-16T11:10:00Z">
            <w:rPr>
              <w:rFonts w:hint="eastAsia"/>
              <w:rtl/>
              <w:lang w:bidi="fa-IR"/>
            </w:rPr>
          </w:rPrChange>
        </w:rPr>
        <w:t>مشکل</w:t>
      </w:r>
      <w:r w:rsidRPr="00C86746">
        <w:rPr>
          <w:u w:val="single"/>
          <w:rtl/>
          <w:lang w:bidi="fa-IR"/>
          <w:rPrChange w:id="76" w:author="Microsoft account" w:date="2025-09-16T11:10:00Z">
            <w:rPr>
              <w:rtl/>
              <w:lang w:bidi="fa-IR"/>
            </w:rPr>
          </w:rPrChange>
        </w:rPr>
        <w:t xml:space="preserve"> </w:t>
      </w:r>
      <w:r w:rsidRPr="00C86746">
        <w:rPr>
          <w:rFonts w:hint="eastAsia"/>
          <w:u w:val="single"/>
          <w:rtl/>
          <w:lang w:bidi="fa-IR"/>
          <w:rPrChange w:id="77" w:author="Microsoft account" w:date="2025-09-16T11:10:00Z">
            <w:rPr>
              <w:rFonts w:hint="eastAsia"/>
              <w:rtl/>
              <w:lang w:bidi="fa-IR"/>
            </w:rPr>
          </w:rPrChange>
        </w:rPr>
        <w:t>خبر</w:t>
      </w:r>
      <w:r w:rsidRPr="00C86746">
        <w:rPr>
          <w:u w:val="single"/>
          <w:rtl/>
          <w:lang w:bidi="fa-IR"/>
          <w:rPrChange w:id="78" w:author="Microsoft account" w:date="2025-09-16T11:10:00Z">
            <w:rPr>
              <w:rtl/>
              <w:lang w:bidi="fa-IR"/>
            </w:rPr>
          </w:rPrChange>
        </w:rPr>
        <w:t xml:space="preserve"> </w:t>
      </w:r>
      <w:r w:rsidRPr="00C86746">
        <w:rPr>
          <w:rFonts w:hint="eastAsia"/>
          <w:u w:val="single"/>
          <w:rtl/>
          <w:lang w:bidi="fa-IR"/>
          <w:rPrChange w:id="79" w:author="Microsoft account" w:date="2025-09-16T11:10:00Z">
            <w:rPr>
              <w:rFonts w:hint="eastAsia"/>
              <w:rtl/>
              <w:lang w:bidi="fa-IR"/>
            </w:rPr>
          </w:rPrChange>
        </w:rPr>
        <w:t>ندار</w:t>
      </w:r>
      <w:r w:rsidRPr="00C86746">
        <w:rPr>
          <w:rFonts w:hint="cs"/>
          <w:u w:val="single"/>
          <w:rtl/>
          <w:lang w:bidi="fa-IR"/>
          <w:rPrChange w:id="80" w:author="Microsoft account" w:date="2025-09-16T11:10:00Z">
            <w:rPr>
              <w:rFonts w:hint="cs"/>
              <w:rtl/>
              <w:lang w:bidi="fa-IR"/>
            </w:rPr>
          </w:rPrChange>
        </w:rPr>
        <w:t>ی</w:t>
      </w:r>
      <w:r w:rsidRPr="00C86746">
        <w:rPr>
          <w:rFonts w:hint="eastAsia"/>
          <w:u w:val="single"/>
          <w:rtl/>
          <w:lang w:bidi="fa-IR"/>
          <w:rPrChange w:id="81" w:author="Microsoft account" w:date="2025-09-16T11:10:00Z">
            <w:rPr>
              <w:rFonts w:hint="eastAsia"/>
              <w:rtl/>
              <w:lang w:bidi="fa-IR"/>
            </w:rPr>
          </w:rPrChange>
        </w:rPr>
        <w:t>د</w:t>
      </w:r>
      <w:r w:rsidRPr="00C86746">
        <w:rPr>
          <w:u w:val="single"/>
          <w:rtl/>
          <w:lang w:bidi="fa-IR"/>
          <w:rPrChange w:id="82" w:author="Microsoft account" w:date="2025-09-16T11:10:00Z">
            <w:rPr>
              <w:rtl/>
              <w:lang w:bidi="fa-IR"/>
            </w:rPr>
          </w:rPrChange>
        </w:rPr>
        <w:t xml:space="preserve"> </w:t>
      </w:r>
      <w:r w:rsidRPr="00C86746">
        <w:rPr>
          <w:rFonts w:hint="eastAsia"/>
          <w:u w:val="single"/>
          <w:rtl/>
          <w:lang w:bidi="fa-IR"/>
          <w:rPrChange w:id="83" w:author="Microsoft account" w:date="2025-09-16T11:10:00Z">
            <w:rPr>
              <w:rFonts w:hint="eastAsia"/>
              <w:rtl/>
              <w:lang w:bidi="fa-IR"/>
            </w:rPr>
          </w:rPrChange>
        </w:rPr>
        <w:t>بتون</w:t>
      </w:r>
      <w:r w:rsidRPr="00C86746">
        <w:rPr>
          <w:rFonts w:hint="cs"/>
          <w:u w:val="single"/>
          <w:rtl/>
          <w:lang w:bidi="fa-IR"/>
          <w:rPrChange w:id="84" w:author="Microsoft account" w:date="2025-09-16T11:10:00Z">
            <w:rPr>
              <w:rFonts w:hint="cs"/>
              <w:rtl/>
              <w:lang w:bidi="fa-IR"/>
            </w:rPr>
          </w:rPrChange>
        </w:rPr>
        <w:t>ی</w:t>
      </w:r>
      <w:r w:rsidRPr="00C86746">
        <w:rPr>
          <w:rFonts w:hint="eastAsia"/>
          <w:u w:val="single"/>
          <w:rtl/>
          <w:lang w:bidi="fa-IR"/>
          <w:rPrChange w:id="85" w:author="Microsoft account" w:date="2025-09-16T11:10:00Z">
            <w:rPr>
              <w:rFonts w:hint="eastAsia"/>
              <w:rtl/>
              <w:lang w:bidi="fa-IR"/>
            </w:rPr>
          </w:rPrChange>
        </w:rPr>
        <w:t>د</w:t>
      </w:r>
      <w:r w:rsidRPr="00C86746">
        <w:rPr>
          <w:u w:val="single"/>
          <w:rtl/>
          <w:lang w:bidi="fa-IR"/>
          <w:rPrChange w:id="86" w:author="Microsoft account" w:date="2025-09-16T11:10:00Z">
            <w:rPr>
              <w:rtl/>
              <w:lang w:bidi="fa-IR"/>
            </w:rPr>
          </w:rPrChange>
        </w:rPr>
        <w:t xml:space="preserve"> </w:t>
      </w:r>
      <w:r w:rsidRPr="00C86746">
        <w:rPr>
          <w:rFonts w:hint="eastAsia"/>
          <w:u w:val="single"/>
          <w:rtl/>
          <w:lang w:bidi="fa-IR"/>
          <w:rPrChange w:id="87" w:author="Microsoft account" w:date="2025-09-16T11:10:00Z">
            <w:rPr>
              <w:rFonts w:hint="eastAsia"/>
              <w:rtl/>
              <w:lang w:bidi="fa-IR"/>
            </w:rPr>
          </w:rPrChange>
        </w:rPr>
        <w:t>حلش</w:t>
      </w:r>
      <w:r w:rsidRPr="00C86746">
        <w:rPr>
          <w:u w:val="single"/>
          <w:rtl/>
          <w:lang w:bidi="fa-IR"/>
          <w:rPrChange w:id="88" w:author="Microsoft account" w:date="2025-09-16T11:10:00Z">
            <w:rPr>
              <w:rtl/>
              <w:lang w:bidi="fa-IR"/>
            </w:rPr>
          </w:rPrChange>
        </w:rPr>
        <w:t xml:space="preserve"> </w:t>
      </w:r>
      <w:r w:rsidRPr="00C86746">
        <w:rPr>
          <w:rFonts w:hint="eastAsia"/>
          <w:u w:val="single"/>
          <w:rtl/>
          <w:lang w:bidi="fa-IR"/>
          <w:rPrChange w:id="89" w:author="Microsoft account" w:date="2025-09-16T11:10:00Z">
            <w:rPr>
              <w:rFonts w:hint="eastAsia"/>
              <w:rtl/>
              <w:lang w:bidi="fa-IR"/>
            </w:rPr>
          </w:rPrChange>
        </w:rPr>
        <w:t>کن</w:t>
      </w:r>
      <w:r w:rsidRPr="00C86746">
        <w:rPr>
          <w:rFonts w:hint="cs"/>
          <w:u w:val="single"/>
          <w:rtl/>
          <w:lang w:bidi="fa-IR"/>
          <w:rPrChange w:id="90" w:author="Microsoft account" w:date="2025-09-16T11:10:00Z">
            <w:rPr>
              <w:rFonts w:hint="cs"/>
              <w:rtl/>
              <w:lang w:bidi="fa-IR"/>
            </w:rPr>
          </w:rPrChange>
        </w:rPr>
        <w:t>ی</w:t>
      </w:r>
      <w:r w:rsidRPr="00C86746">
        <w:rPr>
          <w:rFonts w:hint="eastAsia"/>
          <w:u w:val="single"/>
          <w:rtl/>
          <w:lang w:bidi="fa-IR"/>
          <w:rPrChange w:id="91"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rsidP="00A07812">
      <w:pPr>
        <w:spacing w:line="276" w:lineRule="auto"/>
        <w:jc w:val="both"/>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spacing w:line="276" w:lineRule="auto"/>
        <w:jc w:val="both"/>
        <w:rPr>
          <w:lang w:bidi="fa-IR"/>
        </w:rPr>
      </w:pPr>
    </w:p>
    <w:p w14:paraId="6BE3A3FA" w14:textId="77777777" w:rsidR="00776D6D" w:rsidRPr="00CB12CF" w:rsidRDefault="00CB12CF" w:rsidP="00A07812">
      <w:pPr>
        <w:spacing w:line="276" w:lineRule="auto"/>
        <w:jc w:val="both"/>
      </w:pPr>
      <w:r w:rsidRPr="00CB12CF">
        <w:rPr>
          <w:rtl/>
          <w:lang w:bidi="fa-IR"/>
        </w:rPr>
        <w:t xml:space="preserve">نکته مهمی هم که وجود داره اینه که </w:t>
      </w:r>
      <w:r w:rsidRPr="00C86746">
        <w:rPr>
          <w:u w:val="single"/>
          <w:rtl/>
          <w:lang w:bidi="fa-IR"/>
          <w:rPrChange w:id="92" w:author="Microsoft account" w:date="2025-09-16T11:10:00Z">
            <w:rPr>
              <w:rtl/>
              <w:lang w:bidi="fa-IR"/>
            </w:rPr>
          </w:rPrChange>
        </w:rPr>
        <w:t>مشکل</w:t>
      </w:r>
      <w:r w:rsidRPr="00C86746">
        <w:rPr>
          <w:rFonts w:hint="cs"/>
          <w:u w:val="single"/>
          <w:rtl/>
          <w:lang w:bidi="fa-IR"/>
          <w:rPrChange w:id="93" w:author="Microsoft account" w:date="2025-09-16T11:10:00Z">
            <w:rPr>
              <w:rFonts w:hint="cs"/>
              <w:rtl/>
              <w:lang w:bidi="fa-IR"/>
            </w:rPr>
          </w:rPrChange>
        </w:rPr>
        <w:t>ی</w:t>
      </w:r>
      <w:r w:rsidRPr="00C86746">
        <w:rPr>
          <w:u w:val="single"/>
          <w:rtl/>
          <w:lang w:bidi="fa-IR"/>
          <w:rPrChange w:id="94" w:author="Microsoft account" w:date="2025-09-16T11:10:00Z">
            <w:rPr>
              <w:rtl/>
              <w:lang w:bidi="fa-IR"/>
            </w:rPr>
          </w:rPrChange>
        </w:rPr>
        <w:t xml:space="preserve"> رو م</w:t>
      </w:r>
      <w:r w:rsidRPr="00C86746">
        <w:rPr>
          <w:rFonts w:hint="cs"/>
          <w:u w:val="single"/>
          <w:rtl/>
          <w:lang w:bidi="fa-IR"/>
          <w:rPrChange w:id="95" w:author="Microsoft account" w:date="2025-09-16T11:10:00Z">
            <w:rPr>
              <w:rFonts w:hint="cs"/>
              <w:rtl/>
              <w:lang w:bidi="fa-IR"/>
            </w:rPr>
          </w:rPrChange>
        </w:rPr>
        <w:t>ی</w:t>
      </w:r>
      <w:r w:rsidRPr="00C86746">
        <w:rPr>
          <w:rFonts w:hint="eastAsia"/>
          <w:u w:val="single"/>
          <w:rtl/>
          <w:lang w:bidi="fa-IR"/>
          <w:rPrChange w:id="96" w:author="Microsoft account" w:date="2025-09-16T11:10:00Z">
            <w:rPr>
              <w:rFonts w:hint="eastAsia"/>
              <w:rtl/>
              <w:lang w:bidi="fa-IR"/>
            </w:rPr>
          </w:rPrChange>
        </w:rPr>
        <w:t>شه</w:t>
      </w:r>
      <w:r w:rsidRPr="00C86746">
        <w:rPr>
          <w:u w:val="single"/>
          <w:rtl/>
          <w:lang w:bidi="fa-IR"/>
          <w:rPrChange w:id="97" w:author="Microsoft account" w:date="2025-09-16T11:10:00Z">
            <w:rPr>
              <w:rtl/>
              <w:lang w:bidi="fa-IR"/>
            </w:rPr>
          </w:rPrChange>
        </w:rPr>
        <w:t xml:space="preserve"> </w:t>
      </w:r>
      <w:r w:rsidRPr="00C86746">
        <w:rPr>
          <w:rFonts w:hint="eastAsia"/>
          <w:u w:val="single"/>
          <w:rtl/>
          <w:lang w:bidi="fa-IR"/>
          <w:rPrChange w:id="98" w:author="Microsoft account" w:date="2025-09-16T11:10:00Z">
            <w:rPr>
              <w:rFonts w:hint="eastAsia"/>
              <w:rtl/>
              <w:lang w:bidi="fa-IR"/>
            </w:rPr>
          </w:rPrChange>
        </w:rPr>
        <w:t>حل</w:t>
      </w:r>
      <w:r w:rsidRPr="00C86746">
        <w:rPr>
          <w:u w:val="single"/>
          <w:rtl/>
          <w:lang w:bidi="fa-IR"/>
          <w:rPrChange w:id="99" w:author="Microsoft account" w:date="2025-09-16T11:10:00Z">
            <w:rPr>
              <w:rtl/>
              <w:lang w:bidi="fa-IR"/>
            </w:rPr>
          </w:rPrChange>
        </w:rPr>
        <w:t xml:space="preserve"> </w:t>
      </w:r>
      <w:r w:rsidRPr="00C86746">
        <w:rPr>
          <w:rFonts w:hint="eastAsia"/>
          <w:u w:val="single"/>
          <w:rtl/>
          <w:lang w:bidi="fa-IR"/>
          <w:rPrChange w:id="100" w:author="Microsoft account" w:date="2025-09-16T11:10:00Z">
            <w:rPr>
              <w:rFonts w:hint="eastAsia"/>
              <w:rtl/>
              <w:lang w:bidi="fa-IR"/>
            </w:rPr>
          </w:rPrChange>
        </w:rPr>
        <w:t>کرد</w:t>
      </w:r>
      <w:r w:rsidRPr="00C86746">
        <w:rPr>
          <w:u w:val="single"/>
          <w:rtl/>
          <w:lang w:bidi="fa-IR"/>
          <w:rPrChange w:id="101" w:author="Microsoft account" w:date="2025-09-16T11:10:00Z">
            <w:rPr>
              <w:rtl/>
              <w:lang w:bidi="fa-IR"/>
            </w:rPr>
          </w:rPrChange>
        </w:rPr>
        <w:t xml:space="preserve"> </w:t>
      </w:r>
      <w:r w:rsidRPr="00C86746">
        <w:rPr>
          <w:rFonts w:hint="eastAsia"/>
          <w:u w:val="single"/>
          <w:rtl/>
          <w:lang w:bidi="fa-IR"/>
          <w:rPrChange w:id="102" w:author="Microsoft account" w:date="2025-09-16T11:10:00Z">
            <w:rPr>
              <w:rFonts w:hint="eastAsia"/>
              <w:rtl/>
              <w:lang w:bidi="fa-IR"/>
            </w:rPr>
          </w:rPrChange>
        </w:rPr>
        <w:t>که</w:t>
      </w:r>
      <w:r w:rsidRPr="00C86746">
        <w:rPr>
          <w:u w:val="single"/>
          <w:rtl/>
          <w:lang w:bidi="fa-IR"/>
          <w:rPrChange w:id="103" w:author="Microsoft account" w:date="2025-09-16T11:10:00Z">
            <w:rPr>
              <w:rtl/>
              <w:lang w:bidi="fa-IR"/>
            </w:rPr>
          </w:rPrChange>
        </w:rPr>
        <w:t xml:space="preserve"> </w:t>
      </w:r>
      <w:r w:rsidRPr="00C86746">
        <w:rPr>
          <w:rFonts w:hint="eastAsia"/>
          <w:u w:val="single"/>
          <w:rtl/>
          <w:lang w:bidi="fa-IR"/>
          <w:rPrChange w:id="104" w:author="Microsoft account" w:date="2025-09-16T11:10:00Z">
            <w:rPr>
              <w:rFonts w:hint="eastAsia"/>
              <w:rtl/>
              <w:lang w:bidi="fa-IR"/>
            </w:rPr>
          </w:rPrChange>
        </w:rPr>
        <w:t>بشه</w:t>
      </w:r>
      <w:r w:rsidRPr="00C86746">
        <w:rPr>
          <w:u w:val="single"/>
          <w:rtl/>
          <w:lang w:bidi="fa-IR"/>
          <w:rPrChange w:id="105" w:author="Microsoft account" w:date="2025-09-16T11:10:00Z">
            <w:rPr>
              <w:rtl/>
              <w:lang w:bidi="fa-IR"/>
            </w:rPr>
          </w:rPrChange>
        </w:rPr>
        <w:t xml:space="preserve"> </w:t>
      </w:r>
      <w:r w:rsidRPr="00C86746">
        <w:rPr>
          <w:rFonts w:hint="eastAsia"/>
          <w:u w:val="single"/>
          <w:rtl/>
          <w:lang w:bidi="fa-IR"/>
          <w:rPrChange w:id="106" w:author="Microsoft account" w:date="2025-09-16T11:10:00Z">
            <w:rPr>
              <w:rFonts w:hint="eastAsia"/>
              <w:rtl/>
              <w:lang w:bidi="fa-IR"/>
            </w:rPr>
          </w:rPrChange>
        </w:rPr>
        <w:t>از</w:t>
      </w:r>
      <w:r w:rsidRPr="00C86746">
        <w:rPr>
          <w:u w:val="single"/>
          <w:rtl/>
          <w:lang w:bidi="fa-IR"/>
          <w:rPrChange w:id="107" w:author="Microsoft account" w:date="2025-09-16T11:10:00Z">
            <w:rPr>
              <w:rtl/>
              <w:lang w:bidi="fa-IR"/>
            </w:rPr>
          </w:rPrChange>
        </w:rPr>
        <w:t xml:space="preserve"> </w:t>
      </w:r>
      <w:r w:rsidRPr="00C86746">
        <w:rPr>
          <w:rFonts w:hint="eastAsia"/>
          <w:u w:val="single"/>
          <w:rtl/>
          <w:lang w:bidi="fa-IR"/>
          <w:rPrChange w:id="108" w:author="Microsoft account" w:date="2025-09-16T11:10:00Z">
            <w:rPr>
              <w:rFonts w:hint="eastAsia"/>
              <w:rtl/>
              <w:lang w:bidi="fa-IR"/>
            </w:rPr>
          </w:rPrChange>
        </w:rPr>
        <w:t>دوباره</w:t>
      </w:r>
      <w:r w:rsidRPr="00C86746">
        <w:rPr>
          <w:u w:val="single"/>
          <w:rtl/>
          <w:lang w:bidi="fa-IR"/>
          <w:rPrChange w:id="109" w:author="Microsoft account" w:date="2025-09-16T11:10:00Z">
            <w:rPr>
              <w:rtl/>
              <w:lang w:bidi="fa-IR"/>
            </w:rPr>
          </w:rPrChange>
        </w:rPr>
        <w:t xml:space="preserve"> </w:t>
      </w:r>
      <w:r w:rsidRPr="00C86746">
        <w:rPr>
          <w:rFonts w:hint="eastAsia"/>
          <w:u w:val="single"/>
          <w:rtl/>
          <w:lang w:bidi="fa-IR"/>
          <w:rPrChange w:id="110" w:author="Microsoft account" w:date="2025-09-16T11:10:00Z">
            <w:rPr>
              <w:rFonts w:hint="eastAsia"/>
              <w:rtl/>
              <w:lang w:bidi="fa-IR"/>
            </w:rPr>
          </w:rPrChange>
        </w:rPr>
        <w:t>خلقش</w:t>
      </w:r>
      <w:r w:rsidRPr="00C86746">
        <w:rPr>
          <w:u w:val="single"/>
          <w:rtl/>
          <w:lang w:bidi="fa-IR"/>
          <w:rPrChange w:id="111" w:author="Microsoft account" w:date="2025-09-16T11:10:00Z">
            <w:rPr>
              <w:rtl/>
              <w:lang w:bidi="fa-IR"/>
            </w:rPr>
          </w:rPrChange>
        </w:rPr>
        <w:t xml:space="preserve"> </w:t>
      </w:r>
      <w:r w:rsidRPr="00C86746">
        <w:rPr>
          <w:rFonts w:hint="eastAsia"/>
          <w:u w:val="single"/>
          <w:rtl/>
          <w:lang w:bidi="fa-IR"/>
          <w:rPrChange w:id="112"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spacing w:line="276" w:lineRule="auto"/>
        <w:jc w:val="both"/>
        <w:rPr>
          <w:lang w:bidi="fa-IR"/>
        </w:rPr>
      </w:pPr>
    </w:p>
    <w:p w14:paraId="5B7DF52B" w14:textId="77777777" w:rsidR="00776D6D" w:rsidRPr="00CB12CF" w:rsidRDefault="00CB12CF" w:rsidP="00A07812">
      <w:pPr>
        <w:spacing w:line="276" w:lineRule="auto"/>
        <w:jc w:val="both"/>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rsidP="00A07812">
      <w:pPr>
        <w:spacing w:line="276" w:lineRule="auto"/>
        <w:jc w:val="both"/>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spacing w:line="276" w:lineRule="auto"/>
        <w:jc w:val="both"/>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rsidP="00A07812">
      <w:pPr>
        <w:spacing w:line="276" w:lineRule="auto"/>
        <w:jc w:val="both"/>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rsidP="00A07812">
      <w:pPr>
        <w:spacing w:line="276" w:lineRule="auto"/>
        <w:jc w:val="both"/>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rsidP="00A07812">
      <w:pPr>
        <w:spacing w:line="276" w:lineRule="auto"/>
        <w:jc w:val="both"/>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spacing w:line="276" w:lineRule="auto"/>
        <w:jc w:val="both"/>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spacing w:line="276" w:lineRule="auto"/>
        <w:jc w:val="both"/>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spacing w:line="276" w:lineRule="auto"/>
        <w:jc w:val="both"/>
        <w:rPr>
          <w:rtl/>
        </w:rPr>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3"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114"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115" w:author="Microsoft account" w:date="2025-09-16T11:15:00Z">
        <w:r w:rsidR="00347D76">
          <w:rPr>
            <w:rFonts w:hint="cs"/>
            <w:sz w:val="18"/>
            <w:szCs w:val="18"/>
            <w:rtl/>
            <w:lang w:bidi="fa-IR"/>
          </w:rPr>
          <w:t>برای تست ها خیلی جوابه.</w:t>
        </w:r>
      </w:ins>
      <w:ins w:id="116" w:author="Microsoft account" w:date="2025-09-16T11:13:00Z">
        <w:r w:rsidR="00C86746">
          <w:rPr>
            <w:rFonts w:hint="cs"/>
            <w:rtl/>
            <w:lang w:bidi="fa-IR"/>
          </w:rPr>
          <w:t>)</w:t>
        </w:r>
      </w:ins>
    </w:p>
    <w:p w14:paraId="10F188CD" w14:textId="77777777" w:rsidR="00776D6D" w:rsidRPr="00CB12CF" w:rsidRDefault="00CB12CF" w:rsidP="00A07812">
      <w:pPr>
        <w:spacing w:line="276" w:lineRule="auto"/>
        <w:jc w:val="both"/>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spacing w:line="276" w:lineRule="auto"/>
        <w:jc w:val="both"/>
      </w:pPr>
      <w:r w:rsidRPr="00CB12CF">
        <w:rPr>
          <w:rtl/>
          <w:lang w:bidi="fa-IR"/>
        </w:rPr>
        <w:t xml:space="preserve"> انتهای </w:t>
      </w:r>
      <w:r w:rsidRPr="00CB12CF">
        <w:rPr>
          <w:lang w:bidi="fa-IR"/>
        </w:rPr>
        <w:t>Day013</w:t>
      </w:r>
    </w:p>
    <w:p w14:paraId="047470FA" w14:textId="77777777" w:rsidR="00776D6D" w:rsidRPr="00CB12CF" w:rsidRDefault="00CB12CF" w:rsidP="00A07812">
      <w:pPr>
        <w:spacing w:line="276" w:lineRule="auto"/>
        <w:jc w:val="both"/>
      </w:pPr>
      <w:r w:rsidRPr="00CB12CF">
        <w:rPr>
          <w:rtl/>
          <w:lang w:bidi="fa-IR"/>
        </w:rPr>
        <w:t xml:space="preserve">  </w:t>
      </w:r>
    </w:p>
    <w:p w14:paraId="021EDC79" w14:textId="77777777" w:rsidR="00776D6D" w:rsidRPr="00CB12CF" w:rsidRDefault="00CB12CF" w:rsidP="00A07812">
      <w:pPr>
        <w:spacing w:line="276" w:lineRule="auto"/>
        <w:jc w:val="both"/>
        <w:rPr>
          <w:lang w:bidi="fa-IR"/>
        </w:rPr>
      </w:pPr>
      <w:r w:rsidRPr="00CB12CF">
        <w:br w:type="page"/>
      </w:r>
    </w:p>
    <w:p w14:paraId="74FCC387" w14:textId="77777777" w:rsidR="00776D6D" w:rsidRPr="00CB12CF" w:rsidRDefault="00CB12CF" w:rsidP="00A07812">
      <w:pPr>
        <w:spacing w:line="276" w:lineRule="auto"/>
        <w:jc w:val="both"/>
      </w:pPr>
      <w:bookmarkStart w:id="117" w:name="I4030917"/>
      <w:r w:rsidRPr="00CB12CF">
        <w:rPr>
          <w:lang w:bidi="fa-IR"/>
        </w:rPr>
        <w:lastRenderedPageBreak/>
        <w:t>Day014</w:t>
      </w:r>
      <w:bookmarkEnd w:id="117"/>
    </w:p>
    <w:p w14:paraId="1FE60D61" w14:textId="77777777" w:rsidR="00776D6D" w:rsidRPr="00CB12CF" w:rsidRDefault="00CB12CF" w:rsidP="00A07812">
      <w:pPr>
        <w:spacing w:line="276" w:lineRule="auto"/>
        <w:jc w:val="both"/>
      </w:pPr>
      <w:r w:rsidRPr="00CB12CF">
        <w:rPr>
          <w:lang w:bidi="fa-IR"/>
        </w:rPr>
        <w:t>Higher lower game</w:t>
      </w:r>
    </w:p>
    <w:p w14:paraId="579C0C0B" w14:textId="77777777" w:rsidR="00776D6D" w:rsidRPr="00CB12CF" w:rsidRDefault="00CB12CF" w:rsidP="00A07812">
      <w:pPr>
        <w:spacing w:line="276" w:lineRule="auto"/>
        <w:jc w:val="both"/>
      </w:pPr>
      <w:r w:rsidRPr="00CB12CF">
        <w:rPr>
          <w:rtl/>
          <w:lang w:bidi="fa-IR"/>
        </w:rPr>
        <w:t xml:space="preserve">این یه بازیه که باید خودمون از صفر تا صد بسازیم. </w:t>
      </w:r>
    </w:p>
    <w:p w14:paraId="1886D89E" w14:textId="77777777" w:rsidR="00776D6D" w:rsidRPr="00CB12CF" w:rsidRDefault="00CB12CF" w:rsidP="00A07812">
      <w:pPr>
        <w:spacing w:line="276" w:lineRule="auto"/>
        <w:jc w:val="both"/>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rsidP="00A07812">
      <w:pPr>
        <w:spacing w:line="276" w:lineRule="auto"/>
        <w:jc w:val="both"/>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spacing w:line="276" w:lineRule="auto"/>
        <w:jc w:val="both"/>
        <w:rPr>
          <w:lang w:bidi="fa-IR"/>
        </w:rPr>
      </w:pPr>
      <w:r w:rsidRPr="00CB12CF">
        <w:br w:type="page"/>
      </w:r>
    </w:p>
    <w:p w14:paraId="581F3E0F" w14:textId="77777777" w:rsidR="00776D6D" w:rsidRPr="00CB12CF" w:rsidRDefault="00CB12CF" w:rsidP="00A07812">
      <w:pPr>
        <w:spacing w:line="276" w:lineRule="auto"/>
        <w:jc w:val="both"/>
      </w:pPr>
      <w:bookmarkStart w:id="118" w:name="I4030920"/>
      <w:r w:rsidRPr="00CB12CF">
        <w:rPr>
          <w:rtl/>
          <w:lang w:bidi="fa-IR"/>
        </w:rPr>
        <w:lastRenderedPageBreak/>
        <w:t>ادامه</w:t>
      </w:r>
      <w:bookmarkEnd w:id="118"/>
    </w:p>
    <w:p w14:paraId="419CB58B" w14:textId="77777777" w:rsidR="00776D6D" w:rsidRPr="00CB12CF" w:rsidRDefault="00CB12CF" w:rsidP="00A07812">
      <w:pPr>
        <w:spacing w:line="276" w:lineRule="auto"/>
        <w:jc w:val="both"/>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rsidP="00A07812">
      <w:pPr>
        <w:spacing w:line="276" w:lineRule="auto"/>
        <w:jc w:val="both"/>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rsidP="00A07812">
      <w:pPr>
        <w:spacing w:line="276" w:lineRule="auto"/>
        <w:jc w:val="both"/>
        <w:rPr>
          <w:lang w:bidi="fa-IR"/>
        </w:rPr>
      </w:pPr>
    </w:p>
    <w:p w14:paraId="10353445" w14:textId="77777777" w:rsidR="00776D6D" w:rsidRPr="00CB12CF" w:rsidRDefault="00CB12CF" w:rsidP="00A07812">
      <w:pPr>
        <w:spacing w:line="276" w:lineRule="auto"/>
        <w:jc w:val="both"/>
      </w:pPr>
      <w:r w:rsidRPr="00CB12CF">
        <w:rPr>
          <w:lang w:bidi="fa-IR"/>
        </w:rPr>
        <w:t>Day015</w:t>
      </w:r>
    </w:p>
    <w:p w14:paraId="6422FCB4" w14:textId="77777777" w:rsidR="00776D6D" w:rsidRPr="00CB12CF" w:rsidRDefault="00CB12CF" w:rsidP="00A07812">
      <w:pPr>
        <w:spacing w:line="276" w:lineRule="auto"/>
        <w:jc w:val="both"/>
      </w:pPr>
      <w:r w:rsidRPr="00CB12CF">
        <w:rPr>
          <w:lang w:bidi="fa-IR"/>
        </w:rPr>
        <w:t>Coffee machine project</w:t>
      </w:r>
    </w:p>
    <w:p w14:paraId="2D4563BA" w14:textId="77777777" w:rsidR="00776D6D" w:rsidRPr="00CB12CF" w:rsidRDefault="00CB12CF" w:rsidP="00A07812">
      <w:pPr>
        <w:spacing w:line="276" w:lineRule="auto"/>
        <w:jc w:val="both"/>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rsidP="00A07812">
      <w:pPr>
        <w:spacing w:line="276" w:lineRule="auto"/>
        <w:jc w:val="both"/>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rsidP="00A07812">
      <w:pPr>
        <w:spacing w:line="276" w:lineRule="auto"/>
        <w:jc w:val="both"/>
        <w:rPr>
          <w:lang w:bidi="fa-IR"/>
        </w:rPr>
      </w:pPr>
    </w:p>
    <w:p w14:paraId="7271FBEA" w14:textId="77777777" w:rsidR="00776D6D" w:rsidRPr="00CB12CF" w:rsidRDefault="00CB12CF" w:rsidP="00A07812">
      <w:pPr>
        <w:spacing w:line="276" w:lineRule="auto"/>
        <w:jc w:val="both"/>
        <w:rPr>
          <w:lang w:bidi="fa-IR"/>
        </w:rPr>
      </w:pPr>
      <w:r w:rsidRPr="00CB12CF">
        <w:br w:type="page"/>
      </w:r>
    </w:p>
    <w:p w14:paraId="19DA4502" w14:textId="77777777" w:rsidR="00776D6D" w:rsidRPr="00CB12CF" w:rsidRDefault="00CB12CF" w:rsidP="00A07812">
      <w:pPr>
        <w:spacing w:line="276" w:lineRule="auto"/>
        <w:jc w:val="both"/>
      </w:pPr>
      <w:bookmarkStart w:id="119" w:name="I4031011"/>
      <w:r w:rsidRPr="00CB12CF">
        <w:rPr>
          <w:rtl/>
          <w:lang w:bidi="fa-IR"/>
        </w:rPr>
        <w:lastRenderedPageBreak/>
        <w:t>ادامه</w:t>
      </w:r>
      <w:bookmarkEnd w:id="119"/>
      <w:r w:rsidRPr="00CB12CF">
        <w:rPr>
          <w:rtl/>
          <w:lang w:bidi="fa-IR"/>
        </w:rPr>
        <w:t xml:space="preserve"> </w:t>
      </w:r>
    </w:p>
    <w:p w14:paraId="65962116" w14:textId="30AEA15A" w:rsidR="00776D6D" w:rsidRPr="00CB12CF" w:rsidRDefault="00CB12CF" w:rsidP="00A07812">
      <w:pPr>
        <w:spacing w:line="276" w:lineRule="auto"/>
        <w:jc w:val="both"/>
        <w:rPr>
          <w:rtl/>
        </w:rPr>
      </w:pPr>
      <w:r w:rsidRPr="00CB12CF">
        <w:rPr>
          <w:rtl/>
          <w:lang w:bidi="fa-IR"/>
        </w:rPr>
        <w:t xml:space="preserve">یه وقفه طولانی مدت داشتیم سر مسائل درسی و کاری و ... </w:t>
      </w:r>
      <w:ins w:id="120"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rsidP="00A07812">
      <w:pPr>
        <w:spacing w:line="276" w:lineRule="auto"/>
        <w:jc w:val="both"/>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spacing w:line="276" w:lineRule="auto"/>
        <w:jc w:val="both"/>
        <w:rPr>
          <w:lang w:bidi="fa-IR"/>
        </w:rPr>
      </w:pPr>
    </w:p>
    <w:p w14:paraId="689A9C9A" w14:textId="77777777" w:rsidR="00776D6D" w:rsidRPr="00CB12CF" w:rsidRDefault="00CB12CF" w:rsidP="00A07812">
      <w:pPr>
        <w:spacing w:line="276" w:lineRule="auto"/>
        <w:jc w:val="both"/>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rsidP="00A07812">
      <w:pPr>
        <w:spacing w:line="276" w:lineRule="auto"/>
        <w:jc w:val="both"/>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spacing w:line="276" w:lineRule="auto"/>
        <w:jc w:val="both"/>
        <w:rPr>
          <w:lang w:bidi="fa-IR"/>
        </w:rPr>
      </w:pPr>
    </w:p>
    <w:p w14:paraId="52A81711" w14:textId="77777777" w:rsidR="00776D6D" w:rsidRPr="00CB12CF" w:rsidRDefault="00CB12CF" w:rsidP="00A07812">
      <w:pPr>
        <w:spacing w:line="276" w:lineRule="auto"/>
        <w:jc w:val="both"/>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rsidP="00A07812">
      <w:pPr>
        <w:spacing w:line="276" w:lineRule="auto"/>
        <w:jc w:val="both"/>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spacing w:line="276" w:lineRule="auto"/>
        <w:jc w:val="both"/>
      </w:pPr>
      <w:r w:rsidRPr="00CB12CF">
        <w:rPr>
          <w:rtl/>
          <w:lang w:bidi="fa-IR"/>
        </w:rPr>
        <w:t>منابعی که در ابتدا در اختیار داره:</w:t>
      </w:r>
    </w:p>
    <w:p w14:paraId="3B2359BF" w14:textId="77777777" w:rsidR="00776D6D" w:rsidRPr="00CB12CF" w:rsidRDefault="00CB12CF" w:rsidP="00A07812">
      <w:pPr>
        <w:spacing w:line="276" w:lineRule="auto"/>
        <w:jc w:val="both"/>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spacing w:line="276" w:lineRule="auto"/>
        <w:jc w:val="both"/>
        <w:rPr>
          <w:lang w:bidi="fa-IR"/>
        </w:rPr>
      </w:pPr>
    </w:p>
    <w:p w14:paraId="0CA41A80" w14:textId="77777777" w:rsidR="00776D6D" w:rsidRPr="00CB12CF" w:rsidRDefault="00CB12CF" w:rsidP="00A07812">
      <w:pPr>
        <w:spacing w:line="276" w:lineRule="auto"/>
        <w:jc w:val="both"/>
      </w:pPr>
      <w:r w:rsidRPr="00CB12CF">
        <w:rPr>
          <w:rtl/>
          <w:lang w:bidi="fa-IR"/>
        </w:rPr>
        <w:t>ارزش سکه ها:</w:t>
      </w:r>
    </w:p>
    <w:p w14:paraId="0E9954F4" w14:textId="77777777" w:rsidR="00776D6D" w:rsidRPr="00CB12CF" w:rsidRDefault="00CB12CF" w:rsidP="00A07812">
      <w:pPr>
        <w:spacing w:line="276" w:lineRule="auto"/>
        <w:jc w:val="both"/>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spacing w:line="276" w:lineRule="auto"/>
        <w:jc w:val="both"/>
        <w:rPr>
          <w:lang w:bidi="fa-IR"/>
        </w:rPr>
      </w:pPr>
    </w:p>
    <w:p w14:paraId="22506EBE" w14:textId="77777777" w:rsidR="00776D6D" w:rsidRPr="00CB12CF" w:rsidRDefault="00CB12CF" w:rsidP="00A07812">
      <w:pPr>
        <w:spacing w:line="276" w:lineRule="auto"/>
        <w:jc w:val="both"/>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rsidP="00A07812">
      <w:pPr>
        <w:spacing w:line="276" w:lineRule="auto"/>
        <w:jc w:val="both"/>
        <w:rPr>
          <w:lang w:bidi="fa-IR"/>
        </w:rPr>
      </w:pPr>
      <w:r w:rsidRPr="00CB12CF">
        <w:br w:type="page"/>
      </w:r>
    </w:p>
    <w:p w14:paraId="7EB66398" w14:textId="77777777" w:rsidR="00776D6D" w:rsidRPr="00CB12CF" w:rsidRDefault="00CB12CF" w:rsidP="00A07812">
      <w:pPr>
        <w:spacing w:line="276" w:lineRule="auto"/>
        <w:jc w:val="both"/>
      </w:pPr>
      <w:bookmarkStart w:id="121" w:name="I4031025"/>
      <w:r w:rsidRPr="00CB12CF">
        <w:rPr>
          <w:rtl/>
          <w:lang w:bidi="fa-IR"/>
        </w:rPr>
        <w:lastRenderedPageBreak/>
        <w:t>ادامه</w:t>
      </w:r>
      <w:bookmarkEnd w:id="121"/>
    </w:p>
    <w:p w14:paraId="3617B13D" w14:textId="77777777" w:rsidR="00776D6D" w:rsidRPr="00CB12CF" w:rsidRDefault="00CB12CF" w:rsidP="00A07812">
      <w:pPr>
        <w:spacing w:line="276" w:lineRule="auto"/>
        <w:jc w:val="both"/>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rsidP="00A07812">
      <w:pPr>
        <w:spacing w:line="276" w:lineRule="auto"/>
        <w:jc w:val="both"/>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spacing w:line="276" w:lineRule="auto"/>
        <w:jc w:val="both"/>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spacing w:line="276" w:lineRule="auto"/>
        <w:jc w:val="both"/>
        <w:rPr>
          <w:lang w:bidi="fa-IR"/>
        </w:rPr>
      </w:pPr>
      <w:r w:rsidRPr="00CB12CF">
        <w:br w:type="page"/>
      </w:r>
    </w:p>
    <w:p w14:paraId="60C4562D" w14:textId="77777777" w:rsidR="00776D6D" w:rsidRPr="00CB12CF" w:rsidRDefault="00CB12CF" w:rsidP="00A07812">
      <w:pPr>
        <w:spacing w:line="276" w:lineRule="auto"/>
        <w:jc w:val="both"/>
      </w:pPr>
      <w:bookmarkStart w:id="122" w:name="I4031026"/>
      <w:r w:rsidRPr="00CB12CF">
        <w:rPr>
          <w:rtl/>
          <w:lang w:bidi="fa-IR"/>
        </w:rPr>
        <w:lastRenderedPageBreak/>
        <w:t>ادامه</w:t>
      </w:r>
      <w:bookmarkEnd w:id="122"/>
    </w:p>
    <w:p w14:paraId="672AD5E3" w14:textId="77777777" w:rsidR="00776D6D" w:rsidRPr="00CB12CF" w:rsidRDefault="00CB12CF" w:rsidP="00A07812">
      <w:pPr>
        <w:spacing w:line="276" w:lineRule="auto"/>
        <w:jc w:val="both"/>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spacing w:line="276" w:lineRule="auto"/>
        <w:jc w:val="both"/>
      </w:pPr>
      <w:r w:rsidRPr="00CB12CF">
        <w:rPr>
          <w:lang w:bidi="fa-IR"/>
        </w:rPr>
        <w:t>Off</w:t>
      </w:r>
      <w:r w:rsidRPr="00CB12CF">
        <w:rPr>
          <w:rtl/>
          <w:lang w:bidi="fa-IR"/>
        </w:rPr>
        <w:t xml:space="preserve"> رو اضافه کردیم. </w:t>
      </w:r>
    </w:p>
    <w:p w14:paraId="7B4E80FF" w14:textId="77777777" w:rsidR="00776D6D" w:rsidRPr="00CB12CF" w:rsidRDefault="00CB12CF" w:rsidP="00A07812">
      <w:pPr>
        <w:spacing w:line="276" w:lineRule="auto"/>
        <w:jc w:val="both"/>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rsidP="00A07812">
      <w:pPr>
        <w:spacing w:line="276" w:lineRule="auto"/>
        <w:jc w:val="both"/>
        <w:rPr>
          <w:lang w:bidi="fa-IR"/>
        </w:rPr>
      </w:pPr>
      <w:r w:rsidRPr="00CB12CF">
        <w:br w:type="page"/>
      </w:r>
    </w:p>
    <w:p w14:paraId="59F9FE5B" w14:textId="77777777" w:rsidR="00776D6D" w:rsidRPr="00CB12CF" w:rsidRDefault="00CB12CF" w:rsidP="00A07812">
      <w:pPr>
        <w:spacing w:line="276" w:lineRule="auto"/>
        <w:jc w:val="both"/>
      </w:pPr>
      <w:bookmarkStart w:id="123" w:name="I4031027"/>
      <w:r w:rsidRPr="00CB12CF">
        <w:rPr>
          <w:rtl/>
          <w:lang w:bidi="fa-IR"/>
        </w:rPr>
        <w:lastRenderedPageBreak/>
        <w:t>ادامه</w:t>
      </w:r>
      <w:bookmarkEnd w:id="123"/>
    </w:p>
    <w:p w14:paraId="669FBD93" w14:textId="77777777" w:rsidR="00776D6D" w:rsidRPr="00CB12CF" w:rsidRDefault="00CB12CF" w:rsidP="00A07812">
      <w:pPr>
        <w:spacing w:line="276" w:lineRule="auto"/>
        <w:jc w:val="both"/>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rsidP="00A07812">
      <w:pPr>
        <w:spacing w:line="276" w:lineRule="auto"/>
        <w:jc w:val="both"/>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rsidP="00A07812">
      <w:pPr>
        <w:spacing w:line="276" w:lineRule="auto"/>
        <w:jc w:val="both"/>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rsidP="00A07812">
      <w:pPr>
        <w:spacing w:line="276" w:lineRule="auto"/>
        <w:jc w:val="both"/>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124" w:author="Microsoft account" w:date="2025-09-18T09:37:00Z">
            <w:rPr>
              <w:rtl/>
              <w:lang w:bidi="fa-IR"/>
            </w:rPr>
          </w:rPrChange>
        </w:rPr>
        <w:t xml:space="preserve">با گذاشتن </w:t>
      </w:r>
      <w:r w:rsidRPr="000C00BE">
        <w:rPr>
          <w:rFonts w:hint="cs"/>
          <w:u w:val="single"/>
          <w:rtl/>
          <w:lang w:bidi="fa-IR"/>
          <w:rPrChange w:id="125" w:author="Microsoft account" w:date="2025-09-18T09:37:00Z">
            <w:rPr>
              <w:rFonts w:hint="cs"/>
              <w:rtl/>
              <w:lang w:bidi="fa-IR"/>
            </w:rPr>
          </w:rPrChange>
        </w:rPr>
        <w:t>ی</w:t>
      </w:r>
      <w:r w:rsidRPr="000C00BE">
        <w:rPr>
          <w:rFonts w:hint="eastAsia"/>
          <w:u w:val="single"/>
          <w:rtl/>
          <w:lang w:bidi="fa-IR"/>
          <w:rPrChange w:id="126" w:author="Microsoft account" w:date="2025-09-18T09:37:00Z">
            <w:rPr>
              <w:rFonts w:hint="eastAsia"/>
              <w:rtl/>
              <w:lang w:bidi="fa-IR"/>
            </w:rPr>
          </w:rPrChange>
        </w:rPr>
        <w:t>ک</w:t>
      </w:r>
      <w:r w:rsidRPr="000C00BE">
        <w:rPr>
          <w:u w:val="single"/>
          <w:rtl/>
          <w:lang w:bidi="fa-IR"/>
          <w:rPrChange w:id="127" w:author="Microsoft account" w:date="2025-09-18T09:37:00Z">
            <w:rPr>
              <w:rtl/>
              <w:lang w:bidi="fa-IR"/>
            </w:rPr>
          </w:rPrChange>
        </w:rPr>
        <w:t xml:space="preserve"> * پشت اسمِ </w:t>
      </w:r>
      <w:r w:rsidRPr="000C00BE">
        <w:rPr>
          <w:u w:val="single"/>
          <w:lang w:bidi="fa-IR"/>
          <w:rPrChange w:id="128" w:author="Microsoft account" w:date="2025-09-18T09:37:00Z">
            <w:rPr>
              <w:lang w:bidi="fa-IR"/>
            </w:rPr>
          </w:rPrChange>
        </w:rPr>
        <w:t>list</w:t>
      </w:r>
      <w:r w:rsidRPr="000C00BE">
        <w:rPr>
          <w:u w:val="single"/>
          <w:rtl/>
          <w:lang w:bidi="fa-IR"/>
          <w:rPrChange w:id="129" w:author="Microsoft account" w:date="2025-09-18T09:37:00Z">
            <w:rPr>
              <w:rtl/>
              <w:lang w:bidi="fa-IR"/>
            </w:rPr>
          </w:rPrChange>
        </w:rPr>
        <w:t xml:space="preserve"> م</w:t>
      </w:r>
      <w:r w:rsidRPr="000C00BE">
        <w:rPr>
          <w:rFonts w:hint="cs"/>
          <w:u w:val="single"/>
          <w:rtl/>
          <w:lang w:bidi="fa-IR"/>
          <w:rPrChange w:id="130" w:author="Microsoft account" w:date="2025-09-18T09:37:00Z">
            <w:rPr>
              <w:rFonts w:hint="cs"/>
              <w:rtl/>
              <w:lang w:bidi="fa-IR"/>
            </w:rPr>
          </w:rPrChange>
        </w:rPr>
        <w:t>ی</w:t>
      </w:r>
      <w:r w:rsidRPr="000C00BE">
        <w:rPr>
          <w:rFonts w:hint="eastAsia"/>
          <w:u w:val="single"/>
          <w:rtl/>
          <w:lang w:bidi="fa-IR"/>
          <w:rPrChange w:id="131" w:author="Microsoft account" w:date="2025-09-18T09:37:00Z">
            <w:rPr>
              <w:rFonts w:hint="eastAsia"/>
              <w:rtl/>
              <w:lang w:bidi="fa-IR"/>
            </w:rPr>
          </w:rPrChange>
        </w:rPr>
        <w:t>تون</w:t>
      </w:r>
      <w:r w:rsidRPr="000C00BE">
        <w:rPr>
          <w:rFonts w:hint="cs"/>
          <w:u w:val="single"/>
          <w:rtl/>
          <w:lang w:bidi="fa-IR"/>
          <w:rPrChange w:id="132" w:author="Microsoft account" w:date="2025-09-18T09:37:00Z">
            <w:rPr>
              <w:rFonts w:hint="cs"/>
              <w:rtl/>
              <w:lang w:bidi="fa-IR"/>
            </w:rPr>
          </w:rPrChange>
        </w:rPr>
        <w:t>ی</w:t>
      </w:r>
      <w:r w:rsidRPr="000C00BE">
        <w:rPr>
          <w:rFonts w:hint="eastAsia"/>
          <w:u w:val="single"/>
          <w:rtl/>
          <w:lang w:bidi="fa-IR"/>
          <w:rPrChange w:id="133" w:author="Microsoft account" w:date="2025-09-18T09:37:00Z">
            <w:rPr>
              <w:rFonts w:hint="eastAsia"/>
              <w:rtl/>
              <w:lang w:bidi="fa-IR"/>
            </w:rPr>
          </w:rPrChange>
        </w:rPr>
        <w:t>م</w:t>
      </w:r>
      <w:r w:rsidRPr="000C00BE">
        <w:rPr>
          <w:u w:val="single"/>
          <w:rtl/>
          <w:lang w:bidi="fa-IR"/>
          <w:rPrChange w:id="134" w:author="Microsoft account" w:date="2025-09-18T09:37:00Z">
            <w:rPr>
              <w:rtl/>
              <w:lang w:bidi="fa-IR"/>
            </w:rPr>
          </w:rPrChange>
        </w:rPr>
        <w:t xml:space="preserve"> تمام</w:t>
      </w:r>
      <w:r w:rsidRPr="000C00BE">
        <w:rPr>
          <w:rFonts w:hint="cs"/>
          <w:u w:val="single"/>
          <w:rtl/>
          <w:lang w:bidi="fa-IR"/>
          <w:rPrChange w:id="135" w:author="Microsoft account" w:date="2025-09-18T09:37:00Z">
            <w:rPr>
              <w:rFonts w:hint="cs"/>
              <w:rtl/>
              <w:lang w:bidi="fa-IR"/>
            </w:rPr>
          </w:rPrChange>
        </w:rPr>
        <w:t>ی</w:t>
      </w:r>
      <w:r w:rsidRPr="000C00BE">
        <w:rPr>
          <w:u w:val="single"/>
          <w:rtl/>
          <w:lang w:bidi="fa-IR"/>
          <w:rPrChange w:id="136" w:author="Microsoft account" w:date="2025-09-18T09:37:00Z">
            <w:rPr>
              <w:rtl/>
              <w:lang w:bidi="fa-IR"/>
            </w:rPr>
          </w:rPrChange>
        </w:rPr>
        <w:t xml:space="preserve"> عناصرش رو پر</w:t>
      </w:r>
      <w:r w:rsidRPr="000C00BE">
        <w:rPr>
          <w:rFonts w:hint="cs"/>
          <w:u w:val="single"/>
          <w:rtl/>
          <w:lang w:bidi="fa-IR"/>
          <w:rPrChange w:id="137" w:author="Microsoft account" w:date="2025-09-18T09:37:00Z">
            <w:rPr>
              <w:rFonts w:hint="cs"/>
              <w:rtl/>
              <w:lang w:bidi="fa-IR"/>
            </w:rPr>
          </w:rPrChange>
        </w:rPr>
        <w:t>ی</w:t>
      </w:r>
      <w:r w:rsidRPr="000C00BE">
        <w:rPr>
          <w:rFonts w:hint="eastAsia"/>
          <w:u w:val="single"/>
          <w:rtl/>
          <w:lang w:bidi="fa-IR"/>
          <w:rPrChange w:id="138" w:author="Microsoft account" w:date="2025-09-18T09:37:00Z">
            <w:rPr>
              <w:rFonts w:hint="eastAsia"/>
              <w:rtl/>
              <w:lang w:bidi="fa-IR"/>
            </w:rPr>
          </w:rPrChange>
        </w:rPr>
        <w:t>نت</w:t>
      </w:r>
      <w:r w:rsidRPr="000C00BE">
        <w:rPr>
          <w:u w:val="single"/>
          <w:rtl/>
          <w:lang w:bidi="fa-IR"/>
          <w:rPrChange w:id="139" w:author="Microsoft account" w:date="2025-09-18T09:37:00Z">
            <w:rPr>
              <w:rtl/>
              <w:lang w:bidi="fa-IR"/>
            </w:rPr>
          </w:rPrChange>
        </w:rPr>
        <w:t xml:space="preserve"> بگ</w:t>
      </w:r>
      <w:r w:rsidRPr="000C00BE">
        <w:rPr>
          <w:rFonts w:hint="cs"/>
          <w:u w:val="single"/>
          <w:rtl/>
          <w:lang w:bidi="fa-IR"/>
          <w:rPrChange w:id="140" w:author="Microsoft account" w:date="2025-09-18T09:37:00Z">
            <w:rPr>
              <w:rFonts w:hint="cs"/>
              <w:rtl/>
              <w:lang w:bidi="fa-IR"/>
            </w:rPr>
          </w:rPrChange>
        </w:rPr>
        <w:t>ی</w:t>
      </w:r>
      <w:r w:rsidRPr="000C00BE">
        <w:rPr>
          <w:rFonts w:hint="eastAsia"/>
          <w:u w:val="single"/>
          <w:rtl/>
          <w:lang w:bidi="fa-IR"/>
          <w:rPrChange w:id="141" w:author="Microsoft account" w:date="2025-09-18T09:37:00Z">
            <w:rPr>
              <w:rFonts w:hint="eastAsia"/>
              <w:rtl/>
              <w:lang w:bidi="fa-IR"/>
            </w:rPr>
          </w:rPrChange>
        </w:rPr>
        <w:t>ر</w:t>
      </w:r>
      <w:r w:rsidRPr="000C00BE">
        <w:rPr>
          <w:rFonts w:hint="cs"/>
          <w:u w:val="single"/>
          <w:rtl/>
          <w:lang w:bidi="fa-IR"/>
          <w:rPrChange w:id="142" w:author="Microsoft account" w:date="2025-09-18T09:37:00Z">
            <w:rPr>
              <w:rFonts w:hint="cs"/>
              <w:rtl/>
              <w:lang w:bidi="fa-IR"/>
            </w:rPr>
          </w:rPrChange>
        </w:rPr>
        <w:t>ی</w:t>
      </w:r>
      <w:r w:rsidRPr="000C00BE">
        <w:rPr>
          <w:rFonts w:hint="eastAsia"/>
          <w:u w:val="single"/>
          <w:rtl/>
          <w:lang w:bidi="fa-IR"/>
          <w:rPrChange w:id="143"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144" w:author="Microsoft account" w:date="2025-09-18T09:37:00Z">
            <w:rPr>
              <w:rtl/>
              <w:lang w:bidi="fa-IR"/>
            </w:rPr>
          </w:rPrChange>
        </w:rPr>
        <w:t>انجام م</w:t>
      </w:r>
      <w:r w:rsidRPr="000C00BE">
        <w:rPr>
          <w:rFonts w:hint="cs"/>
          <w:u w:val="single"/>
          <w:rtl/>
          <w:lang w:bidi="fa-IR"/>
          <w:rPrChange w:id="145" w:author="Microsoft account" w:date="2025-09-18T09:37:00Z">
            <w:rPr>
              <w:rFonts w:hint="cs"/>
              <w:rtl/>
              <w:lang w:bidi="fa-IR"/>
            </w:rPr>
          </w:rPrChange>
        </w:rPr>
        <w:t>ی</w:t>
      </w:r>
      <w:r w:rsidRPr="000C00BE">
        <w:rPr>
          <w:rFonts w:hint="eastAsia"/>
          <w:u w:val="single"/>
          <w:rtl/>
          <w:lang w:bidi="fa-IR"/>
          <w:rPrChange w:id="146" w:author="Microsoft account" w:date="2025-09-18T09:37:00Z">
            <w:rPr>
              <w:rFonts w:hint="eastAsia"/>
              <w:rtl/>
              <w:lang w:bidi="fa-IR"/>
            </w:rPr>
          </w:rPrChange>
        </w:rPr>
        <w:t>ده</w:t>
      </w:r>
      <w:r w:rsidRPr="000C00BE">
        <w:rPr>
          <w:u w:val="single"/>
          <w:rtl/>
          <w:lang w:bidi="fa-IR"/>
          <w:rPrChange w:id="147" w:author="Microsoft account" w:date="2025-09-18T09:37:00Z">
            <w:rPr>
              <w:rtl/>
              <w:lang w:bidi="fa-IR"/>
            </w:rPr>
          </w:rPrChange>
        </w:rPr>
        <w:t xml:space="preserve"> ول</w:t>
      </w:r>
      <w:r w:rsidRPr="000C00BE">
        <w:rPr>
          <w:rFonts w:hint="cs"/>
          <w:u w:val="single"/>
          <w:rtl/>
          <w:lang w:bidi="fa-IR"/>
          <w:rPrChange w:id="148" w:author="Microsoft account" w:date="2025-09-18T09:37:00Z">
            <w:rPr>
              <w:rFonts w:hint="cs"/>
              <w:rtl/>
              <w:lang w:bidi="fa-IR"/>
            </w:rPr>
          </w:rPrChange>
        </w:rPr>
        <w:t>ی</w:t>
      </w:r>
      <w:r w:rsidRPr="000C00BE">
        <w:rPr>
          <w:u w:val="single"/>
          <w:rtl/>
          <w:lang w:bidi="fa-IR"/>
          <w:rPrChange w:id="149" w:author="Microsoft account" w:date="2025-09-18T09:37:00Z">
            <w:rPr>
              <w:rtl/>
              <w:lang w:bidi="fa-IR"/>
            </w:rPr>
          </w:rPrChange>
        </w:rPr>
        <w:t xml:space="preserve"> با </w:t>
      </w:r>
      <w:r w:rsidRPr="000C00BE">
        <w:rPr>
          <w:u w:val="single"/>
          <w:lang w:bidi="fa-IR"/>
          <w:rPrChange w:id="150" w:author="Microsoft account" w:date="2025-09-18T09:37:00Z">
            <w:rPr>
              <w:lang w:bidi="fa-IR"/>
            </w:rPr>
          </w:rPrChange>
        </w:rPr>
        <w:t>f-string</w:t>
      </w:r>
      <w:r w:rsidRPr="000C00BE">
        <w:rPr>
          <w:u w:val="single"/>
          <w:rtl/>
          <w:lang w:bidi="fa-IR"/>
          <w:rPrChange w:id="151"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rsidP="00A07812">
      <w:pPr>
        <w:spacing w:line="276" w:lineRule="auto"/>
        <w:jc w:val="both"/>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spacing w:line="276" w:lineRule="auto"/>
        <w:jc w:val="both"/>
        <w:rPr>
          <w:ins w:id="152" w:author="Microsoft account" w:date="2025-09-18T09:42:00Z"/>
          <w:sz w:val="18"/>
          <w:szCs w:val="18"/>
          <w:rtl/>
          <w:lang w:bidi="fa-IR"/>
        </w:rPr>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153" w:author="Microsoft account" w:date="2025-09-18T09:42:00Z"/>
          <w:sz w:val="18"/>
          <w:szCs w:val="18"/>
          <w:rtl/>
          <w:lang w:bidi="fa-IR"/>
        </w:rPr>
        <w:pPrChange w:id="154" w:author="Microsoft account" w:date="2025-09-18T09:42:00Z">
          <w:pPr>
            <w:spacing w:line="276" w:lineRule="auto"/>
            <w:jc w:val="both"/>
          </w:pPr>
        </w:pPrChange>
      </w:pPr>
      <w:ins w:id="155"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156" w:author="Microsoft account" w:date="2025-09-18T09:42:00Z"/>
          <w:sz w:val="18"/>
          <w:szCs w:val="18"/>
          <w:rtl/>
          <w:lang w:bidi="fa-IR"/>
        </w:rPr>
        <w:pPrChange w:id="157" w:author="Microsoft account" w:date="2025-09-18T09:43:00Z">
          <w:pPr>
            <w:spacing w:line="276" w:lineRule="auto"/>
            <w:jc w:val="both"/>
          </w:pPr>
        </w:pPrChange>
      </w:pPr>
      <w:ins w:id="158" w:author="Microsoft account" w:date="2025-09-18T09:43:00Z">
        <w:r w:rsidRPr="004B77C0">
          <w:rPr>
            <w:noProof/>
            <w:sz w:val="18"/>
            <w:szCs w:val="18"/>
            <w:rPrChange w:id="159"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160" w:author="Microsoft account" w:date="2025-09-18T09:42:00Z">
          <w:pPr>
            <w:spacing w:line="276" w:lineRule="auto"/>
            <w:jc w:val="both"/>
          </w:pPr>
        </w:pPrChange>
      </w:pPr>
      <w:r w:rsidRPr="00CB12CF">
        <w:rPr>
          <w:rtl/>
          <w:lang w:bidi="fa-IR"/>
        </w:rPr>
        <w:t>)</w:t>
      </w:r>
    </w:p>
    <w:p w14:paraId="6684A5BD" w14:textId="77777777" w:rsidR="00776D6D" w:rsidRPr="00CB12CF" w:rsidRDefault="00CB12CF" w:rsidP="00A07812">
      <w:pPr>
        <w:spacing w:line="276" w:lineRule="auto"/>
        <w:jc w:val="both"/>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spacing w:line="276" w:lineRule="auto"/>
        <w:jc w:val="both"/>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rsidP="00A07812">
      <w:pPr>
        <w:spacing w:line="276" w:lineRule="auto"/>
        <w:jc w:val="both"/>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rsidP="00A07812">
      <w:pPr>
        <w:spacing w:line="276" w:lineRule="auto"/>
        <w:jc w:val="both"/>
        <w:rPr>
          <w:rtl/>
        </w:rPr>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161"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rsidP="00A07812">
      <w:pPr>
        <w:spacing w:line="276" w:lineRule="auto"/>
        <w:jc w:val="both"/>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rsidP="00A07812">
      <w:pPr>
        <w:spacing w:line="276" w:lineRule="auto"/>
        <w:jc w:val="both"/>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rsidP="00A07812">
      <w:pPr>
        <w:spacing w:line="276" w:lineRule="auto"/>
        <w:jc w:val="both"/>
      </w:pPr>
      <m:oMathPara>
        <m:oMathParaPr>
          <m:jc m:val="center"/>
        </m:oMathParaPr>
        <m:oMath>
          <m:r>
            <w:rPr>
              <w:rFonts w:ascii="Cambria Math" w:hAnsi="Cambria Math"/>
            </w:rPr>
            <m:t>aFloatNumber:.2f</m:t>
          </m:r>
        </m:oMath>
      </m:oMathPara>
    </w:p>
    <w:p w14:paraId="481B0D94" w14:textId="62C649AB" w:rsidR="00776D6D" w:rsidRPr="00CB12CF" w:rsidRDefault="00CB12CF" w:rsidP="00A07812">
      <w:pPr>
        <w:spacing w:line="276" w:lineRule="auto"/>
        <w:jc w:val="both"/>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162"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rsidP="00A07812">
      <w:pPr>
        <w:spacing w:line="276" w:lineRule="auto"/>
        <w:jc w:val="both"/>
      </w:pPr>
      <w:r w:rsidRPr="00CB12CF">
        <w:rPr>
          <w:lang w:bidi="fa-IR"/>
        </w:rPr>
        <w:t>Day016 – OOP programming</w:t>
      </w:r>
    </w:p>
    <w:p w14:paraId="74E89305" w14:textId="77777777" w:rsidR="00776D6D" w:rsidRPr="00CB12CF" w:rsidRDefault="00CB12CF" w:rsidP="00A07812">
      <w:pPr>
        <w:spacing w:line="276" w:lineRule="auto"/>
        <w:jc w:val="both"/>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rsidP="00A07812">
      <w:pPr>
        <w:spacing w:line="276" w:lineRule="auto"/>
        <w:jc w:val="both"/>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163"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164" w:author="Microsoft account" w:date="2025-09-19T13:37:00Z">
            <w:rPr>
              <w:rtl/>
              <w:lang w:bidi="fa-IR"/>
            </w:rPr>
          </w:rPrChange>
        </w:rPr>
        <w:t>چ</w:t>
      </w:r>
      <w:r w:rsidRPr="00041A02">
        <w:rPr>
          <w:rFonts w:hint="cs"/>
          <w:strike/>
          <w:rtl/>
          <w:lang w:bidi="fa-IR"/>
          <w:rPrChange w:id="165" w:author="Microsoft account" w:date="2025-09-19T13:37:00Z">
            <w:rPr>
              <w:rFonts w:hint="cs"/>
              <w:rtl/>
              <w:lang w:bidi="fa-IR"/>
            </w:rPr>
          </w:rPrChange>
        </w:rPr>
        <w:t>ی</w:t>
      </w:r>
      <w:r w:rsidRPr="00041A02">
        <w:rPr>
          <w:rFonts w:hint="eastAsia"/>
          <w:strike/>
          <w:rtl/>
          <w:lang w:bidi="fa-IR"/>
          <w:rPrChange w:id="166" w:author="Microsoft account" w:date="2025-09-19T13:37:00Z">
            <w:rPr>
              <w:rFonts w:hint="eastAsia"/>
              <w:rtl/>
              <w:lang w:bidi="fa-IR"/>
            </w:rPr>
          </w:rPrChange>
        </w:rPr>
        <w:t>ز</w:t>
      </w:r>
      <w:r w:rsidRPr="00041A02">
        <w:rPr>
          <w:rFonts w:hint="cs"/>
          <w:strike/>
          <w:rtl/>
          <w:lang w:bidi="fa-IR"/>
          <w:rPrChange w:id="167" w:author="Microsoft account" w:date="2025-09-19T13:37:00Z">
            <w:rPr>
              <w:rFonts w:hint="cs"/>
              <w:rtl/>
              <w:lang w:bidi="fa-IR"/>
            </w:rPr>
          </w:rPrChange>
        </w:rPr>
        <w:t>ی</w:t>
      </w:r>
      <w:r w:rsidRPr="00041A02">
        <w:rPr>
          <w:strike/>
          <w:rtl/>
          <w:lang w:bidi="fa-IR"/>
          <w:rPrChange w:id="168" w:author="Microsoft account" w:date="2025-09-19T13:37:00Z">
            <w:rPr>
              <w:rtl/>
              <w:lang w:bidi="fa-IR"/>
            </w:rPr>
          </w:rPrChange>
        </w:rPr>
        <w:t xml:space="preserve"> </w:t>
      </w:r>
      <w:r w:rsidRPr="00041A02">
        <w:rPr>
          <w:rFonts w:hint="eastAsia"/>
          <w:strike/>
          <w:rtl/>
          <w:lang w:bidi="fa-IR"/>
          <w:rPrChange w:id="169" w:author="Microsoft account" w:date="2025-09-19T13:37:00Z">
            <w:rPr>
              <w:rFonts w:hint="eastAsia"/>
              <w:rtl/>
              <w:lang w:bidi="fa-IR"/>
            </w:rPr>
          </w:rPrChange>
        </w:rPr>
        <w:t>ن</w:t>
      </w:r>
      <w:r w:rsidRPr="00041A02">
        <w:rPr>
          <w:rFonts w:hint="cs"/>
          <w:strike/>
          <w:rtl/>
          <w:lang w:bidi="fa-IR"/>
          <w:rPrChange w:id="170" w:author="Microsoft account" w:date="2025-09-19T13:37:00Z">
            <w:rPr>
              <w:rFonts w:hint="cs"/>
              <w:rtl/>
              <w:lang w:bidi="fa-IR"/>
            </w:rPr>
          </w:rPrChange>
        </w:rPr>
        <w:t>ی</w:t>
      </w:r>
      <w:r w:rsidRPr="00041A02">
        <w:rPr>
          <w:rFonts w:hint="eastAsia"/>
          <w:strike/>
          <w:rtl/>
          <w:lang w:bidi="fa-IR"/>
          <w:rPrChange w:id="171" w:author="Microsoft account" w:date="2025-09-19T13:37:00Z">
            <w:rPr>
              <w:rFonts w:hint="eastAsia"/>
              <w:rtl/>
              <w:lang w:bidi="fa-IR"/>
            </w:rPr>
          </w:rPrChange>
        </w:rPr>
        <w:t>ست</w:t>
      </w:r>
      <w:r w:rsidRPr="00041A02">
        <w:rPr>
          <w:strike/>
          <w:rtl/>
          <w:lang w:bidi="fa-IR"/>
          <w:rPrChange w:id="172" w:author="Microsoft account" w:date="2025-09-19T13:37:00Z">
            <w:rPr>
              <w:rtl/>
              <w:lang w:bidi="fa-IR"/>
            </w:rPr>
          </w:rPrChange>
        </w:rPr>
        <w:t xml:space="preserve"> </w:t>
      </w:r>
      <w:r w:rsidRPr="00041A02">
        <w:rPr>
          <w:rFonts w:hint="eastAsia"/>
          <w:strike/>
          <w:rtl/>
          <w:lang w:bidi="fa-IR"/>
          <w:rPrChange w:id="173" w:author="Microsoft account" w:date="2025-09-19T13:37:00Z">
            <w:rPr>
              <w:rFonts w:hint="eastAsia"/>
              <w:rtl/>
              <w:lang w:bidi="fa-IR"/>
            </w:rPr>
          </w:rPrChange>
        </w:rPr>
        <w:t>که</w:t>
      </w:r>
      <w:r w:rsidRPr="00041A02">
        <w:rPr>
          <w:strike/>
          <w:rtl/>
          <w:lang w:bidi="fa-IR"/>
          <w:rPrChange w:id="174" w:author="Microsoft account" w:date="2025-09-19T13:37:00Z">
            <w:rPr>
              <w:rtl/>
              <w:lang w:bidi="fa-IR"/>
            </w:rPr>
          </w:rPrChange>
        </w:rPr>
        <w:t xml:space="preserve"> </w:t>
      </w:r>
      <w:r w:rsidRPr="00041A02">
        <w:rPr>
          <w:rFonts w:hint="eastAsia"/>
          <w:strike/>
          <w:rtl/>
          <w:lang w:bidi="fa-IR"/>
          <w:rPrChange w:id="175" w:author="Microsoft account" w:date="2025-09-19T13:37:00Z">
            <w:rPr>
              <w:rFonts w:hint="eastAsia"/>
              <w:rtl/>
              <w:lang w:bidi="fa-IR"/>
            </w:rPr>
          </w:rPrChange>
        </w:rPr>
        <w:t>امروزه</w:t>
      </w:r>
      <w:r w:rsidRPr="00041A02">
        <w:rPr>
          <w:strike/>
          <w:rtl/>
          <w:lang w:bidi="fa-IR"/>
          <w:rPrChange w:id="176" w:author="Microsoft account" w:date="2025-09-19T13:37:00Z">
            <w:rPr>
              <w:rtl/>
              <w:lang w:bidi="fa-IR"/>
            </w:rPr>
          </w:rPrChange>
        </w:rPr>
        <w:t xml:space="preserve"> </w:t>
      </w:r>
      <w:r w:rsidRPr="00041A02">
        <w:rPr>
          <w:rFonts w:hint="eastAsia"/>
          <w:strike/>
          <w:rtl/>
          <w:lang w:bidi="fa-IR"/>
          <w:rPrChange w:id="177" w:author="Microsoft account" w:date="2025-09-19T13:37:00Z">
            <w:rPr>
              <w:rFonts w:hint="eastAsia"/>
              <w:rtl/>
              <w:lang w:bidi="fa-IR"/>
            </w:rPr>
          </w:rPrChange>
        </w:rPr>
        <w:t>روز</w:t>
      </w:r>
      <w:r w:rsidRPr="00041A02">
        <w:rPr>
          <w:strike/>
          <w:rtl/>
          <w:lang w:bidi="fa-IR"/>
          <w:rPrChange w:id="178" w:author="Microsoft account" w:date="2025-09-19T13:37:00Z">
            <w:rPr>
              <w:rtl/>
              <w:lang w:bidi="fa-IR"/>
            </w:rPr>
          </w:rPrChange>
        </w:rPr>
        <w:t xml:space="preserve"> </w:t>
      </w:r>
      <w:r w:rsidRPr="00041A02">
        <w:rPr>
          <w:rFonts w:hint="eastAsia"/>
          <w:strike/>
          <w:rtl/>
          <w:lang w:bidi="fa-IR"/>
          <w:rPrChange w:id="179" w:author="Microsoft account" w:date="2025-09-19T13:37:00Z">
            <w:rPr>
              <w:rFonts w:hint="eastAsia"/>
              <w:rtl/>
              <w:lang w:bidi="fa-IR"/>
            </w:rPr>
          </w:rPrChange>
        </w:rPr>
        <w:t>استفاده</w:t>
      </w:r>
      <w:r w:rsidRPr="00041A02">
        <w:rPr>
          <w:strike/>
          <w:rtl/>
          <w:lang w:bidi="fa-IR"/>
          <w:rPrChange w:id="180" w:author="Microsoft account" w:date="2025-09-19T13:37:00Z">
            <w:rPr>
              <w:rtl/>
              <w:lang w:bidi="fa-IR"/>
            </w:rPr>
          </w:rPrChange>
        </w:rPr>
        <w:t xml:space="preserve"> </w:t>
      </w:r>
      <w:r w:rsidRPr="00041A02">
        <w:rPr>
          <w:rFonts w:hint="eastAsia"/>
          <w:strike/>
          <w:rtl/>
          <w:lang w:bidi="fa-IR"/>
          <w:rPrChange w:id="181" w:author="Microsoft account" w:date="2025-09-19T13:37:00Z">
            <w:rPr>
              <w:rFonts w:hint="eastAsia"/>
              <w:rtl/>
              <w:lang w:bidi="fa-IR"/>
            </w:rPr>
          </w:rPrChange>
        </w:rPr>
        <w:t>بشه</w:t>
      </w:r>
      <w:r w:rsidRPr="00041A02">
        <w:rPr>
          <w:strike/>
          <w:rtl/>
          <w:lang w:bidi="fa-IR"/>
          <w:rPrChange w:id="182" w:author="Microsoft account" w:date="2025-09-19T13:37:00Z">
            <w:rPr>
              <w:rtl/>
              <w:lang w:bidi="fa-IR"/>
            </w:rPr>
          </w:rPrChange>
        </w:rPr>
        <w:t>.</w:t>
      </w:r>
      <w:ins w:id="183"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184"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185"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rsidP="00A07812">
      <w:pPr>
        <w:spacing w:line="276" w:lineRule="auto"/>
        <w:jc w:val="both"/>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rsidP="00A07812">
      <w:pPr>
        <w:spacing w:line="276" w:lineRule="auto"/>
        <w:jc w:val="both"/>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186" w:author="Microsoft account" w:date="2025-09-19T13:40: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187"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188"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189" w:author="Microsoft account" w:date="2025-09-19T13:40:00Z">
        <w:r w:rsidR="00531E00">
          <w:rPr>
            <w:sz w:val="18"/>
            <w:szCs w:val="18"/>
            <w:lang w:bidi="fa-IR"/>
          </w:rPr>
          <w:t xml:space="preserve"> </w:t>
        </w:r>
      </w:ins>
      <w:ins w:id="190"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rsidP="00A07812">
      <w:pPr>
        <w:spacing w:line="276" w:lineRule="auto"/>
        <w:jc w:val="both"/>
        <w:rPr>
          <w:rtl/>
        </w:rPr>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191" w:author="Microsoft account" w:date="2025-09-19T13:40:00Z">
        <w:r w:rsidR="00531E00">
          <w:rPr>
            <w:rFonts w:hint="cs"/>
            <w:rtl/>
            <w:lang w:bidi="fa-IR"/>
          </w:rPr>
          <w:t>(</w:t>
        </w:r>
      </w:ins>
      <w:ins w:id="19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193" w:author="Microsoft account" w:date="2025-09-19T13:40:00Z">
        <w:r w:rsidR="00531E00">
          <w:rPr>
            <w:rFonts w:hint="cs"/>
            <w:rtl/>
            <w:lang w:bidi="fa-IR"/>
          </w:rPr>
          <w:t>)</w:t>
        </w:r>
      </w:ins>
    </w:p>
    <w:p w14:paraId="7A2372B2"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rsidP="00A07812">
      <w:pPr>
        <w:spacing w:line="276" w:lineRule="auto"/>
        <w:jc w:val="both"/>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rsidP="00A07812">
      <w:pPr>
        <w:spacing w:line="276" w:lineRule="auto"/>
        <w:jc w:val="both"/>
        <w:rPr>
          <w:rtl/>
        </w:rPr>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194"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rsidP="00A07812">
      <w:pPr>
        <w:spacing w:line="276" w:lineRule="auto"/>
        <w:jc w:val="both"/>
        <w:rPr>
          <w:del w:id="195" w:author="Microsoft account" w:date="2025-09-20T13:08:00Z"/>
        </w:rPr>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196" w:author="Microsoft account" w:date="2025-09-20T13:08: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7"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spacing w:line="276" w:lineRule="auto"/>
        <w:jc w:val="both"/>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rsidP="00A07812">
      <w:pPr>
        <w:spacing w:line="276" w:lineRule="auto"/>
        <w:jc w:val="both"/>
        <w:rPr>
          <w:lang w:bidi="fa-IR"/>
        </w:rPr>
      </w:pPr>
      <w:r w:rsidRPr="00CB12CF">
        <w:br w:type="page"/>
      </w:r>
    </w:p>
    <w:p w14:paraId="2B0159A0" w14:textId="77777777" w:rsidR="00776D6D" w:rsidRPr="00CB12CF" w:rsidRDefault="00CB12CF" w:rsidP="00A07812">
      <w:pPr>
        <w:spacing w:line="276" w:lineRule="auto"/>
        <w:jc w:val="both"/>
      </w:pPr>
      <w:bookmarkStart w:id="198" w:name="I4031028"/>
      <w:r w:rsidRPr="00CB12CF">
        <w:rPr>
          <w:rtl/>
          <w:lang w:bidi="fa-IR"/>
        </w:rPr>
        <w:lastRenderedPageBreak/>
        <w:t>ادامه</w:t>
      </w:r>
      <w:bookmarkEnd w:id="198"/>
    </w:p>
    <w:p w14:paraId="6DD81841" w14:textId="77777777" w:rsidR="00776D6D" w:rsidRPr="00CB12CF" w:rsidRDefault="00CB12CF" w:rsidP="00A07812">
      <w:pPr>
        <w:spacing w:line="276" w:lineRule="auto"/>
        <w:jc w:val="both"/>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A861C2" w:rsidP="00A07812">
      <w:pPr>
        <w:spacing w:line="276" w:lineRule="auto"/>
        <w:jc w:val="both"/>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rsidP="00A07812">
      <w:pPr>
        <w:spacing w:line="276" w:lineRule="auto"/>
        <w:jc w:val="both"/>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rsidP="00A07812">
      <w:pPr>
        <w:spacing w:line="276" w:lineRule="auto"/>
        <w:jc w:val="both"/>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spacing w:line="276" w:lineRule="auto"/>
        <w:jc w:val="both"/>
      </w:pPr>
      <m:oMathPara>
        <m:oMathParaPr>
          <m:jc m:val="center"/>
        </m:oMathParaPr>
        <m:oMath>
          <m:r>
            <w:rPr>
              <w:rFonts w:ascii="Cambria Math" w:hAnsi="Cambria Math"/>
            </w:rPr>
            <m:t>cmd&gt;pip</m:t>
          </m:r>
          <w:ins w:id="199" w:author="Microsoft account" w:date="2025-09-20T13:12:00Z">
            <m:r>
              <w:rPr>
                <w:rFonts w:ascii="Cambria Math" w:hAnsi="Cambria Math"/>
              </w:rPr>
              <m:t xml:space="preserve"> </m:t>
            </m:r>
          </w:ins>
          <m:r>
            <w:rPr>
              <w:rFonts w:ascii="Cambria Math" w:hAnsi="Cambria Math"/>
            </w:rPr>
            <m:t>install</m:t>
          </m:r>
          <w:ins w:id="200"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rsidP="00A07812">
      <w:pPr>
        <w:spacing w:line="276" w:lineRule="auto"/>
        <w:jc w:val="both"/>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rsidP="00A07812">
      <w:pPr>
        <w:spacing w:line="276" w:lineRule="auto"/>
        <w:jc w:val="both"/>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201"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rsidP="00A07812">
      <w:pPr>
        <w:spacing w:line="276" w:lineRule="auto"/>
        <w:jc w:val="both"/>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008</w:t>
      </w:r>
    </w:p>
    <w:p w14:paraId="433F1200" w14:textId="77777777" w:rsidR="00776D6D" w:rsidRPr="00CB12CF" w:rsidRDefault="00CB12CF" w:rsidP="00A07812">
      <w:pPr>
        <w:spacing w:line="276" w:lineRule="auto"/>
        <w:jc w:val="both"/>
        <w:rPr>
          <w:lang w:bidi="fa-IR"/>
        </w:rPr>
      </w:pPr>
      <w:r w:rsidRPr="00CB12CF">
        <w:br w:type="page"/>
      </w:r>
    </w:p>
    <w:p w14:paraId="65A26AE1" w14:textId="77777777" w:rsidR="00776D6D" w:rsidRPr="00CB12CF" w:rsidRDefault="00CB12CF" w:rsidP="00A07812">
      <w:pPr>
        <w:spacing w:line="276" w:lineRule="auto"/>
        <w:jc w:val="both"/>
      </w:pPr>
      <w:bookmarkStart w:id="202" w:name="I4031029"/>
      <w:r w:rsidRPr="00CB12CF">
        <w:rPr>
          <w:rtl/>
          <w:lang w:bidi="fa-IR"/>
        </w:rPr>
        <w:lastRenderedPageBreak/>
        <w:t>ادامه</w:t>
      </w:r>
      <w:bookmarkEnd w:id="202"/>
    </w:p>
    <w:p w14:paraId="22EB349F" w14:textId="77777777" w:rsidR="00776D6D" w:rsidRPr="00CB12CF" w:rsidRDefault="00CB12CF" w:rsidP="00A07812">
      <w:pPr>
        <w:spacing w:line="276" w:lineRule="auto"/>
        <w:jc w:val="both"/>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rsidP="00A07812">
      <w:pPr>
        <w:spacing w:line="276" w:lineRule="auto"/>
        <w:jc w:val="both"/>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rsidP="00A07812">
      <w:pPr>
        <w:spacing w:line="276" w:lineRule="auto"/>
        <w:jc w:val="both"/>
      </w:pPr>
      <w:r w:rsidRPr="00CB12CF">
        <w:rPr>
          <w:rtl/>
          <w:lang w:bidi="fa-IR"/>
        </w:rPr>
        <w:t xml:space="preserve">پایان روز </w:t>
      </w:r>
      <w:r w:rsidRPr="00CB12CF">
        <w:rPr>
          <w:lang w:bidi="fa-IR"/>
        </w:rPr>
        <w:t>16</w:t>
      </w:r>
    </w:p>
    <w:p w14:paraId="6D8266E9" w14:textId="77777777" w:rsidR="00776D6D" w:rsidRPr="00CB12CF" w:rsidRDefault="00776D6D" w:rsidP="00A07812">
      <w:pPr>
        <w:spacing w:line="276" w:lineRule="auto"/>
        <w:jc w:val="both"/>
        <w:rPr>
          <w:lang w:bidi="fa-IR"/>
        </w:rPr>
      </w:pPr>
    </w:p>
    <w:p w14:paraId="3EB2D841" w14:textId="77777777" w:rsidR="00776D6D" w:rsidRPr="00CB12CF" w:rsidRDefault="00CB12CF" w:rsidP="00A07812">
      <w:pPr>
        <w:spacing w:line="276" w:lineRule="auto"/>
        <w:jc w:val="both"/>
      </w:pPr>
      <w:r w:rsidRPr="00CB12CF">
        <w:rPr>
          <w:lang w:bidi="fa-IR"/>
        </w:rPr>
        <w:t>Day017</w:t>
      </w:r>
    </w:p>
    <w:p w14:paraId="6E1F06C2" w14:textId="77777777" w:rsidR="00776D6D" w:rsidRPr="00CB12CF" w:rsidRDefault="00CB12CF" w:rsidP="00A07812">
      <w:pPr>
        <w:spacing w:line="276" w:lineRule="auto"/>
        <w:jc w:val="both"/>
      </w:pPr>
      <w:r w:rsidRPr="00CB12CF">
        <w:rPr>
          <w:lang w:bidi="fa-IR"/>
        </w:rPr>
        <w:t>Creating classes</w:t>
      </w:r>
    </w:p>
    <w:p w14:paraId="375335D1" w14:textId="77777777" w:rsidR="00776D6D" w:rsidRPr="00CB12CF" w:rsidRDefault="00CB12CF" w:rsidP="00A07812">
      <w:pPr>
        <w:spacing w:line="276" w:lineRule="auto"/>
        <w:jc w:val="both"/>
      </w:pPr>
      <w:r w:rsidRPr="00CB12CF">
        <w:rPr>
          <w:lang w:bidi="fa-IR"/>
        </w:rPr>
        <w:t>Project : quiz game</w:t>
      </w:r>
    </w:p>
    <w:p w14:paraId="0E4457CA" w14:textId="77777777" w:rsidR="00776D6D" w:rsidRPr="00CB12CF" w:rsidRDefault="00CB12CF" w:rsidP="00A07812">
      <w:pPr>
        <w:spacing w:line="276" w:lineRule="auto"/>
        <w:jc w:val="both"/>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spacing w:line="276" w:lineRule="auto"/>
        <w:jc w:val="both"/>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rsidP="00A07812">
      <w:pPr>
        <w:spacing w:line="276" w:lineRule="auto"/>
        <w:jc w:val="both"/>
        <w:rPr>
          <w:rtl/>
        </w:rPr>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203" w:author="Microsoft account" w:date="2025-09-21T11:16:00Z">
            <w:rPr>
              <w:lang w:bidi="fa-IR"/>
            </w:rPr>
          </w:rPrChange>
        </w:rPr>
        <w:t>camelCase</w:t>
      </w:r>
      <w:r w:rsidRPr="001A714E">
        <w:rPr>
          <w:u w:val="single"/>
          <w:rtl/>
          <w:lang w:bidi="fa-IR"/>
          <w:rPrChange w:id="204" w:author="Microsoft account" w:date="2025-09-21T11:16:00Z">
            <w:rPr>
              <w:rtl/>
              <w:lang w:bidi="fa-IR"/>
            </w:rPr>
          </w:rPrChange>
        </w:rPr>
        <w:t xml:space="preserve"> استفاده نم</w:t>
      </w:r>
      <w:r w:rsidRPr="001A714E">
        <w:rPr>
          <w:rFonts w:hint="cs"/>
          <w:u w:val="single"/>
          <w:rtl/>
          <w:lang w:bidi="fa-IR"/>
          <w:rPrChange w:id="205" w:author="Microsoft account" w:date="2025-09-21T11:16:00Z">
            <w:rPr>
              <w:rFonts w:hint="cs"/>
              <w:rtl/>
              <w:lang w:bidi="fa-IR"/>
            </w:rPr>
          </w:rPrChange>
        </w:rPr>
        <w:t>ی</w:t>
      </w:r>
      <w:r w:rsidRPr="001A714E">
        <w:rPr>
          <w:rFonts w:hint="eastAsia"/>
          <w:u w:val="single"/>
          <w:rtl/>
          <w:lang w:bidi="fa-IR"/>
          <w:rPrChange w:id="206" w:author="Microsoft account" w:date="2025-09-21T11:16:00Z">
            <w:rPr>
              <w:rFonts w:hint="eastAsia"/>
              <w:rtl/>
              <w:lang w:bidi="fa-IR"/>
            </w:rPr>
          </w:rPrChange>
        </w:rPr>
        <w:t>کنن</w:t>
      </w:r>
      <w:r w:rsidRPr="001A714E">
        <w:rPr>
          <w:u w:val="single"/>
          <w:rtl/>
          <w:lang w:bidi="fa-IR"/>
          <w:rPrChange w:id="207" w:author="Microsoft account" w:date="2025-09-21T11:16:00Z">
            <w:rPr>
              <w:rtl/>
              <w:lang w:bidi="fa-IR"/>
            </w:rPr>
          </w:rPrChange>
        </w:rPr>
        <w:t xml:space="preserve"> از </w:t>
      </w:r>
      <w:r w:rsidRPr="001A714E">
        <w:rPr>
          <w:u w:val="single"/>
          <w:lang w:bidi="fa-IR"/>
          <w:rPrChange w:id="208" w:author="Microsoft account" w:date="2025-09-21T11:16:00Z">
            <w:rPr>
              <w:lang w:bidi="fa-IR"/>
            </w:rPr>
          </w:rPrChange>
        </w:rPr>
        <w:t>PascalCase</w:t>
      </w:r>
      <w:r w:rsidRPr="001A714E">
        <w:rPr>
          <w:u w:val="single"/>
          <w:rtl/>
          <w:lang w:bidi="fa-IR"/>
          <w:rPrChange w:id="209" w:author="Microsoft account" w:date="2025-09-21T11:16:00Z">
            <w:rPr>
              <w:rtl/>
              <w:lang w:bidi="fa-IR"/>
            </w:rPr>
          </w:rPrChange>
        </w:rPr>
        <w:t xml:space="preserve"> استفاده م</w:t>
      </w:r>
      <w:r w:rsidRPr="001A714E">
        <w:rPr>
          <w:rFonts w:hint="cs"/>
          <w:u w:val="single"/>
          <w:rtl/>
          <w:lang w:bidi="fa-IR"/>
          <w:rPrChange w:id="210" w:author="Microsoft account" w:date="2025-09-21T11:16:00Z">
            <w:rPr>
              <w:rFonts w:hint="cs"/>
              <w:rtl/>
              <w:lang w:bidi="fa-IR"/>
            </w:rPr>
          </w:rPrChange>
        </w:rPr>
        <w:t>ی</w:t>
      </w:r>
      <w:r w:rsidRPr="001A714E">
        <w:rPr>
          <w:rFonts w:hint="eastAsia"/>
          <w:u w:val="single"/>
          <w:rtl/>
          <w:lang w:bidi="fa-IR"/>
          <w:rPrChange w:id="211" w:author="Microsoft account" w:date="2025-09-21T11:16:00Z">
            <w:rPr>
              <w:rFonts w:hint="eastAsia"/>
              <w:rtl/>
              <w:lang w:bidi="fa-IR"/>
            </w:rPr>
          </w:rPrChange>
        </w:rPr>
        <w:t>کنن</w:t>
      </w:r>
      <w:r w:rsidRPr="001A714E">
        <w:rPr>
          <w:u w:val="single"/>
          <w:rtl/>
          <w:lang w:bidi="fa-IR"/>
          <w:rPrChange w:id="212"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3"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rsidP="00A07812">
      <w:pPr>
        <w:spacing w:line="276" w:lineRule="auto"/>
        <w:jc w:val="both"/>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rsidP="00A07812">
      <w:pPr>
        <w:spacing w:line="276" w:lineRule="auto"/>
        <w:jc w:val="both"/>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rsidP="00A07812">
      <w:pPr>
        <w:spacing w:line="276" w:lineRule="auto"/>
        <w:jc w:val="both"/>
      </w:pPr>
      <m:oMathPara>
        <m:oMathParaPr>
          <m:jc m:val="center"/>
        </m:oMathParaPr>
        <m:oMath>
          <m:r>
            <w:rPr>
              <w:rFonts w:ascii="Cambria Math" w:hAnsi="Cambria Math"/>
            </w:rPr>
            <m:t>class</m:t>
          </m:r>
          <w:ins w:id="214"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rsidP="00A07812">
      <w:pPr>
        <w:spacing w:line="276" w:lineRule="auto"/>
        <w:jc w:val="both"/>
      </w:pPr>
      <w:r w:rsidRPr="00CB12CF">
        <w:rPr>
          <w:rtl/>
          <w:lang w:bidi="fa-IR"/>
        </w:rPr>
        <w:lastRenderedPageBreak/>
        <w:t xml:space="preserve">و داخلش هرچی بنویسیم جزو اون کلاس میشه. </w:t>
      </w:r>
    </w:p>
    <w:p w14:paraId="59E59A96"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rsidP="00A07812">
      <w:pPr>
        <w:spacing w:line="276" w:lineRule="auto"/>
        <w:jc w:val="both"/>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spacing w:line="276" w:lineRule="auto"/>
        <w:jc w:val="both"/>
        <w:rPr>
          <w:ins w:id="215" w:author="Microsoft account" w:date="2025-09-21T11:21:00Z"/>
          <w:rtl/>
          <w:lang w:bidi="fa-IR"/>
        </w:rPr>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216" w:author="Microsoft account" w:date="2025-09-21T11:21:00Z">
        <w:r w:rsidR="00D448F6">
          <w:rPr>
            <w:rFonts w:hint="cs"/>
            <w:rtl/>
            <w:lang w:bidi="fa-IR"/>
          </w:rPr>
          <w:t>(</w:t>
        </w:r>
      </w:ins>
    </w:p>
    <w:p w14:paraId="571C50A8" w14:textId="3283388A" w:rsidR="00D448F6" w:rsidRDefault="00D448F6">
      <w:pPr>
        <w:spacing w:line="276" w:lineRule="auto"/>
        <w:jc w:val="both"/>
        <w:rPr>
          <w:ins w:id="217" w:author="Microsoft account" w:date="2025-09-21T11:21:00Z"/>
          <w:sz w:val="18"/>
          <w:szCs w:val="18"/>
          <w:rtl/>
          <w:lang w:bidi="fa-IR"/>
        </w:rPr>
        <w:pPrChange w:id="218" w:author="Microsoft account" w:date="2025-09-21T11:21:00Z">
          <w:pPr>
            <w:spacing w:line="276" w:lineRule="auto"/>
            <w:jc w:val="both"/>
          </w:pPr>
        </w:pPrChange>
      </w:pPr>
      <w:ins w:id="219"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220" w:author="Microsoft account" w:date="2025-09-21T11:21:00Z"/>
          <w:sz w:val="18"/>
          <w:szCs w:val="18"/>
          <w:rtl/>
          <w:lang w:bidi="fa-IR"/>
          <w:rPrChange w:id="221" w:author="Microsoft account" w:date="2025-09-21T11:21:00Z">
            <w:rPr>
              <w:ins w:id="222" w:author="Microsoft account" w:date="2025-09-21T11:21:00Z"/>
              <w:rtl/>
              <w:lang w:bidi="fa-IR"/>
            </w:rPr>
          </w:rPrChange>
        </w:rPr>
        <w:pPrChange w:id="223" w:author="Microsoft account" w:date="2025-09-21T11:21:00Z">
          <w:pPr>
            <w:spacing w:line="276" w:lineRule="auto"/>
            <w:jc w:val="both"/>
          </w:pPr>
        </w:pPrChange>
      </w:pPr>
      <w:ins w:id="224" w:author="Microsoft account" w:date="2025-09-21T11:21:00Z">
        <w:r w:rsidRPr="00D448F6">
          <w:rPr>
            <w:noProof/>
            <w:sz w:val="18"/>
            <w:szCs w:val="18"/>
            <w:rPrChange w:id="225"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226" w:author="Microsoft account" w:date="2025-09-21T11:21:00Z">
          <w:pPr>
            <w:spacing w:line="276" w:lineRule="auto"/>
            <w:jc w:val="both"/>
          </w:pPr>
        </w:pPrChange>
      </w:pPr>
      <w:ins w:id="227" w:author="Microsoft account" w:date="2025-09-21T11:21:00Z">
        <w:r>
          <w:rPr>
            <w:rFonts w:hint="cs"/>
            <w:rtl/>
            <w:lang w:bidi="fa-IR"/>
          </w:rPr>
          <w:t>)</w:t>
        </w:r>
      </w:ins>
    </w:p>
    <w:p w14:paraId="404D0696" w14:textId="77777777" w:rsidR="00776D6D" w:rsidRPr="00CB12CF" w:rsidRDefault="00CB12CF" w:rsidP="00A07812">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A07812">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A07812">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A0781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228" w:author="Microsoft account" w:date="2025-09-21T11:27:00Z">
            <w:rPr>
              <w:rFonts w:hint="cs"/>
              <w:rtl/>
              <w:lang w:bidi="fa-IR"/>
            </w:rPr>
          </w:rPrChange>
        </w:rPr>
        <w:t>ی</w:t>
      </w:r>
      <w:r w:rsidRPr="00D448F6">
        <w:rPr>
          <w:rFonts w:hint="eastAsia"/>
          <w:u w:val="single"/>
          <w:rtl/>
          <w:lang w:bidi="fa-IR"/>
          <w:rPrChange w:id="229" w:author="Microsoft account" w:date="2025-09-21T11:27:00Z">
            <w:rPr>
              <w:rFonts w:hint="eastAsia"/>
              <w:rtl/>
              <w:lang w:bidi="fa-IR"/>
            </w:rPr>
          </w:rPrChange>
        </w:rPr>
        <w:t>جورا</w:t>
      </w:r>
      <w:r w:rsidRPr="00D448F6">
        <w:rPr>
          <w:rFonts w:hint="cs"/>
          <w:u w:val="single"/>
          <w:rtl/>
          <w:lang w:bidi="fa-IR"/>
          <w:rPrChange w:id="230" w:author="Microsoft account" w:date="2025-09-21T11:27:00Z">
            <w:rPr>
              <w:rFonts w:hint="cs"/>
              <w:rtl/>
              <w:lang w:bidi="fa-IR"/>
            </w:rPr>
          </w:rPrChange>
        </w:rPr>
        <w:t>یی</w:t>
      </w:r>
      <w:r w:rsidRPr="00D448F6">
        <w:rPr>
          <w:u w:val="single"/>
          <w:rtl/>
          <w:lang w:bidi="fa-IR"/>
          <w:rPrChange w:id="231" w:author="Microsoft account" w:date="2025-09-21T11:27:00Z">
            <w:rPr>
              <w:rtl/>
              <w:lang w:bidi="fa-IR"/>
            </w:rPr>
          </w:rPrChange>
        </w:rPr>
        <w:t xml:space="preserve"> </w:t>
      </w:r>
      <w:r w:rsidRPr="00D448F6">
        <w:rPr>
          <w:rFonts w:hint="eastAsia"/>
          <w:u w:val="single"/>
          <w:rtl/>
          <w:lang w:bidi="fa-IR"/>
          <w:rPrChange w:id="232" w:author="Microsoft account" w:date="2025-09-21T11:27:00Z">
            <w:rPr>
              <w:rFonts w:hint="eastAsia"/>
              <w:rtl/>
              <w:lang w:bidi="fa-IR"/>
            </w:rPr>
          </w:rPrChange>
        </w:rPr>
        <w:t>اون</w:t>
      </w:r>
      <w:r w:rsidRPr="00D448F6">
        <w:rPr>
          <w:u w:val="single"/>
          <w:rtl/>
          <w:lang w:bidi="fa-IR"/>
          <w:rPrChange w:id="233" w:author="Microsoft account" w:date="2025-09-21T11:27:00Z">
            <w:rPr>
              <w:rtl/>
              <w:lang w:bidi="fa-IR"/>
            </w:rPr>
          </w:rPrChange>
        </w:rPr>
        <w:t xml:space="preserve"> </w:t>
      </w:r>
      <w:r w:rsidRPr="00D448F6">
        <w:rPr>
          <w:rFonts w:hint="eastAsia"/>
          <w:u w:val="single"/>
          <w:rtl/>
          <w:lang w:bidi="fa-IR"/>
          <w:rPrChange w:id="234" w:author="Microsoft account" w:date="2025-09-21T11:27:00Z">
            <w:rPr>
              <w:rFonts w:hint="eastAsia"/>
              <w:rtl/>
              <w:lang w:bidi="fa-IR"/>
            </w:rPr>
          </w:rPrChange>
        </w:rPr>
        <w:t>اطلاعات</w:t>
      </w:r>
      <w:r w:rsidRPr="00D448F6">
        <w:rPr>
          <w:u w:val="single"/>
          <w:rtl/>
          <w:lang w:bidi="fa-IR"/>
          <w:rPrChange w:id="235" w:author="Microsoft account" w:date="2025-09-21T11:27:00Z">
            <w:rPr>
              <w:rtl/>
              <w:lang w:bidi="fa-IR"/>
            </w:rPr>
          </w:rPrChange>
        </w:rPr>
        <w:t xml:space="preserve"> </w:t>
      </w:r>
      <w:r w:rsidRPr="00D448F6">
        <w:rPr>
          <w:rFonts w:hint="eastAsia"/>
          <w:u w:val="single"/>
          <w:rtl/>
          <w:lang w:bidi="fa-IR"/>
          <w:rPrChange w:id="236" w:author="Microsoft account" w:date="2025-09-21T11:27:00Z">
            <w:rPr>
              <w:rFonts w:hint="eastAsia"/>
              <w:rtl/>
              <w:lang w:bidi="fa-IR"/>
            </w:rPr>
          </w:rPrChange>
        </w:rPr>
        <w:t>پ</w:t>
      </w:r>
      <w:r w:rsidRPr="00D448F6">
        <w:rPr>
          <w:rFonts w:hint="cs"/>
          <w:u w:val="single"/>
          <w:rtl/>
          <w:lang w:bidi="fa-IR"/>
          <w:rPrChange w:id="237" w:author="Microsoft account" w:date="2025-09-21T11:27:00Z">
            <w:rPr>
              <w:rFonts w:hint="cs"/>
              <w:rtl/>
              <w:lang w:bidi="fa-IR"/>
            </w:rPr>
          </w:rPrChange>
        </w:rPr>
        <w:t>ی</w:t>
      </w:r>
      <w:r w:rsidRPr="00D448F6">
        <w:rPr>
          <w:rFonts w:hint="eastAsia"/>
          <w:u w:val="single"/>
          <w:rtl/>
          <w:lang w:bidi="fa-IR"/>
          <w:rPrChange w:id="238" w:author="Microsoft account" w:date="2025-09-21T11:27:00Z">
            <w:rPr>
              <w:rFonts w:hint="eastAsia"/>
              <w:rtl/>
              <w:lang w:bidi="fa-IR"/>
            </w:rPr>
          </w:rPrChange>
        </w:rPr>
        <w:t>ش</w:t>
      </w:r>
      <w:r w:rsidRPr="00D448F6">
        <w:rPr>
          <w:u w:val="single"/>
          <w:rtl/>
          <w:lang w:bidi="fa-IR"/>
          <w:rPrChange w:id="239" w:author="Microsoft account" w:date="2025-09-21T11:27:00Z">
            <w:rPr>
              <w:rtl/>
              <w:lang w:bidi="fa-IR"/>
            </w:rPr>
          </w:rPrChange>
        </w:rPr>
        <w:t xml:space="preserve"> </w:t>
      </w:r>
      <w:r w:rsidRPr="00D448F6">
        <w:rPr>
          <w:rFonts w:hint="eastAsia"/>
          <w:u w:val="single"/>
          <w:rtl/>
          <w:lang w:bidi="fa-IR"/>
          <w:rPrChange w:id="240" w:author="Microsoft account" w:date="2025-09-21T11:27:00Z">
            <w:rPr>
              <w:rFonts w:hint="eastAsia"/>
              <w:rtl/>
              <w:lang w:bidi="fa-IR"/>
            </w:rPr>
          </w:rPrChange>
        </w:rPr>
        <w:t>ن</w:t>
      </w:r>
      <w:r w:rsidRPr="00D448F6">
        <w:rPr>
          <w:rFonts w:hint="cs"/>
          <w:u w:val="single"/>
          <w:rtl/>
          <w:lang w:bidi="fa-IR"/>
          <w:rPrChange w:id="241" w:author="Microsoft account" w:date="2025-09-21T11:27:00Z">
            <w:rPr>
              <w:rFonts w:hint="cs"/>
              <w:rtl/>
              <w:lang w:bidi="fa-IR"/>
            </w:rPr>
          </w:rPrChange>
        </w:rPr>
        <w:t>ی</w:t>
      </w:r>
      <w:r w:rsidRPr="00D448F6">
        <w:rPr>
          <w:rFonts w:hint="eastAsia"/>
          <w:u w:val="single"/>
          <w:rtl/>
          <w:lang w:bidi="fa-IR"/>
          <w:rPrChange w:id="24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A07812">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A0781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A07812">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A07812">
      <w:pPr>
        <w:spacing w:line="276" w:lineRule="auto"/>
        <w:jc w:val="both"/>
        <w:rPr>
          <w:lang w:bidi="fa-IR"/>
        </w:rPr>
      </w:pPr>
      <w:r w:rsidRPr="00CB12CF">
        <w:br w:type="page"/>
      </w:r>
    </w:p>
    <w:p w14:paraId="0944C654" w14:textId="77777777" w:rsidR="00776D6D" w:rsidRPr="00CB12CF" w:rsidRDefault="00CB12CF" w:rsidP="00A07812">
      <w:pPr>
        <w:spacing w:line="276" w:lineRule="auto"/>
        <w:jc w:val="both"/>
      </w:pPr>
      <w:bookmarkStart w:id="243" w:name="I4031030"/>
      <w:r w:rsidRPr="00CB12CF">
        <w:rPr>
          <w:rtl/>
          <w:lang w:bidi="fa-IR"/>
        </w:rPr>
        <w:lastRenderedPageBreak/>
        <w:t>ادامه</w:t>
      </w:r>
      <w:bookmarkEnd w:id="243"/>
    </w:p>
    <w:p w14:paraId="2E793A64" w14:textId="77777777" w:rsidR="00776D6D" w:rsidRPr="00CB12CF" w:rsidRDefault="00CB12CF" w:rsidP="00A07812">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A07812">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spacing w:line="276" w:lineRule="auto"/>
        <w:jc w:val="both"/>
      </w:pPr>
      <w:r w:rsidRPr="00CB12CF">
        <w:rPr>
          <w:lang w:bidi="fa-IR"/>
        </w:rPr>
        <w:t>ta Day017 009 03:35</w:t>
      </w:r>
    </w:p>
    <w:p w14:paraId="70661A0C" w14:textId="77777777" w:rsidR="00776D6D" w:rsidRPr="00CB12CF" w:rsidRDefault="00CB12CF" w:rsidP="00A07812">
      <w:pPr>
        <w:spacing w:line="276" w:lineRule="auto"/>
        <w:jc w:val="both"/>
        <w:rPr>
          <w:lang w:bidi="fa-IR"/>
        </w:rPr>
      </w:pPr>
      <w:r w:rsidRPr="00CB12CF">
        <w:br w:type="page"/>
      </w:r>
    </w:p>
    <w:p w14:paraId="18023546" w14:textId="77777777" w:rsidR="00776D6D" w:rsidRPr="00CB12CF" w:rsidRDefault="00CB12CF" w:rsidP="00A07812">
      <w:pPr>
        <w:spacing w:line="276" w:lineRule="auto"/>
        <w:jc w:val="both"/>
      </w:pPr>
      <w:bookmarkStart w:id="244" w:name="I4031101"/>
      <w:r w:rsidRPr="00CB12CF">
        <w:rPr>
          <w:rtl/>
          <w:lang w:bidi="fa-IR"/>
        </w:rPr>
        <w:lastRenderedPageBreak/>
        <w:t>ادامه</w:t>
      </w:r>
      <w:bookmarkEnd w:id="244"/>
    </w:p>
    <w:p w14:paraId="27C27C19" w14:textId="77777777" w:rsidR="00776D6D" w:rsidRPr="00CB12CF" w:rsidRDefault="00CB12CF" w:rsidP="00A07812">
      <w:pPr>
        <w:spacing w:line="276" w:lineRule="auto"/>
        <w:jc w:val="both"/>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rsidP="00A07812">
      <w:pPr>
        <w:spacing w:line="276" w:lineRule="auto"/>
        <w:jc w:val="both"/>
      </w:pPr>
      <w:r w:rsidRPr="00CB12CF">
        <w:rPr>
          <w:rtl/>
          <w:lang w:bidi="fa-IR"/>
        </w:rPr>
        <w:t>همونطور که خودم فکر میکردم:</w:t>
      </w:r>
    </w:p>
    <w:p w14:paraId="78297823" w14:textId="69F2D305" w:rsidR="00FE3704" w:rsidRDefault="00CB12CF">
      <w:pPr>
        <w:spacing w:line="276" w:lineRule="auto"/>
        <w:jc w:val="both"/>
        <w:rPr>
          <w:ins w:id="245" w:author="Microsoft account" w:date="2025-09-22T09:53:00Z"/>
        </w:rPr>
        <w:pPrChange w:id="246" w:author="Microsoft account" w:date="2025-09-22T09:53: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247" w:author="Microsoft account" w:date="2025-09-22T09:53:00Z">
          <w:pPr>
            <w:spacing w:line="276" w:lineRule="auto"/>
            <w:jc w:val="both"/>
          </w:pPr>
        </w:pPrChange>
      </w:pPr>
      <w:ins w:id="248"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249"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250" w:author="Microsoft account" w:date="2025-09-22T09:53:00Z">
        <w:r>
          <w:rPr>
            <w:rFonts w:hint="cs"/>
            <w:rtl/>
            <w:lang w:bidi="fa-IR"/>
          </w:rPr>
          <w:t>)</w:t>
        </w:r>
      </w:ins>
    </w:p>
    <w:p w14:paraId="08B950C9" w14:textId="77777777" w:rsidR="00776D6D" w:rsidRPr="00CB12CF" w:rsidRDefault="00776D6D" w:rsidP="00A07812">
      <w:pPr>
        <w:spacing w:line="276" w:lineRule="auto"/>
        <w:jc w:val="both"/>
        <w:rPr>
          <w:lang w:bidi="fa-IR"/>
        </w:rPr>
      </w:pPr>
    </w:p>
    <w:p w14:paraId="485CEF28" w14:textId="77777777" w:rsidR="00776D6D" w:rsidRPr="00CB12CF" w:rsidRDefault="00CB12CF" w:rsidP="00A07812">
      <w:pPr>
        <w:spacing w:line="276" w:lineRule="auto"/>
        <w:jc w:val="both"/>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rsidP="00A07812">
      <w:pPr>
        <w:spacing w:line="276" w:lineRule="auto"/>
        <w:jc w:val="both"/>
        <w:rPr>
          <w:lang w:bidi="fa-IR"/>
        </w:rPr>
      </w:pPr>
    </w:p>
    <w:p w14:paraId="7E370D1B" w14:textId="3690D094" w:rsidR="00776D6D" w:rsidRPr="00CB12CF" w:rsidRDefault="00CB12CF" w:rsidP="00A07812">
      <w:pPr>
        <w:spacing w:line="276" w:lineRule="auto"/>
        <w:jc w:val="both"/>
        <w:rPr>
          <w:rtl/>
        </w:rPr>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251"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252" w:author="Microsoft account" w:date="2025-09-22T10:02:00Z">
        <w:r w:rsidR="00AE1AF7">
          <w:rPr>
            <w:sz w:val="18"/>
            <w:szCs w:val="18"/>
            <w:lang w:bidi="fa-IR"/>
          </w:rPr>
          <w:t>JSON</w:t>
        </w:r>
      </w:ins>
      <w:ins w:id="253" w:author="Microsoft account" w:date="2025-09-22T10:01:00Z">
        <w:r w:rsidR="00AE1AF7">
          <w:rPr>
            <w:rFonts w:hint="cs"/>
            <w:rtl/>
            <w:lang w:bidi="fa-IR"/>
          </w:rPr>
          <w:t>)</w:t>
        </w:r>
      </w:ins>
    </w:p>
    <w:p w14:paraId="20FED25A" w14:textId="77777777" w:rsidR="00776D6D" w:rsidRPr="00CB12CF" w:rsidRDefault="00776D6D" w:rsidP="00A07812">
      <w:pPr>
        <w:spacing w:line="276" w:lineRule="auto"/>
        <w:jc w:val="both"/>
        <w:rPr>
          <w:lang w:bidi="fa-IR"/>
        </w:rPr>
      </w:pPr>
    </w:p>
    <w:p w14:paraId="6AD87ED0" w14:textId="77777777" w:rsidR="00776D6D" w:rsidRPr="00CB12CF" w:rsidRDefault="00CB12CF" w:rsidP="00A07812">
      <w:pPr>
        <w:spacing w:line="276" w:lineRule="auto"/>
        <w:jc w:val="both"/>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spacing w:line="276" w:lineRule="auto"/>
        <w:ind w:left="720" w:firstLine="132"/>
        <w:jc w:val="both"/>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spacing w:line="276" w:lineRule="auto"/>
        <w:ind w:left="720" w:firstLine="132"/>
        <w:jc w:val="both"/>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spacing w:line="276" w:lineRule="auto"/>
        <w:jc w:val="both"/>
        <w:rPr>
          <w:lang w:bidi="fa-IR"/>
        </w:rPr>
      </w:pPr>
    </w:p>
    <w:p w14:paraId="0AABE98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day017</w:t>
      </w:r>
    </w:p>
    <w:p w14:paraId="002993F1" w14:textId="77777777" w:rsidR="00776D6D" w:rsidRPr="00CB12CF" w:rsidRDefault="00776D6D" w:rsidP="00A07812">
      <w:pPr>
        <w:spacing w:line="276" w:lineRule="auto"/>
        <w:jc w:val="both"/>
        <w:rPr>
          <w:lang w:bidi="fa-IR"/>
        </w:rPr>
      </w:pPr>
    </w:p>
    <w:p w14:paraId="561D401E" w14:textId="77777777" w:rsidR="00776D6D" w:rsidRPr="00CB12CF" w:rsidRDefault="00CB12CF" w:rsidP="00A07812">
      <w:pPr>
        <w:spacing w:line="276" w:lineRule="auto"/>
        <w:jc w:val="both"/>
      </w:pPr>
      <w:r w:rsidRPr="00CB12CF">
        <w:rPr>
          <w:lang w:bidi="fa-IR"/>
        </w:rPr>
        <w:t>Day018</w:t>
      </w:r>
    </w:p>
    <w:p w14:paraId="3B31A840" w14:textId="77777777" w:rsidR="00776D6D" w:rsidRPr="00CB12CF" w:rsidRDefault="00CB12CF" w:rsidP="00A07812">
      <w:pPr>
        <w:spacing w:line="276" w:lineRule="auto"/>
        <w:jc w:val="both"/>
      </w:pPr>
      <w:r w:rsidRPr="00CB12CF">
        <w:rPr>
          <w:lang w:bidi="fa-IR"/>
        </w:rPr>
        <w:t>Turtle graphic, tuples and more importing modules</w:t>
      </w:r>
    </w:p>
    <w:p w14:paraId="7B106FF2" w14:textId="77777777" w:rsidR="00776D6D" w:rsidRPr="00CB12CF" w:rsidRDefault="00776D6D" w:rsidP="00A07812">
      <w:pPr>
        <w:spacing w:line="276" w:lineRule="auto"/>
        <w:jc w:val="both"/>
        <w:rPr>
          <w:lang w:bidi="fa-IR"/>
        </w:rPr>
      </w:pPr>
    </w:p>
    <w:p w14:paraId="40A388CE" w14:textId="03D4921A" w:rsidR="00776D6D" w:rsidRPr="00CB12CF" w:rsidRDefault="00CB12CF" w:rsidP="00A07812">
      <w:pPr>
        <w:spacing w:line="276" w:lineRule="auto"/>
        <w:jc w:val="both"/>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254"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255"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256"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rsidP="00A07812">
      <w:pPr>
        <w:spacing w:line="276" w:lineRule="auto"/>
        <w:jc w:val="both"/>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spacing w:line="276" w:lineRule="auto"/>
        <w:jc w:val="both"/>
      </w:pPr>
      <w:r w:rsidRPr="00CB12CF">
        <w:rPr>
          <w:rtl/>
          <w:lang w:bidi="fa-IR"/>
        </w:rPr>
        <w:t xml:space="preserve"> </w:t>
      </w:r>
    </w:p>
    <w:p w14:paraId="6738C875" w14:textId="77777777" w:rsidR="00776D6D" w:rsidRPr="00CB12CF" w:rsidRDefault="00CB12CF" w:rsidP="00A07812">
      <w:pPr>
        <w:spacing w:line="276" w:lineRule="auto"/>
        <w:jc w:val="both"/>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spacing w:line="276" w:lineRule="auto"/>
        <w:jc w:val="both"/>
        <w:rPr>
          <w:lang w:bidi="fa-IR"/>
        </w:rPr>
      </w:pPr>
    </w:p>
    <w:p w14:paraId="27E3D885" w14:textId="77777777" w:rsidR="00776D6D" w:rsidRPr="00CB12CF" w:rsidRDefault="00776D6D" w:rsidP="00A07812">
      <w:pPr>
        <w:spacing w:line="276" w:lineRule="auto"/>
        <w:jc w:val="both"/>
        <w:rPr>
          <w:lang w:bidi="fa-IR"/>
        </w:rPr>
      </w:pPr>
    </w:p>
    <w:p w14:paraId="6AF63690" w14:textId="77777777" w:rsidR="00776D6D" w:rsidRPr="00CB12CF" w:rsidRDefault="00CB12CF" w:rsidP="00A07812">
      <w:pPr>
        <w:spacing w:line="276" w:lineRule="auto"/>
        <w:jc w:val="both"/>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257" w:author="Microsoft account" w:date="2025-09-23T10:29:00Z">
          <w:pPr>
            <w:spacing w:line="276" w:lineRule="auto"/>
            <w:jc w:val="both"/>
          </w:pPr>
        </w:pPrChange>
      </w:pPr>
      <m:oMathPara>
        <m:oMathParaPr>
          <m:jc m:val="center"/>
        </m:oMathParaPr>
        <m:oMath>
          <m:r>
            <w:rPr>
              <w:rFonts w:ascii="Cambria Math" w:hAnsi="Cambria Math"/>
            </w:rPr>
            <m:t>import</m:t>
          </m:r>
          <w:ins w:id="258" w:author="Microsoft account" w:date="2025-09-23T10:28:00Z">
            <m:r>
              <w:rPr>
                <w:rFonts w:ascii="Cambria Math" w:hAnsi="Cambria Math"/>
              </w:rPr>
              <m:t xml:space="preserve"> </m:t>
            </m:r>
          </w:ins>
          <m:r>
            <w:rPr>
              <w:rFonts w:ascii="Cambria Math" w:hAnsi="Cambria Math"/>
            </w:rPr>
            <m:t>Module</m:t>
          </m:r>
          <w:ins w:id="259" w:author="Microsoft account" w:date="2025-09-23T10:29:00Z">
            <m:r>
              <w:rPr>
                <w:rFonts w:ascii="Cambria Math" w:hAnsi="Cambria Math"/>
              </w:rPr>
              <m:t xml:space="preserve"> </m:t>
            </m:r>
          </w:ins>
          <m:r>
            <w:rPr>
              <w:rFonts w:ascii="Cambria Math" w:hAnsi="Cambria Math"/>
            </w:rPr>
            <m:t>Name</m:t>
          </m:r>
          <w:ins w:id="260" w:author="Microsoft account" w:date="2025-09-23T10:29:00Z">
            <m:r>
              <w:rPr>
                <w:rFonts w:ascii="Cambria Math" w:hAnsi="Cambria Math"/>
              </w:rPr>
              <m:t xml:space="preserve"> </m:t>
            </m:r>
          </w:ins>
          <m:r>
            <w:rPr>
              <w:rFonts w:ascii="Cambria Math" w:hAnsi="Cambria Math"/>
            </w:rPr>
            <m:t>as</m:t>
          </m:r>
          <w:ins w:id="261" w:author="Microsoft account" w:date="2025-09-23T10:29:00Z">
            <m:r>
              <w:rPr>
                <w:rFonts w:ascii="Cambria Math" w:hAnsi="Cambria Math"/>
              </w:rPr>
              <m:t xml:space="preserve"> </m:t>
            </m:r>
          </w:ins>
          <m:r>
            <w:rPr>
              <w:rFonts w:ascii="Cambria Math" w:hAnsi="Cambria Math"/>
            </w:rPr>
            <m:t>ever</m:t>
          </m:r>
          <w:ins w:id="262" w:author="Microsoft account" w:date="2025-09-23T10:29:00Z">
            <m:r>
              <w:rPr>
                <w:rFonts w:ascii="Cambria Math" w:hAnsi="Cambria Math"/>
              </w:rPr>
              <m:t>yName</m:t>
            </m:r>
          </w:ins>
          <m:sSub>
            <m:sSubPr>
              <m:ctrlPr>
                <w:del w:id="263" w:author="Microsoft account" w:date="2025-09-23T10:29:00Z">
                  <w:rPr>
                    <w:rFonts w:ascii="Cambria Math" w:hAnsi="Cambria Math"/>
                  </w:rPr>
                </w:del>
              </m:ctrlPr>
            </m:sSubPr>
            <m:e>
              <w:del w:id="264" w:author="Microsoft account" w:date="2025-09-23T10:29:00Z">
                <m:r>
                  <w:rPr>
                    <w:rFonts w:ascii="Cambria Math" w:hAnsi="Cambria Math"/>
                  </w:rPr>
                  <m:t>y</m:t>
                </m:r>
              </w:del>
            </m:e>
            <m:sub>
              <w:del w:id="265" w:author="Microsoft account" w:date="2025-09-23T10:29:00Z">
                <m:r>
                  <w:rPr>
                    <w:rFonts w:ascii="Cambria Math" w:hAnsi="Cambria Math"/>
                  </w:rPr>
                  <m:t>name</m:t>
                </m:r>
              </w:del>
            </m:sub>
          </m:sSub>
        </m:oMath>
      </m:oMathPara>
    </w:p>
    <w:p w14:paraId="212D826D" w14:textId="121EE33C" w:rsidR="00776D6D" w:rsidRPr="00CB12CF" w:rsidRDefault="00CB12CF" w:rsidP="00A07812">
      <w:pPr>
        <w:spacing w:line="276" w:lineRule="auto"/>
        <w:jc w:val="both"/>
        <w:rPr>
          <w:rtl/>
        </w:rPr>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2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2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268" w:author="Microsoft account" w:date="2025-09-23T10:29:00Z">
        <w:r w:rsidR="00F546B0">
          <w:rPr>
            <w:rFonts w:hint="cs"/>
            <w:rtl/>
            <w:lang w:bidi="fa-IR"/>
          </w:rPr>
          <w:t>)</w:t>
        </w:r>
      </w:ins>
    </w:p>
    <w:p w14:paraId="69F1622B" w14:textId="77777777" w:rsidR="00776D6D" w:rsidRPr="00CB12CF" w:rsidRDefault="00CB12CF" w:rsidP="00A07812">
      <w:pPr>
        <w:spacing w:line="276" w:lineRule="auto"/>
        <w:jc w:val="both"/>
      </w:pPr>
      <w:r w:rsidRPr="00CB12CF">
        <w:rPr>
          <w:rtl/>
          <w:lang w:bidi="fa-IR"/>
        </w:rPr>
        <w:t xml:space="preserve">تا </w:t>
      </w:r>
      <w:r w:rsidRPr="00CB12CF">
        <w:rPr>
          <w:lang w:bidi="fa-IR"/>
        </w:rPr>
        <w:t>day018 004 08:50</w:t>
      </w:r>
    </w:p>
    <w:p w14:paraId="6C5002E8" w14:textId="77777777" w:rsidR="00776D6D" w:rsidRPr="00CB12CF" w:rsidRDefault="00CB12CF" w:rsidP="00A07812">
      <w:pPr>
        <w:spacing w:line="276" w:lineRule="auto"/>
        <w:jc w:val="both"/>
        <w:rPr>
          <w:lang w:bidi="fa-IR"/>
        </w:rPr>
      </w:pPr>
      <w:r w:rsidRPr="00CB12CF">
        <w:br w:type="page"/>
      </w:r>
    </w:p>
    <w:p w14:paraId="548C5EB7" w14:textId="77777777" w:rsidR="00776D6D" w:rsidRPr="00CB12CF" w:rsidRDefault="00CB12CF" w:rsidP="00A07812">
      <w:pPr>
        <w:spacing w:line="276" w:lineRule="auto"/>
        <w:jc w:val="both"/>
      </w:pPr>
      <w:bookmarkStart w:id="269" w:name="I4031102"/>
      <w:r w:rsidRPr="00CB12CF">
        <w:rPr>
          <w:rtl/>
          <w:lang w:bidi="fa-IR"/>
        </w:rPr>
        <w:lastRenderedPageBreak/>
        <w:t>ادامه</w:t>
      </w:r>
      <w:bookmarkEnd w:id="269"/>
    </w:p>
    <w:p w14:paraId="281A63A1" w14:textId="77777777" w:rsidR="00776D6D" w:rsidRPr="00CB12CF" w:rsidRDefault="00CB12CF" w:rsidP="00A07812">
      <w:pPr>
        <w:spacing w:line="276" w:lineRule="auto"/>
        <w:jc w:val="both"/>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day018 006</w:t>
      </w:r>
    </w:p>
    <w:p w14:paraId="47D227F1" w14:textId="77777777" w:rsidR="00776D6D" w:rsidRPr="00CB12CF" w:rsidRDefault="00776D6D" w:rsidP="00A07812">
      <w:pPr>
        <w:spacing w:line="276" w:lineRule="auto"/>
        <w:jc w:val="both"/>
        <w:rPr>
          <w:lang w:bidi="fa-IR"/>
        </w:rPr>
      </w:pPr>
    </w:p>
    <w:p w14:paraId="645311AE" w14:textId="77777777" w:rsidR="00776D6D" w:rsidRPr="00CB12CF" w:rsidRDefault="00CB12CF" w:rsidP="00A07812">
      <w:pPr>
        <w:spacing w:line="276" w:lineRule="auto"/>
        <w:jc w:val="both"/>
        <w:rPr>
          <w:lang w:bidi="fa-IR"/>
        </w:rPr>
      </w:pPr>
      <w:r w:rsidRPr="00CB12CF">
        <w:br w:type="page"/>
      </w:r>
    </w:p>
    <w:p w14:paraId="61DA24D7" w14:textId="77777777" w:rsidR="00776D6D" w:rsidRPr="00CB12CF" w:rsidRDefault="00CB12CF" w:rsidP="00A07812">
      <w:pPr>
        <w:spacing w:line="276" w:lineRule="auto"/>
        <w:jc w:val="both"/>
      </w:pPr>
      <w:bookmarkStart w:id="270" w:name="I4031103"/>
      <w:r w:rsidRPr="00CB12CF">
        <w:rPr>
          <w:rtl/>
          <w:lang w:bidi="fa-IR"/>
        </w:rPr>
        <w:lastRenderedPageBreak/>
        <w:t>ادامه</w:t>
      </w:r>
      <w:bookmarkEnd w:id="270"/>
    </w:p>
    <w:p w14:paraId="08C423C6" w14:textId="77777777" w:rsidR="00776D6D" w:rsidRDefault="00CB12CF" w:rsidP="00A07812">
      <w:pPr>
        <w:spacing w:line="276" w:lineRule="auto"/>
        <w:jc w:val="both"/>
        <w:rPr>
          <w:ins w:id="271" w:author="Microsoft account" w:date="2025-09-23T10:37:00Z"/>
          <w:rtl/>
          <w:lang w:bidi="fa-IR"/>
        </w:rPr>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272" w:author="Microsoft account" w:date="2025-09-23T10:37:00Z"/>
          <w:sz w:val="18"/>
          <w:szCs w:val="18"/>
          <w:rtl/>
          <w:lang w:bidi="fa-IR"/>
        </w:rPr>
        <w:pPrChange w:id="273" w:author="Microsoft account" w:date="2025-09-23T10:37:00Z">
          <w:pPr>
            <w:spacing w:line="276" w:lineRule="auto"/>
            <w:jc w:val="both"/>
          </w:pPr>
        </w:pPrChange>
      </w:pPr>
      <w:ins w:id="274"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275" w:author="Microsoft account" w:date="2025-09-23T10:37:00Z"/>
          <w:sz w:val="18"/>
          <w:szCs w:val="18"/>
          <w:rtl/>
          <w:lang w:bidi="fa-IR"/>
        </w:rPr>
        <w:pPrChange w:id="276" w:author="Microsoft account" w:date="2025-09-23T10:37:00Z">
          <w:pPr>
            <w:spacing w:line="276" w:lineRule="auto"/>
            <w:jc w:val="both"/>
          </w:pPr>
        </w:pPrChange>
      </w:pPr>
      <w:ins w:id="277" w:author="Microsoft account" w:date="2025-09-23T10:37:00Z">
        <w:r w:rsidRPr="00110369">
          <w:rPr>
            <w:noProof/>
            <w:sz w:val="18"/>
            <w:szCs w:val="18"/>
            <w:rPrChange w:id="278"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279" w:author="Microsoft account" w:date="2025-09-23T10:37:00Z"/>
          <w:sz w:val="18"/>
          <w:szCs w:val="18"/>
          <w:rtl/>
          <w:lang w:bidi="fa-IR"/>
        </w:rPr>
        <w:pPrChange w:id="280" w:author="Microsoft account" w:date="2025-09-23T10:37:00Z">
          <w:pPr>
            <w:spacing w:line="276" w:lineRule="auto"/>
            <w:jc w:val="both"/>
          </w:pPr>
        </w:pPrChange>
      </w:pPr>
      <w:ins w:id="281" w:author="Microsoft account" w:date="2025-09-23T10:38:00Z">
        <w:r w:rsidRPr="00110369">
          <w:rPr>
            <w:noProof/>
            <w:sz w:val="18"/>
            <w:szCs w:val="18"/>
            <w:rPrChange w:id="282"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283" w:author="Microsoft account" w:date="2025-09-23T10:37:00Z">
          <w:pPr>
            <w:spacing w:line="276" w:lineRule="auto"/>
            <w:jc w:val="both"/>
          </w:pPr>
        </w:pPrChange>
      </w:pPr>
      <w:ins w:id="284" w:author="Microsoft account" w:date="2025-09-23T10:37:00Z">
        <w:r>
          <w:rPr>
            <w:rFonts w:hint="cs"/>
            <w:rtl/>
            <w:lang w:bidi="fa-IR"/>
          </w:rPr>
          <w:t>)</w:t>
        </w:r>
      </w:ins>
    </w:p>
    <w:p w14:paraId="679D2A56" w14:textId="77777777" w:rsidR="00776D6D" w:rsidRPr="00CB12CF" w:rsidRDefault="00CB12CF" w:rsidP="00A07812">
      <w:pPr>
        <w:spacing w:line="276" w:lineRule="auto"/>
        <w:jc w:val="both"/>
      </w:pPr>
      <w:r w:rsidRPr="00CB12CF">
        <w:rPr>
          <w:rtl/>
          <w:lang w:bidi="fa-IR"/>
        </w:rPr>
        <w:t xml:space="preserve">تا </w:t>
      </w:r>
    </w:p>
    <w:p w14:paraId="136E030E" w14:textId="77777777" w:rsidR="00776D6D" w:rsidRPr="00CB12CF" w:rsidRDefault="00CB12CF" w:rsidP="00A07812">
      <w:pPr>
        <w:spacing w:line="276" w:lineRule="auto"/>
        <w:jc w:val="both"/>
      </w:pPr>
      <w:r w:rsidRPr="00CB12CF">
        <w:rPr>
          <w:lang w:bidi="fa-IR"/>
        </w:rPr>
        <w:t>Day 018 010 07:30</w:t>
      </w:r>
    </w:p>
    <w:p w14:paraId="7E77F371" w14:textId="77777777" w:rsidR="00776D6D" w:rsidRPr="00CB12CF" w:rsidRDefault="00CB12CF" w:rsidP="00A07812">
      <w:pPr>
        <w:spacing w:line="276" w:lineRule="auto"/>
        <w:jc w:val="both"/>
        <w:rPr>
          <w:lang w:bidi="fa-IR"/>
        </w:rPr>
      </w:pPr>
      <w:r w:rsidRPr="00CB12CF">
        <w:br w:type="page"/>
      </w:r>
    </w:p>
    <w:p w14:paraId="5AC34191" w14:textId="77777777" w:rsidR="00776D6D" w:rsidRPr="00CB12CF" w:rsidRDefault="00CB12CF" w:rsidP="00A07812">
      <w:pPr>
        <w:spacing w:line="276" w:lineRule="auto"/>
        <w:jc w:val="both"/>
      </w:pPr>
      <w:bookmarkStart w:id="285" w:name="I4031104"/>
      <w:r w:rsidRPr="00CB12CF">
        <w:rPr>
          <w:rtl/>
          <w:lang w:bidi="fa-IR"/>
        </w:rPr>
        <w:lastRenderedPageBreak/>
        <w:t>ادامه</w:t>
      </w:r>
      <w:bookmarkEnd w:id="285"/>
    </w:p>
    <w:p w14:paraId="0FB739E9" w14:textId="6D573A51" w:rsidR="00776D6D" w:rsidRPr="00CB12CF" w:rsidRDefault="00CB12CF" w:rsidP="00A0781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A07812">
      <w:pPr>
        <w:spacing w:line="276" w:lineRule="auto"/>
        <w:jc w:val="both"/>
        <w:rPr>
          <w:lang w:bidi="fa-IR"/>
        </w:rPr>
      </w:pPr>
    </w:p>
    <w:p w14:paraId="30833545" w14:textId="77777777" w:rsidR="00776D6D" w:rsidRPr="00CB12CF" w:rsidRDefault="00CB12CF" w:rsidP="00A07812">
      <w:pPr>
        <w:spacing w:line="276" w:lineRule="auto"/>
        <w:jc w:val="both"/>
      </w:pPr>
      <w:r w:rsidRPr="00CB12CF">
        <w:rPr>
          <w:rtl/>
          <w:lang w:bidi="fa-IR"/>
        </w:rPr>
        <w:t>-</w:t>
      </w:r>
    </w:p>
    <w:p w14:paraId="349F69E4" w14:textId="77777777" w:rsidR="00776D6D" w:rsidRPr="00CB12CF" w:rsidRDefault="00CB12CF" w:rsidP="00A07812">
      <w:pPr>
        <w:spacing w:line="276" w:lineRule="auto"/>
        <w:jc w:val="both"/>
        <w:rPr>
          <w:lang w:bidi="fa-IR"/>
        </w:rPr>
      </w:pPr>
      <w:r w:rsidRPr="00CB12CF">
        <w:br w:type="page"/>
      </w:r>
    </w:p>
    <w:p w14:paraId="62AE27CB" w14:textId="77777777" w:rsidR="00776D6D" w:rsidRPr="00CB12CF" w:rsidRDefault="00CB12CF" w:rsidP="00A07812">
      <w:pPr>
        <w:spacing w:line="276" w:lineRule="auto"/>
        <w:jc w:val="both"/>
      </w:pPr>
      <w:bookmarkStart w:id="286" w:name="I4031105"/>
      <w:r w:rsidRPr="00CB12CF">
        <w:rPr>
          <w:rtl/>
          <w:lang w:bidi="fa-IR"/>
        </w:rPr>
        <w:lastRenderedPageBreak/>
        <w:t>ادامه</w:t>
      </w:r>
      <w:bookmarkEnd w:id="286"/>
    </w:p>
    <w:p w14:paraId="4E397A07" w14:textId="77777777" w:rsidR="00776D6D" w:rsidRPr="00CB12CF" w:rsidRDefault="00CB12CF" w:rsidP="00A07812">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A07812">
      <w:pPr>
        <w:spacing w:line="276" w:lineRule="auto"/>
        <w:jc w:val="both"/>
        <w:rPr>
          <w:lang w:bidi="fa-IR"/>
        </w:rPr>
      </w:pPr>
    </w:p>
    <w:p w14:paraId="5D9ECEDF" w14:textId="77777777" w:rsidR="00776D6D" w:rsidRPr="00CB12CF" w:rsidRDefault="00CB12CF" w:rsidP="00A07812">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spacing w:line="276" w:lineRule="auto"/>
        <w:jc w:val="both"/>
        <w:rPr>
          <w:lang w:bidi="fa-IR"/>
        </w:rPr>
      </w:pPr>
    </w:p>
    <w:p w14:paraId="4A6F93A7" w14:textId="77777777" w:rsidR="00776D6D" w:rsidRPr="00CB12CF" w:rsidRDefault="00CB12CF" w:rsidP="00A07812">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A07812">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A07812">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A07812">
      <w:pPr>
        <w:spacing w:line="276" w:lineRule="auto"/>
        <w:jc w:val="both"/>
        <w:rPr>
          <w:lang w:bidi="fa-IR"/>
        </w:rPr>
      </w:pPr>
    </w:p>
    <w:p w14:paraId="63083D49"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A07812">
      <w:pPr>
        <w:spacing w:line="276" w:lineRule="auto"/>
        <w:jc w:val="both"/>
        <w:rPr>
          <w:lang w:bidi="fa-IR"/>
        </w:rPr>
      </w:pPr>
      <w:r w:rsidRPr="00CB12CF">
        <w:br w:type="page"/>
      </w:r>
    </w:p>
    <w:p w14:paraId="5666A922" w14:textId="77777777" w:rsidR="00776D6D" w:rsidRPr="00CB12CF" w:rsidRDefault="00CB12CF" w:rsidP="00A07812">
      <w:pPr>
        <w:spacing w:line="276" w:lineRule="auto"/>
        <w:jc w:val="both"/>
      </w:pPr>
      <w:bookmarkStart w:id="287" w:name="I4031108"/>
      <w:r w:rsidRPr="00CB12CF">
        <w:rPr>
          <w:rtl/>
          <w:lang w:bidi="fa-IR"/>
        </w:rPr>
        <w:lastRenderedPageBreak/>
        <w:t>ادامه</w:t>
      </w:r>
      <w:bookmarkEnd w:id="287"/>
    </w:p>
    <w:p w14:paraId="3B736102" w14:textId="77777777" w:rsidR="00776D6D" w:rsidRPr="00CB12CF" w:rsidRDefault="00CB12CF" w:rsidP="00A07812">
      <w:pPr>
        <w:spacing w:line="276" w:lineRule="auto"/>
        <w:jc w:val="both"/>
      </w:pPr>
      <w:r w:rsidRPr="00CB12CF">
        <w:rPr>
          <w:lang w:bidi="fa-IR"/>
        </w:rPr>
        <w:t>Day019</w:t>
      </w:r>
      <w:r w:rsidRPr="00CB12CF">
        <w:rPr>
          <w:rtl/>
          <w:lang w:bidi="fa-IR"/>
        </w:rPr>
        <w:t xml:space="preserve"> </w:t>
      </w:r>
    </w:p>
    <w:p w14:paraId="545D5388" w14:textId="77777777" w:rsidR="00776D6D" w:rsidRPr="00CB12CF" w:rsidRDefault="00CB12CF" w:rsidP="00A07812">
      <w:pPr>
        <w:spacing w:line="276" w:lineRule="auto"/>
        <w:jc w:val="both"/>
      </w:pPr>
      <w:r w:rsidRPr="00CB12CF">
        <w:rPr>
          <w:lang w:bidi="fa-IR"/>
        </w:rPr>
        <w:t>More turtle graphics, event listeners, state and multiple instances</w:t>
      </w:r>
    </w:p>
    <w:p w14:paraId="1B5A5F07" w14:textId="77777777" w:rsidR="00776D6D" w:rsidRPr="00CB12CF" w:rsidRDefault="00CB12CF" w:rsidP="00A07812">
      <w:pPr>
        <w:spacing w:line="276" w:lineRule="auto"/>
        <w:jc w:val="both"/>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rsidP="00A07812">
      <w:pPr>
        <w:spacing w:line="276" w:lineRule="auto"/>
        <w:jc w:val="both"/>
        <w:rPr>
          <w:lang w:bidi="fa-IR"/>
        </w:rPr>
      </w:pPr>
    </w:p>
    <w:p w14:paraId="0C816A0B" w14:textId="77777777" w:rsidR="00776D6D" w:rsidRPr="00CB12CF" w:rsidRDefault="00CB12CF" w:rsidP="00A07812">
      <w:pPr>
        <w:spacing w:line="276" w:lineRule="auto"/>
        <w:jc w:val="both"/>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288" w:author="Microsoft account" w:date="2025-09-24T09:58:00Z">
            <w:rPr>
              <w:rtl/>
              <w:lang w:bidi="fa-IR"/>
            </w:rPr>
          </w:rPrChange>
        </w:rPr>
        <w:t>با</w:t>
      </w:r>
      <w:r w:rsidRPr="0064329B">
        <w:rPr>
          <w:rFonts w:hint="cs"/>
          <w:u w:val="single"/>
          <w:rtl/>
          <w:lang w:bidi="fa-IR"/>
          <w:rPrChange w:id="289" w:author="Microsoft account" w:date="2025-09-24T09:58:00Z">
            <w:rPr>
              <w:rFonts w:hint="cs"/>
              <w:rtl/>
              <w:lang w:bidi="fa-IR"/>
            </w:rPr>
          </w:rPrChange>
        </w:rPr>
        <w:t>ی</w:t>
      </w:r>
      <w:r w:rsidRPr="0064329B">
        <w:rPr>
          <w:rFonts w:hint="eastAsia"/>
          <w:u w:val="single"/>
          <w:rtl/>
          <w:lang w:bidi="fa-IR"/>
          <w:rPrChange w:id="290" w:author="Microsoft account" w:date="2025-09-24T09:58:00Z">
            <w:rPr>
              <w:rFonts w:hint="eastAsia"/>
              <w:rtl/>
              <w:lang w:bidi="fa-IR"/>
            </w:rPr>
          </w:rPrChange>
        </w:rPr>
        <w:t>د</w:t>
      </w:r>
      <w:r w:rsidRPr="0064329B">
        <w:rPr>
          <w:u w:val="single"/>
          <w:rtl/>
          <w:lang w:bidi="fa-IR"/>
          <w:rPrChange w:id="291" w:author="Microsoft account" w:date="2025-09-24T09:58:00Z">
            <w:rPr>
              <w:rtl/>
              <w:lang w:bidi="fa-IR"/>
            </w:rPr>
          </w:rPrChange>
        </w:rPr>
        <w:t xml:space="preserve"> </w:t>
      </w:r>
      <w:r w:rsidRPr="0064329B">
        <w:rPr>
          <w:rFonts w:hint="eastAsia"/>
          <w:u w:val="single"/>
          <w:rtl/>
          <w:lang w:bidi="fa-IR"/>
          <w:rPrChange w:id="292" w:author="Microsoft account" w:date="2025-09-24T09:58:00Z">
            <w:rPr>
              <w:rFonts w:hint="eastAsia"/>
              <w:rtl/>
              <w:lang w:bidi="fa-IR"/>
            </w:rPr>
          </w:rPrChange>
        </w:rPr>
        <w:t>حواسمون</w:t>
      </w:r>
      <w:r w:rsidRPr="0064329B">
        <w:rPr>
          <w:u w:val="single"/>
          <w:rtl/>
          <w:lang w:bidi="fa-IR"/>
          <w:rPrChange w:id="293" w:author="Microsoft account" w:date="2025-09-24T09:58:00Z">
            <w:rPr>
              <w:rtl/>
              <w:lang w:bidi="fa-IR"/>
            </w:rPr>
          </w:rPrChange>
        </w:rPr>
        <w:t xml:space="preserve"> </w:t>
      </w:r>
      <w:r w:rsidRPr="0064329B">
        <w:rPr>
          <w:rFonts w:hint="eastAsia"/>
          <w:u w:val="single"/>
          <w:rtl/>
          <w:lang w:bidi="fa-IR"/>
          <w:rPrChange w:id="294" w:author="Microsoft account" w:date="2025-09-24T09:58:00Z">
            <w:rPr>
              <w:rFonts w:hint="eastAsia"/>
              <w:rtl/>
              <w:lang w:bidi="fa-IR"/>
            </w:rPr>
          </w:rPrChange>
        </w:rPr>
        <w:t>باشه</w:t>
      </w:r>
      <w:r w:rsidRPr="0064329B">
        <w:rPr>
          <w:u w:val="single"/>
          <w:rtl/>
          <w:lang w:bidi="fa-IR"/>
          <w:rPrChange w:id="295" w:author="Microsoft account" w:date="2025-09-24T09:58:00Z">
            <w:rPr>
              <w:rtl/>
              <w:lang w:bidi="fa-IR"/>
            </w:rPr>
          </w:rPrChange>
        </w:rPr>
        <w:t xml:space="preserve"> </w:t>
      </w:r>
      <w:r w:rsidRPr="0064329B">
        <w:rPr>
          <w:rFonts w:hint="eastAsia"/>
          <w:u w:val="single"/>
          <w:rtl/>
          <w:lang w:bidi="fa-IR"/>
          <w:rPrChange w:id="296" w:author="Microsoft account" w:date="2025-09-24T09:58:00Z">
            <w:rPr>
              <w:rFonts w:hint="eastAsia"/>
              <w:rtl/>
              <w:lang w:bidi="fa-IR"/>
            </w:rPr>
          </w:rPrChange>
        </w:rPr>
        <w:t>که</w:t>
      </w:r>
      <w:r w:rsidRPr="0064329B">
        <w:rPr>
          <w:u w:val="single"/>
          <w:rtl/>
          <w:lang w:bidi="fa-IR"/>
          <w:rPrChange w:id="297" w:author="Microsoft account" w:date="2025-09-24T09:58:00Z">
            <w:rPr>
              <w:rtl/>
              <w:lang w:bidi="fa-IR"/>
            </w:rPr>
          </w:rPrChange>
        </w:rPr>
        <w:t xml:space="preserve"> </w:t>
      </w:r>
      <w:r w:rsidRPr="0064329B">
        <w:rPr>
          <w:rFonts w:hint="eastAsia"/>
          <w:u w:val="single"/>
          <w:rtl/>
          <w:lang w:bidi="fa-IR"/>
          <w:rPrChange w:id="298" w:author="Microsoft account" w:date="2025-09-24T09:58:00Z">
            <w:rPr>
              <w:rFonts w:hint="eastAsia"/>
              <w:rtl/>
              <w:lang w:bidi="fa-IR"/>
            </w:rPr>
          </w:rPrChange>
        </w:rPr>
        <w:t>پرانتز</w:t>
      </w:r>
      <w:r w:rsidRPr="0064329B">
        <w:rPr>
          <w:u w:val="single"/>
          <w:rtl/>
          <w:lang w:bidi="fa-IR"/>
          <w:rPrChange w:id="299" w:author="Microsoft account" w:date="2025-09-24T09:58:00Z">
            <w:rPr>
              <w:rtl/>
              <w:lang w:bidi="fa-IR"/>
            </w:rPr>
          </w:rPrChange>
        </w:rPr>
        <w:t xml:space="preserve"> </w:t>
      </w:r>
      <w:r w:rsidRPr="0064329B">
        <w:rPr>
          <w:rFonts w:hint="eastAsia"/>
          <w:u w:val="single"/>
          <w:rtl/>
          <w:lang w:bidi="fa-IR"/>
          <w:rPrChange w:id="300" w:author="Microsoft account" w:date="2025-09-24T09:58:00Z">
            <w:rPr>
              <w:rFonts w:hint="eastAsia"/>
              <w:rtl/>
              <w:lang w:bidi="fa-IR"/>
            </w:rPr>
          </w:rPrChange>
        </w:rPr>
        <w:t>نزار</w:t>
      </w:r>
      <w:r w:rsidRPr="0064329B">
        <w:rPr>
          <w:rFonts w:hint="cs"/>
          <w:u w:val="single"/>
          <w:rtl/>
          <w:lang w:bidi="fa-IR"/>
          <w:rPrChange w:id="301" w:author="Microsoft account" w:date="2025-09-24T09:58:00Z">
            <w:rPr>
              <w:rFonts w:hint="cs"/>
              <w:rtl/>
              <w:lang w:bidi="fa-IR"/>
            </w:rPr>
          </w:rPrChange>
        </w:rPr>
        <w:t>ی</w:t>
      </w:r>
      <w:r w:rsidRPr="0064329B">
        <w:rPr>
          <w:rFonts w:hint="eastAsia"/>
          <w:u w:val="single"/>
          <w:rtl/>
          <w:lang w:bidi="fa-IR"/>
          <w:rPrChange w:id="302" w:author="Microsoft account" w:date="2025-09-24T09:58:00Z">
            <w:rPr>
              <w:rFonts w:hint="eastAsia"/>
              <w:rtl/>
              <w:lang w:bidi="fa-IR"/>
            </w:rPr>
          </w:rPrChange>
        </w:rPr>
        <w:t>م</w:t>
      </w:r>
      <w:r w:rsidRPr="0064329B">
        <w:rPr>
          <w:u w:val="single"/>
          <w:rtl/>
          <w:lang w:bidi="fa-IR"/>
          <w:rPrChange w:id="303" w:author="Microsoft account" w:date="2025-09-24T09:58:00Z">
            <w:rPr>
              <w:rtl/>
              <w:lang w:bidi="fa-IR"/>
            </w:rPr>
          </w:rPrChange>
        </w:rPr>
        <w:t xml:space="preserve"> </w:t>
      </w:r>
      <w:r w:rsidRPr="0064329B">
        <w:rPr>
          <w:rFonts w:hint="eastAsia"/>
          <w:u w:val="single"/>
          <w:rtl/>
          <w:lang w:bidi="fa-IR"/>
          <w:rPrChange w:id="304"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rsidP="00A07812">
      <w:pPr>
        <w:spacing w:line="276" w:lineRule="auto"/>
        <w:jc w:val="both"/>
        <w:rPr>
          <w:lang w:bidi="fa-IR"/>
        </w:rPr>
      </w:pPr>
    </w:p>
    <w:p w14:paraId="05077003" w14:textId="77777777" w:rsidR="00776D6D" w:rsidRPr="00CB12CF" w:rsidRDefault="00CB12CF" w:rsidP="00A07812">
      <w:pPr>
        <w:spacing w:line="276" w:lineRule="auto"/>
        <w:jc w:val="both"/>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rsidP="00A07812">
      <w:pPr>
        <w:spacing w:line="276" w:lineRule="auto"/>
        <w:jc w:val="both"/>
        <w:rPr>
          <w:lang w:bidi="fa-IR"/>
        </w:rPr>
      </w:pPr>
    </w:p>
    <w:p w14:paraId="60512A29" w14:textId="77777777" w:rsidR="00776D6D" w:rsidRPr="00CB12CF" w:rsidRDefault="00CB12CF" w:rsidP="00A07812">
      <w:pPr>
        <w:spacing w:line="276" w:lineRule="auto"/>
        <w:jc w:val="both"/>
      </w:pPr>
      <w:r w:rsidRPr="00CB12CF">
        <w:rPr>
          <w:lang w:bidi="fa-IR"/>
        </w:rPr>
        <w:t>ta day019 005 10:38</w:t>
      </w:r>
    </w:p>
    <w:p w14:paraId="24CB509F" w14:textId="77777777" w:rsidR="00776D6D" w:rsidRPr="00CB12CF" w:rsidRDefault="00CB12CF" w:rsidP="00A07812">
      <w:pPr>
        <w:spacing w:line="276" w:lineRule="auto"/>
        <w:jc w:val="both"/>
        <w:rPr>
          <w:lang w:bidi="fa-IR"/>
        </w:rPr>
      </w:pPr>
      <w:r w:rsidRPr="00CB12CF">
        <w:br w:type="page"/>
      </w:r>
    </w:p>
    <w:p w14:paraId="26E0A28E" w14:textId="77777777" w:rsidR="00776D6D" w:rsidRPr="00CB12CF" w:rsidRDefault="00CB12CF" w:rsidP="00A07812">
      <w:pPr>
        <w:spacing w:line="276" w:lineRule="auto"/>
        <w:jc w:val="both"/>
      </w:pPr>
      <w:bookmarkStart w:id="305" w:name="I4031109"/>
      <w:r w:rsidRPr="00CB12CF">
        <w:rPr>
          <w:rtl/>
          <w:lang w:bidi="fa-IR"/>
        </w:rPr>
        <w:lastRenderedPageBreak/>
        <w:t>ادامه</w:t>
      </w:r>
      <w:bookmarkEnd w:id="305"/>
    </w:p>
    <w:p w14:paraId="12C8DD4F" w14:textId="77777777" w:rsidR="00776D6D" w:rsidRPr="00CB12CF" w:rsidRDefault="00CB12CF" w:rsidP="00A07812">
      <w:pPr>
        <w:spacing w:line="276" w:lineRule="auto"/>
        <w:jc w:val="both"/>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rsidP="00A07812">
      <w:pPr>
        <w:spacing w:line="276" w:lineRule="auto"/>
        <w:jc w:val="both"/>
      </w:pPr>
      <w:r w:rsidRPr="00CB12CF">
        <w:rPr>
          <w:rtl/>
          <w:lang w:bidi="fa-IR"/>
        </w:rPr>
        <w:t xml:space="preserve"> </w:t>
      </w:r>
      <w:r w:rsidRPr="00CB12CF">
        <w:rPr>
          <w:lang w:bidi="fa-IR"/>
        </w:rPr>
        <w:t>End of Day019</w:t>
      </w:r>
    </w:p>
    <w:p w14:paraId="0402266A" w14:textId="77777777" w:rsidR="00776D6D" w:rsidRPr="00CB12CF" w:rsidRDefault="00776D6D" w:rsidP="00A07812">
      <w:pPr>
        <w:spacing w:line="276" w:lineRule="auto"/>
        <w:jc w:val="both"/>
        <w:rPr>
          <w:lang w:bidi="fa-IR"/>
        </w:rPr>
      </w:pPr>
    </w:p>
    <w:p w14:paraId="61885B37" w14:textId="77777777" w:rsidR="00776D6D" w:rsidRPr="00CB12CF" w:rsidRDefault="00CB12CF" w:rsidP="00A07812">
      <w:pPr>
        <w:spacing w:line="276" w:lineRule="auto"/>
        <w:jc w:val="both"/>
      </w:pPr>
      <w:r w:rsidRPr="00CB12CF">
        <w:rPr>
          <w:lang w:bidi="fa-IR"/>
        </w:rPr>
        <w:t>Day020</w:t>
      </w:r>
    </w:p>
    <w:p w14:paraId="47203B5A" w14:textId="77777777" w:rsidR="00776D6D" w:rsidRPr="00CB12CF" w:rsidRDefault="00CB12CF" w:rsidP="00A07812">
      <w:pPr>
        <w:spacing w:line="276" w:lineRule="auto"/>
        <w:jc w:val="both"/>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rsidP="00A07812">
      <w:pPr>
        <w:spacing w:line="276" w:lineRule="auto"/>
        <w:jc w:val="both"/>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spacing w:line="276" w:lineRule="auto"/>
        <w:jc w:val="both"/>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rsidP="00A07812">
      <w:pPr>
        <w:spacing w:line="276" w:lineRule="auto"/>
        <w:jc w:val="both"/>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spacing w:line="276" w:lineRule="auto"/>
        <w:jc w:val="both"/>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spacing w:line="276" w:lineRule="auto"/>
        <w:jc w:val="both"/>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rsidP="00A07812">
      <w:pPr>
        <w:spacing w:line="276" w:lineRule="auto"/>
        <w:jc w:val="both"/>
        <w:rPr>
          <w:lang w:bidi="fa-IR"/>
        </w:rPr>
      </w:pPr>
      <w:r w:rsidRPr="00CB12CF">
        <w:br w:type="page"/>
      </w:r>
    </w:p>
    <w:p w14:paraId="3EF8815A" w14:textId="77777777" w:rsidR="00776D6D" w:rsidRPr="00CB12CF" w:rsidRDefault="00CB12CF" w:rsidP="00A07812">
      <w:pPr>
        <w:spacing w:line="276" w:lineRule="auto"/>
        <w:jc w:val="both"/>
      </w:pPr>
      <w:bookmarkStart w:id="306" w:name="I4031110"/>
      <w:r w:rsidRPr="00CB12CF">
        <w:rPr>
          <w:rtl/>
          <w:lang w:bidi="fa-IR"/>
        </w:rPr>
        <w:lastRenderedPageBreak/>
        <w:t>ادامه</w:t>
      </w:r>
      <w:bookmarkEnd w:id="306"/>
    </w:p>
    <w:p w14:paraId="5E872825" w14:textId="77777777" w:rsidR="00776D6D" w:rsidRPr="00CB12CF" w:rsidRDefault="00CB12CF" w:rsidP="00A07812">
      <w:pPr>
        <w:spacing w:line="276" w:lineRule="auto"/>
        <w:jc w:val="both"/>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spacing w:line="276" w:lineRule="auto"/>
        <w:jc w:val="both"/>
        <w:rPr>
          <w:lang w:bidi="fa-IR"/>
        </w:rPr>
      </w:pPr>
    </w:p>
    <w:p w14:paraId="05704910" w14:textId="73A5C0B5" w:rsidR="00776D6D" w:rsidRPr="00CB12CF" w:rsidRDefault="00CB12CF" w:rsidP="00A07812">
      <w:pPr>
        <w:spacing w:line="276" w:lineRule="auto"/>
        <w:jc w:val="both"/>
        <w:rPr>
          <w:rtl/>
        </w:rPr>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307"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308" w:author="Microsoft account" w:date="2025-09-24T10:04:00Z">
        <w:r w:rsidR="00F337E4">
          <w:rPr>
            <w:rFonts w:hint="cs"/>
            <w:sz w:val="18"/>
            <w:szCs w:val="18"/>
            <w:rtl/>
            <w:lang w:bidi="fa-IR"/>
          </w:rPr>
          <w:t xml:space="preserve"> فقط فکر کنم راه های پیاده سازیمون متفاوت بودن.</w:t>
        </w:r>
      </w:ins>
      <w:ins w:id="309" w:author="Microsoft account" w:date="2025-09-24T10:03:00Z">
        <w:r w:rsidR="00F337E4">
          <w:rPr>
            <w:rFonts w:hint="cs"/>
            <w:rtl/>
            <w:lang w:bidi="fa-IR"/>
          </w:rPr>
          <w:t>)</w:t>
        </w:r>
      </w:ins>
    </w:p>
    <w:p w14:paraId="3FAFA675" w14:textId="77777777" w:rsidR="00776D6D" w:rsidRPr="00CB12CF" w:rsidRDefault="00CB12CF" w:rsidP="00A07812">
      <w:pPr>
        <w:spacing w:line="276" w:lineRule="auto"/>
        <w:jc w:val="both"/>
        <w:rPr>
          <w:lang w:bidi="fa-IR"/>
        </w:rPr>
      </w:pPr>
      <w:r w:rsidRPr="00CB12CF">
        <w:br w:type="page"/>
      </w:r>
    </w:p>
    <w:p w14:paraId="5091B773" w14:textId="77777777" w:rsidR="00776D6D" w:rsidRPr="00CB12CF" w:rsidRDefault="00CB12CF" w:rsidP="00A07812">
      <w:pPr>
        <w:spacing w:line="276" w:lineRule="auto"/>
        <w:jc w:val="both"/>
      </w:pPr>
      <w:bookmarkStart w:id="310" w:name="I4031113"/>
      <w:r w:rsidRPr="00CB12CF">
        <w:rPr>
          <w:rtl/>
          <w:lang w:bidi="fa-IR"/>
        </w:rPr>
        <w:lastRenderedPageBreak/>
        <w:t>ادامه</w:t>
      </w:r>
      <w:bookmarkEnd w:id="310"/>
    </w:p>
    <w:p w14:paraId="0137A959" w14:textId="77777777" w:rsidR="00776D6D" w:rsidRDefault="00CB12CF" w:rsidP="00A07812">
      <w:pPr>
        <w:spacing w:line="276" w:lineRule="auto"/>
        <w:jc w:val="both"/>
        <w:rPr>
          <w:ins w:id="311" w:author="Microsoft account" w:date="2025-09-24T10:06:00Z"/>
          <w:rtl/>
          <w:lang w:bidi="fa-IR"/>
        </w:rPr>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312" w:author="Microsoft account" w:date="2025-09-24T10:06:00Z"/>
          <w:sz w:val="18"/>
          <w:szCs w:val="18"/>
          <w:rtl/>
          <w:lang w:bidi="fa-IR"/>
        </w:rPr>
        <w:pPrChange w:id="313" w:author="Microsoft account" w:date="2025-09-24T10:06:00Z">
          <w:pPr>
            <w:spacing w:line="276" w:lineRule="auto"/>
            <w:jc w:val="both"/>
          </w:pPr>
        </w:pPrChange>
      </w:pPr>
      <w:ins w:id="314" w:author="Microsoft account" w:date="2025-09-24T10:06:00Z">
        <w:r>
          <w:rPr>
            <w:rFonts w:hint="cs"/>
            <w:rtl/>
            <w:lang w:bidi="fa-IR"/>
          </w:rPr>
          <w:t>(</w:t>
        </w:r>
      </w:ins>
    </w:p>
    <w:p w14:paraId="2FA7649E" w14:textId="1D95BA1E" w:rsidR="00F26E73" w:rsidRDefault="00F26E73">
      <w:pPr>
        <w:spacing w:line="276" w:lineRule="auto"/>
        <w:jc w:val="both"/>
        <w:rPr>
          <w:ins w:id="315" w:author="Microsoft account" w:date="2025-09-24T10:06:00Z"/>
          <w:sz w:val="18"/>
          <w:szCs w:val="18"/>
          <w:rtl/>
          <w:lang w:bidi="fa-IR"/>
        </w:rPr>
        <w:pPrChange w:id="316" w:author="Microsoft account" w:date="2025-09-24T10:06:00Z">
          <w:pPr>
            <w:spacing w:line="276" w:lineRule="auto"/>
            <w:jc w:val="both"/>
          </w:pPr>
        </w:pPrChange>
      </w:pPr>
      <w:ins w:id="317"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318" w:author="Microsoft account" w:date="2025-09-24T10:06:00Z"/>
          <w:sz w:val="18"/>
          <w:szCs w:val="18"/>
          <w:rtl/>
          <w:lang w:bidi="fa-IR"/>
        </w:rPr>
        <w:pPrChange w:id="319" w:author="Microsoft account" w:date="2025-09-24T10:07:00Z">
          <w:pPr>
            <w:spacing w:line="276" w:lineRule="auto"/>
            <w:jc w:val="both"/>
          </w:pPr>
        </w:pPrChange>
      </w:pPr>
      <w:ins w:id="320" w:author="Microsoft account" w:date="2025-09-24T10:06:00Z">
        <w:r w:rsidRPr="00F26E73">
          <w:rPr>
            <w:noProof/>
            <w:sz w:val="18"/>
            <w:szCs w:val="18"/>
            <w:rPrChange w:id="321"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322" w:author="Microsoft account" w:date="2025-09-24T10:06:00Z">
          <w:pPr>
            <w:spacing w:line="276" w:lineRule="auto"/>
            <w:jc w:val="both"/>
          </w:pPr>
        </w:pPrChange>
      </w:pPr>
      <w:ins w:id="323" w:author="Microsoft account" w:date="2025-09-24T10:06:00Z">
        <w:r>
          <w:rPr>
            <w:rFonts w:hint="cs"/>
            <w:rtl/>
            <w:lang w:bidi="fa-IR"/>
          </w:rPr>
          <w:t>)</w:t>
        </w:r>
      </w:ins>
    </w:p>
    <w:p w14:paraId="4F686464" w14:textId="77777777" w:rsidR="00776D6D" w:rsidRPr="00CB12CF" w:rsidRDefault="00776D6D" w:rsidP="00A07812">
      <w:pPr>
        <w:spacing w:line="276" w:lineRule="auto"/>
        <w:jc w:val="both"/>
        <w:rPr>
          <w:lang w:bidi="fa-IR"/>
        </w:rPr>
      </w:pPr>
    </w:p>
    <w:p w14:paraId="72E03ED9" w14:textId="77777777" w:rsidR="00776D6D" w:rsidRPr="00CB12CF" w:rsidRDefault="00CB12CF" w:rsidP="00A07812">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A07812">
      <w:pPr>
        <w:spacing w:line="276" w:lineRule="auto"/>
        <w:jc w:val="both"/>
        <w:rPr>
          <w:lang w:bidi="fa-IR"/>
        </w:rPr>
      </w:pPr>
    </w:p>
    <w:p w14:paraId="39AE5DBF" w14:textId="77777777" w:rsidR="00776D6D" w:rsidRPr="00CB12CF" w:rsidRDefault="00CB12CF" w:rsidP="00A0781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A07812">
      <w:pPr>
        <w:spacing w:line="276" w:lineRule="auto"/>
        <w:jc w:val="both"/>
        <w:rPr>
          <w:lang w:bidi="fa-IR"/>
        </w:rPr>
      </w:pPr>
    </w:p>
    <w:p w14:paraId="09789390" w14:textId="77777777" w:rsidR="00776D6D" w:rsidRPr="00CB12CF" w:rsidRDefault="00CB12CF" w:rsidP="00A07812">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A07812">
      <w:pPr>
        <w:spacing w:line="276" w:lineRule="auto"/>
        <w:jc w:val="both"/>
        <w:rPr>
          <w:lang w:bidi="fa-IR"/>
        </w:rPr>
      </w:pPr>
      <w:r w:rsidRPr="00CB12CF">
        <w:br w:type="page"/>
      </w:r>
    </w:p>
    <w:p w14:paraId="1ED0DB24" w14:textId="77777777" w:rsidR="00776D6D" w:rsidRPr="00CB12CF" w:rsidRDefault="00CB12CF" w:rsidP="00A07812">
      <w:pPr>
        <w:spacing w:line="276" w:lineRule="auto"/>
        <w:jc w:val="both"/>
      </w:pPr>
      <w:bookmarkStart w:id="324" w:name="I4031115"/>
      <w:r w:rsidRPr="00CB12CF">
        <w:rPr>
          <w:rtl/>
          <w:lang w:bidi="fa-IR"/>
        </w:rPr>
        <w:lastRenderedPageBreak/>
        <w:t>ادامه</w:t>
      </w:r>
      <w:bookmarkEnd w:id="324"/>
    </w:p>
    <w:p w14:paraId="4D73BB42" w14:textId="77777777" w:rsidR="00776D6D" w:rsidRPr="00CB12CF" w:rsidRDefault="00CB12CF" w:rsidP="00A07812">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A07812">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A07812">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A07812">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325"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rsidP="00A07812">
      <w:pPr>
        <w:spacing w:line="276" w:lineRule="auto"/>
        <w:jc w:val="both"/>
        <w:rPr>
          <w:del w:id="326" w:author="Microsoft account" w:date="2025-09-25T10:29:00Z"/>
        </w:rPr>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327" w:author="Microsoft account" w:date="2025-09-25T10:29: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spacing w:line="276" w:lineRule="auto"/>
        <w:jc w:val="both"/>
      </w:pPr>
      <w:r w:rsidRPr="00CB12CF">
        <w:rPr>
          <w:lang w:bidi="fa-IR"/>
        </w:rPr>
        <w:t>Ta entehaye day020 003</w:t>
      </w:r>
    </w:p>
    <w:p w14:paraId="073C64D6" w14:textId="77777777" w:rsidR="00776D6D" w:rsidRPr="00CB12CF" w:rsidRDefault="00CB12CF" w:rsidP="00A07812">
      <w:pPr>
        <w:spacing w:line="276" w:lineRule="auto"/>
        <w:jc w:val="both"/>
      </w:pPr>
      <w:r w:rsidRPr="00CB12CF">
        <w:br w:type="column"/>
      </w:r>
      <w:bookmarkStart w:id="328" w:name="I4031117"/>
      <w:r w:rsidRPr="00CB12CF">
        <w:rPr>
          <w:rtl/>
          <w:lang w:bidi="fa-IR"/>
        </w:rPr>
        <w:lastRenderedPageBreak/>
        <w:t>ادامه</w:t>
      </w:r>
      <w:bookmarkEnd w:id="328"/>
    </w:p>
    <w:p w14:paraId="32F5098F" w14:textId="77777777" w:rsidR="00776D6D" w:rsidRPr="00CB12CF" w:rsidRDefault="00CB12CF" w:rsidP="00A07812">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A07812">
      <w:pPr>
        <w:spacing w:line="276" w:lineRule="auto"/>
        <w:jc w:val="both"/>
        <w:rPr>
          <w:lang w:bidi="fa-IR"/>
        </w:rPr>
      </w:pPr>
    </w:p>
    <w:p w14:paraId="2D2F3EB2" w14:textId="77777777" w:rsidR="00776D6D" w:rsidRPr="00CB12CF" w:rsidRDefault="00CB12CF" w:rsidP="00A07812">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spacing w:line="276" w:lineRule="auto"/>
        <w:jc w:val="both"/>
        <w:rPr>
          <w:lang w:bidi="fa-IR"/>
        </w:rPr>
      </w:pPr>
    </w:p>
    <w:p w14:paraId="7143994B" w14:textId="77777777" w:rsidR="00776D6D" w:rsidRPr="00CB12CF" w:rsidRDefault="00CB12CF" w:rsidP="00A07812">
      <w:pPr>
        <w:spacing w:line="276" w:lineRule="auto"/>
        <w:jc w:val="both"/>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rsidP="00A07812">
      <w:pPr>
        <w:spacing w:line="276" w:lineRule="auto"/>
        <w:jc w:val="both"/>
        <w:rPr>
          <w:lang w:bidi="fa-IR"/>
        </w:rPr>
      </w:pPr>
    </w:p>
    <w:p w14:paraId="08671E83" w14:textId="77777777" w:rsidR="00776D6D" w:rsidRPr="00CB12CF" w:rsidRDefault="00CB12CF" w:rsidP="00A07812">
      <w:pPr>
        <w:spacing w:line="276" w:lineRule="auto"/>
        <w:jc w:val="both"/>
      </w:pPr>
      <w:r w:rsidRPr="00CB12CF">
        <w:rPr>
          <w:rStyle w:val="kma42e"/>
        </w:rPr>
        <w:t>pishravi ta entehaye Day020</w:t>
      </w:r>
    </w:p>
    <w:p w14:paraId="770A39F0" w14:textId="77777777" w:rsidR="00776D6D" w:rsidRPr="00CB12CF" w:rsidRDefault="00776D6D" w:rsidP="00A07812">
      <w:pPr>
        <w:spacing w:line="276" w:lineRule="auto"/>
        <w:jc w:val="both"/>
        <w:rPr>
          <w:lang w:bidi="fa-IR"/>
        </w:rPr>
      </w:pPr>
    </w:p>
    <w:p w14:paraId="5E5DAEC9" w14:textId="77777777" w:rsidR="00776D6D" w:rsidRPr="00CB12CF" w:rsidRDefault="00CB12CF" w:rsidP="00A07812">
      <w:pPr>
        <w:spacing w:line="276" w:lineRule="auto"/>
        <w:jc w:val="both"/>
        <w:rPr>
          <w:lang w:bidi="fa-IR"/>
        </w:rPr>
      </w:pPr>
      <w:r w:rsidRPr="00CB12CF">
        <w:br w:type="page"/>
      </w:r>
    </w:p>
    <w:p w14:paraId="4B0745F0" w14:textId="77777777" w:rsidR="00776D6D" w:rsidRPr="00CB12CF" w:rsidRDefault="00CB12CF" w:rsidP="00A07812">
      <w:pPr>
        <w:spacing w:line="276" w:lineRule="auto"/>
        <w:jc w:val="both"/>
      </w:pPr>
      <w:bookmarkStart w:id="329" w:name="I4031120"/>
      <w:r w:rsidRPr="00CB12CF">
        <w:rPr>
          <w:rtl/>
          <w:lang w:bidi="fa-IR"/>
        </w:rPr>
        <w:lastRenderedPageBreak/>
        <w:t>ادامه</w:t>
      </w:r>
      <w:bookmarkEnd w:id="329"/>
    </w:p>
    <w:p w14:paraId="7112D7C2" w14:textId="77777777" w:rsidR="00776D6D" w:rsidRPr="00CB12CF" w:rsidRDefault="00CB12CF" w:rsidP="00A07812">
      <w:pPr>
        <w:spacing w:line="276" w:lineRule="auto"/>
        <w:jc w:val="both"/>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rsidP="00A07812">
      <w:pPr>
        <w:spacing w:line="276" w:lineRule="auto"/>
        <w:jc w:val="both"/>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spacing w:line="276" w:lineRule="auto"/>
        <w:jc w:val="both"/>
      </w:pPr>
      <w:r w:rsidRPr="00CB12CF">
        <w:rPr>
          <w:rtl/>
          <w:lang w:bidi="fa-IR"/>
        </w:rPr>
        <w:t xml:space="preserve">محض رضایِ راحتی: </w:t>
      </w:r>
    </w:p>
    <w:p w14:paraId="281211E8" w14:textId="77777777" w:rsidR="00776D6D" w:rsidRPr="00CB12CF" w:rsidRDefault="00CB12CF" w:rsidP="00A07812">
      <w:pPr>
        <w:spacing w:line="276" w:lineRule="auto"/>
        <w:jc w:val="both"/>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spacing w:line="276" w:lineRule="auto"/>
        <w:jc w:val="both"/>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rsidP="00A07812">
      <w:pPr>
        <w:spacing w:line="276" w:lineRule="auto"/>
        <w:jc w:val="both"/>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rsidP="00A07812">
      <w:pPr>
        <w:spacing w:line="276" w:lineRule="auto"/>
        <w:jc w:val="both"/>
        <w:rPr>
          <w:lang w:bidi="fa-IR"/>
        </w:rPr>
      </w:pPr>
      <w:r w:rsidRPr="00CB12CF">
        <w:br w:type="page"/>
      </w:r>
    </w:p>
    <w:p w14:paraId="3A6070CA" w14:textId="77777777" w:rsidR="00776D6D" w:rsidRPr="00CB12CF" w:rsidRDefault="00CB12CF" w:rsidP="00A07812">
      <w:pPr>
        <w:spacing w:line="276" w:lineRule="auto"/>
        <w:jc w:val="both"/>
      </w:pPr>
      <w:bookmarkStart w:id="330" w:name="I4031122"/>
      <w:r w:rsidRPr="00CB12CF">
        <w:rPr>
          <w:rtl/>
          <w:lang w:bidi="fa-IR"/>
        </w:rPr>
        <w:lastRenderedPageBreak/>
        <w:t>ادامه</w:t>
      </w:r>
      <w:bookmarkEnd w:id="330"/>
    </w:p>
    <w:p w14:paraId="20D3DB96" w14:textId="77777777" w:rsidR="00776D6D" w:rsidRPr="00CB12CF" w:rsidRDefault="00CB12CF" w:rsidP="00A07812">
      <w:pPr>
        <w:spacing w:line="276" w:lineRule="auto"/>
        <w:jc w:val="both"/>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rsidP="00A07812">
      <w:pPr>
        <w:spacing w:line="276" w:lineRule="auto"/>
        <w:jc w:val="both"/>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rsidP="00A07812">
      <w:pPr>
        <w:spacing w:line="276" w:lineRule="auto"/>
        <w:jc w:val="both"/>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rsidP="00A07812">
      <w:pPr>
        <w:spacing w:line="276" w:lineRule="auto"/>
        <w:jc w:val="both"/>
        <w:rPr>
          <w:lang w:bidi="fa-IR"/>
        </w:rPr>
      </w:pPr>
    </w:p>
    <w:p w14:paraId="46F0FADC" w14:textId="77777777" w:rsidR="00776D6D" w:rsidRPr="00CB12CF" w:rsidRDefault="00CB12CF" w:rsidP="00A07812">
      <w:pPr>
        <w:spacing w:line="276" w:lineRule="auto"/>
        <w:jc w:val="both"/>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rsidP="00A07812">
      <w:pPr>
        <w:spacing w:line="276" w:lineRule="auto"/>
        <w:jc w:val="both"/>
      </w:pPr>
    </w:p>
    <w:p w14:paraId="68760EB3" w14:textId="77777777" w:rsidR="00776D6D" w:rsidRPr="00CB12CF" w:rsidRDefault="00CB12CF" w:rsidP="00A07812">
      <w:pPr>
        <w:spacing w:line="276" w:lineRule="auto"/>
        <w:jc w:val="both"/>
      </w:pPr>
      <w:r w:rsidRPr="00CB12CF">
        <w:br w:type="page"/>
      </w:r>
    </w:p>
    <w:p w14:paraId="141EE722" w14:textId="77777777" w:rsidR="00776D6D" w:rsidRPr="00CB12CF" w:rsidRDefault="00CB12CF" w:rsidP="00A07812">
      <w:pPr>
        <w:spacing w:line="276" w:lineRule="auto"/>
        <w:jc w:val="both"/>
      </w:pPr>
      <w:bookmarkStart w:id="331" w:name="I4031205"/>
      <w:r w:rsidRPr="00CB12CF">
        <w:rPr>
          <w:rtl/>
        </w:rPr>
        <w:lastRenderedPageBreak/>
        <w:t>ادامه</w:t>
      </w:r>
      <w:bookmarkEnd w:id="331"/>
    </w:p>
    <w:p w14:paraId="0095D1BB" w14:textId="63BDB110" w:rsidR="00776D6D" w:rsidRPr="00CB12CF" w:rsidRDefault="00CB12CF" w:rsidP="00A07812">
      <w:pPr>
        <w:spacing w:line="276" w:lineRule="auto"/>
        <w:jc w:val="both"/>
        <w:rPr>
          <w:rtl/>
          <w:lang w:bidi="fa-IR"/>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332"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rsidP="00A07812">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333"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rsidP="00A07812">
      <w:pPr>
        <w:spacing w:line="276" w:lineRule="auto"/>
        <w:jc w:val="both"/>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rsidP="00A07812">
      <w:pPr>
        <w:spacing w:line="276" w:lineRule="auto"/>
        <w:jc w:val="both"/>
      </w:pPr>
      <w:r w:rsidRPr="00CB12CF">
        <w:br w:type="page"/>
      </w:r>
    </w:p>
    <w:p w14:paraId="48E51F65" w14:textId="77777777" w:rsidR="00776D6D" w:rsidRPr="00CB12CF" w:rsidRDefault="00CB12CF" w:rsidP="00A07812">
      <w:pPr>
        <w:spacing w:line="276" w:lineRule="auto"/>
        <w:jc w:val="both"/>
      </w:pPr>
      <w:bookmarkStart w:id="334" w:name="I4031207"/>
      <w:r w:rsidRPr="00CB12CF">
        <w:rPr>
          <w:rtl/>
        </w:rPr>
        <w:lastRenderedPageBreak/>
        <w:t>ادامه</w:t>
      </w:r>
      <w:bookmarkEnd w:id="334"/>
    </w:p>
    <w:p w14:paraId="18F238E7" w14:textId="77777777" w:rsidR="00776D6D" w:rsidRPr="00CB12CF" w:rsidRDefault="00CB12CF" w:rsidP="00A07812">
      <w:pPr>
        <w:spacing w:line="276" w:lineRule="auto"/>
        <w:jc w:val="both"/>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rsidP="00A07812">
      <w:pPr>
        <w:spacing w:line="276" w:lineRule="auto"/>
        <w:jc w:val="both"/>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spacing w:line="276" w:lineRule="auto"/>
        <w:jc w:val="both"/>
      </w:pPr>
      <w:r w:rsidRPr="00CB12CF">
        <w:rPr>
          <w:rtl/>
        </w:rPr>
        <w:t>اینم از این. حالا</w:t>
      </w:r>
      <w:del w:id="33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rsidP="00A07812">
      <w:pPr>
        <w:spacing w:line="276" w:lineRule="auto"/>
        <w:jc w:val="both"/>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rsidP="00A07812">
      <w:pPr>
        <w:spacing w:line="276" w:lineRule="auto"/>
        <w:jc w:val="both"/>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spacing w:line="276" w:lineRule="auto"/>
        <w:jc w:val="both"/>
      </w:pPr>
    </w:p>
    <w:p w14:paraId="6848704F" w14:textId="77777777" w:rsidR="00776D6D" w:rsidRPr="00CB12CF" w:rsidRDefault="00776D6D" w:rsidP="00A07812">
      <w:pPr>
        <w:spacing w:line="276" w:lineRule="auto"/>
        <w:jc w:val="both"/>
      </w:pPr>
    </w:p>
    <w:p w14:paraId="3E0973F2" w14:textId="77777777" w:rsidR="00776D6D" w:rsidRPr="00CB12CF" w:rsidRDefault="00776D6D" w:rsidP="00A07812">
      <w:pPr>
        <w:spacing w:line="276" w:lineRule="auto"/>
        <w:jc w:val="both"/>
      </w:pPr>
    </w:p>
    <w:p w14:paraId="0BB1DE50" w14:textId="77777777" w:rsidR="00776D6D" w:rsidRPr="00CB12CF" w:rsidRDefault="00776D6D" w:rsidP="00A07812">
      <w:pPr>
        <w:spacing w:line="276" w:lineRule="auto"/>
        <w:jc w:val="both"/>
      </w:pPr>
    </w:p>
    <w:p w14:paraId="41AA5CE8" w14:textId="77777777" w:rsidR="00776D6D" w:rsidRPr="00CB12CF" w:rsidRDefault="00776D6D" w:rsidP="00A07812">
      <w:pPr>
        <w:spacing w:line="276" w:lineRule="auto"/>
        <w:jc w:val="both"/>
      </w:pPr>
    </w:p>
    <w:p w14:paraId="3FBB12D0" w14:textId="77777777" w:rsidR="00776D6D" w:rsidRPr="00CB12CF" w:rsidRDefault="00776D6D" w:rsidP="00A07812">
      <w:pPr>
        <w:spacing w:line="276" w:lineRule="auto"/>
        <w:jc w:val="both"/>
      </w:pPr>
    </w:p>
    <w:p w14:paraId="06CD89F0" w14:textId="6F5B3DDC" w:rsidR="00776D6D" w:rsidDel="0051705C" w:rsidRDefault="00CB12CF">
      <w:pPr>
        <w:spacing w:line="276" w:lineRule="auto"/>
        <w:jc w:val="both"/>
        <w:rPr>
          <w:del w:id="336" w:author="Microsoft account" w:date="2025-09-26T11:37:00Z"/>
          <w:rtl/>
        </w:rPr>
        <w:pPrChange w:id="337" w:author="Microsoft account" w:date="2025-09-26T11:37: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338"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339"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340" w:author="Microsoft account" w:date="2025-09-26T11:37:00Z"/>
        </w:rPr>
        <w:pPrChange w:id="341" w:author="Microsoft account" w:date="2025-09-26T11:37:00Z">
          <w:pPr>
            <w:spacing w:line="276" w:lineRule="auto"/>
            <w:jc w:val="both"/>
          </w:pPr>
        </w:pPrChange>
      </w:pPr>
    </w:p>
    <w:p w14:paraId="16315D89" w14:textId="77777777" w:rsidR="00776D6D" w:rsidRPr="00CB12CF" w:rsidRDefault="00CB12CF">
      <w:pPr>
        <w:spacing w:line="276" w:lineRule="auto"/>
        <w:jc w:val="both"/>
        <w:pPrChange w:id="342" w:author="Microsoft account" w:date="2025-09-26T11:37:00Z">
          <w:pPr>
            <w:spacing w:line="276" w:lineRule="auto"/>
            <w:jc w:val="both"/>
          </w:pPr>
        </w:pPrChange>
      </w:pPr>
      <w:bookmarkStart w:id="343" w:name="I4031208"/>
      <w:r w:rsidRPr="00CB12CF">
        <w:rPr>
          <w:rtl/>
        </w:rPr>
        <w:t>ادامه</w:t>
      </w:r>
      <w:bookmarkEnd w:id="343"/>
    </w:p>
    <w:p w14:paraId="7EDDFDB9" w14:textId="77777777" w:rsidR="00776D6D" w:rsidRPr="00CB12CF" w:rsidRDefault="00CB12CF" w:rsidP="00A07812">
      <w:pPr>
        <w:spacing w:line="276" w:lineRule="auto"/>
        <w:jc w:val="both"/>
      </w:pPr>
      <w:r w:rsidRPr="00CB12CF">
        <w:rPr>
          <w:rtl/>
        </w:rPr>
        <w:t>خب میریم که داشته باشیم</w:t>
      </w:r>
    </w:p>
    <w:p w14:paraId="255BA1D0" w14:textId="77777777" w:rsidR="00776D6D" w:rsidRPr="00CB12CF" w:rsidRDefault="00CB12CF" w:rsidP="00A07812">
      <w:pPr>
        <w:spacing w:line="276" w:lineRule="auto"/>
        <w:jc w:val="both"/>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rsidP="00A07812">
      <w:pPr>
        <w:spacing w:line="276" w:lineRule="auto"/>
        <w:jc w:val="both"/>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rsidP="00A07812">
      <w:pPr>
        <w:spacing w:line="276" w:lineRule="auto"/>
        <w:jc w:val="both"/>
      </w:pPr>
      <w:bookmarkStart w:id="344" w:name="I4031212"/>
      <w:r w:rsidRPr="00CB12CF">
        <w:rPr>
          <w:rtl/>
        </w:rPr>
        <w:lastRenderedPageBreak/>
        <w:t>ادامه</w:t>
      </w:r>
      <w:bookmarkEnd w:id="344"/>
    </w:p>
    <w:p w14:paraId="444857EB" w14:textId="77777777" w:rsidR="00776D6D" w:rsidRPr="00CB12CF" w:rsidRDefault="00CB12CF" w:rsidP="00A07812">
      <w:pPr>
        <w:spacing w:line="276" w:lineRule="auto"/>
        <w:jc w:val="both"/>
      </w:pPr>
      <w:r w:rsidRPr="00CB12CF">
        <w:rPr>
          <w:rtl/>
        </w:rPr>
        <w:t xml:space="preserve">خب الان باید بریم سراغ </w:t>
      </w:r>
      <w:r w:rsidRPr="00CB12CF">
        <w:t>miss_paddle</w:t>
      </w:r>
    </w:p>
    <w:p w14:paraId="2661BAAC" w14:textId="77777777" w:rsidR="00776D6D" w:rsidRPr="00CB12CF" w:rsidRDefault="00CB12CF" w:rsidP="00A07812">
      <w:pPr>
        <w:spacing w:line="276" w:lineRule="auto"/>
        <w:jc w:val="both"/>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rsidP="00A07812">
      <w:pPr>
        <w:spacing w:line="276" w:lineRule="auto"/>
        <w:jc w:val="both"/>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spacing w:line="276" w:lineRule="auto"/>
        <w:jc w:val="both"/>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rsidP="00A07812">
      <w:pPr>
        <w:spacing w:line="276" w:lineRule="auto"/>
        <w:jc w:val="both"/>
      </w:pPr>
      <w:r w:rsidRPr="00CB12CF">
        <w:br w:type="page"/>
      </w:r>
    </w:p>
    <w:p w14:paraId="735DFEFF" w14:textId="77777777" w:rsidR="00776D6D" w:rsidRPr="00CB12CF" w:rsidRDefault="00CB12CF" w:rsidP="00A07812">
      <w:pPr>
        <w:spacing w:line="276" w:lineRule="auto"/>
        <w:jc w:val="both"/>
      </w:pPr>
      <w:bookmarkStart w:id="345" w:name="I4031214"/>
      <w:r w:rsidRPr="00CB12CF">
        <w:rPr>
          <w:rtl/>
        </w:rPr>
        <w:lastRenderedPageBreak/>
        <w:t>ادامه</w:t>
      </w:r>
      <w:bookmarkEnd w:id="345"/>
    </w:p>
    <w:p w14:paraId="780C7BF0" w14:textId="77777777" w:rsidR="00776D6D" w:rsidRPr="00CB12CF" w:rsidRDefault="00CB12CF" w:rsidP="00A07812">
      <w:pPr>
        <w:spacing w:line="276" w:lineRule="auto"/>
        <w:jc w:val="both"/>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rsidP="00A07812">
      <w:pPr>
        <w:spacing w:line="276" w:lineRule="auto"/>
        <w:jc w:val="both"/>
      </w:pPr>
      <w:bookmarkStart w:id="346" w:name="I4031215"/>
      <w:r w:rsidRPr="00CB12CF">
        <w:rPr>
          <w:rtl/>
        </w:rPr>
        <w:lastRenderedPageBreak/>
        <w:t>ادامه</w:t>
      </w:r>
      <w:bookmarkEnd w:id="346"/>
    </w:p>
    <w:p w14:paraId="7BEC35F0" w14:textId="77777777" w:rsidR="00776D6D" w:rsidRPr="00CB12CF" w:rsidRDefault="00CB12CF" w:rsidP="00A07812">
      <w:pPr>
        <w:spacing w:line="276" w:lineRule="auto"/>
        <w:jc w:val="both"/>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spacing w:line="276" w:lineRule="auto"/>
        <w:jc w:val="both"/>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rsidP="00A07812">
      <w:pPr>
        <w:spacing w:line="276" w:lineRule="auto"/>
        <w:jc w:val="both"/>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rsidP="00A07812">
      <w:pPr>
        <w:spacing w:line="276" w:lineRule="auto"/>
        <w:jc w:val="both"/>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spacing w:line="276" w:lineRule="auto"/>
        <w:jc w:val="both"/>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rsidP="00A07812">
      <w:pPr>
        <w:spacing w:line="276" w:lineRule="auto"/>
        <w:jc w:val="both"/>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rsidP="00A07812">
      <w:pPr>
        <w:spacing w:line="276" w:lineRule="auto"/>
        <w:jc w:val="both"/>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rsidP="00A07812">
      <w:pPr>
        <w:spacing w:line="276" w:lineRule="auto"/>
        <w:jc w:val="both"/>
      </w:pPr>
      <w:bookmarkStart w:id="347" w:name="I4031218"/>
      <w:r w:rsidRPr="00CB12CF">
        <w:rPr>
          <w:rtl/>
        </w:rPr>
        <w:lastRenderedPageBreak/>
        <w:t>ادامه</w:t>
      </w:r>
      <w:bookmarkEnd w:id="347"/>
    </w:p>
    <w:p w14:paraId="2E264945" w14:textId="77777777" w:rsidR="00776D6D" w:rsidRPr="00CB12CF" w:rsidRDefault="00CB12CF" w:rsidP="00A07812">
      <w:pPr>
        <w:spacing w:line="276" w:lineRule="auto"/>
        <w:jc w:val="both"/>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348" w:author="Microsoft account" w:date="2025-09-27T09:35:00Z">
            <w:rPr>
              <w:rtl/>
            </w:rPr>
          </w:rPrChange>
        </w:rPr>
        <w:t>لازم به ذکره که تغ</w:t>
      </w:r>
      <w:r w:rsidRPr="00904712">
        <w:rPr>
          <w:rFonts w:hint="cs"/>
          <w:strike/>
          <w:rtl/>
          <w:rPrChange w:id="349" w:author="Microsoft account" w:date="2025-09-27T09:35:00Z">
            <w:rPr>
              <w:rFonts w:hint="cs"/>
              <w:rtl/>
            </w:rPr>
          </w:rPrChange>
        </w:rPr>
        <w:t>ی</w:t>
      </w:r>
      <w:r w:rsidRPr="00904712">
        <w:rPr>
          <w:rFonts w:hint="eastAsia"/>
          <w:strike/>
          <w:rtl/>
          <w:rPrChange w:id="350" w:author="Microsoft account" w:date="2025-09-27T09:35:00Z">
            <w:rPr>
              <w:rFonts w:hint="eastAsia"/>
              <w:rtl/>
            </w:rPr>
          </w:rPrChange>
        </w:rPr>
        <w:t>رات</w:t>
      </w:r>
      <w:r w:rsidRPr="00904712">
        <w:rPr>
          <w:rFonts w:hint="cs"/>
          <w:strike/>
          <w:rtl/>
          <w:rPrChange w:id="351" w:author="Microsoft account" w:date="2025-09-27T09:35:00Z">
            <w:rPr>
              <w:rFonts w:hint="cs"/>
              <w:rtl/>
            </w:rPr>
          </w:rPrChange>
        </w:rPr>
        <w:t>ی</w:t>
      </w:r>
      <w:r w:rsidRPr="00904712">
        <w:rPr>
          <w:strike/>
          <w:rtl/>
          <w:rPrChange w:id="352" w:author="Microsoft account" w:date="2025-09-27T09:35:00Z">
            <w:rPr>
              <w:rtl/>
            </w:rPr>
          </w:rPrChange>
        </w:rPr>
        <w:t xml:space="preserve"> که با د</w:t>
      </w:r>
      <w:r w:rsidRPr="00904712">
        <w:rPr>
          <w:rFonts w:hint="cs"/>
          <w:strike/>
          <w:rtl/>
          <w:rPrChange w:id="353" w:author="Microsoft account" w:date="2025-09-27T09:35:00Z">
            <w:rPr>
              <w:rFonts w:hint="cs"/>
              <w:rtl/>
            </w:rPr>
          </w:rPrChange>
        </w:rPr>
        <w:t>ی</w:t>
      </w:r>
      <w:r w:rsidRPr="00904712">
        <w:rPr>
          <w:rFonts w:hint="eastAsia"/>
          <w:strike/>
          <w:rtl/>
          <w:rPrChange w:id="354" w:author="Microsoft account" w:date="2025-09-27T09:35:00Z">
            <w:rPr>
              <w:rFonts w:hint="eastAsia"/>
              <w:rtl/>
            </w:rPr>
          </w:rPrChange>
        </w:rPr>
        <w:t>دن</w:t>
      </w:r>
      <w:r w:rsidRPr="00904712">
        <w:rPr>
          <w:strike/>
          <w:rtl/>
          <w:rPrChange w:id="355" w:author="Microsoft account" w:date="2025-09-27T09:35:00Z">
            <w:rPr>
              <w:rtl/>
            </w:rPr>
          </w:rPrChange>
        </w:rPr>
        <w:t xml:space="preserve"> </w:t>
      </w:r>
      <w:r w:rsidRPr="00904712">
        <w:rPr>
          <w:strike/>
          <w:rPrChange w:id="356" w:author="Microsoft account" w:date="2025-09-27T09:35:00Z">
            <w:rPr/>
          </w:rPrChange>
        </w:rPr>
        <w:t>course</w:t>
      </w:r>
      <w:r w:rsidRPr="00904712">
        <w:rPr>
          <w:strike/>
          <w:rtl/>
          <w:rPrChange w:id="357" w:author="Microsoft account" w:date="2025-09-27T09:35:00Z">
            <w:rPr>
              <w:rtl/>
            </w:rPr>
          </w:rPrChange>
        </w:rPr>
        <w:t xml:space="preserve"> بهشون م</w:t>
      </w:r>
      <w:r w:rsidRPr="00904712">
        <w:rPr>
          <w:rFonts w:hint="cs"/>
          <w:strike/>
          <w:rtl/>
          <w:rPrChange w:id="358" w:author="Microsoft account" w:date="2025-09-27T09:35:00Z">
            <w:rPr>
              <w:rFonts w:hint="cs"/>
              <w:rtl/>
            </w:rPr>
          </w:rPrChange>
        </w:rPr>
        <w:t>ی</w:t>
      </w:r>
      <w:r w:rsidRPr="00904712">
        <w:rPr>
          <w:rFonts w:hint="eastAsia"/>
          <w:strike/>
          <w:rtl/>
          <w:rPrChange w:id="359" w:author="Microsoft account" w:date="2025-09-27T09:35:00Z">
            <w:rPr>
              <w:rFonts w:hint="eastAsia"/>
              <w:rtl/>
            </w:rPr>
          </w:rPrChange>
        </w:rPr>
        <w:t>رس</w:t>
      </w:r>
      <w:r w:rsidRPr="00904712">
        <w:rPr>
          <w:rFonts w:hint="cs"/>
          <w:strike/>
          <w:rtl/>
          <w:rPrChange w:id="360" w:author="Microsoft account" w:date="2025-09-27T09:35:00Z">
            <w:rPr>
              <w:rFonts w:hint="cs"/>
              <w:rtl/>
            </w:rPr>
          </w:rPrChange>
        </w:rPr>
        <w:t>ی</w:t>
      </w:r>
      <w:r w:rsidRPr="00904712">
        <w:rPr>
          <w:rFonts w:hint="eastAsia"/>
          <w:strike/>
          <w:rtl/>
          <w:rPrChange w:id="361" w:author="Microsoft account" w:date="2025-09-27T09:35:00Z">
            <w:rPr>
              <w:rFonts w:hint="eastAsia"/>
              <w:rtl/>
            </w:rPr>
          </w:rPrChange>
        </w:rPr>
        <w:t>م</w:t>
      </w:r>
      <w:r w:rsidRPr="00904712">
        <w:rPr>
          <w:strike/>
          <w:rtl/>
          <w:rPrChange w:id="362" w:author="Microsoft account" w:date="2025-09-27T09:35:00Z">
            <w:rPr>
              <w:rtl/>
            </w:rPr>
          </w:rPrChange>
        </w:rPr>
        <w:t xml:space="preserve"> رو تو</w:t>
      </w:r>
      <w:r w:rsidRPr="00904712">
        <w:rPr>
          <w:rFonts w:hint="cs"/>
          <w:strike/>
          <w:rtl/>
          <w:rPrChange w:id="363" w:author="Microsoft account" w:date="2025-09-27T09:35:00Z">
            <w:rPr>
              <w:rFonts w:hint="cs"/>
              <w:rtl/>
            </w:rPr>
          </w:rPrChange>
        </w:rPr>
        <w:t>ی</w:t>
      </w:r>
      <w:r w:rsidRPr="00904712">
        <w:rPr>
          <w:strike/>
          <w:rtl/>
          <w:rPrChange w:id="364" w:author="Microsoft account" w:date="2025-09-27T09:35:00Z">
            <w:rPr>
              <w:rtl/>
            </w:rPr>
          </w:rPrChange>
        </w:rPr>
        <w:t xml:space="preserve"> </w:t>
      </w:r>
      <w:r w:rsidRPr="00904712">
        <w:rPr>
          <w:strike/>
          <w:rPrChange w:id="365" w:author="Microsoft account" w:date="2025-09-27T09:35:00Z">
            <w:rPr/>
          </w:rPrChange>
        </w:rPr>
        <w:t>branch = course_way</w:t>
      </w:r>
      <w:r w:rsidRPr="00904712">
        <w:rPr>
          <w:strike/>
          <w:rtl/>
          <w:rPrChange w:id="366" w:author="Microsoft account" w:date="2025-09-27T09:35:00Z">
            <w:rPr>
              <w:rtl/>
            </w:rPr>
          </w:rPrChange>
        </w:rPr>
        <w:t xml:space="preserve"> تغ</w:t>
      </w:r>
      <w:r w:rsidRPr="00904712">
        <w:rPr>
          <w:rFonts w:hint="cs"/>
          <w:strike/>
          <w:rtl/>
          <w:rPrChange w:id="367" w:author="Microsoft account" w:date="2025-09-27T09:35:00Z">
            <w:rPr>
              <w:rFonts w:hint="cs"/>
              <w:rtl/>
            </w:rPr>
          </w:rPrChange>
        </w:rPr>
        <w:t>ی</w:t>
      </w:r>
      <w:r w:rsidRPr="00904712">
        <w:rPr>
          <w:rFonts w:hint="eastAsia"/>
          <w:strike/>
          <w:rtl/>
          <w:rPrChange w:id="368" w:author="Microsoft account" w:date="2025-09-27T09:35:00Z">
            <w:rPr>
              <w:rFonts w:hint="eastAsia"/>
              <w:rtl/>
            </w:rPr>
          </w:rPrChange>
        </w:rPr>
        <w:t>ر</w:t>
      </w:r>
      <w:r w:rsidRPr="00904712">
        <w:rPr>
          <w:strike/>
          <w:rtl/>
          <w:rPrChange w:id="369" w:author="Microsoft account" w:date="2025-09-27T09:35:00Z">
            <w:rPr>
              <w:rtl/>
            </w:rPr>
          </w:rPrChange>
        </w:rPr>
        <w:t xml:space="preserve"> م</w:t>
      </w:r>
      <w:r w:rsidRPr="00904712">
        <w:rPr>
          <w:rFonts w:hint="cs"/>
          <w:strike/>
          <w:rtl/>
          <w:rPrChange w:id="370" w:author="Microsoft account" w:date="2025-09-27T09:35:00Z">
            <w:rPr>
              <w:rFonts w:hint="cs"/>
              <w:rtl/>
            </w:rPr>
          </w:rPrChange>
        </w:rPr>
        <w:t>ی</w:t>
      </w:r>
      <w:r w:rsidRPr="00904712">
        <w:rPr>
          <w:rFonts w:hint="eastAsia"/>
          <w:strike/>
          <w:rtl/>
          <w:rPrChange w:id="371" w:author="Microsoft account" w:date="2025-09-27T09:35:00Z">
            <w:rPr>
              <w:rFonts w:hint="eastAsia"/>
              <w:rtl/>
            </w:rPr>
          </w:rPrChange>
        </w:rPr>
        <w:t>د</w:t>
      </w:r>
      <w:r w:rsidRPr="00904712">
        <w:rPr>
          <w:rFonts w:hint="cs"/>
          <w:strike/>
          <w:rtl/>
          <w:rPrChange w:id="372" w:author="Microsoft account" w:date="2025-09-27T09:35:00Z">
            <w:rPr>
              <w:rFonts w:hint="cs"/>
              <w:rtl/>
            </w:rPr>
          </w:rPrChange>
        </w:rPr>
        <w:t>ی</w:t>
      </w:r>
      <w:r w:rsidRPr="00904712">
        <w:rPr>
          <w:rFonts w:hint="eastAsia"/>
          <w:strike/>
          <w:rtl/>
          <w:rPrChange w:id="373" w:author="Microsoft account" w:date="2025-09-27T09:35:00Z">
            <w:rPr>
              <w:rFonts w:hint="eastAsia"/>
              <w:rtl/>
            </w:rPr>
          </w:rPrChange>
        </w:rPr>
        <w:t>م</w:t>
      </w:r>
      <w:r w:rsidRPr="00904712">
        <w:rPr>
          <w:strike/>
          <w:rtl/>
          <w:rPrChange w:id="374" w:author="Microsoft account" w:date="2025-09-27T09:35:00Z">
            <w:rPr>
              <w:rtl/>
            </w:rPr>
          </w:rPrChange>
        </w:rPr>
        <w:t xml:space="preserve"> و در انتها </w:t>
      </w:r>
      <w:r w:rsidRPr="00904712">
        <w:rPr>
          <w:strike/>
          <w:rPrChange w:id="375" w:author="Microsoft account" w:date="2025-09-27T09:35:00Z">
            <w:rPr/>
          </w:rPrChange>
        </w:rPr>
        <w:t>push</w:t>
      </w:r>
      <w:r w:rsidRPr="00904712">
        <w:rPr>
          <w:strike/>
          <w:rtl/>
          <w:rPrChange w:id="376" w:author="Microsoft account" w:date="2025-09-27T09:35:00Z">
            <w:rPr>
              <w:rtl/>
            </w:rPr>
          </w:rPrChange>
        </w:rPr>
        <w:t xml:space="preserve"> م</w:t>
      </w:r>
      <w:r w:rsidRPr="00904712">
        <w:rPr>
          <w:rFonts w:hint="cs"/>
          <w:strike/>
          <w:rtl/>
          <w:rPrChange w:id="377" w:author="Microsoft account" w:date="2025-09-27T09:35:00Z">
            <w:rPr>
              <w:rFonts w:hint="cs"/>
              <w:rtl/>
            </w:rPr>
          </w:rPrChange>
        </w:rPr>
        <w:t>ی</w:t>
      </w:r>
      <w:r w:rsidRPr="00904712">
        <w:rPr>
          <w:rFonts w:hint="eastAsia"/>
          <w:strike/>
          <w:rtl/>
          <w:rPrChange w:id="378" w:author="Microsoft account" w:date="2025-09-27T09:35:00Z">
            <w:rPr>
              <w:rFonts w:hint="eastAsia"/>
              <w:rtl/>
            </w:rPr>
          </w:rPrChange>
        </w:rPr>
        <w:t>کن</w:t>
      </w:r>
      <w:r w:rsidRPr="00904712">
        <w:rPr>
          <w:rFonts w:hint="cs"/>
          <w:strike/>
          <w:rtl/>
          <w:rPrChange w:id="379" w:author="Microsoft account" w:date="2025-09-27T09:35:00Z">
            <w:rPr>
              <w:rFonts w:hint="cs"/>
              <w:rtl/>
            </w:rPr>
          </w:rPrChange>
        </w:rPr>
        <w:t>ی</w:t>
      </w:r>
      <w:r w:rsidRPr="00904712">
        <w:rPr>
          <w:rFonts w:hint="eastAsia"/>
          <w:strike/>
          <w:rtl/>
          <w:rPrChange w:id="380" w:author="Microsoft account" w:date="2025-09-27T09:35:00Z">
            <w:rPr>
              <w:rFonts w:hint="eastAsia"/>
              <w:rtl/>
            </w:rPr>
          </w:rPrChange>
        </w:rPr>
        <w:t>م</w:t>
      </w:r>
      <w:r w:rsidRPr="00904712">
        <w:rPr>
          <w:strike/>
          <w:rtl/>
          <w:rPrChange w:id="381" w:author="Microsoft account" w:date="2025-09-27T09:35:00Z">
            <w:rPr>
              <w:rtl/>
            </w:rPr>
          </w:rPrChange>
        </w:rPr>
        <w:t xml:space="preserve">. </w:t>
      </w:r>
    </w:p>
    <w:p w14:paraId="0DD598C3" w14:textId="77777777" w:rsidR="00776D6D" w:rsidRPr="00CB12CF" w:rsidRDefault="00CB12CF" w:rsidP="00A07812">
      <w:pPr>
        <w:spacing w:line="276" w:lineRule="auto"/>
        <w:jc w:val="both"/>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rsidP="00A07812">
      <w:pPr>
        <w:spacing w:line="276" w:lineRule="auto"/>
        <w:jc w:val="both"/>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3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3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384" w:author="Microsoft account" w:date="2025-09-27T09:39:00Z">
        <w:r w:rsidR="00904712">
          <w:rPr>
            <w:rFonts w:hint="cs"/>
            <w:szCs w:val="20"/>
            <w:rtl/>
          </w:rPr>
          <w:t>)</w:t>
        </w:r>
      </w:ins>
    </w:p>
    <w:p w14:paraId="2905C090" w14:textId="77777777" w:rsidR="00776D6D" w:rsidRPr="00CB12CF" w:rsidRDefault="00CB12CF" w:rsidP="00A07812">
      <w:pPr>
        <w:spacing w:line="276" w:lineRule="auto"/>
        <w:jc w:val="both"/>
      </w:pPr>
      <w:r w:rsidRPr="00CB12CF">
        <w:rPr>
          <w:rtl/>
        </w:rPr>
        <w:t xml:space="preserve">-یه مشکلی  که داشتیم و الان بهش دارم فکر میکنم دقیقا همین </w:t>
      </w:r>
      <w:r w:rsidRPr="00A620CB">
        <w:rPr>
          <w:u w:val="single"/>
          <w:rtl/>
          <w:rPrChange w:id="385"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spacing w:line="276" w:lineRule="auto"/>
        <w:jc w:val="both"/>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rsidP="00A07812">
      <w:pPr>
        <w:spacing w:line="276" w:lineRule="auto"/>
        <w:jc w:val="both"/>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rsidP="00A07812">
      <w:pPr>
        <w:spacing w:line="276" w:lineRule="auto"/>
        <w:jc w:val="both"/>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spacing w:line="276" w:lineRule="auto"/>
        <w:jc w:val="both"/>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rsidP="00A07812">
      <w:pPr>
        <w:spacing w:line="276" w:lineRule="auto"/>
        <w:jc w:val="both"/>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spacing w:line="276" w:lineRule="auto"/>
        <w:jc w:val="both"/>
      </w:pPr>
      <w:r w:rsidRPr="00CB12CF">
        <w:rPr>
          <w:rtl/>
        </w:rPr>
        <w:t xml:space="preserve">-اینم از انتهای این بازی ، خیلی وقت گرفت ازم ولی ارزششو داشت. </w:t>
      </w:r>
    </w:p>
    <w:p w14:paraId="3D74322C" w14:textId="77777777" w:rsidR="00776D6D" w:rsidRPr="00CB12CF" w:rsidRDefault="00CB12CF" w:rsidP="00A07812">
      <w:pPr>
        <w:spacing w:line="276" w:lineRule="auto"/>
        <w:jc w:val="both"/>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spacing w:line="276" w:lineRule="auto"/>
        <w:jc w:val="both"/>
      </w:pPr>
      <w:r w:rsidRPr="00CB12CF">
        <w:rPr>
          <w:rtl/>
        </w:rPr>
        <w:t xml:space="preserve">انتهای </w:t>
      </w:r>
      <w:r w:rsidRPr="00CB12CF">
        <w:t>Day022</w:t>
      </w:r>
    </w:p>
    <w:p w14:paraId="2BAED93F" w14:textId="77777777" w:rsidR="00776D6D" w:rsidRPr="00CB12CF" w:rsidRDefault="00CB12CF" w:rsidP="00A07812">
      <w:pPr>
        <w:spacing w:line="276" w:lineRule="auto"/>
        <w:jc w:val="both"/>
      </w:pPr>
      <w:r w:rsidRPr="00CB12CF">
        <w:t>Day023</w:t>
      </w:r>
    </w:p>
    <w:p w14:paraId="6DD11D67" w14:textId="77777777" w:rsidR="00776D6D" w:rsidRPr="00CB12CF" w:rsidRDefault="00CB12CF" w:rsidP="00A07812">
      <w:pPr>
        <w:spacing w:line="276" w:lineRule="auto"/>
        <w:jc w:val="both"/>
      </w:pPr>
      <w:r w:rsidRPr="00CB12CF">
        <w:rPr>
          <w:rtl/>
        </w:rPr>
        <w:t xml:space="preserve">خب وارد روز بعد میشیم. </w:t>
      </w:r>
    </w:p>
    <w:p w14:paraId="0A61D841" w14:textId="77777777" w:rsidR="00776D6D" w:rsidRPr="00CB12CF" w:rsidRDefault="00CB12CF" w:rsidP="00A07812">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rsidP="00A07812">
      <w:pPr>
        <w:spacing w:line="276" w:lineRule="auto"/>
        <w:jc w:val="both"/>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spacing w:line="276" w:lineRule="auto"/>
        <w:jc w:val="both"/>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rsidP="00A07812">
      <w:pPr>
        <w:spacing w:line="276" w:lineRule="auto"/>
        <w:jc w:val="both"/>
      </w:pPr>
      <w:bookmarkStart w:id="386" w:name="I4031226"/>
      <w:r w:rsidRPr="00CB12CF">
        <w:rPr>
          <w:rtl/>
        </w:rPr>
        <w:lastRenderedPageBreak/>
        <w:t>ادامه</w:t>
      </w:r>
      <w:bookmarkEnd w:id="386"/>
    </w:p>
    <w:p w14:paraId="2499224E" w14:textId="77777777" w:rsidR="00776D6D" w:rsidRPr="00CB12CF" w:rsidRDefault="00CB12CF" w:rsidP="00A07812">
      <w:pPr>
        <w:spacing w:line="276" w:lineRule="auto"/>
        <w:jc w:val="both"/>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rsidP="00A07812">
      <w:pPr>
        <w:spacing w:line="276" w:lineRule="auto"/>
        <w:jc w:val="both"/>
        <w:rPr>
          <w:rtl/>
          <w:lang w:bidi="fa-IR"/>
        </w:rPr>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spacing w:line="276" w:lineRule="auto"/>
        <w:jc w:val="both"/>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rsidP="00A07812">
      <w:pPr>
        <w:spacing w:line="276" w:lineRule="auto"/>
        <w:jc w:val="both"/>
        <w:rPr>
          <w:noProof/>
          <w:rtl/>
        </w:rPr>
      </w:pPr>
    </w:p>
    <w:p w14:paraId="7E012CAE" w14:textId="77777777" w:rsidR="00776D6D" w:rsidRPr="00CB12CF" w:rsidRDefault="005E4B33" w:rsidP="00A07812">
      <w:pPr>
        <w:spacing w:line="276" w:lineRule="auto"/>
        <w:jc w:val="both"/>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rsidP="00A07812">
      <w:pPr>
        <w:spacing w:line="276" w:lineRule="auto"/>
        <w:jc w:val="both"/>
      </w:pPr>
    </w:p>
    <w:p w14:paraId="626ECAF2" w14:textId="77777777" w:rsidR="00776D6D" w:rsidRPr="00CB12CF" w:rsidRDefault="00CB12CF" w:rsidP="00A07812">
      <w:pPr>
        <w:spacing w:line="276" w:lineRule="auto"/>
        <w:jc w:val="both"/>
      </w:pPr>
      <w:r w:rsidRPr="00CB12CF">
        <w:rPr>
          <w:rtl/>
        </w:rPr>
        <w:t xml:space="preserve">مونده افزایش سرعت بعد از هربار که به خط پایان میرسه که جلسه بعد. </w:t>
      </w:r>
    </w:p>
    <w:p w14:paraId="4F6C9F26" w14:textId="77777777" w:rsidR="00776D6D" w:rsidRPr="00CB12CF" w:rsidRDefault="00CB12CF" w:rsidP="00A07812">
      <w:pPr>
        <w:spacing w:line="276" w:lineRule="auto"/>
        <w:jc w:val="both"/>
      </w:pPr>
      <w:r w:rsidRPr="00CB12CF">
        <w:br w:type="page"/>
      </w:r>
    </w:p>
    <w:p w14:paraId="15224A9A" w14:textId="77777777" w:rsidR="00776D6D" w:rsidRPr="00CB12CF" w:rsidRDefault="00CB12CF" w:rsidP="00A07812">
      <w:pPr>
        <w:spacing w:line="276" w:lineRule="auto"/>
        <w:jc w:val="both"/>
      </w:pPr>
      <w:bookmarkStart w:id="387" w:name="I4040115"/>
      <w:r w:rsidRPr="00CB12CF">
        <w:rPr>
          <w:rtl/>
        </w:rPr>
        <w:lastRenderedPageBreak/>
        <w:t>ادامه</w:t>
      </w:r>
      <w:bookmarkEnd w:id="387"/>
    </w:p>
    <w:p w14:paraId="5F94A898" w14:textId="77777777" w:rsidR="00776D6D" w:rsidRPr="00CB12CF" w:rsidRDefault="00CB12CF" w:rsidP="00A07812">
      <w:pPr>
        <w:spacing w:line="276" w:lineRule="auto"/>
        <w:jc w:val="both"/>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rsidP="00A07812">
      <w:pPr>
        <w:spacing w:line="276" w:lineRule="auto"/>
        <w:jc w:val="both"/>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spacing w:line="276" w:lineRule="auto"/>
        <w:jc w:val="both"/>
      </w:pPr>
    </w:p>
    <w:p w14:paraId="682D787A" w14:textId="77777777" w:rsidR="00776D6D" w:rsidRPr="00CB12CF" w:rsidRDefault="00CB12CF" w:rsidP="00A07812">
      <w:pPr>
        <w:spacing w:line="276" w:lineRule="auto"/>
        <w:jc w:val="both"/>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rsidP="00A07812">
      <w:pPr>
        <w:spacing w:line="276" w:lineRule="auto"/>
        <w:jc w:val="both"/>
      </w:pPr>
    </w:p>
    <w:p w14:paraId="7D6B3E04" w14:textId="77777777" w:rsidR="00776D6D" w:rsidRPr="00CB12CF" w:rsidRDefault="00CB12CF" w:rsidP="00A07812">
      <w:pPr>
        <w:spacing w:line="276" w:lineRule="auto"/>
        <w:jc w:val="both"/>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rsidP="00A07812">
      <w:pPr>
        <w:spacing w:line="276" w:lineRule="auto"/>
        <w:jc w:val="both"/>
      </w:pPr>
      <w:bookmarkStart w:id="388" w:name="I4040401"/>
      <w:r w:rsidRPr="00CB12CF">
        <w:rPr>
          <w:rtl/>
        </w:rPr>
        <w:lastRenderedPageBreak/>
        <w:t>ادامه</w:t>
      </w:r>
    </w:p>
    <w:bookmarkEnd w:id="388"/>
    <w:p w14:paraId="59BDF942" w14:textId="77777777" w:rsidR="001038C0" w:rsidRDefault="001038C0" w:rsidP="00A07812">
      <w:pPr>
        <w:spacing w:after="0" w:line="276" w:lineRule="auto"/>
        <w:jc w:val="both"/>
        <w:rPr>
          <w:rtl/>
          <w:lang w:bidi="fa-IR"/>
        </w:rPr>
      </w:pPr>
      <w:r>
        <w:rPr>
          <w:rFonts w:hint="cs"/>
          <w:rtl/>
          <w:lang w:bidi="fa-IR"/>
        </w:rPr>
        <w:t xml:space="preserve">خب ، بازم </w:t>
      </w:r>
      <w:commentRangeStart w:id="389"/>
      <w:r>
        <w:rPr>
          <w:rFonts w:hint="cs"/>
          <w:rtl/>
          <w:lang w:bidi="fa-IR"/>
        </w:rPr>
        <w:t>بعد ا</w:t>
      </w:r>
      <w:r w:rsidR="00190BFF">
        <w:rPr>
          <w:rFonts w:hint="cs"/>
          <w:rtl/>
          <w:lang w:bidi="fa-IR"/>
        </w:rPr>
        <w:t>ز یه وقفه خیلی طولانی اینجاییم</w:t>
      </w:r>
      <w:commentRangeEnd w:id="389"/>
      <w:r w:rsidR="00E769DC">
        <w:rPr>
          <w:rStyle w:val="CommentReference"/>
        </w:rPr>
        <w:commentReference w:id="389"/>
      </w:r>
      <w:r w:rsidR="00190BFF">
        <w:rPr>
          <w:rFonts w:hint="cs"/>
          <w:rtl/>
          <w:lang w:bidi="fa-IR"/>
        </w:rPr>
        <w:t>.</w:t>
      </w:r>
    </w:p>
    <w:p w14:paraId="6810514F" w14:textId="34F35AFF" w:rsidR="00190BFF" w:rsidRDefault="00190BFF" w:rsidP="00A07812">
      <w:pPr>
        <w:spacing w:after="0" w:line="276" w:lineRule="auto"/>
        <w:jc w:val="both"/>
        <w:rPr>
          <w:rtl/>
          <w:lang w:bidi="fa-IR"/>
        </w:rPr>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90"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rsidP="00A07812">
      <w:pPr>
        <w:spacing w:after="0" w:line="276" w:lineRule="auto"/>
        <w:jc w:val="both"/>
        <w:rPr>
          <w:lang w:bidi="fa-IR"/>
        </w:rPr>
      </w:pPr>
      <w:r>
        <w:rPr>
          <w:rFonts w:hint="cs"/>
          <w:rtl/>
          <w:lang w:bidi="fa-IR"/>
        </w:rPr>
        <w:t xml:space="preserve"> </w:t>
      </w:r>
    </w:p>
    <w:p w14:paraId="50F21978" w14:textId="77777777" w:rsidR="004424A6" w:rsidRDefault="004424A6" w:rsidP="008E7B86">
      <w:pPr>
        <w:spacing w:after="0" w:line="276" w:lineRule="auto"/>
        <w:jc w:val="both"/>
        <w:rPr>
          <w:rtl/>
          <w:lang w:bidi="fa-IR"/>
        </w:rPr>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rsidP="00A07812">
      <w:pPr>
        <w:spacing w:after="0" w:line="276" w:lineRule="auto"/>
        <w:jc w:val="both"/>
        <w:rPr>
          <w:rtl/>
          <w:lang w:bidi="fa-IR"/>
        </w:rPr>
      </w:pPr>
    </w:p>
    <w:p w14:paraId="7E564981" w14:textId="77777777" w:rsidR="004424A6" w:rsidRDefault="004424A6" w:rsidP="008E7B86">
      <w:pPr>
        <w:spacing w:after="0" w:line="276" w:lineRule="auto"/>
        <w:jc w:val="both"/>
        <w:rPr>
          <w:rtl/>
          <w:lang w:bidi="fa-IR"/>
        </w:rPr>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rsidP="008E7B86">
      <w:pPr>
        <w:spacing w:after="0" w:line="276" w:lineRule="auto"/>
        <w:jc w:val="center"/>
        <w:rPr>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spacing w:after="0" w:line="276" w:lineRule="auto"/>
        <w:rPr>
          <w:rtl/>
          <w:lang w:bidi="fa-IR"/>
        </w:rPr>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391"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A07812">
      <w:pPr>
        <w:spacing w:after="0" w:line="276" w:lineRule="auto"/>
        <w:jc w:val="both"/>
        <w:rPr>
          <w:rtl/>
          <w:lang w:bidi="fa-IR"/>
        </w:rPr>
      </w:pPr>
      <w:r>
        <w:rPr>
          <w:rtl/>
          <w:lang w:bidi="fa-IR"/>
        </w:rPr>
        <w:br w:type="page"/>
      </w:r>
    </w:p>
    <w:p w14:paraId="355473E1" w14:textId="77777777" w:rsidR="004E3A5E" w:rsidRPr="00CB12CF" w:rsidRDefault="004E3A5E" w:rsidP="00A07812">
      <w:pPr>
        <w:spacing w:line="276" w:lineRule="auto"/>
        <w:jc w:val="both"/>
      </w:pPr>
      <w:bookmarkStart w:id="392" w:name="I4040401_2"/>
      <w:r w:rsidRPr="00CB12CF">
        <w:rPr>
          <w:rtl/>
        </w:rPr>
        <w:lastRenderedPageBreak/>
        <w:t>ادامه</w:t>
      </w:r>
    </w:p>
    <w:bookmarkEnd w:id="392"/>
    <w:p w14:paraId="03EE513D" w14:textId="77777777" w:rsidR="004E3A5E" w:rsidRDefault="00B921A0" w:rsidP="00A07812">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A07812">
      <w:pPr>
        <w:spacing w:after="0" w:line="276" w:lineRule="auto"/>
        <w:jc w:val="both"/>
        <w:rPr>
          <w:rtl/>
          <w:lang w:bidi="fa-IR"/>
        </w:rPr>
      </w:pPr>
    </w:p>
    <w:p w14:paraId="6E7BB95D" w14:textId="77777777" w:rsidR="00B921A0" w:rsidRDefault="00B921A0" w:rsidP="00A07812">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A07812">
      <w:pPr>
        <w:spacing w:after="0" w:line="276" w:lineRule="auto"/>
        <w:jc w:val="both"/>
        <w:rPr>
          <w:rtl/>
          <w:lang w:bidi="fa-IR"/>
        </w:rPr>
      </w:pPr>
    </w:p>
    <w:p w14:paraId="0D045F91" w14:textId="77777777" w:rsidR="0049728E" w:rsidRDefault="000E2A49" w:rsidP="00A0781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spacing w:after="0" w:line="276" w:lineRule="auto"/>
        <w:jc w:val="both"/>
        <w:rPr>
          <w:rtl/>
          <w:lang w:bidi="fa-IR"/>
        </w:rPr>
      </w:pPr>
    </w:p>
    <w:p w14:paraId="65916150" w14:textId="77777777" w:rsidR="0049728E" w:rsidRDefault="0049728E" w:rsidP="00A07812">
      <w:pPr>
        <w:spacing w:after="0" w:line="276" w:lineRule="auto"/>
        <w:jc w:val="both"/>
        <w:rPr>
          <w:rtl/>
          <w:lang w:bidi="fa-IR"/>
        </w:rPr>
      </w:pPr>
    </w:p>
    <w:p w14:paraId="154F2E6E" w14:textId="77777777" w:rsidR="0049728E" w:rsidRDefault="0049728E" w:rsidP="00A07812">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A07812">
      <w:pPr>
        <w:spacing w:after="0" w:line="276" w:lineRule="auto"/>
        <w:jc w:val="both"/>
        <w:rPr>
          <w:rtl/>
          <w:lang w:bidi="fa-IR"/>
        </w:rPr>
      </w:pPr>
      <w:r>
        <w:rPr>
          <w:rtl/>
          <w:lang w:bidi="fa-IR"/>
        </w:rPr>
        <w:br w:type="page"/>
      </w:r>
    </w:p>
    <w:p w14:paraId="4C54258A" w14:textId="77777777" w:rsidR="0049728E" w:rsidRDefault="0049728E" w:rsidP="00A07812">
      <w:pPr>
        <w:spacing w:after="0" w:line="276" w:lineRule="auto"/>
        <w:jc w:val="both"/>
        <w:rPr>
          <w:lang w:bidi="fa-IR"/>
        </w:rPr>
      </w:pPr>
      <w:r>
        <w:rPr>
          <w:lang w:bidi="fa-IR"/>
        </w:rPr>
        <w:lastRenderedPageBreak/>
        <w:t>Day024</w:t>
      </w:r>
    </w:p>
    <w:p w14:paraId="5330FEE4" w14:textId="77777777" w:rsidR="007F25FF" w:rsidRDefault="007F25FF" w:rsidP="00A07812">
      <w:pPr>
        <w:spacing w:after="0" w:line="276" w:lineRule="auto"/>
        <w:jc w:val="both"/>
        <w:rPr>
          <w:lang w:bidi="fa-IR"/>
        </w:rPr>
      </w:pPr>
      <w:r>
        <w:rPr>
          <w:lang w:bidi="fa-IR"/>
        </w:rPr>
        <w:t>Working with local file system</w:t>
      </w:r>
    </w:p>
    <w:p w14:paraId="19AF4FEA" w14:textId="77777777" w:rsidR="007F25FF" w:rsidRDefault="007F25FF" w:rsidP="00A07812">
      <w:pPr>
        <w:spacing w:after="0" w:line="276" w:lineRule="auto"/>
        <w:jc w:val="both"/>
        <w:rPr>
          <w:lang w:bidi="fa-IR"/>
        </w:rPr>
      </w:pPr>
    </w:p>
    <w:p w14:paraId="75998ABD" w14:textId="77777777" w:rsidR="007F25FF" w:rsidRDefault="007F25FF" w:rsidP="00A07812">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A07812">
      <w:pPr>
        <w:spacing w:after="0" w:line="276" w:lineRule="auto"/>
        <w:jc w:val="both"/>
        <w:rPr>
          <w:rtl/>
          <w:lang w:bidi="fa-IR"/>
        </w:rPr>
      </w:pPr>
    </w:p>
    <w:p w14:paraId="3EBE3735" w14:textId="77777777" w:rsidR="006A2A78" w:rsidRDefault="007F25FF" w:rsidP="00A07812">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A07812">
      <w:pPr>
        <w:spacing w:after="0" w:line="276" w:lineRule="auto"/>
        <w:jc w:val="both"/>
        <w:rPr>
          <w:rtl/>
          <w:lang w:bidi="fa-IR"/>
        </w:rPr>
      </w:pPr>
    </w:p>
    <w:p w14:paraId="44F05EA8" w14:textId="77777777" w:rsidR="006A2A78" w:rsidRDefault="006A2A78" w:rsidP="00A07812">
      <w:pPr>
        <w:spacing w:after="0" w:line="276" w:lineRule="auto"/>
        <w:jc w:val="both"/>
        <w:rPr>
          <w:lang w:bidi="fa-IR"/>
        </w:rPr>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rsidP="00A07812">
      <w:pPr>
        <w:spacing w:after="0" w:line="276" w:lineRule="auto"/>
        <w:jc w:val="both"/>
        <w:rPr>
          <w:lang w:bidi="fa-IR"/>
        </w:rPr>
      </w:pPr>
    </w:p>
    <w:p w14:paraId="52C6326B" w14:textId="386BD1D8" w:rsidR="00191AA6" w:rsidRDefault="00191AA6" w:rsidP="008E7B86">
      <w:pPr>
        <w:spacing w:after="0" w:line="276" w:lineRule="auto"/>
        <w:jc w:val="both"/>
        <w:rPr>
          <w:rtl/>
          <w:lang w:bidi="fa-IR"/>
        </w:rPr>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393"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rsidP="00A07812">
      <w:pPr>
        <w:spacing w:after="0" w:line="276" w:lineRule="auto"/>
        <w:jc w:val="both"/>
        <w:rPr>
          <w:rtl/>
          <w:lang w:bidi="fa-IR"/>
        </w:rPr>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rsidP="00A07812">
      <w:pPr>
        <w:spacing w:after="0" w:line="276" w:lineRule="auto"/>
        <w:jc w:val="both"/>
        <w:rPr>
          <w:rtl/>
          <w:lang w:bidi="fa-IR"/>
        </w:rPr>
      </w:pPr>
    </w:p>
    <w:p w14:paraId="5F0B3F53" w14:textId="77777777" w:rsidR="0001293F" w:rsidRDefault="0001293F" w:rsidP="00A07812">
      <w:pPr>
        <w:spacing w:after="0" w:line="276" w:lineRule="auto"/>
        <w:jc w:val="both"/>
        <w:rPr>
          <w:rtl/>
          <w:lang w:bidi="fa-IR"/>
        </w:rPr>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rsidP="00A07812">
      <w:pPr>
        <w:spacing w:after="0" w:line="276" w:lineRule="auto"/>
        <w:jc w:val="both"/>
        <w:rPr>
          <w:rtl/>
          <w:lang w:bidi="fa-IR"/>
        </w:rPr>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spacing w:after="0" w:line="276" w:lineRule="auto"/>
        <w:jc w:val="both"/>
        <w:rPr>
          <w:rtl/>
          <w:lang w:bidi="fa-IR"/>
        </w:rPr>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rsidP="00A07812">
      <w:pPr>
        <w:spacing w:after="0" w:line="276" w:lineRule="auto"/>
        <w:jc w:val="both"/>
        <w:rPr>
          <w:rtl/>
          <w:lang w:bidi="fa-IR"/>
        </w:rPr>
      </w:pPr>
    </w:p>
    <w:p w14:paraId="763F82E6" w14:textId="0EA8CD14" w:rsidR="0001293F" w:rsidRDefault="0001293F" w:rsidP="00A07812">
      <w:pPr>
        <w:spacing w:after="0" w:line="276" w:lineRule="auto"/>
        <w:jc w:val="both"/>
        <w:rPr>
          <w:rtl/>
          <w:lang w:bidi="fa-IR"/>
        </w:rPr>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394"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rsidP="00A07812">
      <w:pPr>
        <w:spacing w:after="0" w:line="276" w:lineRule="auto"/>
        <w:jc w:val="both"/>
        <w:rPr>
          <w:rtl/>
          <w:lang w:bidi="fa-IR"/>
        </w:rPr>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spacing w:after="0" w:line="276" w:lineRule="auto"/>
        <w:jc w:val="both"/>
        <w:rPr>
          <w:rtl/>
          <w:lang w:bidi="fa-IR"/>
        </w:rPr>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rsidP="00DD45E8">
      <w:pPr>
        <w:spacing w:after="0" w:line="276" w:lineRule="auto"/>
        <w:jc w:val="both"/>
        <w:rPr>
          <w:rtl/>
          <w:lang w:bidi="fa-IR"/>
        </w:rPr>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spacing w:after="0" w:line="276" w:lineRule="auto"/>
        <w:jc w:val="both"/>
        <w:rPr>
          <w:rtl/>
          <w:lang w:bidi="fa-IR"/>
        </w:rPr>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spacing w:after="0" w:line="276" w:lineRule="auto"/>
        <w:jc w:val="both"/>
        <w:rPr>
          <w:rtl/>
          <w:lang w:bidi="fa-IR"/>
        </w:rPr>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395"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396"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397" w:author="Microsoft account" w:date="2025-09-30T08:58:00Z">
        <w:r w:rsidR="00BA0D05">
          <w:rPr>
            <w:rFonts w:hint="cs"/>
            <w:rtl/>
            <w:lang w:bidi="fa-IR"/>
          </w:rPr>
          <w:t>)</w:t>
        </w:r>
      </w:ins>
    </w:p>
    <w:p w14:paraId="4C4153AE" w14:textId="77777777" w:rsidR="00DD45E8" w:rsidRDefault="00DD45E8" w:rsidP="00DD45E8">
      <w:pPr>
        <w:spacing w:after="0" w:line="276" w:lineRule="auto"/>
        <w:jc w:val="both"/>
        <w:rPr>
          <w:rtl/>
          <w:lang w:bidi="fa-IR"/>
        </w:rPr>
      </w:pPr>
    </w:p>
    <w:p w14:paraId="013420F1" w14:textId="77777777" w:rsidR="003D2422" w:rsidRDefault="003D2422" w:rsidP="00A07812">
      <w:pPr>
        <w:spacing w:after="0" w:line="276" w:lineRule="auto"/>
        <w:jc w:val="both"/>
        <w:rPr>
          <w:rtl/>
          <w:lang w:bidi="fa-IR"/>
        </w:rPr>
      </w:pPr>
    </w:p>
    <w:p w14:paraId="47E07226" w14:textId="77777777" w:rsidR="003D2422" w:rsidRDefault="003D2422" w:rsidP="00A07812">
      <w:pPr>
        <w:spacing w:after="0" w:line="276" w:lineRule="auto"/>
        <w:jc w:val="both"/>
        <w:rPr>
          <w:rtl/>
          <w:lang w:bidi="fa-IR"/>
        </w:rPr>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spacing w:after="0" w:line="276" w:lineRule="auto"/>
        <w:jc w:val="both"/>
        <w:rPr>
          <w:ins w:id="398" w:author="Microsoft account" w:date="2025-09-30T09:05:00Z"/>
          <w:sz w:val="18"/>
          <w:szCs w:val="18"/>
          <w:rtl/>
          <w:lang w:bidi="fa-IR"/>
        </w:rPr>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39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400" w:author="Microsoft account" w:date="2025-09-30T09:05:00Z"/>
          <w:sz w:val="18"/>
          <w:szCs w:val="18"/>
          <w:rtl/>
          <w:lang w:bidi="fa-IR"/>
        </w:rPr>
        <w:pPrChange w:id="401" w:author="Microsoft account" w:date="2025-09-30T09:05:00Z">
          <w:pPr>
            <w:spacing w:after="0" w:line="276" w:lineRule="auto"/>
            <w:jc w:val="both"/>
          </w:pPr>
        </w:pPrChange>
      </w:pPr>
      <w:ins w:id="402" w:author="Microsoft account" w:date="2025-09-30T09:05:00Z">
        <w:r w:rsidRPr="00DC37EC">
          <w:rPr>
            <w:noProof/>
            <w:sz w:val="18"/>
            <w:szCs w:val="18"/>
            <w:rPrChange w:id="40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404" w:author="Microsoft account" w:date="2025-09-30T09:06:00Z"/>
          <w:sz w:val="18"/>
          <w:szCs w:val="18"/>
          <w:rtl/>
          <w:lang w:bidi="fa-IR"/>
        </w:rPr>
        <w:pPrChange w:id="405" w:author="Microsoft account" w:date="2025-09-30T09:05:00Z">
          <w:pPr>
            <w:spacing w:after="0" w:line="276" w:lineRule="auto"/>
            <w:jc w:val="both"/>
          </w:pPr>
        </w:pPrChange>
      </w:pPr>
      <w:ins w:id="406" w:author="Microsoft account" w:date="2025-09-30T09:06:00Z">
        <w:r w:rsidRPr="00DC37EC">
          <w:rPr>
            <w:noProof/>
            <w:sz w:val="18"/>
            <w:szCs w:val="18"/>
            <w:rPrChange w:id="40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408" w:author="Microsoft account" w:date="2025-09-30T09:05:00Z"/>
          <w:sz w:val="18"/>
          <w:szCs w:val="18"/>
          <w:rtl/>
          <w:lang w:bidi="fa-IR"/>
        </w:rPr>
        <w:pPrChange w:id="409" w:author="Microsoft account" w:date="2025-09-30T09:06:00Z">
          <w:pPr>
            <w:spacing w:after="0" w:line="276" w:lineRule="auto"/>
            <w:jc w:val="both"/>
          </w:pPr>
        </w:pPrChange>
      </w:pPr>
      <w:ins w:id="41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411" w:author="Microsoft account" w:date="2025-09-30T09:05:00Z">
          <w:pPr>
            <w:spacing w:after="0" w:line="276" w:lineRule="auto"/>
            <w:jc w:val="both"/>
          </w:pPr>
        </w:pPrChange>
      </w:pPr>
      <w:ins w:id="412" w:author="Microsoft account" w:date="2025-09-30T09:05:00Z">
        <w:r>
          <w:rPr>
            <w:rFonts w:hint="cs"/>
            <w:rtl/>
            <w:lang w:bidi="fa-IR"/>
          </w:rPr>
          <w:t>)</w:t>
        </w:r>
      </w:ins>
    </w:p>
    <w:p w14:paraId="65D8B631" w14:textId="77777777" w:rsidR="00B85955" w:rsidRDefault="00B85955" w:rsidP="00A07812">
      <w:pPr>
        <w:spacing w:after="0" w:line="276" w:lineRule="auto"/>
        <w:jc w:val="both"/>
        <w:rPr>
          <w:rtl/>
          <w:lang w:bidi="fa-IR"/>
        </w:rPr>
      </w:pPr>
    </w:p>
    <w:p w14:paraId="45D267FE" w14:textId="0D4AC016" w:rsidR="00B85955" w:rsidRDefault="00B85955" w:rsidP="00A07812">
      <w:pPr>
        <w:spacing w:after="0" w:line="276" w:lineRule="auto"/>
        <w:jc w:val="both"/>
        <w:rPr>
          <w:rtl/>
          <w:lang w:bidi="fa-IR"/>
        </w:rPr>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41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rsidP="00A07812">
      <w:pPr>
        <w:spacing w:after="0" w:line="240" w:lineRule="auto"/>
        <w:jc w:val="both"/>
        <w:rPr>
          <w:rtl/>
          <w:lang w:bidi="fa-IR"/>
        </w:rPr>
      </w:pPr>
      <w:bookmarkStart w:id="414" w:name="I4040403"/>
      <w:r>
        <w:rPr>
          <w:rtl/>
          <w:lang w:bidi="fa-IR"/>
        </w:rPr>
        <w:br w:type="page"/>
      </w:r>
    </w:p>
    <w:p w14:paraId="0B81971C" w14:textId="77777777" w:rsidR="0093156B" w:rsidRPr="00CB12CF" w:rsidRDefault="0093156B" w:rsidP="00A07812">
      <w:pPr>
        <w:spacing w:after="0" w:line="276" w:lineRule="auto"/>
        <w:jc w:val="both"/>
        <w:rPr>
          <w:lang w:bidi="fa-IR"/>
        </w:rPr>
      </w:pPr>
      <w:r w:rsidRPr="00CB12CF">
        <w:rPr>
          <w:rtl/>
          <w:lang w:bidi="fa-IR"/>
        </w:rPr>
        <w:lastRenderedPageBreak/>
        <w:t>ادامه</w:t>
      </w:r>
    </w:p>
    <w:bookmarkEnd w:id="414"/>
    <w:p w14:paraId="058EBBB5" w14:textId="77777777" w:rsidR="0093156B" w:rsidRDefault="001A505D" w:rsidP="00A07812">
      <w:pPr>
        <w:spacing w:after="0" w:line="276" w:lineRule="auto"/>
        <w:jc w:val="both"/>
        <w:rPr>
          <w:rtl/>
          <w:lang w:bidi="fa-IR"/>
        </w:rPr>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rsidP="00A07812">
      <w:pPr>
        <w:spacing w:after="0" w:line="276" w:lineRule="auto"/>
        <w:jc w:val="both"/>
        <w:rPr>
          <w:rtl/>
          <w:lang w:bidi="fa-IR"/>
        </w:rPr>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415"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416"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417" w:author="Microsoft account" w:date="2025-10-01T10:06:00Z">
        <w:r w:rsidR="0016769F">
          <w:rPr>
            <w:rFonts w:hint="cs"/>
            <w:rtl/>
            <w:lang w:bidi="fa-IR"/>
          </w:rPr>
          <w:t>)</w:t>
        </w:r>
      </w:ins>
    </w:p>
    <w:p w14:paraId="22D7106E" w14:textId="77777777" w:rsidR="00153261" w:rsidRDefault="00153261" w:rsidP="00A07812">
      <w:pPr>
        <w:spacing w:after="0" w:line="276" w:lineRule="auto"/>
        <w:jc w:val="both"/>
        <w:rPr>
          <w:rtl/>
          <w:lang w:bidi="fa-IR"/>
        </w:rPr>
      </w:pPr>
    </w:p>
    <w:p w14:paraId="2F9E0176" w14:textId="77777777" w:rsidR="00153261" w:rsidRDefault="00153261" w:rsidP="00A07812">
      <w:pPr>
        <w:spacing w:after="0" w:line="276" w:lineRule="auto"/>
        <w:jc w:val="both"/>
        <w:rPr>
          <w:rtl/>
          <w:lang w:bidi="fa-IR"/>
        </w:rPr>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rsidP="00791056">
      <w:pPr>
        <w:spacing w:after="0" w:line="276" w:lineRule="auto"/>
        <w:jc w:val="both"/>
        <w:rPr>
          <w:rtl/>
          <w:lang w:bidi="fa-IR"/>
        </w:rPr>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spacing w:after="0" w:line="276" w:lineRule="auto"/>
        <w:ind w:left="720"/>
        <w:jc w:val="both"/>
        <w:rPr>
          <w:rtl/>
          <w:lang w:bidi="fa-IR"/>
        </w:rPr>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rsidP="00791056">
      <w:pPr>
        <w:spacing w:after="0" w:line="276" w:lineRule="auto"/>
        <w:ind w:left="720"/>
        <w:jc w:val="center"/>
        <w:rPr>
          <w:rtl/>
          <w:lang w:bidi="fa-IR"/>
        </w:rPr>
      </w:pPr>
      <w:r>
        <w:rPr>
          <w:lang w:bidi="fa-IR"/>
        </w:rPr>
        <w:t>./talk.ppt</w:t>
      </w:r>
    </w:p>
    <w:p w14:paraId="6B0EA019" w14:textId="77777777" w:rsidR="00C133F2" w:rsidRDefault="00C133F2" w:rsidP="00791056">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rsidP="00791056">
      <w:pPr>
        <w:spacing w:after="0" w:line="276" w:lineRule="auto"/>
        <w:ind w:left="720"/>
        <w:jc w:val="center"/>
        <w:rPr>
          <w:rtl/>
          <w:lang w:bidi="fa-IR"/>
        </w:rPr>
      </w:pPr>
      <w:r>
        <w:rPr>
          <w:lang w:bidi="fa-IR"/>
        </w:rPr>
        <w:t>/Work/Project/talk.ppt</w:t>
      </w:r>
    </w:p>
    <w:p w14:paraId="222C3E6E" w14:textId="77777777" w:rsidR="00C133F2" w:rsidRDefault="00C133F2" w:rsidP="00791056">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rsidP="00791056">
      <w:pPr>
        <w:spacing w:after="0" w:line="276" w:lineRule="auto"/>
        <w:ind w:left="720"/>
        <w:jc w:val="center"/>
        <w:rPr>
          <w:rtl/>
          <w:lang w:bidi="fa-IR"/>
        </w:rPr>
      </w:pPr>
      <w:r>
        <w:rPr>
          <w:lang w:bidi="fa-IR"/>
        </w:rPr>
        <w:t>C:\\Work\Project\talk.ppt</w:t>
      </w:r>
    </w:p>
    <w:p w14:paraId="0DF1904C" w14:textId="77777777" w:rsidR="00E46B7A" w:rsidRDefault="00E46B7A" w:rsidP="00791056">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A07812">
      <w:pPr>
        <w:spacing w:after="0" w:line="276" w:lineRule="auto"/>
        <w:jc w:val="both"/>
        <w:rPr>
          <w:rtl/>
          <w:lang w:bidi="fa-IR"/>
        </w:rPr>
      </w:pPr>
    </w:p>
    <w:p w14:paraId="41739A4F" w14:textId="77777777" w:rsidR="00E46B7A" w:rsidRDefault="00E46B7A" w:rsidP="00A07812">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A07812">
      <w:pPr>
        <w:spacing w:after="0" w:line="276" w:lineRule="auto"/>
        <w:jc w:val="both"/>
        <w:rPr>
          <w:rtl/>
          <w:lang w:bidi="fa-IR"/>
        </w:rPr>
      </w:pPr>
    </w:p>
    <w:p w14:paraId="400E358A" w14:textId="77777777" w:rsidR="00294FAC" w:rsidRDefault="00294FAC" w:rsidP="00A0781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A07812">
      <w:pPr>
        <w:spacing w:after="0" w:line="276" w:lineRule="auto"/>
        <w:jc w:val="both"/>
        <w:rPr>
          <w:rtl/>
          <w:lang w:bidi="fa-IR"/>
        </w:rPr>
      </w:pPr>
      <w:r>
        <w:rPr>
          <w:rFonts w:hint="cs"/>
          <w:rtl/>
          <w:lang w:bidi="fa-IR"/>
        </w:rPr>
        <w:t xml:space="preserve"> </w:t>
      </w:r>
    </w:p>
    <w:p w14:paraId="407F8EFD" w14:textId="77777777" w:rsidR="00294FAC" w:rsidRDefault="00294FAC" w:rsidP="00E46FCA">
      <w:pPr>
        <w:spacing w:after="0" w:line="276" w:lineRule="auto"/>
        <w:jc w:val="both"/>
        <w:rPr>
          <w:rtl/>
          <w:lang w:bidi="fa-IR"/>
        </w:rPr>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A07812">
      <w:pPr>
        <w:spacing w:after="0" w:line="276" w:lineRule="auto"/>
        <w:jc w:val="both"/>
        <w:rPr>
          <w:rtl/>
          <w:lang w:bidi="fa-IR"/>
        </w:rPr>
      </w:pPr>
    </w:p>
    <w:p w14:paraId="4544468C" w14:textId="77777777" w:rsidR="00C46712" w:rsidRPr="00791056" w:rsidRDefault="00A92D5B" w:rsidP="00A0781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A07812">
      <w:pPr>
        <w:spacing w:after="0" w:line="276" w:lineRule="auto"/>
        <w:jc w:val="both"/>
        <w:rPr>
          <w:rtl/>
          <w:lang w:bidi="fa-IR"/>
        </w:rPr>
      </w:pPr>
    </w:p>
    <w:p w14:paraId="7E66B363" w14:textId="77777777" w:rsidR="009224E3" w:rsidRDefault="00C46712" w:rsidP="00A07812">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A07812">
      <w:pPr>
        <w:spacing w:after="0" w:line="276" w:lineRule="auto"/>
        <w:jc w:val="both"/>
        <w:rPr>
          <w:rtl/>
          <w:lang w:bidi="fa-IR"/>
        </w:rPr>
      </w:pPr>
    </w:p>
    <w:p w14:paraId="34C040BB" w14:textId="77777777" w:rsidR="00A92D5B" w:rsidRDefault="009224E3" w:rsidP="00A07812">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spacing w:after="0" w:line="276" w:lineRule="auto"/>
        <w:jc w:val="both"/>
        <w:rPr>
          <w:rtl/>
          <w:lang w:bidi="fa-IR"/>
        </w:rPr>
      </w:pPr>
    </w:p>
    <w:p w14:paraId="2172C195" w14:textId="77777777" w:rsidR="009224E3" w:rsidRDefault="009224E3" w:rsidP="00A07812">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A07812">
      <w:pPr>
        <w:spacing w:after="0" w:line="276" w:lineRule="auto"/>
        <w:jc w:val="both"/>
        <w:rPr>
          <w:rtl/>
          <w:lang w:bidi="fa-IR"/>
        </w:rPr>
      </w:pPr>
    </w:p>
    <w:p w14:paraId="26AEA6C4" w14:textId="77777777" w:rsidR="007C4E68" w:rsidRDefault="001D2BC1" w:rsidP="0092181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پس چرا یکی رو به اون یکی ترجیح می‌دیم؟</w:t>
      </w:r>
    </w:p>
    <w:p w14:paraId="6206222A" w14:textId="77777777" w:rsidR="007C4E68" w:rsidRPr="007C4E68" w:rsidRDefault="007C4E68" w:rsidP="007C4E68">
      <w:pPr>
        <w:spacing w:after="0" w:line="276" w:lineRule="auto"/>
        <w:ind w:firstLine="720"/>
        <w:rPr>
          <w:sz w:val="20"/>
          <w:szCs w:val="20"/>
          <w:rtl/>
          <w:lang w:bidi="fa-IR"/>
        </w:rPr>
      </w:pPr>
    </w:p>
    <w:p w14:paraId="20599B32"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rsidP="007C4E68">
      <w:pPr>
        <w:spacing w:after="0" w:line="276" w:lineRule="auto"/>
        <w:ind w:left="720" w:firstLine="720"/>
        <w:rPr>
          <w:sz w:val="20"/>
          <w:szCs w:val="20"/>
          <w:rtl/>
          <w:lang w:bidi="fa-IR"/>
        </w:rPr>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7C4E68">
      <w:pPr>
        <w:spacing w:after="0" w:line="276" w:lineRule="auto"/>
        <w:ind w:left="720" w:firstLine="720"/>
        <w:jc w:val="both"/>
        <w:rPr>
          <w:sz w:val="20"/>
          <w:szCs w:val="20"/>
          <w:rtl/>
          <w:lang w:bidi="fa-IR"/>
        </w:rPr>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A07812">
      <w:pPr>
        <w:spacing w:after="0" w:line="276" w:lineRule="auto"/>
        <w:jc w:val="both"/>
        <w:rPr>
          <w:rtl/>
          <w:lang w:bidi="fa-IR"/>
        </w:rPr>
      </w:pPr>
    </w:p>
    <w:p w14:paraId="30566955" w14:textId="77777777" w:rsidR="002012F7" w:rsidRDefault="002012F7" w:rsidP="00A07812">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A07812">
      <w:pPr>
        <w:spacing w:after="0" w:line="276" w:lineRule="auto"/>
        <w:jc w:val="both"/>
        <w:rPr>
          <w:rtl/>
          <w:lang w:bidi="fa-IR"/>
        </w:rPr>
      </w:pPr>
    </w:p>
    <w:p w14:paraId="570C8864" w14:textId="77777777" w:rsidR="002012F7" w:rsidRPr="009224E3" w:rsidRDefault="002012F7" w:rsidP="00A0781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A07812">
      <w:pPr>
        <w:spacing w:after="0" w:line="276" w:lineRule="auto"/>
        <w:jc w:val="both"/>
        <w:rPr>
          <w:rtl/>
          <w:lang w:bidi="fa-IR"/>
        </w:rPr>
      </w:pPr>
    </w:p>
    <w:p w14:paraId="2B8297A2" w14:textId="77777777" w:rsidR="00C5089F" w:rsidRDefault="00C5089F" w:rsidP="00A07812">
      <w:pPr>
        <w:spacing w:after="0" w:line="276" w:lineRule="auto"/>
        <w:jc w:val="both"/>
        <w:rPr>
          <w:rtl/>
          <w:lang w:bidi="fa-IR"/>
        </w:rPr>
      </w:pPr>
      <w:r>
        <w:rPr>
          <w:rtl/>
          <w:lang w:bidi="fa-IR"/>
        </w:rPr>
        <w:br w:type="page"/>
      </w:r>
    </w:p>
    <w:p w14:paraId="4BFFF1A6" w14:textId="77777777" w:rsidR="00657FF3" w:rsidRPr="00CB12CF" w:rsidRDefault="00657FF3" w:rsidP="00657FF3">
      <w:pPr>
        <w:spacing w:after="0" w:line="276" w:lineRule="auto"/>
        <w:jc w:val="both"/>
        <w:rPr>
          <w:lang w:bidi="fa-IR"/>
        </w:rPr>
      </w:pPr>
      <w:bookmarkStart w:id="418" w:name="I4040403_2"/>
      <w:r w:rsidRPr="00CB12CF">
        <w:rPr>
          <w:rtl/>
          <w:lang w:bidi="fa-IR"/>
        </w:rPr>
        <w:lastRenderedPageBreak/>
        <w:t>ادامه</w:t>
      </w:r>
    </w:p>
    <w:bookmarkEnd w:id="418"/>
    <w:p w14:paraId="34E6584E" w14:textId="77777777" w:rsidR="00C5089F" w:rsidRDefault="00657FF3" w:rsidP="00A0781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95388C">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CF4E76">
      <w:pPr>
        <w:spacing w:after="0" w:line="276" w:lineRule="auto"/>
        <w:jc w:val="both"/>
        <w:rPr>
          <w:rtl/>
          <w:lang w:bidi="fa-IR"/>
        </w:rPr>
      </w:pPr>
    </w:p>
    <w:p w14:paraId="190445C2" w14:textId="77777777" w:rsidR="00CF4E76" w:rsidRDefault="00CF4E76" w:rsidP="00CF4E7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CF4E7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spacing w:after="0" w:line="276" w:lineRule="auto"/>
        <w:jc w:val="both"/>
        <w:rPr>
          <w:rtl/>
          <w:lang w:bidi="fa-IR"/>
        </w:rPr>
      </w:pPr>
    </w:p>
    <w:p w14:paraId="7BE6EE3A" w14:textId="77777777" w:rsidR="000C5824" w:rsidRDefault="00CF4E76" w:rsidP="000C5824">
      <w:pPr>
        <w:spacing w:after="0" w:line="276" w:lineRule="auto"/>
        <w:jc w:val="both"/>
        <w:rPr>
          <w:rtl/>
          <w:lang w:bidi="fa-IR"/>
        </w:rPr>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0C5824">
      <w:pPr>
        <w:spacing w:after="0" w:line="276" w:lineRule="auto"/>
        <w:jc w:val="both"/>
        <w:rPr>
          <w:rtl/>
          <w:lang w:bidi="fa-IR"/>
        </w:rPr>
      </w:pPr>
    </w:p>
    <w:p w14:paraId="00E10A38" w14:textId="77777777" w:rsidR="000C5824" w:rsidRDefault="001079AA" w:rsidP="000C5824">
      <w:pPr>
        <w:spacing w:after="0" w:line="276" w:lineRule="auto"/>
        <w:jc w:val="both"/>
        <w:rPr>
          <w:rtl/>
          <w:lang w:bidi="fa-IR"/>
        </w:rPr>
      </w:pPr>
      <w:r>
        <w:rPr>
          <w:lang w:bidi="fa-IR"/>
        </w:rPr>
        <w:t>Working with CSV files and analyzing data with pandas</w:t>
      </w:r>
    </w:p>
    <w:p w14:paraId="5451A643" w14:textId="0D43B7A9" w:rsidR="001079AA" w:rsidRDefault="001079AA">
      <w:pPr>
        <w:spacing w:after="0" w:line="276" w:lineRule="auto"/>
        <w:jc w:val="both"/>
        <w:rPr>
          <w:rtl/>
          <w:lang w:bidi="fa-IR"/>
        </w:rPr>
        <w:pPrChange w:id="419" w:author="Microsoft account" w:date="2025-10-02T09:26:00Z">
          <w:pPr>
            <w:spacing w:after="0" w:line="276" w:lineRule="auto"/>
            <w:jc w:val="both"/>
          </w:pPr>
        </w:pPrChange>
      </w:pPr>
      <w:r>
        <w:rPr>
          <w:rFonts w:hint="cs"/>
          <w:rtl/>
          <w:lang w:bidi="fa-IR"/>
        </w:rPr>
        <w:t xml:space="preserve">قراره یه بازی بنویسیم که نقشه رو بزاره جلوت، </w:t>
      </w:r>
      <w:del w:id="420" w:author="Microsoft account" w:date="2025-10-02T09:26:00Z">
        <w:r w:rsidDel="00B53A7D">
          <w:rPr>
            <w:rFonts w:hint="cs"/>
            <w:rtl/>
            <w:lang w:bidi="fa-IR"/>
          </w:rPr>
          <w:delText xml:space="preserve">مرد </w:delText>
        </w:r>
      </w:del>
      <w:ins w:id="421"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F92A13">
      <w:pPr>
        <w:spacing w:after="0" w:line="276" w:lineRule="auto"/>
        <w:jc w:val="both"/>
        <w:rPr>
          <w:rtl/>
          <w:lang w:bidi="fa-IR"/>
        </w:rPr>
      </w:pPr>
    </w:p>
    <w:p w14:paraId="301392C2" w14:textId="77777777" w:rsidR="00F92A13" w:rsidRDefault="00F92A13" w:rsidP="00F92A13">
      <w:pPr>
        <w:spacing w:after="0" w:line="276" w:lineRule="auto"/>
        <w:jc w:val="both"/>
        <w:rPr>
          <w:rtl/>
          <w:lang w:bidi="fa-IR"/>
        </w:rPr>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rsidP="00F92A13">
      <w:pPr>
        <w:spacing w:after="0" w:line="276" w:lineRule="auto"/>
        <w:jc w:val="both"/>
        <w:rPr>
          <w:rtl/>
          <w:lang w:bidi="fa-IR"/>
        </w:rPr>
      </w:pPr>
    </w:p>
    <w:p w14:paraId="522A371B" w14:textId="77777777" w:rsidR="00F92A13" w:rsidRDefault="00F92A13" w:rsidP="00F92A13">
      <w:pPr>
        <w:spacing w:after="0" w:line="276" w:lineRule="auto"/>
        <w:jc w:val="both"/>
        <w:rPr>
          <w:rtl/>
          <w:lang w:bidi="fa-IR"/>
        </w:rPr>
      </w:pPr>
      <w:r>
        <w:rPr>
          <w:rFonts w:hint="cs"/>
          <w:rtl/>
          <w:lang w:bidi="fa-IR"/>
        </w:rPr>
        <w:lastRenderedPageBreak/>
        <w:t>-اینطوری ذخیره میشه:</w:t>
      </w:r>
    </w:p>
    <w:p w14:paraId="3890ECF0" w14:textId="77777777" w:rsidR="00F92A13" w:rsidRDefault="00F92A13" w:rsidP="00F92A13">
      <w:pPr>
        <w:spacing w:after="0" w:line="276" w:lineRule="auto"/>
        <w:jc w:val="both"/>
        <w:rPr>
          <w:rtl/>
          <w:lang w:bidi="fa-IR"/>
        </w:rPr>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spacing w:after="0" w:line="276" w:lineRule="auto"/>
        <w:jc w:val="both"/>
        <w:rPr>
          <w:rtl/>
          <w:lang w:bidi="fa-IR"/>
        </w:rPr>
      </w:pPr>
    </w:p>
    <w:p w14:paraId="34655348" w14:textId="77777777" w:rsidR="00144B2C" w:rsidRDefault="00F92A13" w:rsidP="00144B2C">
      <w:pPr>
        <w:spacing w:after="0" w:line="276" w:lineRule="auto"/>
        <w:jc w:val="both"/>
        <w:rPr>
          <w:rtl/>
          <w:lang w:bidi="fa-IR"/>
        </w:rPr>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rsidP="00144B2C">
      <w:pPr>
        <w:spacing w:after="0" w:line="276" w:lineRule="auto"/>
        <w:jc w:val="center"/>
        <w:rPr>
          <w:rtl/>
          <w:lang w:bidi="fa-IR"/>
        </w:rPr>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spacing w:after="0" w:line="276" w:lineRule="auto"/>
        <w:rPr>
          <w:rtl/>
          <w:lang w:bidi="fa-IR"/>
        </w:rPr>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rsidP="00144B2C">
      <w:pPr>
        <w:spacing w:after="0" w:line="276" w:lineRule="auto"/>
        <w:rPr>
          <w:rtl/>
          <w:lang w:bidi="fa-IR"/>
        </w:rPr>
      </w:pPr>
    </w:p>
    <w:p w14:paraId="4008F1CA" w14:textId="77777777" w:rsidR="00144B2C" w:rsidRDefault="00B32022" w:rsidP="00144B2C">
      <w:pPr>
        <w:spacing w:after="0" w:line="276" w:lineRule="auto"/>
        <w:rPr>
          <w:rtl/>
          <w:lang w:bidi="fa-IR"/>
        </w:rPr>
      </w:pPr>
      <w:r>
        <w:rPr>
          <w:rFonts w:hint="cs"/>
          <w:rtl/>
          <w:lang w:bidi="fa-IR"/>
        </w:rPr>
        <w:t>-به یه مشکل برخوردیم و به این نکته رسیدیم:</w:t>
      </w:r>
    </w:p>
    <w:p w14:paraId="32309C6A" w14:textId="77777777" w:rsidR="00B32022" w:rsidRDefault="00B32022" w:rsidP="00B32022">
      <w:pPr>
        <w:spacing w:after="0" w:line="276" w:lineRule="auto"/>
        <w:rPr>
          <w:rtl/>
          <w:lang w:bidi="fa-IR"/>
        </w:rPr>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spacing w:after="0" w:line="276" w:lineRule="auto"/>
        <w:rPr>
          <w:rtl/>
          <w:lang w:bidi="fa-IR"/>
        </w:rPr>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rsidP="00B32022">
      <w:pPr>
        <w:spacing w:after="0" w:line="276" w:lineRule="auto"/>
        <w:rPr>
          <w:rtl/>
          <w:lang w:bidi="fa-IR"/>
        </w:rPr>
      </w:pPr>
    </w:p>
    <w:p w14:paraId="3EC205EE" w14:textId="77777777" w:rsidR="00B32022" w:rsidRDefault="00B32022" w:rsidP="00B32022">
      <w:pPr>
        <w:spacing w:after="0" w:line="276" w:lineRule="auto"/>
        <w:rPr>
          <w:rtl/>
          <w:lang w:bidi="fa-IR"/>
        </w:rPr>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rsidP="00152236">
      <w:pPr>
        <w:spacing w:after="0" w:line="276" w:lineRule="auto"/>
        <w:rPr>
          <w:rtl/>
          <w:lang w:bidi="fa-IR"/>
        </w:rPr>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spacing w:after="0" w:line="276" w:lineRule="auto"/>
        <w:rPr>
          <w:rtl/>
          <w:lang w:bidi="fa-IR"/>
        </w:rPr>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rsidP="00152236">
      <w:pPr>
        <w:spacing w:after="0" w:line="276" w:lineRule="auto"/>
        <w:rPr>
          <w:lang w:bidi="fa-IR"/>
        </w:rPr>
      </w:pPr>
    </w:p>
    <w:p w14:paraId="5CA85E75" w14:textId="77777777" w:rsidR="00152236" w:rsidRDefault="00152236" w:rsidP="00152236">
      <w:pPr>
        <w:spacing w:after="0" w:line="276" w:lineRule="auto"/>
        <w:rPr>
          <w:rtl/>
          <w:lang w:bidi="fa-IR"/>
        </w:rPr>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rPr>
          <w:rtl/>
          <w:lang w:bidi="fa-IR"/>
        </w:rPr>
        <w:pPrChange w:id="422" w:author="Microsoft account" w:date="2025-10-03T10:37:00Z">
          <w:pPr>
            <w:spacing w:after="0" w:line="276" w:lineRule="auto"/>
          </w:pPr>
        </w:pPrChange>
      </w:pPr>
      <w:del w:id="423"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spacing w:after="0" w:line="276" w:lineRule="auto"/>
        <w:rPr>
          <w:rtl/>
          <w:lang w:bidi="fa-IR"/>
        </w:rPr>
      </w:pPr>
    </w:p>
    <w:p w14:paraId="5E324D53" w14:textId="77777777" w:rsidR="00152236" w:rsidRDefault="00152236" w:rsidP="00152236">
      <w:pPr>
        <w:spacing w:after="0" w:line="276" w:lineRule="auto"/>
        <w:rPr>
          <w:rtl/>
          <w:lang w:bidi="fa-IR"/>
        </w:rPr>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rsidP="00152236">
      <w:pPr>
        <w:spacing w:after="0" w:line="276" w:lineRule="auto"/>
        <w:rPr>
          <w:rtl/>
          <w:lang w:bidi="fa-IR"/>
        </w:rPr>
      </w:pPr>
    </w:p>
    <w:p w14:paraId="40D1CD76" w14:textId="77777777" w:rsidR="00152236" w:rsidRDefault="00152236" w:rsidP="00152236">
      <w:pPr>
        <w:spacing w:after="0" w:line="276" w:lineRule="auto"/>
        <w:rPr>
          <w:rtl/>
          <w:lang w:bidi="fa-IR"/>
        </w:rPr>
      </w:pPr>
      <w:r>
        <w:rPr>
          <w:rFonts w:hint="cs"/>
          <w:rtl/>
          <w:lang w:bidi="fa-IR"/>
        </w:rPr>
        <w:t>-</w:t>
      </w:r>
      <w:r w:rsidR="00B333D4">
        <w:rPr>
          <w:rFonts w:hint="cs"/>
          <w:rtl/>
          <w:lang w:bidi="fa-IR"/>
        </w:rPr>
        <w:t xml:space="preserve">برای دسترسی به </w:t>
      </w:r>
      <w:hyperlink r:id="rId75" w:history="1">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hyperlink>
      <w:r w:rsidR="00B333D4">
        <w:rPr>
          <w:rFonts w:hint="cs"/>
          <w:rtl/>
          <w:lang w:bidi="fa-IR"/>
        </w:rPr>
        <w:t xml:space="preserve"> هم لینکش هست. </w:t>
      </w:r>
    </w:p>
    <w:p w14:paraId="4BC4000F" w14:textId="77777777" w:rsidR="00B333D4" w:rsidRDefault="00B333D4" w:rsidP="00B333D4">
      <w:pPr>
        <w:spacing w:after="0" w:line="276" w:lineRule="auto"/>
        <w:rPr>
          <w:rtl/>
          <w:lang w:bidi="fa-IR"/>
        </w:rPr>
      </w:pPr>
    </w:p>
    <w:p w14:paraId="39431146" w14:textId="77777777" w:rsidR="00B333D4" w:rsidRDefault="00B333D4" w:rsidP="005221AA">
      <w:pPr>
        <w:spacing w:after="0" w:line="276" w:lineRule="auto"/>
        <w:rPr>
          <w:rtl/>
          <w:lang w:bidi="fa-IR"/>
        </w:rPr>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rsidP="000C203F">
      <w:pPr>
        <w:spacing w:after="0" w:line="276" w:lineRule="auto"/>
        <w:rPr>
          <w:rtl/>
          <w:lang w:bidi="fa-IR"/>
        </w:rPr>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spacing w:after="0" w:line="276" w:lineRule="auto"/>
        <w:rPr>
          <w:rtl/>
          <w:lang w:bidi="fa-IR"/>
        </w:rPr>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rsidP="000C203F">
      <w:pPr>
        <w:spacing w:after="0" w:line="276" w:lineRule="auto"/>
        <w:rPr>
          <w:rtl/>
          <w:lang w:bidi="fa-IR"/>
        </w:rPr>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spacing w:after="0" w:line="276" w:lineRule="auto"/>
        <w:rPr>
          <w:ins w:id="424" w:author="Microsoft account" w:date="2025-10-03T10:44:00Z"/>
          <w:rtl/>
          <w:lang w:bidi="fa-IR"/>
        </w:rPr>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rPr>
          <w:ins w:id="425" w:author="Microsoft account" w:date="2025-10-03T10:44:00Z"/>
          <w:rtl/>
          <w:lang w:bidi="fa-IR"/>
        </w:rPr>
        <w:pPrChange w:id="426" w:author="Microsoft account" w:date="2025-10-03T10:44:00Z">
          <w:pPr>
            <w:spacing w:after="0" w:line="276" w:lineRule="auto"/>
          </w:pPr>
        </w:pPrChange>
      </w:pPr>
    </w:p>
    <w:p w14:paraId="6DABEC54" w14:textId="77777777" w:rsidR="0076463F" w:rsidRDefault="0076463F">
      <w:pPr>
        <w:spacing w:after="0" w:line="276" w:lineRule="auto"/>
        <w:rPr>
          <w:ins w:id="427" w:author="Microsoft account" w:date="2025-10-03T10:44:00Z"/>
          <w:sz w:val="18"/>
          <w:szCs w:val="18"/>
          <w:lang w:bidi="fa-IR"/>
        </w:rPr>
        <w:pPrChange w:id="428" w:author="Microsoft account" w:date="2025-10-03T10:44:00Z">
          <w:pPr>
            <w:spacing w:after="0" w:line="276" w:lineRule="auto"/>
          </w:pPr>
        </w:pPrChange>
      </w:pPr>
      <w:ins w:id="429" w:author="Microsoft account" w:date="2025-10-03T10:44:00Z">
        <w:r>
          <w:rPr>
            <w:rFonts w:hint="cs"/>
            <w:rtl/>
            <w:lang w:bidi="fa-IR"/>
          </w:rPr>
          <w:t>(</w:t>
        </w:r>
      </w:ins>
    </w:p>
    <w:p w14:paraId="5AFEE50A" w14:textId="2B0687DC" w:rsidR="0076463F" w:rsidRDefault="0076463F">
      <w:pPr>
        <w:spacing w:after="0" w:line="276" w:lineRule="auto"/>
        <w:rPr>
          <w:ins w:id="430" w:author="Microsoft account" w:date="2025-10-03T10:44:00Z"/>
          <w:sz w:val="18"/>
          <w:szCs w:val="18"/>
          <w:rtl/>
          <w:lang w:bidi="fa-IR"/>
        </w:rPr>
        <w:pPrChange w:id="431" w:author="Microsoft account" w:date="2025-10-03T10:44:00Z">
          <w:pPr>
            <w:spacing w:after="0" w:line="276" w:lineRule="auto"/>
          </w:pPr>
        </w:pPrChange>
      </w:pPr>
      <w:ins w:id="432"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rPr>
          <w:ins w:id="433" w:author="Microsoft account" w:date="2025-10-03T10:44:00Z"/>
          <w:sz w:val="18"/>
          <w:szCs w:val="18"/>
          <w:rtl/>
          <w:lang w:bidi="fa-IR"/>
        </w:rPr>
        <w:pPrChange w:id="434" w:author="Microsoft account" w:date="2025-10-03T10:44:00Z">
          <w:pPr>
            <w:spacing w:after="0" w:line="276" w:lineRule="auto"/>
          </w:pPr>
        </w:pPrChange>
      </w:pPr>
      <w:ins w:id="435" w:author="Microsoft account" w:date="2025-10-03T10:44:00Z">
        <w:r w:rsidRPr="0076463F">
          <w:rPr>
            <w:noProof/>
            <w:sz w:val="18"/>
            <w:szCs w:val="18"/>
            <w:rPrChange w:id="436"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rPr>
          <w:ins w:id="437" w:author="Microsoft account" w:date="2025-10-03T10:46:00Z"/>
          <w:sz w:val="18"/>
          <w:szCs w:val="18"/>
          <w:rtl/>
          <w:lang w:bidi="fa-IR"/>
        </w:rPr>
        <w:pPrChange w:id="438" w:author="Microsoft account" w:date="2025-10-03T10:44:00Z">
          <w:pPr>
            <w:spacing w:after="0" w:line="276" w:lineRule="auto"/>
          </w:pPr>
        </w:pPrChange>
      </w:pPr>
      <w:ins w:id="439" w:author="Microsoft account" w:date="2025-10-03T10:44:00Z">
        <w:r w:rsidRPr="00374F57">
          <w:rPr>
            <w:noProof/>
            <w:sz w:val="18"/>
            <w:szCs w:val="18"/>
            <w:rPrChange w:id="440"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rPr>
          <w:ins w:id="441" w:author="Microsoft account" w:date="2025-10-03T10:44:00Z"/>
          <w:sz w:val="18"/>
          <w:szCs w:val="18"/>
          <w:rtl/>
          <w:lang w:bidi="fa-IR"/>
        </w:rPr>
        <w:pPrChange w:id="442" w:author="Microsoft account" w:date="2025-10-03T10:46:00Z">
          <w:pPr>
            <w:spacing w:after="0" w:line="276" w:lineRule="auto"/>
          </w:pPr>
        </w:pPrChange>
      </w:pPr>
      <w:ins w:id="443" w:author="Microsoft account" w:date="2025-10-03T10:46:00Z">
        <w:r w:rsidRPr="00374F57">
          <w:rPr>
            <w:noProof/>
            <w:sz w:val="18"/>
            <w:szCs w:val="18"/>
            <w:rPrChange w:id="444"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rPr>
          <w:rtl/>
          <w:lang w:bidi="fa-IR"/>
        </w:rPr>
        <w:pPrChange w:id="445" w:author="Microsoft account" w:date="2025-10-03T10:44:00Z">
          <w:pPr>
            <w:spacing w:after="0" w:line="276" w:lineRule="auto"/>
          </w:pPr>
        </w:pPrChange>
      </w:pPr>
      <w:ins w:id="446" w:author="Microsoft account" w:date="2025-10-03T10:44:00Z">
        <w:r>
          <w:rPr>
            <w:rFonts w:hint="cs"/>
            <w:rtl/>
            <w:lang w:bidi="fa-IR"/>
          </w:rPr>
          <w:t>)</w:t>
        </w:r>
      </w:ins>
    </w:p>
    <w:p w14:paraId="5E9ABF86" w14:textId="77777777" w:rsidR="000C203F" w:rsidRDefault="000C203F" w:rsidP="000C203F">
      <w:pPr>
        <w:spacing w:after="0" w:line="276" w:lineRule="auto"/>
        <w:rPr>
          <w:rtl/>
          <w:lang w:bidi="fa-IR"/>
        </w:rPr>
      </w:pPr>
    </w:p>
    <w:p w14:paraId="71B24FF1" w14:textId="77777777" w:rsidR="000C203F" w:rsidRDefault="000C203F" w:rsidP="000C203F">
      <w:pPr>
        <w:spacing w:after="0" w:line="276" w:lineRule="auto"/>
        <w:rPr>
          <w:rtl/>
          <w:lang w:bidi="fa-IR"/>
        </w:rPr>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rsidP="000C203F">
      <w:pPr>
        <w:spacing w:after="0" w:line="276" w:lineRule="auto"/>
        <w:rPr>
          <w:rtl/>
          <w:lang w:bidi="fa-IR"/>
        </w:rPr>
      </w:pPr>
    </w:p>
    <w:p w14:paraId="207A0FAC" w14:textId="49B59AE1" w:rsidR="00B94C4B" w:rsidRDefault="000C203F">
      <w:pPr>
        <w:spacing w:after="0" w:line="276" w:lineRule="auto"/>
        <w:rPr>
          <w:rtl/>
          <w:lang w:bidi="fa-IR"/>
        </w:rPr>
        <w:pPrChange w:id="447" w:author="Microsoft account" w:date="2025-09-20T14:24: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448" w:author="Microsoft account" w:date="2025-09-20T14:24:00Z">
        <w:r w:rsidR="0022301D" w:rsidDel="006130C1">
          <w:rPr>
            <w:rFonts w:hint="cs"/>
            <w:rtl/>
            <w:lang w:bidi="fa-IR"/>
          </w:rPr>
          <w:delText>(##</w:delText>
        </w:r>
      </w:del>
      <w:ins w:id="449"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rsidP="00B94C4B">
      <w:pPr>
        <w:spacing w:after="0" w:line="276" w:lineRule="auto"/>
        <w:rPr>
          <w:rtl/>
          <w:lang w:bidi="fa-IR"/>
        </w:rPr>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spacing w:after="0" w:line="276" w:lineRule="auto"/>
        <w:rPr>
          <w:rtl/>
          <w:lang w:bidi="fa-IR"/>
        </w:rPr>
      </w:pPr>
      <w:r>
        <w:rPr>
          <w:rFonts w:hint="cs"/>
          <w:rtl/>
          <w:lang w:bidi="fa-IR"/>
        </w:rPr>
        <w:t>)</w:t>
      </w:r>
      <w:ins w:id="450"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451"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452" w:author="Microsoft account" w:date="2025-09-20T14:23:00Z">
        <w:r w:rsidR="006130C1">
          <w:rPr>
            <w:rFonts w:hint="cs"/>
            <w:rtl/>
            <w:lang w:bidi="fa-IR"/>
          </w:rPr>
          <w:t>)</w:t>
        </w:r>
      </w:ins>
    </w:p>
    <w:p w14:paraId="539DEC4D" w14:textId="77777777" w:rsidR="0022301D" w:rsidRDefault="0022301D" w:rsidP="0022301D">
      <w:pPr>
        <w:spacing w:after="0" w:line="276" w:lineRule="auto"/>
        <w:rPr>
          <w:rtl/>
          <w:lang w:bidi="fa-IR"/>
        </w:rPr>
      </w:pPr>
    </w:p>
    <w:p w14:paraId="6C7F2282" w14:textId="77777777" w:rsidR="0022301D" w:rsidRDefault="0022301D" w:rsidP="0022301D">
      <w:pPr>
        <w:spacing w:after="0" w:line="276" w:lineRule="auto"/>
        <w:rPr>
          <w:rtl/>
          <w:lang w:bidi="fa-IR"/>
        </w:rPr>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rsidP="00FC0CF4">
      <w:pPr>
        <w:spacing w:after="0" w:line="276" w:lineRule="auto"/>
        <w:rPr>
          <w:rtl/>
          <w:lang w:bidi="fa-IR"/>
        </w:rPr>
      </w:pPr>
    </w:p>
    <w:p w14:paraId="2E37FB67" w14:textId="77777777" w:rsidR="00FC0CF4" w:rsidRDefault="00FC0CF4" w:rsidP="00FC0CF4">
      <w:pPr>
        <w:spacing w:after="0" w:line="276" w:lineRule="auto"/>
        <w:rPr>
          <w:rtl/>
          <w:lang w:bidi="fa-IR"/>
        </w:rPr>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rsidP="0071423D">
      <w:pPr>
        <w:spacing w:after="0" w:line="276" w:lineRule="auto"/>
        <w:rPr>
          <w:rtl/>
          <w:lang w:bidi="fa-IR"/>
        </w:rPr>
      </w:pPr>
    </w:p>
    <w:p w14:paraId="07151494" w14:textId="77777777" w:rsidR="0071423D" w:rsidRDefault="00741AFF" w:rsidP="00741AFF">
      <w:pPr>
        <w:spacing w:after="0" w:line="276" w:lineRule="auto"/>
        <w:rPr>
          <w:rtl/>
          <w:lang w:bidi="fa-IR"/>
        </w:rPr>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rsidP="00741AFF">
      <w:pPr>
        <w:spacing w:after="0" w:line="276" w:lineRule="auto"/>
        <w:rPr>
          <w:rtl/>
          <w:lang w:bidi="fa-IR"/>
        </w:rPr>
      </w:pPr>
    </w:p>
    <w:p w14:paraId="3152D7DC" w14:textId="77777777" w:rsidR="00741AFF" w:rsidRDefault="00741AFF" w:rsidP="00741AFF">
      <w:pPr>
        <w:spacing w:after="0" w:line="276" w:lineRule="auto"/>
        <w:rPr>
          <w:rtl/>
          <w:lang w:bidi="fa-IR"/>
        </w:rPr>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rsidP="0086673F">
      <w:pPr>
        <w:spacing w:after="0" w:line="276" w:lineRule="auto"/>
        <w:rPr>
          <w:rtl/>
          <w:lang w:bidi="fa-IR"/>
        </w:rPr>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spacing w:after="0" w:line="276" w:lineRule="auto"/>
        <w:rPr>
          <w:rtl/>
          <w:lang w:bidi="fa-IR"/>
        </w:rPr>
      </w:pPr>
      <w:r>
        <w:rPr>
          <w:rFonts w:hint="cs"/>
          <w:rtl/>
          <w:lang w:bidi="fa-IR"/>
        </w:rPr>
        <w:t xml:space="preserve">خیلی شبیه به </w:t>
      </w:r>
      <w:r>
        <w:rPr>
          <w:lang w:bidi="fa-IR"/>
        </w:rPr>
        <w:t>sql</w:t>
      </w:r>
      <w:r>
        <w:rPr>
          <w:rFonts w:hint="cs"/>
          <w:rtl/>
          <w:lang w:bidi="fa-IR"/>
        </w:rPr>
        <w:t xml:space="preserve"> و کوئری شد. جالبه.</w:t>
      </w:r>
      <w:ins w:id="453"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454"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455"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456" w:author="Microsoft account" w:date="2025-10-04T09:18:00Z">
        <w:r w:rsidR="000816D8">
          <w:rPr>
            <w:rFonts w:hint="cs"/>
            <w:rtl/>
            <w:lang w:bidi="fa-IR"/>
          </w:rPr>
          <w:t>)</w:t>
        </w:r>
      </w:ins>
    </w:p>
    <w:p w14:paraId="4E0C7833" w14:textId="77777777" w:rsidR="0086673F" w:rsidRDefault="0086673F" w:rsidP="0086673F">
      <w:pPr>
        <w:spacing w:after="0" w:line="276" w:lineRule="auto"/>
        <w:rPr>
          <w:rtl/>
          <w:lang w:bidi="fa-IR"/>
        </w:rPr>
      </w:pPr>
    </w:p>
    <w:p w14:paraId="4F6C16F7" w14:textId="77777777" w:rsidR="0086673F" w:rsidRDefault="0086673F" w:rsidP="0086673F">
      <w:pPr>
        <w:spacing w:after="0" w:line="276" w:lineRule="auto"/>
        <w:rPr>
          <w:rtl/>
          <w:lang w:bidi="fa-IR"/>
        </w:rPr>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rsidP="0086673F">
      <w:pPr>
        <w:spacing w:after="0" w:line="276" w:lineRule="auto"/>
        <w:rPr>
          <w:rtl/>
          <w:lang w:bidi="fa-IR"/>
        </w:rPr>
      </w:pPr>
    </w:p>
    <w:p w14:paraId="768AD1CD" w14:textId="77777777" w:rsidR="0086673F" w:rsidRDefault="0086673F" w:rsidP="0086673F">
      <w:pPr>
        <w:spacing w:after="0" w:line="276" w:lineRule="auto"/>
        <w:rPr>
          <w:rtl/>
          <w:lang w:bidi="fa-IR"/>
        </w:rPr>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spacing w:after="0" w:line="276" w:lineRule="auto"/>
        <w:rPr>
          <w:rtl/>
          <w:lang w:bidi="fa-IR"/>
        </w:rPr>
      </w:pPr>
    </w:p>
    <w:p w14:paraId="745929EE" w14:textId="77777777" w:rsidR="0093661C" w:rsidRDefault="0093661C" w:rsidP="0093661C">
      <w:pPr>
        <w:spacing w:after="0" w:line="276" w:lineRule="auto"/>
        <w:rPr>
          <w:rtl/>
          <w:lang w:bidi="fa-IR"/>
        </w:rPr>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rsidP="00A93AB2">
      <w:pPr>
        <w:spacing w:after="0" w:line="276" w:lineRule="auto"/>
        <w:rPr>
          <w:rtl/>
          <w:lang w:bidi="fa-IR"/>
        </w:rPr>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spacing w:after="0" w:line="276" w:lineRule="auto"/>
        <w:rPr>
          <w:lang w:bidi="fa-IR"/>
        </w:rPr>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rsidP="00B941EB">
      <w:pPr>
        <w:spacing w:after="0" w:line="276" w:lineRule="auto"/>
        <w:rPr>
          <w:lang w:bidi="fa-IR"/>
        </w:rPr>
      </w:pPr>
    </w:p>
    <w:p w14:paraId="7C3AE2E5" w14:textId="77777777" w:rsidR="00B941EB" w:rsidRPr="00152236" w:rsidRDefault="00AC4EB9" w:rsidP="00B941EB">
      <w:pPr>
        <w:spacing w:after="0" w:line="276" w:lineRule="auto"/>
        <w:rPr>
          <w:rtl/>
          <w:lang w:bidi="fa-IR"/>
        </w:rPr>
      </w:pPr>
      <w:r>
        <w:rPr>
          <w:rFonts w:hint="cs"/>
          <w:rtl/>
          <w:lang w:bidi="fa-IR"/>
        </w:rPr>
        <w:t xml:space="preserve">تا </w:t>
      </w:r>
      <w:r>
        <w:rPr>
          <w:lang w:bidi="fa-IR"/>
        </w:rPr>
        <w:t>Day025 005 00:03:40</w:t>
      </w:r>
    </w:p>
    <w:p w14:paraId="7A1F73B5" w14:textId="77777777" w:rsidR="00657FF3" w:rsidRDefault="00657FF3" w:rsidP="00657FF3">
      <w:pPr>
        <w:spacing w:after="0" w:line="276" w:lineRule="auto"/>
        <w:jc w:val="both"/>
        <w:rPr>
          <w:rtl/>
          <w:lang w:bidi="fa-IR"/>
        </w:rPr>
      </w:pPr>
    </w:p>
    <w:p w14:paraId="23A6E529" w14:textId="77777777" w:rsidR="00657FF3" w:rsidRDefault="00657FF3">
      <w:pPr>
        <w:spacing w:after="0" w:line="240" w:lineRule="auto"/>
        <w:rPr>
          <w:rtl/>
          <w:lang w:bidi="fa-IR"/>
        </w:rPr>
      </w:pPr>
      <w:r>
        <w:rPr>
          <w:rtl/>
          <w:lang w:bidi="fa-IR"/>
        </w:rPr>
        <w:br w:type="page"/>
      </w:r>
    </w:p>
    <w:p w14:paraId="632B1D03" w14:textId="77777777" w:rsidR="00A23ABB" w:rsidRDefault="00C325C2" w:rsidP="00A23ABB">
      <w:pPr>
        <w:spacing w:after="0" w:line="276" w:lineRule="auto"/>
        <w:jc w:val="both"/>
        <w:rPr>
          <w:lang w:bidi="fa-IR"/>
        </w:rPr>
      </w:pPr>
      <w:bookmarkStart w:id="457" w:name="I4040618"/>
      <w:r>
        <w:rPr>
          <w:rFonts w:hint="cs"/>
          <w:rtl/>
          <w:lang w:bidi="fa-IR"/>
        </w:rPr>
        <w:lastRenderedPageBreak/>
        <w:t>ادامه</w:t>
      </w:r>
      <w:bookmarkEnd w:id="457"/>
    </w:p>
    <w:p w14:paraId="25D1E52F" w14:textId="77777777" w:rsidR="000560D9" w:rsidRDefault="00A23ABB" w:rsidP="00A23AB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0560D9">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458" w:author="Microsoft account" w:date="2025-10-05T09:51: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459"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5608E">
      <w:pPr>
        <w:spacing w:after="0" w:line="276" w:lineRule="auto"/>
        <w:jc w:val="both"/>
        <w:rPr>
          <w:rtl/>
          <w:lang w:bidi="fa-IR"/>
        </w:rPr>
      </w:pPr>
    </w:p>
    <w:p w14:paraId="5C7D2D1F" w14:textId="25A7D29A" w:rsidR="00C325C2" w:rsidRDefault="00F5608E" w:rsidP="00F5608E">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C325C2">
      <w:pPr>
        <w:spacing w:after="0" w:line="276" w:lineRule="auto"/>
        <w:jc w:val="both"/>
        <w:rPr>
          <w:rtl/>
          <w:lang w:bidi="fa-IR"/>
        </w:rPr>
      </w:pPr>
      <w:bookmarkStart w:id="460" w:name="I4040619"/>
      <w:r>
        <w:rPr>
          <w:rFonts w:hint="cs"/>
          <w:rtl/>
          <w:lang w:bidi="fa-IR"/>
        </w:rPr>
        <w:lastRenderedPageBreak/>
        <w:t>ادامه</w:t>
      </w:r>
    </w:p>
    <w:bookmarkEnd w:id="460"/>
    <w:p w14:paraId="45AE09A5" w14:textId="3A0F3E97" w:rsidR="00D97444" w:rsidRDefault="00E551F2" w:rsidP="00E551F2">
      <w:pPr>
        <w:spacing w:after="0" w:line="276" w:lineRule="auto"/>
        <w:jc w:val="both"/>
        <w:rPr>
          <w:ins w:id="461"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E551F2">
      <w:pPr>
        <w:spacing w:after="0" w:line="276" w:lineRule="auto"/>
        <w:jc w:val="both"/>
        <w:rPr>
          <w:ins w:id="462" w:author="Microsoft account" w:date="2025-09-10T09:37:00Z"/>
          <w:rtl/>
          <w:lang w:bidi="fa-IR"/>
        </w:rPr>
      </w:pPr>
      <w:ins w:id="463"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464" w:author="Microsoft account" w:date="2025-09-10T09:38:00Z"/>
          <w:rtl/>
          <w:lang w:bidi="fa-IR"/>
        </w:rPr>
        <w:pPrChange w:id="465" w:author="Microsoft account" w:date="2025-09-10T09:37:00Z">
          <w:pPr>
            <w:spacing w:after="0" w:line="276" w:lineRule="auto"/>
            <w:jc w:val="both"/>
          </w:pPr>
        </w:pPrChange>
      </w:pPr>
      <w:ins w:id="466"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467" w:author="Microsoft account" w:date="2025-09-10T09:38:00Z">
        <w:r>
          <w:rPr>
            <w:rFonts w:hint="cs"/>
            <w:rtl/>
            <w:lang w:bidi="fa-IR"/>
          </w:rPr>
          <w:t xml:space="preserve"> </w:t>
        </w:r>
      </w:ins>
    </w:p>
    <w:p w14:paraId="6C30CF63" w14:textId="77777777" w:rsidR="00E551F2" w:rsidRDefault="00E551F2">
      <w:pPr>
        <w:spacing w:after="0" w:line="276" w:lineRule="auto"/>
        <w:jc w:val="both"/>
        <w:rPr>
          <w:ins w:id="468" w:author="Microsoft account" w:date="2025-09-10T09:38:00Z"/>
          <w:rtl/>
          <w:lang w:bidi="fa-IR"/>
        </w:rPr>
        <w:pPrChange w:id="469" w:author="Microsoft account" w:date="2025-09-10T09:38:00Z">
          <w:pPr>
            <w:spacing w:after="0" w:line="276" w:lineRule="auto"/>
            <w:jc w:val="both"/>
          </w:pPr>
        </w:pPrChange>
      </w:pPr>
    </w:p>
    <w:p w14:paraId="252B8EBE" w14:textId="53ED3F66" w:rsidR="00E551F2" w:rsidRDefault="00E551F2">
      <w:pPr>
        <w:spacing w:after="0" w:line="276" w:lineRule="auto"/>
        <w:jc w:val="both"/>
        <w:rPr>
          <w:ins w:id="470" w:author="Microsoft account" w:date="2025-09-10T09:40:00Z"/>
          <w:rtl/>
          <w:lang w:bidi="fa-IR"/>
        </w:rPr>
        <w:pPrChange w:id="471" w:author="Microsoft account" w:date="2025-09-10T09:40:00Z">
          <w:pPr>
            <w:spacing w:after="0" w:line="276" w:lineRule="auto"/>
            <w:jc w:val="both"/>
          </w:pPr>
        </w:pPrChange>
      </w:pPr>
      <w:ins w:id="472" w:author="Microsoft account" w:date="2025-09-10T09:38:00Z">
        <w:r>
          <w:rPr>
            <w:rFonts w:hint="cs"/>
            <w:rtl/>
            <w:lang w:bidi="fa-IR"/>
          </w:rPr>
          <w:t>-</w:t>
        </w:r>
      </w:ins>
      <w:ins w:id="473"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474"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475" w:author="Microsoft account" w:date="2025-09-10T09:40:00Z"/>
          <w:rtl/>
          <w:lang w:bidi="fa-IR"/>
        </w:rPr>
        <w:pPrChange w:id="476" w:author="Microsoft account" w:date="2025-09-10T09:40:00Z">
          <w:pPr>
            <w:spacing w:after="0" w:line="276" w:lineRule="auto"/>
            <w:jc w:val="both"/>
          </w:pPr>
        </w:pPrChange>
      </w:pPr>
    </w:p>
    <w:p w14:paraId="31DD959A" w14:textId="6080234C" w:rsidR="00E551F2" w:rsidRDefault="00E551F2">
      <w:pPr>
        <w:spacing w:after="0" w:line="276" w:lineRule="auto"/>
        <w:jc w:val="both"/>
        <w:rPr>
          <w:ins w:id="477" w:author="Microsoft account" w:date="2025-09-10T10:12:00Z"/>
          <w:lang w:bidi="fa-IR"/>
        </w:rPr>
        <w:pPrChange w:id="478" w:author="Microsoft account" w:date="2025-09-10T09:40:00Z">
          <w:pPr>
            <w:spacing w:after="0" w:line="276" w:lineRule="auto"/>
            <w:jc w:val="both"/>
          </w:pPr>
        </w:pPrChange>
      </w:pPr>
      <w:ins w:id="479"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480"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481"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482" w:author="Microsoft account" w:date="2025-09-10T10:12:00Z"/>
          <w:lang w:bidi="fa-IR"/>
        </w:rPr>
        <w:pPrChange w:id="483" w:author="Microsoft account" w:date="2025-09-10T10:12:00Z">
          <w:pPr>
            <w:spacing w:after="0" w:line="276" w:lineRule="auto"/>
            <w:jc w:val="both"/>
          </w:pPr>
        </w:pPrChange>
      </w:pPr>
    </w:p>
    <w:p w14:paraId="2A024721" w14:textId="77777777" w:rsidR="00186BA3" w:rsidRDefault="00296D20">
      <w:pPr>
        <w:spacing w:after="0" w:line="276" w:lineRule="auto"/>
        <w:jc w:val="both"/>
        <w:rPr>
          <w:ins w:id="484" w:author="Microsoft account" w:date="2025-09-11T09:52:00Z"/>
          <w:rtl/>
          <w:lang w:bidi="fa-IR"/>
        </w:rPr>
        <w:pPrChange w:id="485" w:author="Microsoft account" w:date="2025-09-10T10:12:00Z">
          <w:pPr>
            <w:spacing w:after="0" w:line="276" w:lineRule="auto"/>
            <w:jc w:val="both"/>
          </w:pPr>
        </w:pPrChange>
      </w:pPr>
      <w:ins w:id="486"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487"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488" w:author="Microsoft account" w:date="2025-09-11T09:47:00Z">
        <w:r w:rsidR="008C0462">
          <w:rPr>
            <w:rFonts w:hint="cs"/>
            <w:sz w:val="18"/>
            <w:szCs w:val="18"/>
            <w:rtl/>
            <w:lang w:bidi="fa-IR"/>
          </w:rPr>
          <w:t xml:space="preserve"> هست</w:t>
        </w:r>
      </w:ins>
      <w:ins w:id="489" w:author="Microsoft account" w:date="2025-09-11T09:46:00Z">
        <w:r w:rsidR="009326D3">
          <w:rPr>
            <w:rFonts w:hint="cs"/>
            <w:rtl/>
            <w:lang w:bidi="fa-IR"/>
          </w:rPr>
          <w:t>)</w:t>
        </w:r>
      </w:ins>
      <w:ins w:id="490" w:author="Microsoft account" w:date="2025-09-10T10:12:00Z">
        <w:r>
          <w:rPr>
            <w:rFonts w:hint="cs"/>
            <w:rtl/>
            <w:lang w:bidi="fa-IR"/>
          </w:rPr>
          <w:t xml:space="preserve"> و ارور میگیرم. که </w:t>
        </w:r>
      </w:ins>
      <w:ins w:id="491"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492"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rPr>
          <w:ins w:id="493" w:author="Microsoft account" w:date="2025-09-11T09:53:00Z"/>
          <w:sz w:val="18"/>
          <w:szCs w:val="18"/>
          <w:rtl/>
          <w:lang w:bidi="fa-IR"/>
          <w:rPrChange w:id="494" w:author="Microsoft account" w:date="2025-09-11T09:54:00Z">
            <w:rPr>
              <w:ins w:id="495" w:author="Microsoft account" w:date="2025-09-11T09:53:00Z"/>
              <w:rtl/>
              <w:lang w:bidi="fa-IR"/>
            </w:rPr>
          </w:rPrChange>
        </w:rPr>
        <w:pPrChange w:id="496" w:author="Microsoft account" w:date="2025-09-11T09:55:00Z">
          <w:pPr>
            <w:spacing w:after="0" w:line="276" w:lineRule="auto"/>
          </w:pPr>
        </w:pPrChange>
      </w:pPr>
      <w:ins w:id="497" w:author="Microsoft account" w:date="2025-09-11T09:53:00Z">
        <w:r w:rsidRPr="00186BA3">
          <w:rPr>
            <w:sz w:val="18"/>
            <w:szCs w:val="18"/>
            <w:lang w:bidi="fa-IR"/>
            <w:rPrChange w:id="498" w:author="Microsoft account" w:date="2025-09-11T09:54:00Z">
              <w:rPr>
                <w:lang w:bidi="fa-IR"/>
              </w:rPr>
            </w:rPrChange>
          </w:rPr>
          <w:t xml:space="preserve">NaN </w:t>
        </w:r>
        <w:r w:rsidRPr="00186BA3">
          <w:rPr>
            <w:sz w:val="18"/>
            <w:szCs w:val="18"/>
            <w:rtl/>
            <w:lang w:bidi="fa-IR"/>
            <w:rPrChange w:id="499" w:author="Microsoft account" w:date="2025-09-11T09:54:00Z">
              <w:rPr>
                <w:rtl/>
                <w:lang w:bidi="fa-IR"/>
              </w:rPr>
            </w:rPrChange>
          </w:rPr>
          <w:t>مخفف</w:t>
        </w:r>
        <w:r w:rsidRPr="00186BA3">
          <w:rPr>
            <w:sz w:val="18"/>
            <w:szCs w:val="18"/>
            <w:lang w:bidi="fa-IR"/>
            <w:rPrChange w:id="500" w:author="Microsoft account" w:date="2025-09-11T09:54:00Z">
              <w:rPr>
                <w:lang w:bidi="fa-IR"/>
              </w:rPr>
            </w:rPrChange>
          </w:rPr>
          <w:t xml:space="preserve"> Not a Number </w:t>
        </w:r>
        <w:r w:rsidRPr="00186BA3">
          <w:rPr>
            <w:sz w:val="18"/>
            <w:szCs w:val="18"/>
            <w:rtl/>
            <w:lang w:bidi="fa-IR"/>
            <w:rPrChange w:id="501" w:author="Microsoft account" w:date="2025-09-11T09:54:00Z">
              <w:rPr>
                <w:rtl/>
                <w:lang w:bidi="fa-IR"/>
              </w:rPr>
            </w:rPrChange>
          </w:rPr>
          <w:t>هست و نشون‌دهنده‌</w:t>
        </w:r>
        <w:r w:rsidRPr="00186BA3">
          <w:rPr>
            <w:rFonts w:hint="cs"/>
            <w:sz w:val="18"/>
            <w:szCs w:val="18"/>
            <w:rtl/>
            <w:lang w:bidi="fa-IR"/>
            <w:rPrChange w:id="502" w:author="Microsoft account" w:date="2025-09-11T09:54:00Z">
              <w:rPr>
                <w:rFonts w:hint="cs"/>
                <w:rtl/>
                <w:lang w:bidi="fa-IR"/>
              </w:rPr>
            </w:rPrChange>
          </w:rPr>
          <w:t>ی</w:t>
        </w:r>
        <w:r w:rsidRPr="00186BA3">
          <w:rPr>
            <w:sz w:val="18"/>
            <w:szCs w:val="18"/>
            <w:rtl/>
            <w:lang w:bidi="fa-IR"/>
            <w:rPrChange w:id="503" w:author="Microsoft account" w:date="2025-09-11T09:54:00Z">
              <w:rPr>
                <w:rtl/>
                <w:lang w:bidi="fa-IR"/>
              </w:rPr>
            </w:rPrChange>
          </w:rPr>
          <w:t xml:space="preserve"> داده‌</w:t>
        </w:r>
        <w:r w:rsidRPr="00186BA3">
          <w:rPr>
            <w:rFonts w:hint="cs"/>
            <w:sz w:val="18"/>
            <w:szCs w:val="18"/>
            <w:rtl/>
            <w:lang w:bidi="fa-IR"/>
            <w:rPrChange w:id="504" w:author="Microsoft account" w:date="2025-09-11T09:54:00Z">
              <w:rPr>
                <w:rFonts w:hint="cs"/>
                <w:rtl/>
                <w:lang w:bidi="fa-IR"/>
              </w:rPr>
            </w:rPrChange>
          </w:rPr>
          <w:t>ی</w:t>
        </w:r>
        <w:r w:rsidRPr="00186BA3">
          <w:rPr>
            <w:sz w:val="18"/>
            <w:szCs w:val="18"/>
            <w:rtl/>
            <w:lang w:bidi="fa-IR"/>
            <w:rPrChange w:id="505" w:author="Microsoft account" w:date="2025-09-11T09:54:00Z">
              <w:rPr>
                <w:rtl/>
                <w:lang w:bidi="fa-IR"/>
              </w:rPr>
            </w:rPrChange>
          </w:rPr>
          <w:t xml:space="preserve"> ناموجود </w:t>
        </w:r>
        <w:r w:rsidRPr="00186BA3">
          <w:rPr>
            <w:rFonts w:hint="cs"/>
            <w:sz w:val="18"/>
            <w:szCs w:val="18"/>
            <w:rtl/>
            <w:lang w:bidi="fa-IR"/>
            <w:rPrChange w:id="506" w:author="Microsoft account" w:date="2025-09-11T09:54:00Z">
              <w:rPr>
                <w:rFonts w:hint="cs"/>
                <w:rtl/>
                <w:lang w:bidi="fa-IR"/>
              </w:rPr>
            </w:rPrChange>
          </w:rPr>
          <w:t>ی</w:t>
        </w:r>
        <w:r w:rsidRPr="00186BA3">
          <w:rPr>
            <w:rFonts w:hint="eastAsia"/>
            <w:sz w:val="18"/>
            <w:szCs w:val="18"/>
            <w:rtl/>
            <w:lang w:bidi="fa-IR"/>
            <w:rPrChange w:id="507" w:author="Microsoft account" w:date="2025-09-11T09:54:00Z">
              <w:rPr>
                <w:rFonts w:hint="eastAsia"/>
                <w:rtl/>
                <w:lang w:bidi="fa-IR"/>
              </w:rPr>
            </w:rPrChange>
          </w:rPr>
          <w:t>ا</w:t>
        </w:r>
        <w:r w:rsidRPr="00186BA3">
          <w:rPr>
            <w:sz w:val="18"/>
            <w:szCs w:val="18"/>
            <w:rtl/>
            <w:lang w:bidi="fa-IR"/>
            <w:rPrChange w:id="508" w:author="Microsoft account" w:date="2025-09-11T09:54:00Z">
              <w:rPr>
                <w:rtl/>
                <w:lang w:bidi="fa-IR"/>
              </w:rPr>
            </w:rPrChange>
          </w:rPr>
          <w:t xml:space="preserve"> </w:t>
        </w:r>
        <w:r w:rsidRPr="00186BA3">
          <w:rPr>
            <w:rFonts w:hint="eastAsia"/>
            <w:sz w:val="18"/>
            <w:szCs w:val="18"/>
            <w:rtl/>
            <w:lang w:bidi="fa-IR"/>
            <w:rPrChange w:id="509" w:author="Microsoft account" w:date="2025-09-11T09:54:00Z">
              <w:rPr>
                <w:rFonts w:hint="eastAsia"/>
                <w:rtl/>
                <w:lang w:bidi="fa-IR"/>
              </w:rPr>
            </w:rPrChange>
          </w:rPr>
          <w:t>نامعتبر</w:t>
        </w:r>
        <w:r w:rsidRPr="00186BA3">
          <w:rPr>
            <w:sz w:val="18"/>
            <w:szCs w:val="18"/>
            <w:rtl/>
            <w:lang w:bidi="fa-IR"/>
            <w:rPrChange w:id="510" w:author="Microsoft account" w:date="2025-09-11T09:54:00Z">
              <w:rPr>
                <w:rtl/>
                <w:lang w:bidi="fa-IR"/>
              </w:rPr>
            </w:rPrChange>
          </w:rPr>
          <w:t xml:space="preserve"> </w:t>
        </w:r>
        <w:r w:rsidRPr="00186BA3">
          <w:rPr>
            <w:rFonts w:hint="eastAsia"/>
            <w:sz w:val="18"/>
            <w:szCs w:val="18"/>
            <w:rtl/>
            <w:lang w:bidi="fa-IR"/>
            <w:rPrChange w:id="511" w:author="Microsoft account" w:date="2025-09-11T09:54:00Z">
              <w:rPr>
                <w:rFonts w:hint="eastAsia"/>
                <w:rtl/>
                <w:lang w:bidi="fa-IR"/>
              </w:rPr>
            </w:rPrChange>
          </w:rPr>
          <w:t>عدد</w:t>
        </w:r>
        <w:r w:rsidRPr="00186BA3">
          <w:rPr>
            <w:rFonts w:hint="cs"/>
            <w:sz w:val="18"/>
            <w:szCs w:val="18"/>
            <w:rtl/>
            <w:lang w:bidi="fa-IR"/>
            <w:rPrChange w:id="512" w:author="Microsoft account" w:date="2025-09-11T09:54:00Z">
              <w:rPr>
                <w:rFonts w:hint="cs"/>
                <w:rtl/>
                <w:lang w:bidi="fa-IR"/>
              </w:rPr>
            </w:rPrChange>
          </w:rPr>
          <w:t>ی</w:t>
        </w:r>
        <w:r w:rsidRPr="00186BA3">
          <w:rPr>
            <w:rFonts w:hint="eastAsia"/>
            <w:sz w:val="18"/>
            <w:szCs w:val="18"/>
            <w:rtl/>
            <w:lang w:bidi="fa-IR"/>
            <w:rPrChange w:id="513" w:author="Microsoft account" w:date="2025-09-11T09:54:00Z">
              <w:rPr>
                <w:rFonts w:hint="eastAsia"/>
                <w:rtl/>
                <w:lang w:bidi="fa-IR"/>
              </w:rPr>
            </w:rPrChange>
          </w:rPr>
          <w:t>ه</w:t>
        </w:r>
        <w:r w:rsidRPr="00186BA3">
          <w:rPr>
            <w:sz w:val="18"/>
            <w:szCs w:val="18"/>
            <w:lang w:bidi="fa-IR"/>
            <w:rPrChange w:id="514" w:author="Microsoft account" w:date="2025-09-11T09:54:00Z">
              <w:rPr>
                <w:lang w:bidi="fa-IR"/>
              </w:rPr>
            </w:rPrChange>
          </w:rPr>
          <w:t>.</w:t>
        </w:r>
      </w:ins>
    </w:p>
    <w:p w14:paraId="37F734D1" w14:textId="570B3B5E" w:rsidR="00186BA3" w:rsidRPr="00186BA3" w:rsidRDefault="00186BA3">
      <w:pPr>
        <w:spacing w:after="0" w:line="276" w:lineRule="auto"/>
        <w:ind w:left="720"/>
        <w:rPr>
          <w:ins w:id="515" w:author="Microsoft account" w:date="2025-09-11T09:53:00Z"/>
          <w:sz w:val="18"/>
          <w:szCs w:val="18"/>
          <w:rtl/>
          <w:lang w:bidi="fa-IR"/>
          <w:rPrChange w:id="516" w:author="Microsoft account" w:date="2025-09-11T09:54:00Z">
            <w:rPr>
              <w:ins w:id="517" w:author="Microsoft account" w:date="2025-09-11T09:53:00Z"/>
              <w:rtl/>
              <w:lang w:bidi="fa-IR"/>
            </w:rPr>
          </w:rPrChange>
        </w:rPr>
        <w:pPrChange w:id="518" w:author="Microsoft account" w:date="2025-09-11T09:55:00Z">
          <w:pPr>
            <w:spacing w:after="0" w:line="276" w:lineRule="auto"/>
            <w:jc w:val="both"/>
          </w:pPr>
        </w:pPrChange>
      </w:pPr>
      <w:ins w:id="519" w:author="Microsoft account" w:date="2025-09-11T09:53:00Z">
        <w:r w:rsidRPr="00186BA3">
          <w:rPr>
            <w:sz w:val="18"/>
            <w:szCs w:val="18"/>
            <w:rtl/>
            <w:lang w:bidi="fa-IR"/>
            <w:rPrChange w:id="520" w:author="Microsoft account" w:date="2025-09-11T09:54:00Z">
              <w:rPr>
                <w:rtl/>
                <w:lang w:bidi="fa-IR"/>
              </w:rPr>
            </w:rPrChange>
          </w:rPr>
          <w:t>تو</w:t>
        </w:r>
        <w:r w:rsidRPr="00186BA3">
          <w:rPr>
            <w:rFonts w:hint="cs"/>
            <w:sz w:val="18"/>
            <w:szCs w:val="18"/>
            <w:rtl/>
            <w:lang w:bidi="fa-IR"/>
            <w:rPrChange w:id="521" w:author="Microsoft account" w:date="2025-09-11T09:54:00Z">
              <w:rPr>
                <w:rFonts w:hint="cs"/>
                <w:rtl/>
                <w:lang w:bidi="fa-IR"/>
              </w:rPr>
            </w:rPrChange>
          </w:rPr>
          <w:t>ی</w:t>
        </w:r>
        <w:r w:rsidRPr="00186BA3">
          <w:rPr>
            <w:sz w:val="18"/>
            <w:szCs w:val="18"/>
            <w:rtl/>
            <w:lang w:bidi="fa-IR"/>
            <w:rPrChange w:id="522" w:author="Microsoft account" w:date="2025-09-11T09:54:00Z">
              <w:rPr>
                <w:rtl/>
                <w:lang w:bidi="fa-IR"/>
              </w:rPr>
            </w:rPrChange>
          </w:rPr>
          <w:t xml:space="preserve"> پا</w:t>
        </w:r>
        <w:r w:rsidRPr="00186BA3">
          <w:rPr>
            <w:rFonts w:hint="cs"/>
            <w:sz w:val="18"/>
            <w:szCs w:val="18"/>
            <w:rtl/>
            <w:lang w:bidi="fa-IR"/>
            <w:rPrChange w:id="523" w:author="Microsoft account" w:date="2025-09-11T09:54:00Z">
              <w:rPr>
                <w:rFonts w:hint="cs"/>
                <w:rtl/>
                <w:lang w:bidi="fa-IR"/>
              </w:rPr>
            </w:rPrChange>
          </w:rPr>
          <w:t>ی</w:t>
        </w:r>
        <w:r w:rsidRPr="00186BA3">
          <w:rPr>
            <w:rFonts w:hint="eastAsia"/>
            <w:sz w:val="18"/>
            <w:szCs w:val="18"/>
            <w:rtl/>
            <w:lang w:bidi="fa-IR"/>
            <w:rPrChange w:id="524" w:author="Microsoft account" w:date="2025-09-11T09:54:00Z">
              <w:rPr>
                <w:rFonts w:hint="eastAsia"/>
                <w:rtl/>
                <w:lang w:bidi="fa-IR"/>
              </w:rPr>
            </w:rPrChange>
          </w:rPr>
          <w:t>تون</w:t>
        </w:r>
        <w:r w:rsidRPr="00186BA3">
          <w:rPr>
            <w:sz w:val="18"/>
            <w:szCs w:val="18"/>
            <w:rtl/>
            <w:lang w:bidi="fa-IR"/>
            <w:rPrChange w:id="525" w:author="Microsoft account" w:date="2025-09-11T09:54:00Z">
              <w:rPr>
                <w:rtl/>
                <w:lang w:bidi="fa-IR"/>
              </w:rPr>
            </w:rPrChange>
          </w:rPr>
          <w:t xml:space="preserve"> (مثلاً در </w:t>
        </w:r>
        <w:r w:rsidRPr="00186BA3">
          <w:rPr>
            <w:sz w:val="18"/>
            <w:szCs w:val="18"/>
            <w:lang w:bidi="fa-IR"/>
            <w:rPrChange w:id="526" w:author="Microsoft account" w:date="2025-09-11T09:54:00Z">
              <w:rPr>
                <w:lang w:bidi="fa-IR"/>
              </w:rPr>
            </w:rPrChange>
          </w:rPr>
          <w:t>pandas</w:t>
        </w:r>
        <w:r w:rsidRPr="00186BA3">
          <w:rPr>
            <w:sz w:val="18"/>
            <w:szCs w:val="18"/>
            <w:rtl/>
            <w:lang w:bidi="fa-IR"/>
            <w:rPrChange w:id="527" w:author="Microsoft account" w:date="2025-09-11T09:54:00Z">
              <w:rPr>
                <w:rtl/>
                <w:lang w:bidi="fa-IR"/>
              </w:rPr>
            </w:rPrChange>
          </w:rPr>
          <w:t xml:space="preserve"> </w:t>
        </w:r>
        <w:r w:rsidRPr="00186BA3">
          <w:rPr>
            <w:rFonts w:hint="cs"/>
            <w:sz w:val="18"/>
            <w:szCs w:val="18"/>
            <w:rtl/>
            <w:lang w:bidi="fa-IR"/>
            <w:rPrChange w:id="528" w:author="Microsoft account" w:date="2025-09-11T09:54:00Z">
              <w:rPr>
                <w:rFonts w:hint="cs"/>
                <w:rtl/>
                <w:lang w:bidi="fa-IR"/>
              </w:rPr>
            </w:rPrChange>
          </w:rPr>
          <w:t>ی</w:t>
        </w:r>
        <w:r w:rsidRPr="00186BA3">
          <w:rPr>
            <w:rFonts w:hint="eastAsia"/>
            <w:sz w:val="18"/>
            <w:szCs w:val="18"/>
            <w:rtl/>
            <w:lang w:bidi="fa-IR"/>
            <w:rPrChange w:id="529" w:author="Microsoft account" w:date="2025-09-11T09:54:00Z">
              <w:rPr>
                <w:rFonts w:hint="eastAsia"/>
                <w:rtl/>
                <w:lang w:bidi="fa-IR"/>
              </w:rPr>
            </w:rPrChange>
          </w:rPr>
          <w:t>ا</w:t>
        </w:r>
        <w:r w:rsidRPr="00186BA3">
          <w:rPr>
            <w:sz w:val="18"/>
            <w:szCs w:val="18"/>
            <w:rtl/>
            <w:lang w:bidi="fa-IR"/>
            <w:rPrChange w:id="530" w:author="Microsoft account" w:date="2025-09-11T09:54:00Z">
              <w:rPr>
                <w:rtl/>
                <w:lang w:bidi="fa-IR"/>
              </w:rPr>
            </w:rPrChange>
          </w:rPr>
          <w:t xml:space="preserve"> </w:t>
        </w:r>
        <w:r w:rsidRPr="00186BA3">
          <w:rPr>
            <w:sz w:val="18"/>
            <w:szCs w:val="18"/>
            <w:lang w:bidi="fa-IR"/>
            <w:rPrChange w:id="531" w:author="Microsoft account" w:date="2025-09-11T09:54:00Z">
              <w:rPr>
                <w:lang w:bidi="fa-IR"/>
              </w:rPr>
            </w:rPrChange>
          </w:rPr>
          <w:t>numpy</w:t>
        </w:r>
        <w:r w:rsidRPr="00186BA3">
          <w:rPr>
            <w:sz w:val="18"/>
            <w:szCs w:val="18"/>
            <w:rtl/>
            <w:lang w:bidi="fa-IR"/>
            <w:rPrChange w:id="532" w:author="Microsoft account" w:date="2025-09-11T09:54:00Z">
              <w:rPr>
                <w:rtl/>
                <w:lang w:bidi="fa-IR"/>
              </w:rPr>
            </w:rPrChange>
          </w:rPr>
          <w:t>) معمولاً وقت</w:t>
        </w:r>
        <w:r w:rsidRPr="00186BA3">
          <w:rPr>
            <w:rFonts w:hint="cs"/>
            <w:sz w:val="18"/>
            <w:szCs w:val="18"/>
            <w:rtl/>
            <w:lang w:bidi="fa-IR"/>
            <w:rPrChange w:id="533" w:author="Microsoft account" w:date="2025-09-11T09:54:00Z">
              <w:rPr>
                <w:rFonts w:hint="cs"/>
                <w:rtl/>
                <w:lang w:bidi="fa-IR"/>
              </w:rPr>
            </w:rPrChange>
          </w:rPr>
          <w:t>ی</w:t>
        </w:r>
        <w:r w:rsidRPr="00186BA3">
          <w:rPr>
            <w:sz w:val="18"/>
            <w:szCs w:val="18"/>
            <w:rtl/>
            <w:lang w:bidi="fa-IR"/>
            <w:rPrChange w:id="534" w:author="Microsoft account" w:date="2025-09-11T09:54:00Z">
              <w:rPr>
                <w:rtl/>
                <w:lang w:bidi="fa-IR"/>
              </w:rPr>
            </w:rPrChange>
          </w:rPr>
          <w:t xml:space="preserve"> داده‌ا</w:t>
        </w:r>
        <w:r w:rsidRPr="00186BA3">
          <w:rPr>
            <w:rFonts w:hint="cs"/>
            <w:sz w:val="18"/>
            <w:szCs w:val="18"/>
            <w:rtl/>
            <w:lang w:bidi="fa-IR"/>
            <w:rPrChange w:id="535" w:author="Microsoft account" w:date="2025-09-11T09:54:00Z">
              <w:rPr>
                <w:rFonts w:hint="cs"/>
                <w:rtl/>
                <w:lang w:bidi="fa-IR"/>
              </w:rPr>
            </w:rPrChange>
          </w:rPr>
          <w:t>ی</w:t>
        </w:r>
        <w:r w:rsidRPr="00186BA3">
          <w:rPr>
            <w:sz w:val="18"/>
            <w:szCs w:val="18"/>
            <w:rtl/>
            <w:lang w:bidi="fa-IR"/>
            <w:rPrChange w:id="536" w:author="Microsoft account" w:date="2025-09-11T09:54:00Z">
              <w:rPr>
                <w:rtl/>
                <w:lang w:bidi="fa-IR"/>
              </w:rPr>
            </w:rPrChange>
          </w:rPr>
          <w:t xml:space="preserve"> وجود نداره </w:t>
        </w:r>
        <w:r w:rsidRPr="00186BA3">
          <w:rPr>
            <w:rFonts w:hint="cs"/>
            <w:sz w:val="18"/>
            <w:szCs w:val="18"/>
            <w:rtl/>
            <w:lang w:bidi="fa-IR"/>
            <w:rPrChange w:id="537" w:author="Microsoft account" w:date="2025-09-11T09:54:00Z">
              <w:rPr>
                <w:rFonts w:hint="cs"/>
                <w:rtl/>
                <w:lang w:bidi="fa-IR"/>
              </w:rPr>
            </w:rPrChange>
          </w:rPr>
          <w:t>ی</w:t>
        </w:r>
        <w:r w:rsidRPr="00186BA3">
          <w:rPr>
            <w:rFonts w:hint="eastAsia"/>
            <w:sz w:val="18"/>
            <w:szCs w:val="18"/>
            <w:rtl/>
            <w:lang w:bidi="fa-IR"/>
            <w:rPrChange w:id="538" w:author="Microsoft account" w:date="2025-09-11T09:54:00Z">
              <w:rPr>
                <w:rFonts w:hint="eastAsia"/>
                <w:rtl/>
                <w:lang w:bidi="fa-IR"/>
              </w:rPr>
            </w:rPrChange>
          </w:rPr>
          <w:t>ا</w:t>
        </w:r>
        <w:r w:rsidRPr="00186BA3">
          <w:rPr>
            <w:sz w:val="18"/>
            <w:szCs w:val="18"/>
            <w:rtl/>
            <w:lang w:bidi="fa-IR"/>
            <w:rPrChange w:id="539" w:author="Microsoft account" w:date="2025-09-11T09:54:00Z">
              <w:rPr>
                <w:rtl/>
                <w:lang w:bidi="fa-IR"/>
              </w:rPr>
            </w:rPrChange>
          </w:rPr>
          <w:t xml:space="preserve"> مقدارش مشخص ن</w:t>
        </w:r>
        <w:r w:rsidRPr="00186BA3">
          <w:rPr>
            <w:rFonts w:hint="cs"/>
            <w:sz w:val="18"/>
            <w:szCs w:val="18"/>
            <w:rtl/>
            <w:lang w:bidi="fa-IR"/>
            <w:rPrChange w:id="540" w:author="Microsoft account" w:date="2025-09-11T09:54:00Z">
              <w:rPr>
                <w:rFonts w:hint="cs"/>
                <w:rtl/>
                <w:lang w:bidi="fa-IR"/>
              </w:rPr>
            </w:rPrChange>
          </w:rPr>
          <w:t>ی</w:t>
        </w:r>
        <w:r w:rsidRPr="00186BA3">
          <w:rPr>
            <w:rFonts w:hint="eastAsia"/>
            <w:sz w:val="18"/>
            <w:szCs w:val="18"/>
            <w:rtl/>
            <w:lang w:bidi="fa-IR"/>
            <w:rPrChange w:id="541" w:author="Microsoft account" w:date="2025-09-11T09:54:00Z">
              <w:rPr>
                <w:rFonts w:hint="eastAsia"/>
                <w:rtl/>
                <w:lang w:bidi="fa-IR"/>
              </w:rPr>
            </w:rPrChange>
          </w:rPr>
          <w:t>ست،</w:t>
        </w:r>
        <w:r w:rsidRPr="00186BA3">
          <w:rPr>
            <w:sz w:val="18"/>
            <w:szCs w:val="18"/>
            <w:rtl/>
            <w:lang w:bidi="fa-IR"/>
            <w:rPrChange w:id="542" w:author="Microsoft account" w:date="2025-09-11T09:54:00Z">
              <w:rPr>
                <w:rtl/>
                <w:lang w:bidi="fa-IR"/>
              </w:rPr>
            </w:rPrChange>
          </w:rPr>
          <w:t xml:space="preserve"> به جا</w:t>
        </w:r>
        <w:r w:rsidRPr="00186BA3">
          <w:rPr>
            <w:rFonts w:hint="cs"/>
            <w:sz w:val="18"/>
            <w:szCs w:val="18"/>
            <w:rtl/>
            <w:lang w:bidi="fa-IR"/>
            <w:rPrChange w:id="543" w:author="Microsoft account" w:date="2025-09-11T09:54:00Z">
              <w:rPr>
                <w:rFonts w:hint="cs"/>
                <w:rtl/>
                <w:lang w:bidi="fa-IR"/>
              </w:rPr>
            </w:rPrChange>
          </w:rPr>
          <w:t>ی</w:t>
        </w:r>
        <w:r w:rsidRPr="00186BA3">
          <w:rPr>
            <w:sz w:val="18"/>
            <w:szCs w:val="18"/>
            <w:rtl/>
            <w:lang w:bidi="fa-IR"/>
            <w:rPrChange w:id="544" w:author="Microsoft account" w:date="2025-09-11T09:54:00Z">
              <w:rPr>
                <w:rtl/>
                <w:lang w:bidi="fa-IR"/>
              </w:rPr>
            </w:rPrChange>
          </w:rPr>
          <w:t xml:space="preserve"> اون </w:t>
        </w:r>
        <w:r w:rsidRPr="00186BA3">
          <w:rPr>
            <w:sz w:val="18"/>
            <w:szCs w:val="18"/>
            <w:lang w:bidi="fa-IR"/>
            <w:rPrChange w:id="545" w:author="Microsoft account" w:date="2025-09-11T09:54:00Z">
              <w:rPr>
                <w:lang w:bidi="fa-IR"/>
              </w:rPr>
            </w:rPrChange>
          </w:rPr>
          <w:t>NaN</w:t>
        </w:r>
        <w:r w:rsidRPr="00186BA3">
          <w:rPr>
            <w:sz w:val="18"/>
            <w:szCs w:val="18"/>
            <w:rtl/>
            <w:lang w:bidi="fa-IR"/>
            <w:rPrChange w:id="546" w:author="Microsoft account" w:date="2025-09-11T09:54:00Z">
              <w:rPr>
                <w:rtl/>
                <w:lang w:bidi="fa-IR"/>
              </w:rPr>
            </w:rPrChange>
          </w:rPr>
          <w:t xml:space="preserve"> م</w:t>
        </w:r>
        <w:r w:rsidRPr="00186BA3">
          <w:rPr>
            <w:rFonts w:hint="cs"/>
            <w:sz w:val="18"/>
            <w:szCs w:val="18"/>
            <w:rtl/>
            <w:lang w:bidi="fa-IR"/>
            <w:rPrChange w:id="547" w:author="Microsoft account" w:date="2025-09-11T09:54:00Z">
              <w:rPr>
                <w:rFonts w:hint="cs"/>
                <w:rtl/>
                <w:lang w:bidi="fa-IR"/>
              </w:rPr>
            </w:rPrChange>
          </w:rPr>
          <w:t>ی</w:t>
        </w:r>
        <w:r w:rsidRPr="00186BA3">
          <w:rPr>
            <w:rFonts w:hint="eastAsia"/>
            <w:sz w:val="18"/>
            <w:szCs w:val="18"/>
            <w:rtl/>
            <w:lang w:bidi="fa-IR"/>
            <w:rPrChange w:id="548" w:author="Microsoft account" w:date="2025-09-11T09:54:00Z">
              <w:rPr>
                <w:rFonts w:hint="eastAsia"/>
                <w:rtl/>
                <w:lang w:bidi="fa-IR"/>
              </w:rPr>
            </w:rPrChange>
          </w:rPr>
          <w:t>اد</w:t>
        </w:r>
        <w:r w:rsidRPr="00186BA3">
          <w:rPr>
            <w:sz w:val="18"/>
            <w:szCs w:val="18"/>
            <w:rtl/>
            <w:lang w:bidi="fa-IR"/>
            <w:rPrChange w:id="549" w:author="Microsoft account" w:date="2025-09-11T09:54:00Z">
              <w:rPr>
                <w:rtl/>
                <w:lang w:bidi="fa-IR"/>
              </w:rPr>
            </w:rPrChange>
          </w:rPr>
          <w:t>.</w:t>
        </w:r>
      </w:ins>
    </w:p>
    <w:p w14:paraId="4A1E5700" w14:textId="77777777" w:rsidR="00186BA3" w:rsidRPr="00186BA3" w:rsidRDefault="00186BA3">
      <w:pPr>
        <w:spacing w:after="0" w:line="276" w:lineRule="auto"/>
        <w:ind w:left="720"/>
        <w:rPr>
          <w:ins w:id="550" w:author="Microsoft account" w:date="2025-09-11T09:53:00Z"/>
          <w:sz w:val="18"/>
          <w:szCs w:val="18"/>
          <w:rtl/>
          <w:lang w:bidi="fa-IR"/>
          <w:rPrChange w:id="551" w:author="Microsoft account" w:date="2025-09-11T09:54:00Z">
            <w:rPr>
              <w:ins w:id="552" w:author="Microsoft account" w:date="2025-09-11T09:53:00Z"/>
              <w:rtl/>
              <w:lang w:bidi="fa-IR"/>
            </w:rPr>
          </w:rPrChange>
        </w:rPr>
        <w:pPrChange w:id="553" w:author="Microsoft account" w:date="2025-09-11T09:55:00Z">
          <w:pPr>
            <w:spacing w:after="0" w:line="276" w:lineRule="auto"/>
          </w:pPr>
        </w:pPrChange>
      </w:pPr>
      <w:ins w:id="554" w:author="Microsoft account" w:date="2025-09-11T09:53:00Z">
        <w:r w:rsidRPr="00186BA3">
          <w:rPr>
            <w:sz w:val="18"/>
            <w:szCs w:val="18"/>
            <w:rtl/>
            <w:lang w:bidi="fa-IR"/>
            <w:rPrChange w:id="555" w:author="Microsoft account" w:date="2025-09-11T09:54:00Z">
              <w:rPr>
                <w:rtl/>
                <w:lang w:bidi="fa-IR"/>
              </w:rPr>
            </w:rPrChange>
          </w:rPr>
          <w:t>خودت هم م</w:t>
        </w:r>
        <w:r w:rsidRPr="00186BA3">
          <w:rPr>
            <w:rFonts w:hint="cs"/>
            <w:sz w:val="18"/>
            <w:szCs w:val="18"/>
            <w:rtl/>
            <w:lang w:bidi="fa-IR"/>
            <w:rPrChange w:id="556" w:author="Microsoft account" w:date="2025-09-11T09:54:00Z">
              <w:rPr>
                <w:rFonts w:hint="cs"/>
                <w:rtl/>
                <w:lang w:bidi="fa-IR"/>
              </w:rPr>
            </w:rPrChange>
          </w:rPr>
          <w:t>ی‌</w:t>
        </w:r>
        <w:r w:rsidRPr="00186BA3">
          <w:rPr>
            <w:rFonts w:hint="eastAsia"/>
            <w:sz w:val="18"/>
            <w:szCs w:val="18"/>
            <w:rtl/>
            <w:lang w:bidi="fa-IR"/>
            <w:rPrChange w:id="557" w:author="Microsoft account" w:date="2025-09-11T09:54:00Z">
              <w:rPr>
                <w:rFonts w:hint="eastAsia"/>
                <w:rtl/>
                <w:lang w:bidi="fa-IR"/>
              </w:rPr>
            </w:rPrChange>
          </w:rPr>
          <w:t>تون</w:t>
        </w:r>
        <w:r w:rsidRPr="00186BA3">
          <w:rPr>
            <w:rFonts w:hint="cs"/>
            <w:sz w:val="18"/>
            <w:szCs w:val="18"/>
            <w:rtl/>
            <w:lang w:bidi="fa-IR"/>
            <w:rPrChange w:id="558" w:author="Microsoft account" w:date="2025-09-11T09:54:00Z">
              <w:rPr>
                <w:rFonts w:hint="cs"/>
                <w:rtl/>
                <w:lang w:bidi="fa-IR"/>
              </w:rPr>
            </w:rPrChange>
          </w:rPr>
          <w:t>ی</w:t>
        </w:r>
        <w:r w:rsidRPr="00186BA3">
          <w:rPr>
            <w:sz w:val="18"/>
            <w:szCs w:val="18"/>
            <w:rtl/>
            <w:lang w:bidi="fa-IR"/>
            <w:rPrChange w:id="559" w:author="Microsoft account" w:date="2025-09-11T09:54:00Z">
              <w:rPr>
                <w:rtl/>
                <w:lang w:bidi="fa-IR"/>
              </w:rPr>
            </w:rPrChange>
          </w:rPr>
          <w:t xml:space="preserve"> </w:t>
        </w:r>
        <w:r w:rsidRPr="00186BA3">
          <w:rPr>
            <w:rFonts w:hint="eastAsia"/>
            <w:sz w:val="18"/>
            <w:szCs w:val="18"/>
            <w:rtl/>
            <w:lang w:bidi="fa-IR"/>
            <w:rPrChange w:id="560" w:author="Microsoft account" w:date="2025-09-11T09:54:00Z">
              <w:rPr>
                <w:rFonts w:hint="eastAsia"/>
                <w:rtl/>
                <w:lang w:bidi="fa-IR"/>
              </w:rPr>
            </w:rPrChange>
          </w:rPr>
          <w:t>تو</w:t>
        </w:r>
        <w:r w:rsidRPr="00186BA3">
          <w:rPr>
            <w:rFonts w:hint="cs"/>
            <w:sz w:val="18"/>
            <w:szCs w:val="18"/>
            <w:rtl/>
            <w:lang w:bidi="fa-IR"/>
            <w:rPrChange w:id="561" w:author="Microsoft account" w:date="2025-09-11T09:54:00Z">
              <w:rPr>
                <w:rFonts w:hint="cs"/>
                <w:rtl/>
                <w:lang w:bidi="fa-IR"/>
              </w:rPr>
            </w:rPrChange>
          </w:rPr>
          <w:t>ی</w:t>
        </w:r>
        <w:r w:rsidRPr="00186BA3">
          <w:rPr>
            <w:sz w:val="18"/>
            <w:szCs w:val="18"/>
            <w:rtl/>
            <w:lang w:bidi="fa-IR"/>
            <w:rPrChange w:id="562" w:author="Microsoft account" w:date="2025-09-11T09:54:00Z">
              <w:rPr>
                <w:rtl/>
                <w:lang w:bidi="fa-IR"/>
              </w:rPr>
            </w:rPrChange>
          </w:rPr>
          <w:t xml:space="preserve"> </w:t>
        </w:r>
        <w:r w:rsidRPr="00186BA3">
          <w:rPr>
            <w:rFonts w:hint="eastAsia"/>
            <w:sz w:val="18"/>
            <w:szCs w:val="18"/>
            <w:rtl/>
            <w:lang w:bidi="fa-IR"/>
            <w:rPrChange w:id="563" w:author="Microsoft account" w:date="2025-09-11T09:54:00Z">
              <w:rPr>
                <w:rFonts w:hint="eastAsia"/>
                <w:rtl/>
                <w:lang w:bidi="fa-IR"/>
              </w:rPr>
            </w:rPrChange>
          </w:rPr>
          <w:t>برنامه</w:t>
        </w:r>
        <w:r w:rsidRPr="00186BA3">
          <w:rPr>
            <w:sz w:val="18"/>
            <w:szCs w:val="18"/>
            <w:rtl/>
            <w:lang w:bidi="fa-IR"/>
            <w:rPrChange w:id="564" w:author="Microsoft account" w:date="2025-09-11T09:54:00Z">
              <w:rPr>
                <w:rtl/>
                <w:lang w:bidi="fa-IR"/>
              </w:rPr>
            </w:rPrChange>
          </w:rPr>
          <w:t xml:space="preserve"> </w:t>
        </w:r>
        <w:r w:rsidRPr="00186BA3">
          <w:rPr>
            <w:rFonts w:hint="eastAsia"/>
            <w:sz w:val="18"/>
            <w:szCs w:val="18"/>
            <w:rtl/>
            <w:lang w:bidi="fa-IR"/>
            <w:rPrChange w:id="565" w:author="Microsoft account" w:date="2025-09-11T09:54:00Z">
              <w:rPr>
                <w:rFonts w:hint="eastAsia"/>
                <w:rtl/>
                <w:lang w:bidi="fa-IR"/>
              </w:rPr>
            </w:rPrChange>
          </w:rPr>
          <w:t>مقدار</w:t>
        </w:r>
        <w:r w:rsidRPr="00186BA3">
          <w:rPr>
            <w:sz w:val="18"/>
            <w:szCs w:val="18"/>
            <w:lang w:bidi="fa-IR"/>
            <w:rPrChange w:id="566" w:author="Microsoft account" w:date="2025-09-11T09:54:00Z">
              <w:rPr>
                <w:lang w:bidi="fa-IR"/>
              </w:rPr>
            </w:rPrChange>
          </w:rPr>
          <w:t xml:space="preserve"> NaN </w:t>
        </w:r>
        <w:r w:rsidRPr="00186BA3">
          <w:rPr>
            <w:sz w:val="18"/>
            <w:szCs w:val="18"/>
            <w:rtl/>
            <w:lang w:bidi="fa-IR"/>
            <w:rPrChange w:id="567" w:author="Microsoft account" w:date="2025-09-11T09:54:00Z">
              <w:rPr>
                <w:rtl/>
                <w:lang w:bidi="fa-IR"/>
              </w:rPr>
            </w:rPrChange>
          </w:rPr>
          <w:t>رو بساز</w:t>
        </w:r>
        <w:r w:rsidRPr="00186BA3">
          <w:rPr>
            <w:rFonts w:hint="cs"/>
            <w:sz w:val="18"/>
            <w:szCs w:val="18"/>
            <w:rtl/>
            <w:lang w:bidi="fa-IR"/>
            <w:rPrChange w:id="568" w:author="Microsoft account" w:date="2025-09-11T09:54:00Z">
              <w:rPr>
                <w:rFonts w:hint="cs"/>
                <w:rtl/>
                <w:lang w:bidi="fa-IR"/>
              </w:rPr>
            </w:rPrChange>
          </w:rPr>
          <w:t>ی</w:t>
        </w:r>
        <w:r w:rsidRPr="00186BA3">
          <w:rPr>
            <w:sz w:val="18"/>
            <w:szCs w:val="18"/>
            <w:lang w:bidi="fa-IR"/>
            <w:rPrChange w:id="569" w:author="Microsoft account" w:date="2025-09-11T09:54:00Z">
              <w:rPr>
                <w:lang w:bidi="fa-IR"/>
              </w:rPr>
            </w:rPrChange>
          </w:rPr>
          <w:t>.</w:t>
        </w:r>
      </w:ins>
    </w:p>
    <w:p w14:paraId="08FC8926" w14:textId="77777777" w:rsidR="00186BA3" w:rsidRPr="00186BA3" w:rsidRDefault="00186BA3">
      <w:pPr>
        <w:spacing w:after="0" w:line="276" w:lineRule="auto"/>
        <w:ind w:left="720"/>
        <w:rPr>
          <w:ins w:id="570" w:author="Microsoft account" w:date="2025-09-11T09:53:00Z"/>
          <w:sz w:val="18"/>
          <w:szCs w:val="18"/>
          <w:rtl/>
          <w:lang w:bidi="fa-IR"/>
          <w:rPrChange w:id="571" w:author="Microsoft account" w:date="2025-09-11T09:54:00Z">
            <w:rPr>
              <w:ins w:id="572" w:author="Microsoft account" w:date="2025-09-11T09:53:00Z"/>
              <w:rtl/>
              <w:lang w:bidi="fa-IR"/>
            </w:rPr>
          </w:rPrChange>
        </w:rPr>
        <w:pPrChange w:id="573" w:author="Microsoft account" w:date="2025-09-11T09:55:00Z">
          <w:pPr>
            <w:spacing w:after="0" w:line="276" w:lineRule="auto"/>
          </w:pPr>
        </w:pPrChange>
      </w:pPr>
    </w:p>
    <w:p w14:paraId="64F16D4C" w14:textId="5B262ABB" w:rsidR="00186BA3" w:rsidRPr="00186BA3" w:rsidRDefault="00186BA3">
      <w:pPr>
        <w:spacing w:after="0" w:line="276" w:lineRule="auto"/>
        <w:ind w:left="720"/>
        <w:rPr>
          <w:ins w:id="574" w:author="Microsoft account" w:date="2025-09-11T09:53:00Z"/>
          <w:sz w:val="18"/>
          <w:szCs w:val="18"/>
          <w:rtl/>
          <w:lang w:bidi="fa-IR"/>
          <w:rPrChange w:id="575" w:author="Microsoft account" w:date="2025-09-11T09:54:00Z">
            <w:rPr>
              <w:ins w:id="576" w:author="Microsoft account" w:date="2025-09-11T09:53:00Z"/>
              <w:rtl/>
              <w:lang w:bidi="fa-IR"/>
            </w:rPr>
          </w:rPrChange>
        </w:rPr>
        <w:pPrChange w:id="577" w:author="Microsoft account" w:date="2025-09-11T09:55:00Z">
          <w:pPr>
            <w:spacing w:after="0" w:line="276" w:lineRule="auto"/>
            <w:jc w:val="both"/>
          </w:pPr>
        </w:pPrChange>
      </w:pPr>
      <w:ins w:id="578" w:author="Microsoft account" w:date="2025-09-11T09:53:00Z">
        <w:r w:rsidRPr="00186BA3">
          <w:rPr>
            <w:sz w:val="18"/>
            <w:szCs w:val="18"/>
            <w:rtl/>
            <w:lang w:bidi="fa-IR"/>
            <w:rPrChange w:id="579" w:author="Microsoft account" w:date="2025-09-11T09:54:00Z">
              <w:rPr>
                <w:rtl/>
                <w:lang w:bidi="fa-IR"/>
              </w:rPr>
            </w:rPrChange>
          </w:rPr>
          <w:t>مثال:</w:t>
        </w:r>
      </w:ins>
    </w:p>
    <w:p w14:paraId="2D60EE94" w14:textId="77777777" w:rsidR="00186BA3" w:rsidRPr="00186BA3" w:rsidRDefault="00186BA3">
      <w:pPr>
        <w:spacing w:after="0" w:line="276" w:lineRule="auto"/>
        <w:ind w:left="720"/>
        <w:jc w:val="right"/>
        <w:rPr>
          <w:ins w:id="580" w:author="Microsoft account" w:date="2025-09-11T09:53:00Z"/>
          <w:sz w:val="18"/>
          <w:szCs w:val="18"/>
          <w:lang w:bidi="fa-IR"/>
          <w:rPrChange w:id="581" w:author="Microsoft account" w:date="2025-09-11T09:54:00Z">
            <w:rPr>
              <w:ins w:id="582" w:author="Microsoft account" w:date="2025-09-11T09:53:00Z"/>
              <w:lang w:bidi="fa-IR"/>
            </w:rPr>
          </w:rPrChange>
        </w:rPr>
        <w:pPrChange w:id="583" w:author="Microsoft account" w:date="2025-09-11T09:55:00Z">
          <w:pPr>
            <w:spacing w:after="0" w:line="276" w:lineRule="auto"/>
            <w:jc w:val="both"/>
          </w:pPr>
        </w:pPrChange>
      </w:pPr>
      <w:ins w:id="584" w:author="Microsoft account" w:date="2025-09-11T09:53:00Z">
        <w:r w:rsidRPr="00186BA3">
          <w:rPr>
            <w:sz w:val="18"/>
            <w:szCs w:val="18"/>
            <w:lang w:bidi="fa-IR"/>
            <w:rPrChange w:id="585" w:author="Microsoft account" w:date="2025-09-11T09:54:00Z">
              <w:rPr>
                <w:lang w:bidi="fa-IR"/>
              </w:rPr>
            </w:rPrChange>
          </w:rPr>
          <w:t>import math</w:t>
        </w:r>
      </w:ins>
    </w:p>
    <w:p w14:paraId="7AAD60AE" w14:textId="77777777" w:rsidR="00186BA3" w:rsidRPr="00186BA3" w:rsidRDefault="00186BA3">
      <w:pPr>
        <w:spacing w:after="0" w:line="276" w:lineRule="auto"/>
        <w:ind w:left="720"/>
        <w:jc w:val="right"/>
        <w:rPr>
          <w:ins w:id="586" w:author="Microsoft account" w:date="2025-09-11T09:53:00Z"/>
          <w:sz w:val="18"/>
          <w:szCs w:val="18"/>
          <w:lang w:bidi="fa-IR"/>
          <w:rPrChange w:id="587" w:author="Microsoft account" w:date="2025-09-11T09:54:00Z">
            <w:rPr>
              <w:ins w:id="588" w:author="Microsoft account" w:date="2025-09-11T09:53:00Z"/>
              <w:lang w:bidi="fa-IR"/>
            </w:rPr>
          </w:rPrChange>
        </w:rPr>
        <w:pPrChange w:id="589" w:author="Microsoft account" w:date="2025-09-11T09:55:00Z">
          <w:pPr>
            <w:spacing w:after="0" w:line="276" w:lineRule="auto"/>
            <w:jc w:val="both"/>
          </w:pPr>
        </w:pPrChange>
      </w:pPr>
      <w:ins w:id="590" w:author="Microsoft account" w:date="2025-09-11T09:53:00Z">
        <w:r w:rsidRPr="00186BA3">
          <w:rPr>
            <w:sz w:val="18"/>
            <w:szCs w:val="18"/>
            <w:lang w:bidi="fa-IR"/>
            <w:rPrChange w:id="591"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right"/>
        <w:rPr>
          <w:ins w:id="592" w:author="Microsoft account" w:date="2025-09-11T09:53:00Z"/>
          <w:sz w:val="18"/>
          <w:szCs w:val="18"/>
          <w:lang w:bidi="fa-IR"/>
          <w:rPrChange w:id="593" w:author="Microsoft account" w:date="2025-09-11T09:54:00Z">
            <w:rPr>
              <w:ins w:id="594" w:author="Microsoft account" w:date="2025-09-11T09:53:00Z"/>
              <w:lang w:bidi="fa-IR"/>
            </w:rPr>
          </w:rPrChange>
        </w:rPr>
        <w:pPrChange w:id="595" w:author="Microsoft account" w:date="2025-09-11T09:55:00Z">
          <w:pPr>
            <w:spacing w:after="0" w:line="276" w:lineRule="auto"/>
            <w:jc w:val="both"/>
          </w:pPr>
        </w:pPrChange>
      </w:pPr>
    </w:p>
    <w:p w14:paraId="3540F0C7" w14:textId="77777777" w:rsidR="00186BA3" w:rsidRPr="00186BA3" w:rsidRDefault="00186BA3">
      <w:pPr>
        <w:spacing w:after="0" w:line="276" w:lineRule="auto"/>
        <w:ind w:left="720"/>
        <w:jc w:val="right"/>
        <w:rPr>
          <w:ins w:id="596" w:author="Microsoft account" w:date="2025-09-11T09:53:00Z"/>
          <w:sz w:val="18"/>
          <w:szCs w:val="18"/>
          <w:lang w:bidi="fa-IR"/>
          <w:rPrChange w:id="597" w:author="Microsoft account" w:date="2025-09-11T09:54:00Z">
            <w:rPr>
              <w:ins w:id="598" w:author="Microsoft account" w:date="2025-09-11T09:53:00Z"/>
              <w:lang w:bidi="fa-IR"/>
            </w:rPr>
          </w:rPrChange>
        </w:rPr>
        <w:pPrChange w:id="599" w:author="Microsoft account" w:date="2025-09-11T09:55:00Z">
          <w:pPr>
            <w:spacing w:after="0" w:line="276" w:lineRule="auto"/>
            <w:jc w:val="both"/>
          </w:pPr>
        </w:pPrChange>
      </w:pPr>
      <w:ins w:id="600" w:author="Microsoft account" w:date="2025-09-11T09:53:00Z">
        <w:r w:rsidRPr="00186BA3">
          <w:rPr>
            <w:sz w:val="18"/>
            <w:szCs w:val="18"/>
            <w:lang w:bidi="fa-IR"/>
            <w:rPrChange w:id="601" w:author="Microsoft account" w:date="2025-09-11T09:54:00Z">
              <w:rPr>
                <w:lang w:bidi="fa-IR"/>
              </w:rPr>
            </w:rPrChange>
          </w:rPr>
          <w:t>x = math.nan</w:t>
        </w:r>
        <w:r w:rsidRPr="00186BA3">
          <w:rPr>
            <w:sz w:val="18"/>
            <w:szCs w:val="18"/>
            <w:rtl/>
            <w:lang w:bidi="fa-IR"/>
            <w:rPrChange w:id="602" w:author="Microsoft account" w:date="2025-09-11T09:54:00Z">
              <w:rPr>
                <w:rtl/>
                <w:lang w:bidi="fa-IR"/>
              </w:rPr>
            </w:rPrChange>
          </w:rPr>
          <w:t xml:space="preserve">   # با ماژول </w:t>
        </w:r>
        <w:r w:rsidRPr="00186BA3">
          <w:rPr>
            <w:sz w:val="18"/>
            <w:szCs w:val="18"/>
            <w:lang w:bidi="fa-IR"/>
            <w:rPrChange w:id="603" w:author="Microsoft account" w:date="2025-09-11T09:54:00Z">
              <w:rPr>
                <w:lang w:bidi="fa-IR"/>
              </w:rPr>
            </w:rPrChange>
          </w:rPr>
          <w:t>math</w:t>
        </w:r>
      </w:ins>
    </w:p>
    <w:p w14:paraId="1761D95D" w14:textId="77777777" w:rsidR="00186BA3" w:rsidRPr="00186BA3" w:rsidRDefault="00186BA3">
      <w:pPr>
        <w:spacing w:after="0" w:line="276" w:lineRule="auto"/>
        <w:ind w:left="720"/>
        <w:jc w:val="right"/>
        <w:rPr>
          <w:ins w:id="604" w:author="Microsoft account" w:date="2025-09-11T09:53:00Z"/>
          <w:sz w:val="18"/>
          <w:szCs w:val="18"/>
          <w:lang w:bidi="fa-IR"/>
          <w:rPrChange w:id="605" w:author="Microsoft account" w:date="2025-09-11T09:54:00Z">
            <w:rPr>
              <w:ins w:id="606" w:author="Microsoft account" w:date="2025-09-11T09:53:00Z"/>
              <w:lang w:bidi="fa-IR"/>
            </w:rPr>
          </w:rPrChange>
        </w:rPr>
        <w:pPrChange w:id="607" w:author="Microsoft account" w:date="2025-09-11T09:55:00Z">
          <w:pPr>
            <w:spacing w:after="0" w:line="276" w:lineRule="auto"/>
            <w:jc w:val="both"/>
          </w:pPr>
        </w:pPrChange>
      </w:pPr>
      <w:ins w:id="608" w:author="Microsoft account" w:date="2025-09-11T09:53:00Z">
        <w:r w:rsidRPr="00186BA3">
          <w:rPr>
            <w:sz w:val="18"/>
            <w:szCs w:val="18"/>
            <w:lang w:bidi="fa-IR"/>
            <w:rPrChange w:id="609" w:author="Microsoft account" w:date="2025-09-11T09:54:00Z">
              <w:rPr>
                <w:lang w:bidi="fa-IR"/>
              </w:rPr>
            </w:rPrChange>
          </w:rPr>
          <w:t>y = np.nan</w:t>
        </w:r>
        <w:r w:rsidRPr="00186BA3">
          <w:rPr>
            <w:sz w:val="18"/>
            <w:szCs w:val="18"/>
            <w:rtl/>
            <w:lang w:bidi="fa-IR"/>
            <w:rPrChange w:id="610" w:author="Microsoft account" w:date="2025-09-11T09:54:00Z">
              <w:rPr>
                <w:rtl/>
                <w:lang w:bidi="fa-IR"/>
              </w:rPr>
            </w:rPrChange>
          </w:rPr>
          <w:t xml:space="preserve">     # با ماژول </w:t>
        </w:r>
        <w:r w:rsidRPr="00186BA3">
          <w:rPr>
            <w:sz w:val="18"/>
            <w:szCs w:val="18"/>
            <w:lang w:bidi="fa-IR"/>
            <w:rPrChange w:id="611" w:author="Microsoft account" w:date="2025-09-11T09:54:00Z">
              <w:rPr>
                <w:lang w:bidi="fa-IR"/>
              </w:rPr>
            </w:rPrChange>
          </w:rPr>
          <w:t>numpy</w:t>
        </w:r>
      </w:ins>
    </w:p>
    <w:p w14:paraId="1FDC7AD0" w14:textId="77777777" w:rsidR="00186BA3" w:rsidRPr="00186BA3" w:rsidRDefault="00186BA3">
      <w:pPr>
        <w:spacing w:after="0" w:line="276" w:lineRule="auto"/>
        <w:ind w:left="720"/>
        <w:jc w:val="right"/>
        <w:rPr>
          <w:ins w:id="612" w:author="Microsoft account" w:date="2025-09-11T09:53:00Z"/>
          <w:sz w:val="18"/>
          <w:szCs w:val="18"/>
          <w:lang w:bidi="fa-IR"/>
          <w:rPrChange w:id="613" w:author="Microsoft account" w:date="2025-09-11T09:54:00Z">
            <w:rPr>
              <w:ins w:id="614" w:author="Microsoft account" w:date="2025-09-11T09:53:00Z"/>
              <w:lang w:bidi="fa-IR"/>
            </w:rPr>
          </w:rPrChange>
        </w:rPr>
        <w:pPrChange w:id="615" w:author="Microsoft account" w:date="2025-09-11T09:55:00Z">
          <w:pPr>
            <w:spacing w:after="0" w:line="276" w:lineRule="auto"/>
            <w:jc w:val="both"/>
          </w:pPr>
        </w:pPrChange>
      </w:pPr>
    </w:p>
    <w:p w14:paraId="62421D0D" w14:textId="68602F9D" w:rsidR="00186BA3" w:rsidRPr="00186BA3" w:rsidRDefault="00186BA3">
      <w:pPr>
        <w:spacing w:after="0" w:line="276" w:lineRule="auto"/>
        <w:ind w:left="720"/>
        <w:jc w:val="right"/>
        <w:rPr>
          <w:ins w:id="616" w:author="Microsoft account" w:date="2025-09-11T09:52:00Z"/>
          <w:sz w:val="18"/>
          <w:szCs w:val="18"/>
          <w:rtl/>
          <w:lang w:bidi="fa-IR"/>
          <w:rPrChange w:id="617" w:author="Microsoft account" w:date="2025-09-11T09:54:00Z">
            <w:rPr>
              <w:ins w:id="618" w:author="Microsoft account" w:date="2025-09-11T09:52:00Z"/>
              <w:rtl/>
              <w:lang w:bidi="fa-IR"/>
            </w:rPr>
          </w:rPrChange>
        </w:rPr>
        <w:pPrChange w:id="619" w:author="Microsoft account" w:date="2025-09-11T09:55:00Z">
          <w:pPr>
            <w:spacing w:after="0" w:line="276" w:lineRule="auto"/>
            <w:jc w:val="both"/>
          </w:pPr>
        </w:pPrChange>
      </w:pPr>
      <w:ins w:id="620" w:author="Microsoft account" w:date="2025-09-11T09:53:00Z">
        <w:r w:rsidRPr="00186BA3">
          <w:rPr>
            <w:sz w:val="18"/>
            <w:szCs w:val="18"/>
            <w:lang w:bidi="fa-IR"/>
            <w:rPrChange w:id="621" w:author="Microsoft account" w:date="2025-09-11T09:54:00Z">
              <w:rPr>
                <w:lang w:bidi="fa-IR"/>
              </w:rPr>
            </w:rPrChange>
          </w:rPr>
          <w:t>print(x, y)</w:t>
        </w:r>
        <w:r w:rsidRPr="00186BA3">
          <w:rPr>
            <w:sz w:val="18"/>
            <w:szCs w:val="18"/>
            <w:rtl/>
            <w:lang w:bidi="fa-IR"/>
            <w:rPrChange w:id="622" w:author="Microsoft account" w:date="2025-09-11T09:54:00Z">
              <w:rPr>
                <w:rtl/>
                <w:lang w:bidi="fa-IR"/>
              </w:rPr>
            </w:rPrChange>
          </w:rPr>
          <w:t xml:space="preserve">    # هردو </w:t>
        </w:r>
        <w:r w:rsidRPr="00186BA3">
          <w:rPr>
            <w:sz w:val="18"/>
            <w:szCs w:val="18"/>
            <w:lang w:bidi="fa-IR"/>
            <w:rPrChange w:id="623" w:author="Microsoft account" w:date="2025-09-11T09:54:00Z">
              <w:rPr>
                <w:lang w:bidi="fa-IR"/>
              </w:rPr>
            </w:rPrChange>
          </w:rPr>
          <w:t>NaN</w:t>
        </w:r>
        <w:r w:rsidRPr="00186BA3">
          <w:rPr>
            <w:sz w:val="18"/>
            <w:szCs w:val="18"/>
            <w:rtl/>
            <w:lang w:bidi="fa-IR"/>
            <w:rPrChange w:id="624" w:author="Microsoft account" w:date="2025-09-11T09:54:00Z">
              <w:rPr>
                <w:rtl/>
                <w:lang w:bidi="fa-IR"/>
              </w:rPr>
            </w:rPrChange>
          </w:rPr>
          <w:t xml:space="preserve"> نشون م</w:t>
        </w:r>
        <w:r w:rsidRPr="00186BA3">
          <w:rPr>
            <w:rFonts w:hint="cs"/>
            <w:sz w:val="18"/>
            <w:szCs w:val="18"/>
            <w:rtl/>
            <w:lang w:bidi="fa-IR"/>
            <w:rPrChange w:id="625" w:author="Microsoft account" w:date="2025-09-11T09:54:00Z">
              <w:rPr>
                <w:rFonts w:hint="cs"/>
                <w:rtl/>
                <w:lang w:bidi="fa-IR"/>
              </w:rPr>
            </w:rPrChange>
          </w:rPr>
          <w:t>ی</w:t>
        </w:r>
        <w:r w:rsidRPr="00186BA3">
          <w:rPr>
            <w:rFonts w:hint="eastAsia"/>
            <w:sz w:val="18"/>
            <w:szCs w:val="18"/>
            <w:rtl/>
            <w:lang w:bidi="fa-IR"/>
            <w:rPrChange w:id="626"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627" w:author="Microsoft account" w:date="2025-09-11T09:55:00Z"/>
          <w:sz w:val="18"/>
          <w:szCs w:val="18"/>
          <w:rtl/>
          <w:lang w:bidi="fa-IR"/>
          <w:rPrChange w:id="628" w:author="Microsoft account" w:date="2025-09-11T09:56:00Z">
            <w:rPr>
              <w:ins w:id="629" w:author="Microsoft account" w:date="2025-09-11T09:55:00Z"/>
              <w:rtl/>
              <w:lang w:bidi="fa-IR"/>
            </w:rPr>
          </w:rPrChange>
        </w:rPr>
        <w:pPrChange w:id="630" w:author="Microsoft account" w:date="2025-09-11T09:52:00Z">
          <w:pPr>
            <w:spacing w:after="0" w:line="276" w:lineRule="auto"/>
            <w:jc w:val="both"/>
          </w:pPr>
        </w:pPrChange>
      </w:pPr>
      <w:ins w:id="631" w:author="Microsoft account" w:date="2025-09-11T09:56:00Z">
        <w:r w:rsidRPr="002B0B06">
          <w:rPr>
            <w:sz w:val="18"/>
            <w:szCs w:val="18"/>
            <w:rtl/>
            <w:lang w:bidi="fa-IR"/>
            <w:rPrChange w:id="632" w:author="Microsoft account" w:date="2025-09-11T09:56:00Z">
              <w:rPr>
                <w:rtl/>
                <w:lang w:bidi="fa-IR"/>
              </w:rPr>
            </w:rPrChange>
          </w:rPr>
          <w:t>دل</w:t>
        </w:r>
        <w:r w:rsidRPr="002B0B06">
          <w:rPr>
            <w:rFonts w:hint="cs"/>
            <w:sz w:val="18"/>
            <w:szCs w:val="18"/>
            <w:rtl/>
            <w:lang w:bidi="fa-IR"/>
            <w:rPrChange w:id="633" w:author="Microsoft account" w:date="2025-09-11T09:56:00Z">
              <w:rPr>
                <w:rFonts w:hint="cs"/>
                <w:rtl/>
                <w:lang w:bidi="fa-IR"/>
              </w:rPr>
            </w:rPrChange>
          </w:rPr>
          <w:t>ی</w:t>
        </w:r>
        <w:r w:rsidRPr="002B0B06">
          <w:rPr>
            <w:rFonts w:hint="eastAsia"/>
            <w:sz w:val="18"/>
            <w:szCs w:val="18"/>
            <w:rtl/>
            <w:lang w:bidi="fa-IR"/>
            <w:rPrChange w:id="634" w:author="Microsoft account" w:date="2025-09-11T09:56:00Z">
              <w:rPr>
                <w:rFonts w:hint="eastAsia"/>
                <w:rtl/>
                <w:lang w:bidi="fa-IR"/>
              </w:rPr>
            </w:rPrChange>
          </w:rPr>
          <w:t>لش</w:t>
        </w:r>
        <w:r w:rsidRPr="002B0B06">
          <w:rPr>
            <w:sz w:val="18"/>
            <w:szCs w:val="18"/>
            <w:rtl/>
            <w:lang w:bidi="fa-IR"/>
            <w:rPrChange w:id="635" w:author="Microsoft account" w:date="2025-09-11T09:56:00Z">
              <w:rPr>
                <w:rtl/>
                <w:lang w:bidi="fa-IR"/>
              </w:rPr>
            </w:rPrChange>
          </w:rPr>
          <w:t xml:space="preserve"> ا</w:t>
        </w:r>
        <w:r w:rsidRPr="002B0B06">
          <w:rPr>
            <w:rFonts w:hint="cs"/>
            <w:sz w:val="18"/>
            <w:szCs w:val="18"/>
            <w:rtl/>
            <w:lang w:bidi="fa-IR"/>
            <w:rPrChange w:id="636" w:author="Microsoft account" w:date="2025-09-11T09:56:00Z">
              <w:rPr>
                <w:rFonts w:hint="cs"/>
                <w:rtl/>
                <w:lang w:bidi="fa-IR"/>
              </w:rPr>
            </w:rPrChange>
          </w:rPr>
          <w:t>ی</w:t>
        </w:r>
        <w:r w:rsidRPr="002B0B06">
          <w:rPr>
            <w:rFonts w:hint="eastAsia"/>
            <w:sz w:val="18"/>
            <w:szCs w:val="18"/>
            <w:rtl/>
            <w:lang w:bidi="fa-IR"/>
            <w:rPrChange w:id="637" w:author="Microsoft account" w:date="2025-09-11T09:56:00Z">
              <w:rPr>
                <w:rFonts w:hint="eastAsia"/>
                <w:rtl/>
                <w:lang w:bidi="fa-IR"/>
              </w:rPr>
            </w:rPrChange>
          </w:rPr>
          <w:t>نه</w:t>
        </w:r>
        <w:r w:rsidRPr="002B0B06">
          <w:rPr>
            <w:sz w:val="18"/>
            <w:szCs w:val="18"/>
            <w:rtl/>
            <w:lang w:bidi="fa-IR"/>
            <w:rPrChange w:id="638" w:author="Microsoft account" w:date="2025-09-11T09:56:00Z">
              <w:rPr>
                <w:rtl/>
                <w:lang w:bidi="fa-IR"/>
              </w:rPr>
            </w:rPrChange>
          </w:rPr>
          <w:t xml:space="preserve"> که تو</w:t>
        </w:r>
        <w:r w:rsidRPr="002B0B06">
          <w:rPr>
            <w:rFonts w:hint="cs"/>
            <w:sz w:val="18"/>
            <w:szCs w:val="18"/>
            <w:rtl/>
            <w:lang w:bidi="fa-IR"/>
            <w:rPrChange w:id="639" w:author="Microsoft account" w:date="2025-09-11T09:56:00Z">
              <w:rPr>
                <w:rFonts w:hint="cs"/>
                <w:rtl/>
                <w:lang w:bidi="fa-IR"/>
              </w:rPr>
            </w:rPrChange>
          </w:rPr>
          <w:t>ی</w:t>
        </w:r>
        <w:r w:rsidRPr="002B0B06">
          <w:rPr>
            <w:sz w:val="18"/>
            <w:szCs w:val="18"/>
            <w:rtl/>
            <w:lang w:bidi="fa-IR"/>
            <w:rPrChange w:id="640" w:author="Microsoft account" w:date="2025-09-11T09:56:00Z">
              <w:rPr>
                <w:rtl/>
                <w:lang w:bidi="fa-IR"/>
              </w:rPr>
            </w:rPrChange>
          </w:rPr>
          <w:t xml:space="preserve"> استاندارد </w:t>
        </w:r>
        <w:r w:rsidRPr="002B0B06">
          <w:rPr>
            <w:sz w:val="18"/>
            <w:szCs w:val="18"/>
            <w:lang w:bidi="fa-IR"/>
            <w:rPrChange w:id="641" w:author="Microsoft account" w:date="2025-09-11T09:56:00Z">
              <w:rPr>
                <w:lang w:bidi="fa-IR"/>
              </w:rPr>
            </w:rPrChange>
          </w:rPr>
          <w:t>IEEE 754</w:t>
        </w:r>
        <w:r w:rsidRPr="002B0B06">
          <w:rPr>
            <w:sz w:val="18"/>
            <w:szCs w:val="18"/>
            <w:rtl/>
            <w:lang w:bidi="fa-IR"/>
            <w:rPrChange w:id="642" w:author="Microsoft account" w:date="2025-09-11T09:56:00Z">
              <w:rPr>
                <w:rtl/>
                <w:lang w:bidi="fa-IR"/>
              </w:rPr>
            </w:rPrChange>
          </w:rPr>
          <w:t xml:space="preserve"> (که مبنا</w:t>
        </w:r>
        <w:r w:rsidRPr="002B0B06">
          <w:rPr>
            <w:rFonts w:hint="cs"/>
            <w:sz w:val="18"/>
            <w:szCs w:val="18"/>
            <w:rtl/>
            <w:lang w:bidi="fa-IR"/>
            <w:rPrChange w:id="643" w:author="Microsoft account" w:date="2025-09-11T09:56:00Z">
              <w:rPr>
                <w:rFonts w:hint="cs"/>
                <w:rtl/>
                <w:lang w:bidi="fa-IR"/>
              </w:rPr>
            </w:rPrChange>
          </w:rPr>
          <w:t>ی</w:t>
        </w:r>
        <w:r w:rsidRPr="002B0B06">
          <w:rPr>
            <w:sz w:val="18"/>
            <w:szCs w:val="18"/>
            <w:rtl/>
            <w:lang w:bidi="fa-IR"/>
            <w:rPrChange w:id="644" w:author="Microsoft account" w:date="2025-09-11T09:56:00Z">
              <w:rPr>
                <w:rtl/>
                <w:lang w:bidi="fa-IR"/>
              </w:rPr>
            </w:rPrChange>
          </w:rPr>
          <w:t xml:space="preserve"> ذخ</w:t>
        </w:r>
        <w:r w:rsidRPr="002B0B06">
          <w:rPr>
            <w:rFonts w:hint="cs"/>
            <w:sz w:val="18"/>
            <w:szCs w:val="18"/>
            <w:rtl/>
            <w:lang w:bidi="fa-IR"/>
            <w:rPrChange w:id="645" w:author="Microsoft account" w:date="2025-09-11T09:56:00Z">
              <w:rPr>
                <w:rFonts w:hint="cs"/>
                <w:rtl/>
                <w:lang w:bidi="fa-IR"/>
              </w:rPr>
            </w:rPrChange>
          </w:rPr>
          <w:t>ی</w:t>
        </w:r>
        <w:r w:rsidRPr="002B0B06">
          <w:rPr>
            <w:rFonts w:hint="eastAsia"/>
            <w:sz w:val="18"/>
            <w:szCs w:val="18"/>
            <w:rtl/>
            <w:lang w:bidi="fa-IR"/>
            <w:rPrChange w:id="646" w:author="Microsoft account" w:date="2025-09-11T09:56:00Z">
              <w:rPr>
                <w:rFonts w:hint="eastAsia"/>
                <w:rtl/>
                <w:lang w:bidi="fa-IR"/>
              </w:rPr>
            </w:rPrChange>
          </w:rPr>
          <w:t>ره‌ساز</w:t>
        </w:r>
        <w:r w:rsidRPr="002B0B06">
          <w:rPr>
            <w:rFonts w:hint="cs"/>
            <w:sz w:val="18"/>
            <w:szCs w:val="18"/>
            <w:rtl/>
            <w:lang w:bidi="fa-IR"/>
            <w:rPrChange w:id="647" w:author="Microsoft account" w:date="2025-09-11T09:56:00Z">
              <w:rPr>
                <w:rFonts w:hint="cs"/>
                <w:rtl/>
                <w:lang w:bidi="fa-IR"/>
              </w:rPr>
            </w:rPrChange>
          </w:rPr>
          <w:t>ی</w:t>
        </w:r>
        <w:r w:rsidRPr="002B0B06">
          <w:rPr>
            <w:sz w:val="18"/>
            <w:szCs w:val="18"/>
            <w:rtl/>
            <w:lang w:bidi="fa-IR"/>
            <w:rPrChange w:id="648" w:author="Microsoft account" w:date="2025-09-11T09:56:00Z">
              <w:rPr>
                <w:rtl/>
                <w:lang w:bidi="fa-IR"/>
              </w:rPr>
            </w:rPrChange>
          </w:rPr>
          <w:t xml:space="preserve"> اعداد اعشار</w:t>
        </w:r>
        <w:r w:rsidRPr="002B0B06">
          <w:rPr>
            <w:rFonts w:hint="cs"/>
            <w:sz w:val="18"/>
            <w:szCs w:val="18"/>
            <w:rtl/>
            <w:lang w:bidi="fa-IR"/>
            <w:rPrChange w:id="649" w:author="Microsoft account" w:date="2025-09-11T09:56:00Z">
              <w:rPr>
                <w:rFonts w:hint="cs"/>
                <w:rtl/>
                <w:lang w:bidi="fa-IR"/>
              </w:rPr>
            </w:rPrChange>
          </w:rPr>
          <w:t>ی</w:t>
        </w:r>
        <w:r w:rsidRPr="002B0B06">
          <w:rPr>
            <w:sz w:val="18"/>
            <w:szCs w:val="18"/>
            <w:rtl/>
            <w:lang w:bidi="fa-IR"/>
            <w:rPrChange w:id="650" w:author="Microsoft account" w:date="2025-09-11T09:56:00Z">
              <w:rPr>
                <w:rtl/>
                <w:lang w:bidi="fa-IR"/>
              </w:rPr>
            </w:rPrChange>
          </w:rPr>
          <w:t xml:space="preserve"> در کامپ</w:t>
        </w:r>
        <w:r w:rsidRPr="002B0B06">
          <w:rPr>
            <w:rFonts w:hint="cs"/>
            <w:sz w:val="18"/>
            <w:szCs w:val="18"/>
            <w:rtl/>
            <w:lang w:bidi="fa-IR"/>
            <w:rPrChange w:id="651" w:author="Microsoft account" w:date="2025-09-11T09:56:00Z">
              <w:rPr>
                <w:rFonts w:hint="cs"/>
                <w:rtl/>
                <w:lang w:bidi="fa-IR"/>
              </w:rPr>
            </w:rPrChange>
          </w:rPr>
          <w:t>ی</w:t>
        </w:r>
        <w:r w:rsidRPr="002B0B06">
          <w:rPr>
            <w:rFonts w:hint="eastAsia"/>
            <w:sz w:val="18"/>
            <w:szCs w:val="18"/>
            <w:rtl/>
            <w:lang w:bidi="fa-IR"/>
            <w:rPrChange w:id="652" w:author="Microsoft account" w:date="2025-09-11T09:56:00Z">
              <w:rPr>
                <w:rFonts w:hint="eastAsia"/>
                <w:rtl/>
                <w:lang w:bidi="fa-IR"/>
              </w:rPr>
            </w:rPrChange>
          </w:rPr>
          <w:t>وتره</w:t>
        </w:r>
        <w:r w:rsidRPr="002B0B06">
          <w:rPr>
            <w:sz w:val="18"/>
            <w:szCs w:val="18"/>
            <w:rtl/>
            <w:lang w:bidi="fa-IR"/>
            <w:rPrChange w:id="653" w:author="Microsoft account" w:date="2025-09-11T09:56:00Z">
              <w:rPr>
                <w:rtl/>
                <w:lang w:bidi="fa-IR"/>
              </w:rPr>
            </w:rPrChange>
          </w:rPr>
          <w:t xml:space="preserve">)، مقدار </w:t>
        </w:r>
        <w:r w:rsidRPr="002B0B06">
          <w:rPr>
            <w:sz w:val="18"/>
            <w:szCs w:val="18"/>
            <w:lang w:bidi="fa-IR"/>
            <w:rPrChange w:id="654" w:author="Microsoft account" w:date="2025-09-11T09:56:00Z">
              <w:rPr>
                <w:lang w:bidi="fa-IR"/>
              </w:rPr>
            </w:rPrChange>
          </w:rPr>
          <w:t>NaN</w:t>
        </w:r>
        <w:r w:rsidRPr="002B0B06">
          <w:rPr>
            <w:sz w:val="18"/>
            <w:szCs w:val="18"/>
            <w:rtl/>
            <w:lang w:bidi="fa-IR"/>
            <w:rPrChange w:id="655" w:author="Microsoft account" w:date="2025-09-11T09:56:00Z">
              <w:rPr>
                <w:rtl/>
                <w:lang w:bidi="fa-IR"/>
              </w:rPr>
            </w:rPrChange>
          </w:rPr>
          <w:t xml:space="preserve"> به عنوان </w:t>
        </w:r>
        <w:r w:rsidRPr="002B0B06">
          <w:rPr>
            <w:rFonts w:hint="cs"/>
            <w:sz w:val="18"/>
            <w:szCs w:val="18"/>
            <w:rtl/>
            <w:lang w:bidi="fa-IR"/>
            <w:rPrChange w:id="656" w:author="Microsoft account" w:date="2025-09-11T09:56:00Z">
              <w:rPr>
                <w:rFonts w:hint="cs"/>
                <w:rtl/>
                <w:lang w:bidi="fa-IR"/>
              </w:rPr>
            </w:rPrChange>
          </w:rPr>
          <w:t>ی</w:t>
        </w:r>
        <w:r w:rsidRPr="002B0B06">
          <w:rPr>
            <w:rFonts w:hint="eastAsia"/>
            <w:sz w:val="18"/>
            <w:szCs w:val="18"/>
            <w:rtl/>
            <w:lang w:bidi="fa-IR"/>
            <w:rPrChange w:id="657" w:author="Microsoft account" w:date="2025-09-11T09:56:00Z">
              <w:rPr>
                <w:rFonts w:hint="eastAsia"/>
                <w:rtl/>
                <w:lang w:bidi="fa-IR"/>
              </w:rPr>
            </w:rPrChange>
          </w:rPr>
          <w:t>ک</w:t>
        </w:r>
        <w:r w:rsidRPr="002B0B06">
          <w:rPr>
            <w:sz w:val="18"/>
            <w:szCs w:val="18"/>
            <w:rtl/>
            <w:lang w:bidi="fa-IR"/>
            <w:rPrChange w:id="658" w:author="Microsoft account" w:date="2025-09-11T09:56:00Z">
              <w:rPr>
                <w:rtl/>
                <w:lang w:bidi="fa-IR"/>
              </w:rPr>
            </w:rPrChange>
          </w:rPr>
          <w:t xml:space="preserve"> مقدار خاص از نوع </w:t>
        </w:r>
        <w:r w:rsidRPr="002B0B06">
          <w:rPr>
            <w:sz w:val="18"/>
            <w:szCs w:val="18"/>
            <w:lang w:bidi="fa-IR"/>
            <w:rPrChange w:id="659" w:author="Microsoft account" w:date="2025-09-11T09:56:00Z">
              <w:rPr>
                <w:lang w:bidi="fa-IR"/>
              </w:rPr>
            </w:rPrChange>
          </w:rPr>
          <w:t>float</w:t>
        </w:r>
        <w:r w:rsidRPr="002B0B06">
          <w:rPr>
            <w:sz w:val="18"/>
            <w:szCs w:val="18"/>
            <w:rtl/>
            <w:lang w:bidi="fa-IR"/>
            <w:rPrChange w:id="660" w:author="Microsoft account" w:date="2025-09-11T09:56:00Z">
              <w:rPr>
                <w:rtl/>
                <w:lang w:bidi="fa-IR"/>
              </w:rPr>
            </w:rPrChange>
          </w:rPr>
          <w:t xml:space="preserve"> تعر</w:t>
        </w:r>
        <w:r w:rsidRPr="002B0B06">
          <w:rPr>
            <w:rFonts w:hint="cs"/>
            <w:sz w:val="18"/>
            <w:szCs w:val="18"/>
            <w:rtl/>
            <w:lang w:bidi="fa-IR"/>
            <w:rPrChange w:id="661" w:author="Microsoft account" w:date="2025-09-11T09:56:00Z">
              <w:rPr>
                <w:rFonts w:hint="cs"/>
                <w:rtl/>
                <w:lang w:bidi="fa-IR"/>
              </w:rPr>
            </w:rPrChange>
          </w:rPr>
          <w:t>ی</w:t>
        </w:r>
        <w:r w:rsidRPr="002B0B06">
          <w:rPr>
            <w:rFonts w:hint="eastAsia"/>
            <w:sz w:val="18"/>
            <w:szCs w:val="18"/>
            <w:rtl/>
            <w:lang w:bidi="fa-IR"/>
            <w:rPrChange w:id="662" w:author="Microsoft account" w:date="2025-09-11T09:56:00Z">
              <w:rPr>
                <w:rFonts w:hint="eastAsia"/>
                <w:rtl/>
                <w:lang w:bidi="fa-IR"/>
              </w:rPr>
            </w:rPrChange>
          </w:rPr>
          <w:t>ف</w:t>
        </w:r>
        <w:r w:rsidRPr="002B0B06">
          <w:rPr>
            <w:sz w:val="18"/>
            <w:szCs w:val="18"/>
            <w:rtl/>
            <w:lang w:bidi="fa-IR"/>
            <w:rPrChange w:id="663"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664" w:author="Microsoft account" w:date="2025-09-10T10:13:00Z"/>
          <w:rtl/>
          <w:lang w:bidi="fa-IR"/>
        </w:rPr>
        <w:pPrChange w:id="665" w:author="Microsoft account" w:date="2025-09-11T09:55:00Z">
          <w:pPr>
            <w:spacing w:after="0" w:line="276" w:lineRule="auto"/>
            <w:jc w:val="both"/>
          </w:pPr>
        </w:pPrChange>
      </w:pPr>
      <w:ins w:id="666" w:author="Microsoft account" w:date="2025-09-11T09:52:00Z">
        <w:r>
          <w:rPr>
            <w:rFonts w:hint="cs"/>
            <w:rtl/>
            <w:lang w:bidi="fa-IR"/>
          </w:rPr>
          <w:t>)</w:t>
        </w:r>
      </w:ins>
    </w:p>
    <w:p w14:paraId="4436BC26" w14:textId="77777777" w:rsidR="00296D20" w:rsidRDefault="00296D20">
      <w:pPr>
        <w:spacing w:after="0" w:line="276" w:lineRule="auto"/>
        <w:jc w:val="both"/>
        <w:rPr>
          <w:ins w:id="667" w:author="Microsoft account" w:date="2025-09-10T10:13:00Z"/>
          <w:rtl/>
          <w:lang w:bidi="fa-IR"/>
        </w:rPr>
        <w:pPrChange w:id="668" w:author="Microsoft account" w:date="2025-09-10T10:13:00Z">
          <w:pPr>
            <w:spacing w:after="0" w:line="276" w:lineRule="auto"/>
            <w:jc w:val="both"/>
          </w:pPr>
        </w:pPrChange>
      </w:pPr>
    </w:p>
    <w:p w14:paraId="6DF33EFB" w14:textId="79858070" w:rsidR="00296D20" w:rsidRDefault="00296D20">
      <w:pPr>
        <w:spacing w:after="0" w:line="276" w:lineRule="auto"/>
        <w:jc w:val="both"/>
        <w:rPr>
          <w:ins w:id="669" w:author="Microsoft account" w:date="2025-09-10T10:37:00Z"/>
          <w:rtl/>
          <w:lang w:bidi="fa-IR"/>
        </w:rPr>
        <w:pPrChange w:id="670" w:author="Microsoft account" w:date="2025-09-10T10:13:00Z">
          <w:pPr>
            <w:spacing w:after="0" w:line="276" w:lineRule="auto"/>
            <w:jc w:val="both"/>
          </w:pPr>
        </w:pPrChange>
      </w:pPr>
      <w:ins w:id="671" w:author="Microsoft account" w:date="2025-09-10T10:13:00Z">
        <w:r>
          <w:rPr>
            <w:rFonts w:hint="cs"/>
            <w:rtl/>
            <w:lang w:bidi="fa-IR"/>
          </w:rPr>
          <w:t>-</w:t>
        </w:r>
      </w:ins>
      <w:ins w:id="67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673" w:author="Microsoft account" w:date="2025-09-10T10:36:00Z">
        <w:r w:rsidR="00EB4239">
          <w:rPr>
            <w:lang w:bidi="fa-IR"/>
          </w:rPr>
          <w:t>c</w:t>
        </w:r>
      </w:ins>
      <w:ins w:id="674" w:author="Microsoft account" w:date="2025-09-11T09:56:00Z">
        <w:r w:rsidR="002B0B06">
          <w:rPr>
            <w:lang w:bidi="fa-IR"/>
          </w:rPr>
          <w:t>o</w:t>
        </w:r>
      </w:ins>
      <w:ins w:id="67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677" w:author="Microsoft account" w:date="2025-09-10T10:37:00Z"/>
          <w:rtl/>
          <w:lang w:bidi="fa-IR"/>
        </w:rPr>
        <w:pPrChange w:id="678" w:author="Microsoft account" w:date="2025-09-10T10:37:00Z">
          <w:pPr>
            <w:spacing w:after="0" w:line="276" w:lineRule="auto"/>
            <w:jc w:val="both"/>
          </w:pPr>
        </w:pPrChange>
      </w:pPr>
    </w:p>
    <w:p w14:paraId="569E315F" w14:textId="6FC38F1C" w:rsidR="00EB4239" w:rsidRDefault="00EB4239">
      <w:pPr>
        <w:spacing w:after="0" w:line="276" w:lineRule="auto"/>
        <w:jc w:val="both"/>
        <w:rPr>
          <w:ins w:id="679" w:author="Microsoft account" w:date="2025-09-10T11:33:00Z"/>
          <w:rtl/>
          <w:lang w:bidi="fa-IR"/>
        </w:rPr>
        <w:pPrChange w:id="680" w:author="Microsoft account" w:date="2025-09-10T10:37:00Z">
          <w:pPr>
            <w:spacing w:after="0" w:line="276" w:lineRule="auto"/>
            <w:jc w:val="both"/>
          </w:pPr>
        </w:pPrChange>
      </w:pPr>
      <w:ins w:id="681" w:author="Microsoft account" w:date="2025-09-10T10:37:00Z">
        <w:r>
          <w:rPr>
            <w:rFonts w:hint="cs"/>
            <w:rtl/>
            <w:lang w:bidi="fa-IR"/>
          </w:rPr>
          <w:t>-</w:t>
        </w:r>
      </w:ins>
      <w:ins w:id="682"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683"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684"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685" w:author="Microsoft account" w:date="2025-09-10T11:34:00Z"/>
          <w:rtl/>
          <w:lang w:bidi="fa-IR"/>
        </w:rPr>
        <w:pPrChange w:id="686" w:author="Microsoft account" w:date="2025-09-10T11:33:00Z">
          <w:pPr>
            <w:spacing w:after="0" w:line="276" w:lineRule="auto"/>
            <w:jc w:val="both"/>
          </w:pPr>
        </w:pPrChange>
      </w:pPr>
      <w:ins w:id="687" w:author="Microsoft account" w:date="2025-09-10T11:34:00Z">
        <w:r w:rsidRPr="003153E9">
          <w:rPr>
            <w:noProof/>
            <w:rPrChange w:id="688"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689" w:author="Microsoft account" w:date="2025-09-10T11:34:00Z"/>
          <w:rtl/>
          <w:lang w:bidi="fa-IR"/>
        </w:rPr>
        <w:pPrChange w:id="690" w:author="Microsoft account" w:date="2025-09-10T11:34:00Z">
          <w:pPr>
            <w:spacing w:after="0" w:line="276" w:lineRule="auto"/>
            <w:jc w:val="both"/>
          </w:pPr>
        </w:pPrChange>
      </w:pPr>
      <w:ins w:id="691"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692" w:author="Microsoft account" w:date="2025-09-10T11:34:00Z"/>
          <w:rtl/>
          <w:lang w:bidi="fa-IR"/>
        </w:rPr>
        <w:pPrChange w:id="693" w:author="Microsoft account" w:date="2025-09-10T11:34:00Z">
          <w:pPr>
            <w:spacing w:after="0" w:line="276" w:lineRule="auto"/>
            <w:jc w:val="both"/>
          </w:pPr>
        </w:pPrChange>
      </w:pPr>
    </w:p>
    <w:p w14:paraId="3D7CCA5D" w14:textId="2B1356C6" w:rsidR="003153E9" w:rsidRDefault="003153E9">
      <w:pPr>
        <w:spacing w:after="0" w:line="276" w:lineRule="auto"/>
        <w:jc w:val="both"/>
        <w:rPr>
          <w:ins w:id="694" w:author="Microsoft account" w:date="2025-09-10T11:37:00Z"/>
          <w:rtl/>
          <w:lang w:bidi="fa-IR"/>
        </w:rPr>
        <w:pPrChange w:id="695" w:author="Microsoft account" w:date="2025-09-10T11:34:00Z">
          <w:pPr>
            <w:spacing w:after="0" w:line="276" w:lineRule="auto"/>
            <w:jc w:val="both"/>
          </w:pPr>
        </w:pPrChange>
      </w:pPr>
      <w:ins w:id="696" w:author="Microsoft account" w:date="2025-09-10T11:34:00Z">
        <w:r>
          <w:rPr>
            <w:rFonts w:hint="cs"/>
            <w:rtl/>
            <w:lang w:bidi="fa-IR"/>
          </w:rPr>
          <w:t>-</w:t>
        </w:r>
      </w:ins>
      <w:ins w:id="697"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698"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699"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700"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701" w:author="Microsoft account" w:date="2025-09-10T11:37:00Z">
          <w:pPr>
            <w:spacing w:after="0" w:line="276" w:lineRule="auto"/>
            <w:jc w:val="both"/>
          </w:pPr>
        </w:pPrChange>
      </w:pPr>
      <w:ins w:id="702"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D97444">
      <w:pPr>
        <w:spacing w:after="0" w:line="276" w:lineRule="auto"/>
        <w:jc w:val="both"/>
        <w:rPr>
          <w:rtl/>
          <w:lang w:bidi="fa-IR"/>
        </w:rPr>
      </w:pPr>
    </w:p>
    <w:p w14:paraId="761F2535" w14:textId="23E34A2E" w:rsidR="00D97444" w:rsidRDefault="00D97444">
      <w:pPr>
        <w:spacing w:after="0" w:line="240" w:lineRule="auto"/>
        <w:rPr>
          <w:rtl/>
          <w:lang w:bidi="fa-IR"/>
        </w:rPr>
      </w:pPr>
      <w:r>
        <w:rPr>
          <w:rtl/>
          <w:lang w:bidi="fa-IR"/>
        </w:rPr>
        <w:br w:type="page"/>
      </w:r>
    </w:p>
    <w:p w14:paraId="37F2AB60" w14:textId="77777777" w:rsidR="00594F6D" w:rsidRDefault="002B0B06">
      <w:pPr>
        <w:spacing w:after="0" w:line="276" w:lineRule="auto"/>
        <w:jc w:val="both"/>
        <w:rPr>
          <w:ins w:id="703" w:author="Microsoft account" w:date="2025-09-12T12:20:00Z"/>
          <w:rtl/>
          <w:lang w:bidi="fa-IR"/>
        </w:rPr>
        <w:pPrChange w:id="704" w:author="Microsoft account" w:date="2025-09-12T12:19:00Z">
          <w:pPr>
            <w:spacing w:after="0" w:line="240" w:lineRule="auto"/>
          </w:pPr>
        </w:pPrChange>
      </w:pPr>
      <w:bookmarkStart w:id="705" w:name="I4040621"/>
      <w:ins w:id="706" w:author="Microsoft account" w:date="2025-09-11T09:58:00Z">
        <w:r>
          <w:rPr>
            <w:rFonts w:hint="cs"/>
            <w:rtl/>
            <w:lang w:bidi="fa-IR"/>
          </w:rPr>
          <w:lastRenderedPageBreak/>
          <w:t>ادامه</w:t>
        </w:r>
      </w:ins>
      <w:bookmarkEnd w:id="705"/>
    </w:p>
    <w:p w14:paraId="71F0C576" w14:textId="77777777" w:rsidR="00594F6D" w:rsidRDefault="00594F6D">
      <w:pPr>
        <w:spacing w:after="0" w:line="276" w:lineRule="auto"/>
        <w:jc w:val="both"/>
        <w:rPr>
          <w:ins w:id="707" w:author="Microsoft account" w:date="2025-09-12T12:19:00Z"/>
          <w:rtl/>
          <w:lang w:bidi="fa-IR"/>
        </w:rPr>
        <w:pPrChange w:id="708" w:author="Microsoft account" w:date="2025-09-12T12:20:00Z">
          <w:pPr>
            <w:spacing w:after="0" w:line="240" w:lineRule="auto"/>
          </w:pPr>
        </w:pPrChange>
      </w:pPr>
    </w:p>
    <w:p w14:paraId="1E84161F" w14:textId="77777777" w:rsidR="0064197E" w:rsidRDefault="00594F6D">
      <w:pPr>
        <w:spacing w:after="0" w:line="276" w:lineRule="auto"/>
        <w:jc w:val="both"/>
        <w:rPr>
          <w:ins w:id="709" w:author="Microsoft account" w:date="2025-09-13T11:18:00Z"/>
          <w:rtl/>
          <w:lang w:bidi="fa-IR"/>
        </w:rPr>
        <w:pPrChange w:id="710" w:author="Microsoft account" w:date="2025-09-12T12:19:00Z">
          <w:pPr>
            <w:spacing w:after="0" w:line="240" w:lineRule="auto"/>
          </w:pPr>
        </w:pPrChange>
      </w:pPr>
      <w:ins w:id="71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71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713" w:author="Microsoft account" w:date="2025-09-16T11:25:00Z"/>
          <w:lang w:bidi="fa-IR"/>
        </w:rPr>
        <w:pPrChange w:id="714" w:author="Microsoft account" w:date="2025-09-13T11:18:00Z">
          <w:pPr>
            <w:spacing w:after="0" w:line="240" w:lineRule="auto"/>
          </w:pPr>
        </w:pPrChange>
      </w:pPr>
      <w:ins w:id="715" w:author="Microsoft account" w:date="2025-09-13T11:18:00Z">
        <w:r w:rsidRPr="0064197E">
          <w:rPr>
            <w:noProof/>
            <w:rPrChange w:id="716"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7"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718" w:author="Microsoft account" w:date="2025-09-16T11:36:00Z"/>
          <w:sz w:val="18"/>
          <w:szCs w:val="18"/>
          <w:lang w:bidi="fa-IR"/>
        </w:rPr>
        <w:pPrChange w:id="719" w:author="Microsoft account" w:date="2025-09-16T11:25:00Z">
          <w:pPr>
            <w:spacing w:after="0" w:line="240" w:lineRule="auto"/>
          </w:pPr>
        </w:pPrChange>
      </w:pPr>
      <w:ins w:id="720"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721" w:author="Microsoft account" w:date="2025-09-16T11:36:00Z"/>
          <w:sz w:val="18"/>
          <w:szCs w:val="18"/>
          <w:rtl/>
          <w:lang w:bidi="fa-IR"/>
        </w:rPr>
        <w:pPrChange w:id="722" w:author="Microsoft account" w:date="2025-09-16T11:36:00Z">
          <w:pPr>
            <w:spacing w:after="0" w:line="240" w:lineRule="auto"/>
          </w:pPr>
        </w:pPrChange>
      </w:pPr>
      <w:ins w:id="723"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724" w:author="Microsoft account" w:date="2025-09-16T11:37:00Z"/>
          <w:sz w:val="18"/>
          <w:szCs w:val="18"/>
          <w:rtl/>
          <w:lang w:bidi="fa-IR"/>
        </w:rPr>
        <w:pPrChange w:id="725" w:author="Microsoft account" w:date="2025-09-16T11:37:00Z">
          <w:pPr>
            <w:spacing w:after="0" w:line="240" w:lineRule="auto"/>
          </w:pPr>
        </w:pPrChange>
      </w:pPr>
      <w:ins w:id="726" w:author="Microsoft account" w:date="2025-09-16T11:37:00Z">
        <w:r w:rsidRPr="00C61F73">
          <w:rPr>
            <w:noProof/>
            <w:sz w:val="18"/>
            <w:szCs w:val="18"/>
            <w:rPrChange w:id="727"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728" w:author="Microsoft account" w:date="2025-09-16T11:36:00Z"/>
          <w:sz w:val="18"/>
          <w:szCs w:val="18"/>
          <w:rtl/>
          <w:lang w:bidi="fa-IR"/>
        </w:rPr>
        <w:pPrChange w:id="729" w:author="Microsoft account" w:date="2025-09-16T11:37:00Z">
          <w:pPr>
            <w:spacing w:after="0" w:line="240" w:lineRule="auto"/>
          </w:pPr>
        </w:pPrChange>
      </w:pPr>
      <w:ins w:id="730"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731"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732"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733"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734"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735" w:author="Microsoft account" w:date="2025-09-12T12:20:00Z"/>
          <w:rtl/>
          <w:lang w:bidi="fa-IR"/>
        </w:rPr>
        <w:pPrChange w:id="736" w:author="Microsoft account" w:date="2025-09-16T11:36:00Z">
          <w:pPr>
            <w:spacing w:after="0" w:line="240" w:lineRule="auto"/>
          </w:pPr>
        </w:pPrChange>
      </w:pPr>
      <w:ins w:id="737" w:author="Microsoft account" w:date="2025-09-16T11:25:00Z">
        <w:r>
          <w:rPr>
            <w:rFonts w:hint="cs"/>
            <w:rtl/>
            <w:lang w:bidi="fa-IR"/>
          </w:rPr>
          <w:t>)</w:t>
        </w:r>
      </w:ins>
    </w:p>
    <w:p w14:paraId="59D8979B" w14:textId="77777777" w:rsidR="00594F6D" w:rsidRDefault="00594F6D">
      <w:pPr>
        <w:spacing w:after="0" w:line="276" w:lineRule="auto"/>
        <w:jc w:val="both"/>
        <w:rPr>
          <w:ins w:id="738" w:author="Microsoft account" w:date="2025-09-12T12:20:00Z"/>
          <w:rtl/>
          <w:lang w:bidi="fa-IR"/>
        </w:rPr>
        <w:pPrChange w:id="739" w:author="Microsoft account" w:date="2025-09-12T12:20:00Z">
          <w:pPr>
            <w:spacing w:after="0" w:line="240" w:lineRule="auto"/>
          </w:pPr>
        </w:pPrChange>
      </w:pPr>
    </w:p>
    <w:p w14:paraId="6B3738BF" w14:textId="1DD62BFD" w:rsidR="00E27A66" w:rsidRDefault="00E27A66">
      <w:pPr>
        <w:spacing w:after="0" w:line="276" w:lineRule="auto"/>
        <w:rPr>
          <w:ins w:id="740" w:author="Microsoft account" w:date="2025-09-12T12:21:00Z"/>
          <w:rtl/>
          <w:lang w:bidi="fa-IR"/>
        </w:rPr>
        <w:pPrChange w:id="741" w:author="Microsoft account" w:date="2025-09-12T12:22:00Z">
          <w:pPr>
            <w:spacing w:after="0" w:line="240" w:lineRule="auto"/>
          </w:pPr>
        </w:pPrChange>
      </w:pPr>
      <w:ins w:id="742"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743"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rPr>
          <w:ins w:id="744" w:author="Microsoft account" w:date="2025-09-12T12:21:00Z"/>
          <w:sz w:val="18"/>
          <w:szCs w:val="18"/>
          <w:rtl/>
          <w:lang w:bidi="fa-IR"/>
          <w:rPrChange w:id="745" w:author="Microsoft account" w:date="2025-09-12T12:22:00Z">
            <w:rPr>
              <w:ins w:id="746" w:author="Microsoft account" w:date="2025-09-12T12:21:00Z"/>
              <w:rtl/>
              <w:lang w:bidi="fa-IR"/>
            </w:rPr>
          </w:rPrChange>
        </w:rPr>
        <w:pPrChange w:id="747" w:author="Microsoft account" w:date="2025-09-12T12:22:00Z">
          <w:pPr>
            <w:spacing w:after="0" w:line="276" w:lineRule="auto"/>
          </w:pPr>
        </w:pPrChange>
      </w:pPr>
      <w:ins w:id="748" w:author="Microsoft account" w:date="2025-09-12T12:21:00Z">
        <w:r w:rsidRPr="00E27A66">
          <w:rPr>
            <w:sz w:val="18"/>
            <w:szCs w:val="18"/>
            <w:lang w:bidi="fa-IR"/>
            <w:rPrChange w:id="749" w:author="Microsoft account" w:date="2025-09-12T12:22:00Z">
              <w:rPr>
                <w:lang w:bidi="fa-IR"/>
              </w:rPr>
            </w:rPrChange>
          </w:rPr>
          <w:t>NumPy</w:t>
        </w:r>
      </w:ins>
      <w:ins w:id="750" w:author="Microsoft account" w:date="2025-09-12T12:22:00Z">
        <w:r w:rsidRPr="00E27A66">
          <w:rPr>
            <w:sz w:val="18"/>
            <w:szCs w:val="18"/>
            <w:rtl/>
            <w:lang w:bidi="fa-IR"/>
            <w:rPrChange w:id="751" w:author="Microsoft account" w:date="2025-09-12T12:22:00Z">
              <w:rPr>
                <w:rtl/>
                <w:lang w:bidi="fa-IR"/>
              </w:rPr>
            </w:rPrChange>
          </w:rPr>
          <w:t xml:space="preserve"> </w:t>
        </w:r>
      </w:ins>
      <w:ins w:id="752" w:author="Microsoft account" w:date="2025-09-12T12:21:00Z">
        <w:r w:rsidRPr="00E27A66">
          <w:rPr>
            <w:sz w:val="18"/>
            <w:szCs w:val="18"/>
            <w:lang w:bidi="fa-IR"/>
            <w:rPrChange w:id="753" w:author="Microsoft account" w:date="2025-09-12T12:22:00Z">
              <w:rPr>
                <w:lang w:bidi="fa-IR"/>
              </w:rPr>
            </w:rPrChange>
          </w:rPr>
          <w:t xml:space="preserve"> </w:t>
        </w:r>
        <w:r w:rsidRPr="00E27A66">
          <w:rPr>
            <w:sz w:val="18"/>
            <w:szCs w:val="18"/>
            <w:rtl/>
            <w:lang w:bidi="fa-IR"/>
            <w:rPrChange w:id="754" w:author="Microsoft account" w:date="2025-09-12T12:22:00Z">
              <w:rPr>
                <w:rtl/>
                <w:lang w:bidi="fa-IR"/>
              </w:rPr>
            </w:rPrChange>
          </w:rPr>
          <w:t>کتابخونه‌</w:t>
        </w:r>
        <w:r w:rsidRPr="00E27A66">
          <w:rPr>
            <w:rFonts w:hint="cs"/>
            <w:sz w:val="18"/>
            <w:szCs w:val="18"/>
            <w:rtl/>
            <w:lang w:bidi="fa-IR"/>
            <w:rPrChange w:id="755" w:author="Microsoft account" w:date="2025-09-12T12:22:00Z">
              <w:rPr>
                <w:rFonts w:hint="cs"/>
                <w:rtl/>
                <w:lang w:bidi="fa-IR"/>
              </w:rPr>
            </w:rPrChange>
          </w:rPr>
          <w:t>ی</w:t>
        </w:r>
        <w:r w:rsidRPr="00E27A66">
          <w:rPr>
            <w:sz w:val="18"/>
            <w:szCs w:val="18"/>
            <w:rtl/>
            <w:lang w:bidi="fa-IR"/>
            <w:rPrChange w:id="756" w:author="Microsoft account" w:date="2025-09-12T12:22:00Z">
              <w:rPr>
                <w:rtl/>
                <w:lang w:bidi="fa-IR"/>
              </w:rPr>
            </w:rPrChange>
          </w:rPr>
          <w:t xml:space="preserve"> اصل</w:t>
        </w:r>
        <w:r w:rsidRPr="00E27A66">
          <w:rPr>
            <w:rFonts w:hint="cs"/>
            <w:sz w:val="18"/>
            <w:szCs w:val="18"/>
            <w:rtl/>
            <w:lang w:bidi="fa-IR"/>
            <w:rPrChange w:id="757" w:author="Microsoft account" w:date="2025-09-12T12:22:00Z">
              <w:rPr>
                <w:rFonts w:hint="cs"/>
                <w:rtl/>
                <w:lang w:bidi="fa-IR"/>
              </w:rPr>
            </w:rPrChange>
          </w:rPr>
          <w:t>ی</w:t>
        </w:r>
        <w:r w:rsidRPr="00E27A66">
          <w:rPr>
            <w:sz w:val="18"/>
            <w:szCs w:val="18"/>
            <w:rtl/>
            <w:lang w:bidi="fa-IR"/>
            <w:rPrChange w:id="758" w:author="Microsoft account" w:date="2025-09-12T12:22:00Z">
              <w:rPr>
                <w:rtl/>
                <w:lang w:bidi="fa-IR"/>
              </w:rPr>
            </w:rPrChange>
          </w:rPr>
          <w:t xml:space="preserve"> پا</w:t>
        </w:r>
        <w:r w:rsidRPr="00E27A66">
          <w:rPr>
            <w:rFonts w:hint="cs"/>
            <w:sz w:val="18"/>
            <w:szCs w:val="18"/>
            <w:rtl/>
            <w:lang w:bidi="fa-IR"/>
            <w:rPrChange w:id="759" w:author="Microsoft account" w:date="2025-09-12T12:22:00Z">
              <w:rPr>
                <w:rFonts w:hint="cs"/>
                <w:rtl/>
                <w:lang w:bidi="fa-IR"/>
              </w:rPr>
            </w:rPrChange>
          </w:rPr>
          <w:t>ی</w:t>
        </w:r>
        <w:r w:rsidRPr="00E27A66">
          <w:rPr>
            <w:rFonts w:hint="eastAsia"/>
            <w:sz w:val="18"/>
            <w:szCs w:val="18"/>
            <w:rtl/>
            <w:lang w:bidi="fa-IR"/>
            <w:rPrChange w:id="760" w:author="Microsoft account" w:date="2025-09-12T12:22:00Z">
              <w:rPr>
                <w:rFonts w:hint="eastAsia"/>
                <w:rtl/>
                <w:lang w:bidi="fa-IR"/>
              </w:rPr>
            </w:rPrChange>
          </w:rPr>
          <w:t>تون</w:t>
        </w:r>
        <w:r w:rsidRPr="00E27A66">
          <w:rPr>
            <w:sz w:val="18"/>
            <w:szCs w:val="18"/>
            <w:rtl/>
            <w:lang w:bidi="fa-IR"/>
            <w:rPrChange w:id="761" w:author="Microsoft account" w:date="2025-09-12T12:22:00Z">
              <w:rPr>
                <w:rtl/>
                <w:lang w:bidi="fa-IR"/>
              </w:rPr>
            </w:rPrChange>
          </w:rPr>
          <w:t xml:space="preserve"> </w:t>
        </w:r>
        <w:r w:rsidRPr="00E27A66">
          <w:rPr>
            <w:rFonts w:hint="eastAsia"/>
            <w:sz w:val="18"/>
            <w:szCs w:val="18"/>
            <w:rtl/>
            <w:lang w:bidi="fa-IR"/>
            <w:rPrChange w:id="762" w:author="Microsoft account" w:date="2025-09-12T12:22:00Z">
              <w:rPr>
                <w:rFonts w:hint="eastAsia"/>
                <w:rtl/>
                <w:lang w:bidi="fa-IR"/>
              </w:rPr>
            </w:rPrChange>
          </w:rPr>
          <w:t>برا</w:t>
        </w:r>
        <w:r w:rsidRPr="00E27A66">
          <w:rPr>
            <w:rFonts w:hint="cs"/>
            <w:sz w:val="18"/>
            <w:szCs w:val="18"/>
            <w:rtl/>
            <w:lang w:bidi="fa-IR"/>
            <w:rPrChange w:id="763" w:author="Microsoft account" w:date="2025-09-12T12:22:00Z">
              <w:rPr>
                <w:rFonts w:hint="cs"/>
                <w:rtl/>
                <w:lang w:bidi="fa-IR"/>
              </w:rPr>
            </w:rPrChange>
          </w:rPr>
          <w:t>ی</w:t>
        </w:r>
        <w:r w:rsidRPr="00E27A66">
          <w:rPr>
            <w:sz w:val="18"/>
            <w:szCs w:val="18"/>
            <w:rtl/>
            <w:lang w:bidi="fa-IR"/>
            <w:rPrChange w:id="764" w:author="Microsoft account" w:date="2025-09-12T12:22:00Z">
              <w:rPr>
                <w:rtl/>
                <w:lang w:bidi="fa-IR"/>
              </w:rPr>
            </w:rPrChange>
          </w:rPr>
          <w:t xml:space="preserve"> </w:t>
        </w:r>
        <w:r w:rsidRPr="00E27A66">
          <w:rPr>
            <w:rFonts w:hint="eastAsia"/>
            <w:sz w:val="18"/>
            <w:szCs w:val="18"/>
            <w:rtl/>
            <w:lang w:bidi="fa-IR"/>
            <w:rPrChange w:id="765" w:author="Microsoft account" w:date="2025-09-12T12:22:00Z">
              <w:rPr>
                <w:rFonts w:hint="eastAsia"/>
                <w:rtl/>
                <w:lang w:bidi="fa-IR"/>
              </w:rPr>
            </w:rPrChange>
          </w:rPr>
          <w:t>کار</w:t>
        </w:r>
        <w:r w:rsidRPr="00E27A66">
          <w:rPr>
            <w:sz w:val="18"/>
            <w:szCs w:val="18"/>
            <w:rtl/>
            <w:lang w:bidi="fa-IR"/>
            <w:rPrChange w:id="766" w:author="Microsoft account" w:date="2025-09-12T12:22:00Z">
              <w:rPr>
                <w:rtl/>
                <w:lang w:bidi="fa-IR"/>
              </w:rPr>
            </w:rPrChange>
          </w:rPr>
          <w:t xml:space="preserve"> </w:t>
        </w:r>
        <w:r w:rsidRPr="00E27A66">
          <w:rPr>
            <w:rFonts w:hint="eastAsia"/>
            <w:sz w:val="18"/>
            <w:szCs w:val="18"/>
            <w:rtl/>
            <w:lang w:bidi="fa-IR"/>
            <w:rPrChange w:id="767" w:author="Microsoft account" w:date="2025-09-12T12:22:00Z">
              <w:rPr>
                <w:rFonts w:hint="eastAsia"/>
                <w:rtl/>
                <w:lang w:bidi="fa-IR"/>
              </w:rPr>
            </w:rPrChange>
          </w:rPr>
          <w:t>با</w:t>
        </w:r>
        <w:r w:rsidRPr="00E27A66">
          <w:rPr>
            <w:sz w:val="18"/>
            <w:szCs w:val="18"/>
            <w:rtl/>
            <w:lang w:bidi="fa-IR"/>
            <w:rPrChange w:id="768" w:author="Microsoft account" w:date="2025-09-12T12:22:00Z">
              <w:rPr>
                <w:rtl/>
                <w:lang w:bidi="fa-IR"/>
              </w:rPr>
            </w:rPrChange>
          </w:rPr>
          <w:t xml:space="preserve"> </w:t>
        </w:r>
        <w:r w:rsidRPr="00E27A66">
          <w:rPr>
            <w:rFonts w:hint="eastAsia"/>
            <w:sz w:val="18"/>
            <w:szCs w:val="18"/>
            <w:rtl/>
            <w:lang w:bidi="fa-IR"/>
            <w:rPrChange w:id="769" w:author="Microsoft account" w:date="2025-09-12T12:22:00Z">
              <w:rPr>
                <w:rFonts w:hint="eastAsia"/>
                <w:rtl/>
                <w:lang w:bidi="fa-IR"/>
              </w:rPr>
            </w:rPrChange>
          </w:rPr>
          <w:t>آرا</w:t>
        </w:r>
        <w:r w:rsidRPr="00E27A66">
          <w:rPr>
            <w:rFonts w:hint="cs"/>
            <w:sz w:val="18"/>
            <w:szCs w:val="18"/>
            <w:rtl/>
            <w:lang w:bidi="fa-IR"/>
            <w:rPrChange w:id="770" w:author="Microsoft account" w:date="2025-09-12T12:22:00Z">
              <w:rPr>
                <w:rFonts w:hint="cs"/>
                <w:rtl/>
                <w:lang w:bidi="fa-IR"/>
              </w:rPr>
            </w:rPrChange>
          </w:rPr>
          <w:t>ی</w:t>
        </w:r>
        <w:r w:rsidRPr="00E27A66">
          <w:rPr>
            <w:rFonts w:hint="eastAsia"/>
            <w:sz w:val="18"/>
            <w:szCs w:val="18"/>
            <w:rtl/>
            <w:lang w:bidi="fa-IR"/>
            <w:rPrChange w:id="771" w:author="Microsoft account" w:date="2025-09-12T12:22:00Z">
              <w:rPr>
                <w:rFonts w:hint="eastAsia"/>
                <w:rtl/>
                <w:lang w:bidi="fa-IR"/>
              </w:rPr>
            </w:rPrChange>
          </w:rPr>
          <w:t>ه‌ها</w:t>
        </w:r>
        <w:r w:rsidRPr="00E27A66">
          <w:rPr>
            <w:sz w:val="18"/>
            <w:szCs w:val="18"/>
            <w:rtl/>
            <w:lang w:bidi="fa-IR"/>
            <w:rPrChange w:id="772" w:author="Microsoft account" w:date="2025-09-12T12:22:00Z">
              <w:rPr>
                <w:rtl/>
                <w:lang w:bidi="fa-IR"/>
              </w:rPr>
            </w:rPrChange>
          </w:rPr>
          <w:t xml:space="preserve"> </w:t>
        </w:r>
        <w:r w:rsidRPr="00E27A66">
          <w:rPr>
            <w:rFonts w:hint="eastAsia"/>
            <w:sz w:val="18"/>
            <w:szCs w:val="18"/>
            <w:rtl/>
            <w:lang w:bidi="fa-IR"/>
            <w:rPrChange w:id="773" w:author="Microsoft account" w:date="2025-09-12T12:22:00Z">
              <w:rPr>
                <w:rFonts w:hint="eastAsia"/>
                <w:rtl/>
                <w:lang w:bidi="fa-IR"/>
              </w:rPr>
            </w:rPrChange>
          </w:rPr>
          <w:t>و</w:t>
        </w:r>
        <w:r w:rsidRPr="00E27A66">
          <w:rPr>
            <w:sz w:val="18"/>
            <w:szCs w:val="18"/>
            <w:rtl/>
            <w:lang w:bidi="fa-IR"/>
            <w:rPrChange w:id="774" w:author="Microsoft account" w:date="2025-09-12T12:22:00Z">
              <w:rPr>
                <w:rtl/>
                <w:lang w:bidi="fa-IR"/>
              </w:rPr>
            </w:rPrChange>
          </w:rPr>
          <w:t xml:space="preserve"> </w:t>
        </w:r>
        <w:r w:rsidRPr="00E27A66">
          <w:rPr>
            <w:rFonts w:hint="eastAsia"/>
            <w:sz w:val="18"/>
            <w:szCs w:val="18"/>
            <w:rtl/>
            <w:lang w:bidi="fa-IR"/>
            <w:rPrChange w:id="775" w:author="Microsoft account" w:date="2025-09-12T12:22:00Z">
              <w:rPr>
                <w:rFonts w:hint="eastAsia"/>
                <w:rtl/>
                <w:lang w:bidi="fa-IR"/>
              </w:rPr>
            </w:rPrChange>
          </w:rPr>
          <w:t>ماتر</w:t>
        </w:r>
        <w:r w:rsidRPr="00E27A66">
          <w:rPr>
            <w:rFonts w:hint="cs"/>
            <w:sz w:val="18"/>
            <w:szCs w:val="18"/>
            <w:rtl/>
            <w:lang w:bidi="fa-IR"/>
            <w:rPrChange w:id="776" w:author="Microsoft account" w:date="2025-09-12T12:22:00Z">
              <w:rPr>
                <w:rFonts w:hint="cs"/>
                <w:rtl/>
                <w:lang w:bidi="fa-IR"/>
              </w:rPr>
            </w:rPrChange>
          </w:rPr>
          <w:t>ی</w:t>
        </w:r>
        <w:r w:rsidRPr="00E27A66">
          <w:rPr>
            <w:rFonts w:hint="eastAsia"/>
            <w:sz w:val="18"/>
            <w:szCs w:val="18"/>
            <w:rtl/>
            <w:lang w:bidi="fa-IR"/>
            <w:rPrChange w:id="777" w:author="Microsoft account" w:date="2025-09-12T12:22:00Z">
              <w:rPr>
                <w:rFonts w:hint="eastAsia"/>
                <w:rtl/>
                <w:lang w:bidi="fa-IR"/>
              </w:rPr>
            </w:rPrChange>
          </w:rPr>
          <w:t>س‌هاست</w:t>
        </w:r>
        <w:r w:rsidRPr="00E27A66">
          <w:rPr>
            <w:sz w:val="18"/>
            <w:szCs w:val="18"/>
            <w:rtl/>
            <w:lang w:bidi="fa-IR"/>
            <w:rPrChange w:id="778" w:author="Microsoft account" w:date="2025-09-12T12:22:00Z">
              <w:rPr>
                <w:rtl/>
                <w:lang w:bidi="fa-IR"/>
              </w:rPr>
            </w:rPrChange>
          </w:rPr>
          <w:t xml:space="preserve"> </w:t>
        </w:r>
        <w:r w:rsidRPr="00E27A66">
          <w:rPr>
            <w:rFonts w:hint="eastAsia"/>
            <w:sz w:val="18"/>
            <w:szCs w:val="18"/>
            <w:rtl/>
            <w:lang w:bidi="fa-IR"/>
            <w:rPrChange w:id="779" w:author="Microsoft account" w:date="2025-09-12T12:22:00Z">
              <w:rPr>
                <w:rFonts w:hint="eastAsia"/>
                <w:rtl/>
                <w:lang w:bidi="fa-IR"/>
              </w:rPr>
            </w:rPrChange>
          </w:rPr>
          <w:t>و</w:t>
        </w:r>
        <w:r w:rsidRPr="00E27A66">
          <w:rPr>
            <w:sz w:val="18"/>
            <w:szCs w:val="18"/>
            <w:rtl/>
            <w:lang w:bidi="fa-IR"/>
            <w:rPrChange w:id="780" w:author="Microsoft account" w:date="2025-09-12T12:22:00Z">
              <w:rPr>
                <w:rtl/>
                <w:lang w:bidi="fa-IR"/>
              </w:rPr>
            </w:rPrChange>
          </w:rPr>
          <w:t xml:space="preserve"> </w:t>
        </w:r>
        <w:r w:rsidRPr="00E27A66">
          <w:rPr>
            <w:rFonts w:hint="eastAsia"/>
            <w:sz w:val="18"/>
            <w:szCs w:val="18"/>
            <w:rtl/>
            <w:lang w:bidi="fa-IR"/>
            <w:rPrChange w:id="781" w:author="Microsoft account" w:date="2025-09-12T12:22:00Z">
              <w:rPr>
                <w:rFonts w:hint="eastAsia"/>
                <w:rtl/>
                <w:lang w:bidi="fa-IR"/>
              </w:rPr>
            </w:rPrChange>
          </w:rPr>
          <w:t>پردازش</w:t>
        </w:r>
        <w:r w:rsidRPr="00E27A66">
          <w:rPr>
            <w:sz w:val="18"/>
            <w:szCs w:val="18"/>
            <w:rtl/>
            <w:lang w:bidi="fa-IR"/>
            <w:rPrChange w:id="782" w:author="Microsoft account" w:date="2025-09-12T12:22:00Z">
              <w:rPr>
                <w:rtl/>
                <w:lang w:bidi="fa-IR"/>
              </w:rPr>
            </w:rPrChange>
          </w:rPr>
          <w:t xml:space="preserve"> </w:t>
        </w:r>
        <w:r w:rsidRPr="00E27A66">
          <w:rPr>
            <w:rFonts w:hint="eastAsia"/>
            <w:sz w:val="18"/>
            <w:szCs w:val="18"/>
            <w:rtl/>
            <w:lang w:bidi="fa-IR"/>
            <w:rPrChange w:id="783" w:author="Microsoft account" w:date="2025-09-12T12:22:00Z">
              <w:rPr>
                <w:rFonts w:hint="eastAsia"/>
                <w:rtl/>
                <w:lang w:bidi="fa-IR"/>
              </w:rPr>
            </w:rPrChange>
          </w:rPr>
          <w:t>داده‌ها</w:t>
        </w:r>
        <w:r w:rsidRPr="00E27A66">
          <w:rPr>
            <w:rFonts w:hint="cs"/>
            <w:sz w:val="18"/>
            <w:szCs w:val="18"/>
            <w:rtl/>
            <w:lang w:bidi="fa-IR"/>
            <w:rPrChange w:id="784" w:author="Microsoft account" w:date="2025-09-12T12:22:00Z">
              <w:rPr>
                <w:rFonts w:hint="cs"/>
                <w:rtl/>
                <w:lang w:bidi="fa-IR"/>
              </w:rPr>
            </w:rPrChange>
          </w:rPr>
          <w:t>ی</w:t>
        </w:r>
        <w:r w:rsidRPr="00E27A66">
          <w:rPr>
            <w:sz w:val="18"/>
            <w:szCs w:val="18"/>
            <w:rtl/>
            <w:lang w:bidi="fa-IR"/>
            <w:rPrChange w:id="785" w:author="Microsoft account" w:date="2025-09-12T12:22:00Z">
              <w:rPr>
                <w:rtl/>
                <w:lang w:bidi="fa-IR"/>
              </w:rPr>
            </w:rPrChange>
          </w:rPr>
          <w:t xml:space="preserve"> </w:t>
        </w:r>
        <w:r w:rsidRPr="00E27A66">
          <w:rPr>
            <w:rFonts w:hint="eastAsia"/>
            <w:sz w:val="18"/>
            <w:szCs w:val="18"/>
            <w:rtl/>
            <w:lang w:bidi="fa-IR"/>
            <w:rPrChange w:id="786" w:author="Microsoft account" w:date="2025-09-12T12:22:00Z">
              <w:rPr>
                <w:rFonts w:hint="eastAsia"/>
                <w:rtl/>
                <w:lang w:bidi="fa-IR"/>
              </w:rPr>
            </w:rPrChange>
          </w:rPr>
          <w:t>عدد</w:t>
        </w:r>
        <w:r w:rsidRPr="00E27A66">
          <w:rPr>
            <w:rFonts w:hint="cs"/>
            <w:sz w:val="18"/>
            <w:szCs w:val="18"/>
            <w:rtl/>
            <w:lang w:bidi="fa-IR"/>
            <w:rPrChange w:id="787" w:author="Microsoft account" w:date="2025-09-12T12:22:00Z">
              <w:rPr>
                <w:rFonts w:hint="cs"/>
                <w:rtl/>
                <w:lang w:bidi="fa-IR"/>
              </w:rPr>
            </w:rPrChange>
          </w:rPr>
          <w:t>ی</w:t>
        </w:r>
        <w:r w:rsidRPr="00E27A66">
          <w:rPr>
            <w:sz w:val="18"/>
            <w:szCs w:val="18"/>
            <w:rtl/>
            <w:lang w:bidi="fa-IR"/>
            <w:rPrChange w:id="788" w:author="Microsoft account" w:date="2025-09-12T12:22:00Z">
              <w:rPr>
                <w:rtl/>
                <w:lang w:bidi="fa-IR"/>
              </w:rPr>
            </w:rPrChange>
          </w:rPr>
          <w:t xml:space="preserve"> </w:t>
        </w:r>
        <w:r w:rsidRPr="00E27A66">
          <w:rPr>
            <w:rFonts w:hint="eastAsia"/>
            <w:sz w:val="18"/>
            <w:szCs w:val="18"/>
            <w:rtl/>
            <w:lang w:bidi="fa-IR"/>
            <w:rPrChange w:id="789" w:author="Microsoft account" w:date="2025-09-12T12:22:00Z">
              <w:rPr>
                <w:rFonts w:hint="eastAsia"/>
                <w:rtl/>
                <w:lang w:bidi="fa-IR"/>
              </w:rPr>
            </w:rPrChange>
          </w:rPr>
          <w:t>رو</w:t>
        </w:r>
        <w:r w:rsidRPr="00E27A66">
          <w:rPr>
            <w:sz w:val="18"/>
            <w:szCs w:val="18"/>
            <w:rtl/>
            <w:lang w:bidi="fa-IR"/>
            <w:rPrChange w:id="790" w:author="Microsoft account" w:date="2025-09-12T12:22:00Z">
              <w:rPr>
                <w:rtl/>
                <w:lang w:bidi="fa-IR"/>
              </w:rPr>
            </w:rPrChange>
          </w:rPr>
          <w:t xml:space="preserve"> </w:t>
        </w:r>
        <w:r w:rsidRPr="00E27A66">
          <w:rPr>
            <w:rFonts w:hint="eastAsia"/>
            <w:sz w:val="18"/>
            <w:szCs w:val="18"/>
            <w:rtl/>
            <w:lang w:bidi="fa-IR"/>
            <w:rPrChange w:id="791" w:author="Microsoft account" w:date="2025-09-12T12:22:00Z">
              <w:rPr>
                <w:rFonts w:hint="eastAsia"/>
                <w:rtl/>
                <w:lang w:bidi="fa-IR"/>
              </w:rPr>
            </w:rPrChange>
          </w:rPr>
          <w:t>خ</w:t>
        </w:r>
        <w:r w:rsidRPr="00E27A66">
          <w:rPr>
            <w:rFonts w:hint="cs"/>
            <w:sz w:val="18"/>
            <w:szCs w:val="18"/>
            <w:rtl/>
            <w:lang w:bidi="fa-IR"/>
            <w:rPrChange w:id="792" w:author="Microsoft account" w:date="2025-09-12T12:22:00Z">
              <w:rPr>
                <w:rFonts w:hint="cs"/>
                <w:rtl/>
                <w:lang w:bidi="fa-IR"/>
              </w:rPr>
            </w:rPrChange>
          </w:rPr>
          <w:t>ی</w:t>
        </w:r>
        <w:r w:rsidRPr="00E27A66">
          <w:rPr>
            <w:rFonts w:hint="eastAsia"/>
            <w:sz w:val="18"/>
            <w:szCs w:val="18"/>
            <w:rtl/>
            <w:lang w:bidi="fa-IR"/>
            <w:rPrChange w:id="793" w:author="Microsoft account" w:date="2025-09-12T12:22:00Z">
              <w:rPr>
                <w:rFonts w:hint="eastAsia"/>
                <w:rtl/>
                <w:lang w:bidi="fa-IR"/>
              </w:rPr>
            </w:rPrChange>
          </w:rPr>
          <w:t>ل</w:t>
        </w:r>
        <w:r w:rsidRPr="00E27A66">
          <w:rPr>
            <w:rFonts w:hint="cs"/>
            <w:sz w:val="18"/>
            <w:szCs w:val="18"/>
            <w:rtl/>
            <w:lang w:bidi="fa-IR"/>
            <w:rPrChange w:id="794" w:author="Microsoft account" w:date="2025-09-12T12:22:00Z">
              <w:rPr>
                <w:rFonts w:hint="cs"/>
                <w:rtl/>
                <w:lang w:bidi="fa-IR"/>
              </w:rPr>
            </w:rPrChange>
          </w:rPr>
          <w:t>ی</w:t>
        </w:r>
        <w:r w:rsidRPr="00E27A66">
          <w:rPr>
            <w:sz w:val="18"/>
            <w:szCs w:val="18"/>
            <w:rtl/>
            <w:lang w:bidi="fa-IR"/>
            <w:rPrChange w:id="795" w:author="Microsoft account" w:date="2025-09-12T12:22:00Z">
              <w:rPr>
                <w:rtl/>
                <w:lang w:bidi="fa-IR"/>
              </w:rPr>
            </w:rPrChange>
          </w:rPr>
          <w:t xml:space="preserve"> </w:t>
        </w:r>
        <w:r w:rsidRPr="00E27A66">
          <w:rPr>
            <w:rFonts w:hint="eastAsia"/>
            <w:sz w:val="18"/>
            <w:szCs w:val="18"/>
            <w:rtl/>
            <w:lang w:bidi="fa-IR"/>
            <w:rPrChange w:id="796" w:author="Microsoft account" w:date="2025-09-12T12:22:00Z">
              <w:rPr>
                <w:rFonts w:hint="eastAsia"/>
                <w:rtl/>
                <w:lang w:bidi="fa-IR"/>
              </w:rPr>
            </w:rPrChange>
          </w:rPr>
          <w:t>سر</w:t>
        </w:r>
        <w:r w:rsidRPr="00E27A66">
          <w:rPr>
            <w:rFonts w:hint="cs"/>
            <w:sz w:val="18"/>
            <w:szCs w:val="18"/>
            <w:rtl/>
            <w:lang w:bidi="fa-IR"/>
            <w:rPrChange w:id="797" w:author="Microsoft account" w:date="2025-09-12T12:22:00Z">
              <w:rPr>
                <w:rFonts w:hint="cs"/>
                <w:rtl/>
                <w:lang w:bidi="fa-IR"/>
              </w:rPr>
            </w:rPrChange>
          </w:rPr>
          <w:t>ی</w:t>
        </w:r>
        <w:r w:rsidRPr="00E27A66">
          <w:rPr>
            <w:rFonts w:hint="eastAsia"/>
            <w:sz w:val="18"/>
            <w:szCs w:val="18"/>
            <w:rtl/>
            <w:lang w:bidi="fa-IR"/>
            <w:rPrChange w:id="798" w:author="Microsoft account" w:date="2025-09-12T12:22:00Z">
              <w:rPr>
                <w:rFonts w:hint="eastAsia"/>
                <w:rtl/>
                <w:lang w:bidi="fa-IR"/>
              </w:rPr>
            </w:rPrChange>
          </w:rPr>
          <w:t>ع</w:t>
        </w:r>
        <w:r w:rsidRPr="00E27A66">
          <w:rPr>
            <w:sz w:val="18"/>
            <w:szCs w:val="18"/>
            <w:rtl/>
            <w:lang w:bidi="fa-IR"/>
            <w:rPrChange w:id="799" w:author="Microsoft account" w:date="2025-09-12T12:22:00Z">
              <w:rPr>
                <w:rtl/>
                <w:lang w:bidi="fa-IR"/>
              </w:rPr>
            </w:rPrChange>
          </w:rPr>
          <w:t xml:space="preserve"> </w:t>
        </w:r>
        <w:r w:rsidRPr="00E27A66">
          <w:rPr>
            <w:rFonts w:hint="eastAsia"/>
            <w:sz w:val="18"/>
            <w:szCs w:val="18"/>
            <w:rtl/>
            <w:lang w:bidi="fa-IR"/>
            <w:rPrChange w:id="800" w:author="Microsoft account" w:date="2025-09-12T12:22:00Z">
              <w:rPr>
                <w:rFonts w:hint="eastAsia"/>
                <w:rtl/>
                <w:lang w:bidi="fa-IR"/>
              </w:rPr>
            </w:rPrChange>
          </w:rPr>
          <w:t>م</w:t>
        </w:r>
        <w:r w:rsidRPr="00E27A66">
          <w:rPr>
            <w:rFonts w:hint="cs"/>
            <w:sz w:val="18"/>
            <w:szCs w:val="18"/>
            <w:rtl/>
            <w:lang w:bidi="fa-IR"/>
            <w:rPrChange w:id="801" w:author="Microsoft account" w:date="2025-09-12T12:22:00Z">
              <w:rPr>
                <w:rFonts w:hint="cs"/>
                <w:rtl/>
                <w:lang w:bidi="fa-IR"/>
              </w:rPr>
            </w:rPrChange>
          </w:rPr>
          <w:t>ی‌</w:t>
        </w:r>
        <w:r w:rsidRPr="00E27A66">
          <w:rPr>
            <w:rFonts w:hint="eastAsia"/>
            <w:sz w:val="18"/>
            <w:szCs w:val="18"/>
            <w:rtl/>
            <w:lang w:bidi="fa-IR"/>
            <w:rPrChange w:id="802" w:author="Microsoft account" w:date="2025-09-12T12:22:00Z">
              <w:rPr>
                <w:rFonts w:hint="eastAsia"/>
                <w:rtl/>
                <w:lang w:bidi="fa-IR"/>
              </w:rPr>
            </w:rPrChange>
          </w:rPr>
          <w:t>کنه</w:t>
        </w:r>
        <w:r w:rsidRPr="00E27A66">
          <w:rPr>
            <w:sz w:val="18"/>
            <w:szCs w:val="18"/>
            <w:lang w:bidi="fa-IR"/>
            <w:rPrChange w:id="803" w:author="Microsoft account" w:date="2025-09-12T12:22:00Z">
              <w:rPr>
                <w:lang w:bidi="fa-IR"/>
              </w:rPr>
            </w:rPrChange>
          </w:rPr>
          <w:t>.</w:t>
        </w:r>
      </w:ins>
    </w:p>
    <w:p w14:paraId="3EF2EB53" w14:textId="28C33347" w:rsidR="00E27A66" w:rsidRPr="00E27A66" w:rsidRDefault="00E27A66">
      <w:pPr>
        <w:spacing w:after="0" w:line="276" w:lineRule="auto"/>
        <w:ind w:left="720"/>
        <w:rPr>
          <w:ins w:id="804" w:author="Microsoft account" w:date="2025-09-12T12:21:00Z"/>
          <w:sz w:val="18"/>
          <w:szCs w:val="18"/>
          <w:rtl/>
          <w:lang w:bidi="fa-IR"/>
          <w:rPrChange w:id="805" w:author="Microsoft account" w:date="2025-09-12T12:22:00Z">
            <w:rPr>
              <w:ins w:id="806" w:author="Microsoft account" w:date="2025-09-12T12:21:00Z"/>
              <w:rtl/>
              <w:lang w:bidi="fa-IR"/>
            </w:rPr>
          </w:rPrChange>
        </w:rPr>
        <w:pPrChange w:id="807" w:author="Microsoft account" w:date="2025-09-12T12:22:00Z">
          <w:pPr>
            <w:spacing w:after="0" w:line="276" w:lineRule="auto"/>
          </w:pPr>
        </w:pPrChange>
      </w:pPr>
      <w:ins w:id="808" w:author="Microsoft account" w:date="2025-09-12T12:21:00Z">
        <w:r w:rsidRPr="00E27A66">
          <w:rPr>
            <w:sz w:val="18"/>
            <w:szCs w:val="18"/>
            <w:rtl/>
            <w:lang w:bidi="fa-IR"/>
            <w:rPrChange w:id="809" w:author="Microsoft account" w:date="2025-09-12T12:22:00Z">
              <w:rPr>
                <w:rtl/>
                <w:lang w:bidi="fa-IR"/>
              </w:rPr>
            </w:rPrChange>
          </w:rPr>
          <w:t>توابع ز</w:t>
        </w:r>
        <w:r w:rsidRPr="00E27A66">
          <w:rPr>
            <w:rFonts w:hint="cs"/>
            <w:sz w:val="18"/>
            <w:szCs w:val="18"/>
            <w:rtl/>
            <w:lang w:bidi="fa-IR"/>
            <w:rPrChange w:id="810" w:author="Microsoft account" w:date="2025-09-12T12:22:00Z">
              <w:rPr>
                <w:rFonts w:hint="cs"/>
                <w:rtl/>
                <w:lang w:bidi="fa-IR"/>
              </w:rPr>
            </w:rPrChange>
          </w:rPr>
          <w:t>ی</w:t>
        </w:r>
        <w:r w:rsidRPr="00E27A66">
          <w:rPr>
            <w:rFonts w:hint="eastAsia"/>
            <w:sz w:val="18"/>
            <w:szCs w:val="18"/>
            <w:rtl/>
            <w:lang w:bidi="fa-IR"/>
            <w:rPrChange w:id="811" w:author="Microsoft account" w:date="2025-09-12T12:22:00Z">
              <w:rPr>
                <w:rFonts w:hint="eastAsia"/>
                <w:rtl/>
                <w:lang w:bidi="fa-IR"/>
              </w:rPr>
            </w:rPrChange>
          </w:rPr>
          <w:t>اد</w:t>
        </w:r>
        <w:r w:rsidRPr="00E27A66">
          <w:rPr>
            <w:rFonts w:hint="cs"/>
            <w:sz w:val="18"/>
            <w:szCs w:val="18"/>
            <w:rtl/>
            <w:lang w:bidi="fa-IR"/>
            <w:rPrChange w:id="812" w:author="Microsoft account" w:date="2025-09-12T12:22:00Z">
              <w:rPr>
                <w:rFonts w:hint="cs"/>
                <w:rtl/>
                <w:lang w:bidi="fa-IR"/>
              </w:rPr>
            </w:rPrChange>
          </w:rPr>
          <w:t>ی</w:t>
        </w:r>
        <w:r w:rsidRPr="00E27A66">
          <w:rPr>
            <w:sz w:val="18"/>
            <w:szCs w:val="18"/>
            <w:rtl/>
            <w:lang w:bidi="fa-IR"/>
            <w:rPrChange w:id="813" w:author="Microsoft account" w:date="2025-09-12T12:22:00Z">
              <w:rPr>
                <w:rtl/>
                <w:lang w:bidi="fa-IR"/>
              </w:rPr>
            </w:rPrChange>
          </w:rPr>
          <w:t xml:space="preserve"> </w:t>
        </w:r>
        <w:r w:rsidRPr="00E27A66">
          <w:rPr>
            <w:rFonts w:hint="eastAsia"/>
            <w:sz w:val="18"/>
            <w:szCs w:val="18"/>
            <w:rtl/>
            <w:lang w:bidi="fa-IR"/>
            <w:rPrChange w:id="814" w:author="Microsoft account" w:date="2025-09-12T12:22:00Z">
              <w:rPr>
                <w:rFonts w:hint="eastAsia"/>
                <w:rtl/>
                <w:lang w:bidi="fa-IR"/>
              </w:rPr>
            </w:rPrChange>
          </w:rPr>
          <w:t>برا</w:t>
        </w:r>
        <w:r w:rsidRPr="00E27A66">
          <w:rPr>
            <w:rFonts w:hint="cs"/>
            <w:sz w:val="18"/>
            <w:szCs w:val="18"/>
            <w:rtl/>
            <w:lang w:bidi="fa-IR"/>
            <w:rPrChange w:id="815" w:author="Microsoft account" w:date="2025-09-12T12:22:00Z">
              <w:rPr>
                <w:rFonts w:hint="cs"/>
                <w:rtl/>
                <w:lang w:bidi="fa-IR"/>
              </w:rPr>
            </w:rPrChange>
          </w:rPr>
          <w:t>ی</w:t>
        </w:r>
        <w:r w:rsidRPr="00E27A66">
          <w:rPr>
            <w:sz w:val="18"/>
            <w:szCs w:val="18"/>
            <w:rtl/>
            <w:lang w:bidi="fa-IR"/>
            <w:rPrChange w:id="816" w:author="Microsoft account" w:date="2025-09-12T12:22:00Z">
              <w:rPr>
                <w:rtl/>
                <w:lang w:bidi="fa-IR"/>
              </w:rPr>
            </w:rPrChange>
          </w:rPr>
          <w:t xml:space="preserve"> </w:t>
        </w:r>
        <w:r w:rsidRPr="00E27A66">
          <w:rPr>
            <w:rFonts w:hint="eastAsia"/>
            <w:sz w:val="18"/>
            <w:szCs w:val="18"/>
            <w:rtl/>
            <w:lang w:bidi="fa-IR"/>
            <w:rPrChange w:id="817" w:author="Microsoft account" w:date="2025-09-12T12:22:00Z">
              <w:rPr>
                <w:rFonts w:hint="eastAsia"/>
                <w:rtl/>
                <w:lang w:bidi="fa-IR"/>
              </w:rPr>
            </w:rPrChange>
          </w:rPr>
          <w:t>جبر</w:t>
        </w:r>
        <w:r w:rsidRPr="00E27A66">
          <w:rPr>
            <w:sz w:val="18"/>
            <w:szCs w:val="18"/>
            <w:rtl/>
            <w:lang w:bidi="fa-IR"/>
            <w:rPrChange w:id="818" w:author="Microsoft account" w:date="2025-09-12T12:22:00Z">
              <w:rPr>
                <w:rtl/>
                <w:lang w:bidi="fa-IR"/>
              </w:rPr>
            </w:rPrChange>
          </w:rPr>
          <w:t xml:space="preserve"> </w:t>
        </w:r>
        <w:r w:rsidRPr="00E27A66">
          <w:rPr>
            <w:rFonts w:hint="eastAsia"/>
            <w:sz w:val="18"/>
            <w:szCs w:val="18"/>
            <w:rtl/>
            <w:lang w:bidi="fa-IR"/>
            <w:rPrChange w:id="819" w:author="Microsoft account" w:date="2025-09-12T12:22:00Z">
              <w:rPr>
                <w:rFonts w:hint="eastAsia"/>
                <w:rtl/>
                <w:lang w:bidi="fa-IR"/>
              </w:rPr>
            </w:rPrChange>
          </w:rPr>
          <w:t>خط</w:t>
        </w:r>
        <w:r w:rsidRPr="00E27A66">
          <w:rPr>
            <w:rFonts w:hint="cs"/>
            <w:sz w:val="18"/>
            <w:szCs w:val="18"/>
            <w:rtl/>
            <w:lang w:bidi="fa-IR"/>
            <w:rPrChange w:id="820" w:author="Microsoft account" w:date="2025-09-12T12:22:00Z">
              <w:rPr>
                <w:rFonts w:hint="cs"/>
                <w:rtl/>
                <w:lang w:bidi="fa-IR"/>
              </w:rPr>
            </w:rPrChange>
          </w:rPr>
          <w:t>ی</w:t>
        </w:r>
        <w:r w:rsidRPr="00E27A66">
          <w:rPr>
            <w:rFonts w:hint="eastAsia"/>
            <w:sz w:val="18"/>
            <w:szCs w:val="18"/>
            <w:rtl/>
            <w:lang w:bidi="fa-IR"/>
            <w:rPrChange w:id="821" w:author="Microsoft account" w:date="2025-09-12T12:22:00Z">
              <w:rPr>
                <w:rFonts w:hint="eastAsia"/>
                <w:rtl/>
                <w:lang w:bidi="fa-IR"/>
              </w:rPr>
            </w:rPrChange>
          </w:rPr>
          <w:t>،</w:t>
        </w:r>
        <w:r w:rsidRPr="00E27A66">
          <w:rPr>
            <w:sz w:val="18"/>
            <w:szCs w:val="18"/>
            <w:rtl/>
            <w:lang w:bidi="fa-IR"/>
            <w:rPrChange w:id="822" w:author="Microsoft account" w:date="2025-09-12T12:22:00Z">
              <w:rPr>
                <w:rtl/>
                <w:lang w:bidi="fa-IR"/>
              </w:rPr>
            </w:rPrChange>
          </w:rPr>
          <w:t xml:space="preserve"> </w:t>
        </w:r>
        <w:r w:rsidRPr="00E27A66">
          <w:rPr>
            <w:rFonts w:hint="eastAsia"/>
            <w:sz w:val="18"/>
            <w:szCs w:val="18"/>
            <w:rtl/>
            <w:lang w:bidi="fa-IR"/>
            <w:rPrChange w:id="823" w:author="Microsoft account" w:date="2025-09-12T12:22:00Z">
              <w:rPr>
                <w:rFonts w:hint="eastAsia"/>
                <w:rtl/>
                <w:lang w:bidi="fa-IR"/>
              </w:rPr>
            </w:rPrChange>
          </w:rPr>
          <w:t>آمار،</w:t>
        </w:r>
        <w:r w:rsidRPr="00E27A66">
          <w:rPr>
            <w:sz w:val="18"/>
            <w:szCs w:val="18"/>
            <w:rtl/>
            <w:lang w:bidi="fa-IR"/>
            <w:rPrChange w:id="824" w:author="Microsoft account" w:date="2025-09-12T12:22:00Z">
              <w:rPr>
                <w:rtl/>
                <w:lang w:bidi="fa-IR"/>
              </w:rPr>
            </w:rPrChange>
          </w:rPr>
          <w:t xml:space="preserve"> </w:t>
        </w:r>
        <w:r w:rsidRPr="00E27A66">
          <w:rPr>
            <w:rFonts w:hint="eastAsia"/>
            <w:sz w:val="18"/>
            <w:szCs w:val="18"/>
            <w:rtl/>
            <w:lang w:bidi="fa-IR"/>
            <w:rPrChange w:id="825" w:author="Microsoft account" w:date="2025-09-12T12:22:00Z">
              <w:rPr>
                <w:rFonts w:hint="eastAsia"/>
                <w:rtl/>
                <w:lang w:bidi="fa-IR"/>
              </w:rPr>
            </w:rPrChange>
          </w:rPr>
          <w:t>تبد</w:t>
        </w:r>
        <w:r w:rsidRPr="00E27A66">
          <w:rPr>
            <w:rFonts w:hint="cs"/>
            <w:sz w:val="18"/>
            <w:szCs w:val="18"/>
            <w:rtl/>
            <w:lang w:bidi="fa-IR"/>
            <w:rPrChange w:id="826" w:author="Microsoft account" w:date="2025-09-12T12:22:00Z">
              <w:rPr>
                <w:rFonts w:hint="cs"/>
                <w:rtl/>
                <w:lang w:bidi="fa-IR"/>
              </w:rPr>
            </w:rPrChange>
          </w:rPr>
          <w:t>ی</w:t>
        </w:r>
        <w:r w:rsidRPr="00E27A66">
          <w:rPr>
            <w:rFonts w:hint="eastAsia"/>
            <w:sz w:val="18"/>
            <w:szCs w:val="18"/>
            <w:rtl/>
            <w:lang w:bidi="fa-IR"/>
            <w:rPrChange w:id="827" w:author="Microsoft account" w:date="2025-09-12T12:22:00Z">
              <w:rPr>
                <w:rFonts w:hint="eastAsia"/>
                <w:rtl/>
                <w:lang w:bidi="fa-IR"/>
              </w:rPr>
            </w:rPrChange>
          </w:rPr>
          <w:t>ل‌ها</w:t>
        </w:r>
        <w:r w:rsidRPr="00E27A66">
          <w:rPr>
            <w:sz w:val="18"/>
            <w:szCs w:val="18"/>
            <w:rtl/>
            <w:lang w:bidi="fa-IR"/>
            <w:rPrChange w:id="828" w:author="Microsoft account" w:date="2025-09-12T12:22:00Z">
              <w:rPr>
                <w:rtl/>
                <w:lang w:bidi="fa-IR"/>
              </w:rPr>
            </w:rPrChange>
          </w:rPr>
          <w:t xml:space="preserve"> </w:t>
        </w:r>
        <w:r w:rsidRPr="00E27A66">
          <w:rPr>
            <w:rFonts w:hint="eastAsia"/>
            <w:sz w:val="18"/>
            <w:szCs w:val="18"/>
            <w:rtl/>
            <w:lang w:bidi="fa-IR"/>
            <w:rPrChange w:id="829" w:author="Microsoft account" w:date="2025-09-12T12:22:00Z">
              <w:rPr>
                <w:rFonts w:hint="eastAsia"/>
                <w:rtl/>
                <w:lang w:bidi="fa-IR"/>
              </w:rPr>
            </w:rPrChange>
          </w:rPr>
          <w:t>و</w:t>
        </w:r>
        <w:r w:rsidRPr="00E27A66">
          <w:rPr>
            <w:sz w:val="18"/>
            <w:szCs w:val="18"/>
            <w:rtl/>
            <w:lang w:bidi="fa-IR"/>
            <w:rPrChange w:id="830" w:author="Microsoft account" w:date="2025-09-12T12:22:00Z">
              <w:rPr>
                <w:rtl/>
                <w:lang w:bidi="fa-IR"/>
              </w:rPr>
            </w:rPrChange>
          </w:rPr>
          <w:t xml:space="preserve"> </w:t>
        </w:r>
        <w:r w:rsidRPr="00E27A66">
          <w:rPr>
            <w:rFonts w:hint="eastAsia"/>
            <w:sz w:val="18"/>
            <w:szCs w:val="18"/>
            <w:rtl/>
            <w:lang w:bidi="fa-IR"/>
            <w:rPrChange w:id="831" w:author="Microsoft account" w:date="2025-09-12T12:22:00Z">
              <w:rPr>
                <w:rFonts w:hint="eastAsia"/>
                <w:rtl/>
                <w:lang w:bidi="fa-IR"/>
              </w:rPr>
            </w:rPrChange>
          </w:rPr>
          <w:t>محاسبات</w:t>
        </w:r>
        <w:r w:rsidRPr="00E27A66">
          <w:rPr>
            <w:sz w:val="18"/>
            <w:szCs w:val="18"/>
            <w:rtl/>
            <w:lang w:bidi="fa-IR"/>
            <w:rPrChange w:id="832" w:author="Microsoft account" w:date="2025-09-12T12:22:00Z">
              <w:rPr>
                <w:rtl/>
                <w:lang w:bidi="fa-IR"/>
              </w:rPr>
            </w:rPrChange>
          </w:rPr>
          <w:t xml:space="preserve"> </w:t>
        </w:r>
        <w:r w:rsidRPr="00E27A66">
          <w:rPr>
            <w:rFonts w:hint="eastAsia"/>
            <w:sz w:val="18"/>
            <w:szCs w:val="18"/>
            <w:rtl/>
            <w:lang w:bidi="fa-IR"/>
            <w:rPrChange w:id="833" w:author="Microsoft account" w:date="2025-09-12T12:22:00Z">
              <w:rPr>
                <w:rFonts w:hint="eastAsia"/>
                <w:rtl/>
                <w:lang w:bidi="fa-IR"/>
              </w:rPr>
            </w:rPrChange>
          </w:rPr>
          <w:t>ر</w:t>
        </w:r>
        <w:r w:rsidRPr="00E27A66">
          <w:rPr>
            <w:rFonts w:hint="cs"/>
            <w:sz w:val="18"/>
            <w:szCs w:val="18"/>
            <w:rtl/>
            <w:lang w:bidi="fa-IR"/>
            <w:rPrChange w:id="834" w:author="Microsoft account" w:date="2025-09-12T12:22:00Z">
              <w:rPr>
                <w:rFonts w:hint="cs"/>
                <w:rtl/>
                <w:lang w:bidi="fa-IR"/>
              </w:rPr>
            </w:rPrChange>
          </w:rPr>
          <w:t>ی</w:t>
        </w:r>
        <w:r w:rsidRPr="00E27A66">
          <w:rPr>
            <w:rFonts w:hint="eastAsia"/>
            <w:sz w:val="18"/>
            <w:szCs w:val="18"/>
            <w:rtl/>
            <w:lang w:bidi="fa-IR"/>
            <w:rPrChange w:id="835" w:author="Microsoft account" w:date="2025-09-12T12:22:00Z">
              <w:rPr>
                <w:rFonts w:hint="eastAsia"/>
                <w:rtl/>
                <w:lang w:bidi="fa-IR"/>
              </w:rPr>
            </w:rPrChange>
          </w:rPr>
          <w:t>اض</w:t>
        </w:r>
        <w:r w:rsidRPr="00E27A66">
          <w:rPr>
            <w:rFonts w:hint="cs"/>
            <w:sz w:val="18"/>
            <w:szCs w:val="18"/>
            <w:rtl/>
            <w:lang w:bidi="fa-IR"/>
            <w:rPrChange w:id="836" w:author="Microsoft account" w:date="2025-09-12T12:22:00Z">
              <w:rPr>
                <w:rFonts w:hint="cs"/>
                <w:rtl/>
                <w:lang w:bidi="fa-IR"/>
              </w:rPr>
            </w:rPrChange>
          </w:rPr>
          <w:t>ی</w:t>
        </w:r>
        <w:r w:rsidRPr="00E27A66">
          <w:rPr>
            <w:sz w:val="18"/>
            <w:szCs w:val="18"/>
            <w:rtl/>
            <w:lang w:bidi="fa-IR"/>
            <w:rPrChange w:id="837" w:author="Microsoft account" w:date="2025-09-12T12:22:00Z">
              <w:rPr>
                <w:rtl/>
                <w:lang w:bidi="fa-IR"/>
              </w:rPr>
            </w:rPrChange>
          </w:rPr>
          <w:t xml:space="preserve"> </w:t>
        </w:r>
        <w:r w:rsidRPr="00E27A66">
          <w:rPr>
            <w:rFonts w:hint="eastAsia"/>
            <w:sz w:val="18"/>
            <w:szCs w:val="18"/>
            <w:rtl/>
            <w:lang w:bidi="fa-IR"/>
            <w:rPrChange w:id="838" w:author="Microsoft account" w:date="2025-09-12T12:22:00Z">
              <w:rPr>
                <w:rFonts w:hint="eastAsia"/>
                <w:rtl/>
                <w:lang w:bidi="fa-IR"/>
              </w:rPr>
            </w:rPrChange>
          </w:rPr>
          <w:t>داره</w:t>
        </w:r>
        <w:r w:rsidRPr="00E27A66">
          <w:rPr>
            <w:sz w:val="18"/>
            <w:szCs w:val="18"/>
            <w:lang w:bidi="fa-IR"/>
            <w:rPrChange w:id="839" w:author="Microsoft account" w:date="2025-09-12T12:22:00Z">
              <w:rPr>
                <w:lang w:bidi="fa-IR"/>
              </w:rPr>
            </w:rPrChange>
          </w:rPr>
          <w:t>.</w:t>
        </w:r>
      </w:ins>
    </w:p>
    <w:p w14:paraId="003C214D" w14:textId="083A9391" w:rsidR="00E27A66" w:rsidRPr="00E27A66" w:rsidRDefault="00E27A66">
      <w:pPr>
        <w:spacing w:after="0" w:line="276" w:lineRule="auto"/>
        <w:ind w:left="720"/>
        <w:rPr>
          <w:ins w:id="840" w:author="Microsoft account" w:date="2025-09-12T12:21:00Z"/>
          <w:sz w:val="18"/>
          <w:szCs w:val="18"/>
          <w:rtl/>
          <w:lang w:bidi="fa-IR"/>
          <w:rPrChange w:id="841" w:author="Microsoft account" w:date="2025-09-12T12:22:00Z">
            <w:rPr>
              <w:ins w:id="842" w:author="Microsoft account" w:date="2025-09-12T12:21:00Z"/>
              <w:rtl/>
              <w:lang w:bidi="fa-IR"/>
            </w:rPr>
          </w:rPrChange>
        </w:rPr>
        <w:pPrChange w:id="843" w:author="Microsoft account" w:date="2025-09-12T12:22:00Z">
          <w:pPr>
            <w:spacing w:after="0" w:line="240" w:lineRule="auto"/>
          </w:pPr>
        </w:pPrChange>
      </w:pPr>
      <w:ins w:id="844" w:author="Microsoft account" w:date="2025-09-12T12:21:00Z">
        <w:r w:rsidRPr="00E27A66">
          <w:rPr>
            <w:sz w:val="18"/>
            <w:szCs w:val="18"/>
            <w:rtl/>
            <w:lang w:bidi="fa-IR"/>
            <w:rPrChange w:id="845" w:author="Microsoft account" w:date="2025-09-12T12:22:00Z">
              <w:rPr>
                <w:rtl/>
                <w:lang w:bidi="fa-IR"/>
              </w:rPr>
            </w:rPrChange>
          </w:rPr>
          <w:t>تقر</w:t>
        </w:r>
        <w:r w:rsidRPr="00E27A66">
          <w:rPr>
            <w:rFonts w:hint="cs"/>
            <w:sz w:val="18"/>
            <w:szCs w:val="18"/>
            <w:rtl/>
            <w:lang w:bidi="fa-IR"/>
            <w:rPrChange w:id="846" w:author="Microsoft account" w:date="2025-09-12T12:22:00Z">
              <w:rPr>
                <w:rFonts w:hint="cs"/>
                <w:rtl/>
                <w:lang w:bidi="fa-IR"/>
              </w:rPr>
            </w:rPrChange>
          </w:rPr>
          <w:t>ی</w:t>
        </w:r>
        <w:r w:rsidRPr="00E27A66">
          <w:rPr>
            <w:rFonts w:hint="eastAsia"/>
            <w:sz w:val="18"/>
            <w:szCs w:val="18"/>
            <w:rtl/>
            <w:lang w:bidi="fa-IR"/>
            <w:rPrChange w:id="847" w:author="Microsoft account" w:date="2025-09-12T12:22:00Z">
              <w:rPr>
                <w:rFonts w:hint="eastAsia"/>
                <w:rtl/>
                <w:lang w:bidi="fa-IR"/>
              </w:rPr>
            </w:rPrChange>
          </w:rPr>
          <w:t>باً</w:t>
        </w:r>
        <w:r w:rsidRPr="00E27A66">
          <w:rPr>
            <w:sz w:val="18"/>
            <w:szCs w:val="18"/>
            <w:rtl/>
            <w:lang w:bidi="fa-IR"/>
            <w:rPrChange w:id="848" w:author="Microsoft account" w:date="2025-09-12T12:22:00Z">
              <w:rPr>
                <w:rtl/>
                <w:lang w:bidi="fa-IR"/>
              </w:rPr>
            </w:rPrChange>
          </w:rPr>
          <w:t xml:space="preserve"> پا</w:t>
        </w:r>
        <w:r w:rsidRPr="00E27A66">
          <w:rPr>
            <w:rFonts w:hint="cs"/>
            <w:sz w:val="18"/>
            <w:szCs w:val="18"/>
            <w:rtl/>
            <w:lang w:bidi="fa-IR"/>
            <w:rPrChange w:id="849" w:author="Microsoft account" w:date="2025-09-12T12:22:00Z">
              <w:rPr>
                <w:rFonts w:hint="cs"/>
                <w:rtl/>
                <w:lang w:bidi="fa-IR"/>
              </w:rPr>
            </w:rPrChange>
          </w:rPr>
          <w:t>ی</w:t>
        </w:r>
        <w:r w:rsidRPr="00E27A66">
          <w:rPr>
            <w:rFonts w:hint="eastAsia"/>
            <w:sz w:val="18"/>
            <w:szCs w:val="18"/>
            <w:rtl/>
            <w:lang w:bidi="fa-IR"/>
            <w:rPrChange w:id="850" w:author="Microsoft account" w:date="2025-09-12T12:22:00Z">
              <w:rPr>
                <w:rFonts w:hint="eastAsia"/>
                <w:rtl/>
                <w:lang w:bidi="fa-IR"/>
              </w:rPr>
            </w:rPrChange>
          </w:rPr>
          <w:t>ه‌</w:t>
        </w:r>
        <w:r w:rsidRPr="00E27A66">
          <w:rPr>
            <w:rFonts w:hint="cs"/>
            <w:sz w:val="18"/>
            <w:szCs w:val="18"/>
            <w:rtl/>
            <w:lang w:bidi="fa-IR"/>
            <w:rPrChange w:id="851" w:author="Microsoft account" w:date="2025-09-12T12:22:00Z">
              <w:rPr>
                <w:rFonts w:hint="cs"/>
                <w:rtl/>
                <w:lang w:bidi="fa-IR"/>
              </w:rPr>
            </w:rPrChange>
          </w:rPr>
          <w:t>ی</w:t>
        </w:r>
        <w:r w:rsidRPr="00E27A66">
          <w:rPr>
            <w:sz w:val="18"/>
            <w:szCs w:val="18"/>
            <w:rtl/>
            <w:lang w:bidi="fa-IR"/>
            <w:rPrChange w:id="852" w:author="Microsoft account" w:date="2025-09-12T12:22:00Z">
              <w:rPr>
                <w:rtl/>
                <w:lang w:bidi="fa-IR"/>
              </w:rPr>
            </w:rPrChange>
          </w:rPr>
          <w:t xml:space="preserve"> خ</w:t>
        </w:r>
        <w:r w:rsidRPr="00E27A66">
          <w:rPr>
            <w:rFonts w:hint="cs"/>
            <w:sz w:val="18"/>
            <w:szCs w:val="18"/>
            <w:rtl/>
            <w:lang w:bidi="fa-IR"/>
            <w:rPrChange w:id="853" w:author="Microsoft account" w:date="2025-09-12T12:22:00Z">
              <w:rPr>
                <w:rFonts w:hint="cs"/>
                <w:rtl/>
                <w:lang w:bidi="fa-IR"/>
              </w:rPr>
            </w:rPrChange>
          </w:rPr>
          <w:t>ی</w:t>
        </w:r>
        <w:r w:rsidRPr="00E27A66">
          <w:rPr>
            <w:rFonts w:hint="eastAsia"/>
            <w:sz w:val="18"/>
            <w:szCs w:val="18"/>
            <w:rtl/>
            <w:lang w:bidi="fa-IR"/>
            <w:rPrChange w:id="854" w:author="Microsoft account" w:date="2025-09-12T12:22:00Z">
              <w:rPr>
                <w:rFonts w:hint="eastAsia"/>
                <w:rtl/>
                <w:lang w:bidi="fa-IR"/>
              </w:rPr>
            </w:rPrChange>
          </w:rPr>
          <w:t>ل</w:t>
        </w:r>
        <w:r w:rsidRPr="00E27A66">
          <w:rPr>
            <w:rFonts w:hint="cs"/>
            <w:sz w:val="18"/>
            <w:szCs w:val="18"/>
            <w:rtl/>
            <w:lang w:bidi="fa-IR"/>
            <w:rPrChange w:id="855" w:author="Microsoft account" w:date="2025-09-12T12:22:00Z">
              <w:rPr>
                <w:rFonts w:hint="cs"/>
                <w:rtl/>
                <w:lang w:bidi="fa-IR"/>
              </w:rPr>
            </w:rPrChange>
          </w:rPr>
          <w:t>ی</w:t>
        </w:r>
        <w:r w:rsidRPr="00E27A66">
          <w:rPr>
            <w:sz w:val="18"/>
            <w:szCs w:val="18"/>
            <w:rtl/>
            <w:lang w:bidi="fa-IR"/>
            <w:rPrChange w:id="856" w:author="Microsoft account" w:date="2025-09-12T12:22:00Z">
              <w:rPr>
                <w:rtl/>
                <w:lang w:bidi="fa-IR"/>
              </w:rPr>
            </w:rPrChange>
          </w:rPr>
          <w:t xml:space="preserve"> از کتابخونه‌ها</w:t>
        </w:r>
        <w:r w:rsidRPr="00E27A66">
          <w:rPr>
            <w:rFonts w:hint="cs"/>
            <w:sz w:val="18"/>
            <w:szCs w:val="18"/>
            <w:rtl/>
            <w:lang w:bidi="fa-IR"/>
            <w:rPrChange w:id="857" w:author="Microsoft account" w:date="2025-09-12T12:22:00Z">
              <w:rPr>
                <w:rFonts w:hint="cs"/>
                <w:rtl/>
                <w:lang w:bidi="fa-IR"/>
              </w:rPr>
            </w:rPrChange>
          </w:rPr>
          <w:t>ی</w:t>
        </w:r>
        <w:r w:rsidRPr="00E27A66">
          <w:rPr>
            <w:sz w:val="18"/>
            <w:szCs w:val="18"/>
            <w:rtl/>
            <w:lang w:bidi="fa-IR"/>
            <w:rPrChange w:id="858" w:author="Microsoft account" w:date="2025-09-12T12:22:00Z">
              <w:rPr>
                <w:rtl/>
                <w:lang w:bidi="fa-IR"/>
              </w:rPr>
            </w:rPrChange>
          </w:rPr>
          <w:t xml:space="preserve"> د</w:t>
        </w:r>
        <w:r w:rsidRPr="00E27A66">
          <w:rPr>
            <w:rFonts w:hint="cs"/>
            <w:sz w:val="18"/>
            <w:szCs w:val="18"/>
            <w:rtl/>
            <w:lang w:bidi="fa-IR"/>
            <w:rPrChange w:id="859" w:author="Microsoft account" w:date="2025-09-12T12:22:00Z">
              <w:rPr>
                <w:rFonts w:hint="cs"/>
                <w:rtl/>
                <w:lang w:bidi="fa-IR"/>
              </w:rPr>
            </w:rPrChange>
          </w:rPr>
          <w:t>ی</w:t>
        </w:r>
        <w:r w:rsidRPr="00E27A66">
          <w:rPr>
            <w:rFonts w:hint="eastAsia"/>
            <w:sz w:val="18"/>
            <w:szCs w:val="18"/>
            <w:rtl/>
            <w:lang w:bidi="fa-IR"/>
            <w:rPrChange w:id="860" w:author="Microsoft account" w:date="2025-09-12T12:22:00Z">
              <w:rPr>
                <w:rFonts w:hint="eastAsia"/>
                <w:rtl/>
                <w:lang w:bidi="fa-IR"/>
              </w:rPr>
            </w:rPrChange>
          </w:rPr>
          <w:t>گه</w:t>
        </w:r>
        <w:r w:rsidRPr="00E27A66">
          <w:rPr>
            <w:sz w:val="18"/>
            <w:szCs w:val="18"/>
            <w:rtl/>
            <w:lang w:bidi="fa-IR"/>
            <w:rPrChange w:id="861" w:author="Microsoft account" w:date="2025-09-12T12:22:00Z">
              <w:rPr>
                <w:rtl/>
                <w:lang w:bidi="fa-IR"/>
              </w:rPr>
            </w:rPrChange>
          </w:rPr>
          <w:t xml:space="preserve"> مثل </w:t>
        </w:r>
        <w:r w:rsidRPr="00E27A66">
          <w:rPr>
            <w:sz w:val="18"/>
            <w:szCs w:val="18"/>
            <w:lang w:bidi="fa-IR"/>
            <w:rPrChange w:id="862" w:author="Microsoft account" w:date="2025-09-12T12:22:00Z">
              <w:rPr>
                <w:lang w:bidi="fa-IR"/>
              </w:rPr>
            </w:rPrChange>
          </w:rPr>
          <w:t>pandas</w:t>
        </w:r>
        <w:r w:rsidRPr="00E27A66">
          <w:rPr>
            <w:sz w:val="18"/>
            <w:szCs w:val="18"/>
            <w:rtl/>
            <w:lang w:bidi="fa-IR"/>
            <w:rPrChange w:id="863" w:author="Microsoft account" w:date="2025-09-12T12:22:00Z">
              <w:rPr>
                <w:rtl/>
                <w:lang w:bidi="fa-IR"/>
              </w:rPr>
            </w:rPrChange>
          </w:rPr>
          <w:t xml:space="preserve">، </w:t>
        </w:r>
        <w:r w:rsidRPr="00E27A66">
          <w:rPr>
            <w:sz w:val="18"/>
            <w:szCs w:val="18"/>
            <w:lang w:bidi="fa-IR"/>
            <w:rPrChange w:id="864" w:author="Microsoft account" w:date="2025-09-12T12:22:00Z">
              <w:rPr>
                <w:lang w:bidi="fa-IR"/>
              </w:rPr>
            </w:rPrChange>
          </w:rPr>
          <w:t>scikit-learn</w:t>
        </w:r>
        <w:r w:rsidRPr="00E27A66">
          <w:rPr>
            <w:sz w:val="18"/>
            <w:szCs w:val="18"/>
            <w:rtl/>
            <w:lang w:bidi="fa-IR"/>
            <w:rPrChange w:id="865" w:author="Microsoft account" w:date="2025-09-12T12:22:00Z">
              <w:rPr>
                <w:rtl/>
                <w:lang w:bidi="fa-IR"/>
              </w:rPr>
            </w:rPrChange>
          </w:rPr>
          <w:t xml:space="preserve">، </w:t>
        </w:r>
        <w:r w:rsidRPr="00E27A66">
          <w:rPr>
            <w:sz w:val="18"/>
            <w:szCs w:val="18"/>
            <w:lang w:bidi="fa-IR"/>
            <w:rPrChange w:id="866" w:author="Microsoft account" w:date="2025-09-12T12:22:00Z">
              <w:rPr>
                <w:lang w:bidi="fa-IR"/>
              </w:rPr>
            </w:rPrChange>
          </w:rPr>
          <w:t>TensorFlow</w:t>
        </w:r>
        <w:r w:rsidRPr="00E27A66">
          <w:rPr>
            <w:sz w:val="18"/>
            <w:szCs w:val="18"/>
            <w:rtl/>
            <w:lang w:bidi="fa-IR"/>
            <w:rPrChange w:id="867"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rPr>
          <w:ins w:id="868" w:author="Microsoft account" w:date="2025-09-12T12:21:00Z"/>
          <w:sz w:val="18"/>
          <w:szCs w:val="18"/>
          <w:rtl/>
          <w:lang w:bidi="fa-IR"/>
          <w:rPrChange w:id="869" w:author="Microsoft account" w:date="2025-09-12T12:22:00Z">
            <w:rPr>
              <w:ins w:id="870" w:author="Microsoft account" w:date="2025-09-12T12:21:00Z"/>
              <w:rtl/>
              <w:lang w:bidi="fa-IR"/>
            </w:rPr>
          </w:rPrChange>
        </w:rPr>
        <w:pPrChange w:id="871" w:author="Microsoft account" w:date="2025-09-12T12:22:00Z">
          <w:pPr>
            <w:spacing w:after="0" w:line="276" w:lineRule="auto"/>
          </w:pPr>
        </w:pPrChange>
      </w:pPr>
      <w:ins w:id="872" w:author="Microsoft account" w:date="2025-09-12T12:21:00Z">
        <w:r w:rsidRPr="00E27A66">
          <w:rPr>
            <w:sz w:val="18"/>
            <w:szCs w:val="18"/>
            <w:lang w:bidi="fa-IR"/>
            <w:rPrChange w:id="873" w:author="Microsoft account" w:date="2025-09-12T12:22:00Z">
              <w:rPr>
                <w:lang w:bidi="fa-IR"/>
              </w:rPr>
            </w:rPrChange>
          </w:rPr>
          <w:t xml:space="preserve">SciPy </w:t>
        </w:r>
        <w:r w:rsidRPr="00E27A66">
          <w:rPr>
            <w:sz w:val="18"/>
            <w:szCs w:val="18"/>
            <w:rtl/>
            <w:lang w:bidi="fa-IR"/>
            <w:rPrChange w:id="874" w:author="Microsoft account" w:date="2025-09-12T12:22:00Z">
              <w:rPr>
                <w:rtl/>
                <w:lang w:bidi="fa-IR"/>
              </w:rPr>
            </w:rPrChange>
          </w:rPr>
          <w:t>کتابخونه‌ا</w:t>
        </w:r>
        <w:r w:rsidRPr="00E27A66">
          <w:rPr>
            <w:rFonts w:hint="cs"/>
            <w:sz w:val="18"/>
            <w:szCs w:val="18"/>
            <w:rtl/>
            <w:lang w:bidi="fa-IR"/>
            <w:rPrChange w:id="875" w:author="Microsoft account" w:date="2025-09-12T12:22:00Z">
              <w:rPr>
                <w:rFonts w:hint="cs"/>
                <w:rtl/>
                <w:lang w:bidi="fa-IR"/>
              </w:rPr>
            </w:rPrChange>
          </w:rPr>
          <w:t>ی</w:t>
        </w:r>
        <w:r w:rsidRPr="00E27A66">
          <w:rPr>
            <w:sz w:val="18"/>
            <w:szCs w:val="18"/>
            <w:rtl/>
            <w:lang w:bidi="fa-IR"/>
            <w:rPrChange w:id="876" w:author="Microsoft account" w:date="2025-09-12T12:22:00Z">
              <w:rPr>
                <w:rtl/>
                <w:lang w:bidi="fa-IR"/>
              </w:rPr>
            </w:rPrChange>
          </w:rPr>
          <w:t xml:space="preserve"> ساخته‌شده رو</w:t>
        </w:r>
        <w:r w:rsidRPr="00E27A66">
          <w:rPr>
            <w:rFonts w:hint="cs"/>
            <w:sz w:val="18"/>
            <w:szCs w:val="18"/>
            <w:rtl/>
            <w:lang w:bidi="fa-IR"/>
            <w:rPrChange w:id="877" w:author="Microsoft account" w:date="2025-09-12T12:22:00Z">
              <w:rPr>
                <w:rFonts w:hint="cs"/>
                <w:rtl/>
                <w:lang w:bidi="fa-IR"/>
              </w:rPr>
            </w:rPrChange>
          </w:rPr>
          <w:t>ی</w:t>
        </w:r>
        <w:r w:rsidRPr="00E27A66">
          <w:rPr>
            <w:sz w:val="18"/>
            <w:szCs w:val="18"/>
            <w:lang w:bidi="fa-IR"/>
            <w:rPrChange w:id="878" w:author="Microsoft account" w:date="2025-09-12T12:22:00Z">
              <w:rPr>
                <w:lang w:bidi="fa-IR"/>
              </w:rPr>
            </w:rPrChange>
          </w:rPr>
          <w:t xml:space="preserve"> NumPy </w:t>
        </w:r>
        <w:r w:rsidRPr="00E27A66">
          <w:rPr>
            <w:sz w:val="18"/>
            <w:szCs w:val="18"/>
            <w:rtl/>
            <w:lang w:bidi="fa-IR"/>
            <w:rPrChange w:id="879" w:author="Microsoft account" w:date="2025-09-12T12:22:00Z">
              <w:rPr>
                <w:rtl/>
                <w:lang w:bidi="fa-IR"/>
              </w:rPr>
            </w:rPrChange>
          </w:rPr>
          <w:t>هست که ابزارها</w:t>
        </w:r>
        <w:r w:rsidRPr="00E27A66">
          <w:rPr>
            <w:rFonts w:hint="cs"/>
            <w:sz w:val="18"/>
            <w:szCs w:val="18"/>
            <w:rtl/>
            <w:lang w:bidi="fa-IR"/>
            <w:rPrChange w:id="880" w:author="Microsoft account" w:date="2025-09-12T12:22:00Z">
              <w:rPr>
                <w:rFonts w:hint="cs"/>
                <w:rtl/>
                <w:lang w:bidi="fa-IR"/>
              </w:rPr>
            </w:rPrChange>
          </w:rPr>
          <w:t>ی</w:t>
        </w:r>
        <w:r w:rsidRPr="00E27A66">
          <w:rPr>
            <w:sz w:val="18"/>
            <w:szCs w:val="18"/>
            <w:rtl/>
            <w:lang w:bidi="fa-IR"/>
            <w:rPrChange w:id="881" w:author="Microsoft account" w:date="2025-09-12T12:22:00Z">
              <w:rPr>
                <w:rtl/>
                <w:lang w:bidi="fa-IR"/>
              </w:rPr>
            </w:rPrChange>
          </w:rPr>
          <w:t xml:space="preserve"> پ</w:t>
        </w:r>
        <w:r w:rsidRPr="00E27A66">
          <w:rPr>
            <w:rFonts w:hint="cs"/>
            <w:sz w:val="18"/>
            <w:szCs w:val="18"/>
            <w:rtl/>
            <w:lang w:bidi="fa-IR"/>
            <w:rPrChange w:id="882" w:author="Microsoft account" w:date="2025-09-12T12:22:00Z">
              <w:rPr>
                <w:rFonts w:hint="cs"/>
                <w:rtl/>
                <w:lang w:bidi="fa-IR"/>
              </w:rPr>
            </w:rPrChange>
          </w:rPr>
          <w:t>ی</w:t>
        </w:r>
        <w:r w:rsidRPr="00E27A66">
          <w:rPr>
            <w:rFonts w:hint="eastAsia"/>
            <w:sz w:val="18"/>
            <w:szCs w:val="18"/>
            <w:rtl/>
            <w:lang w:bidi="fa-IR"/>
            <w:rPrChange w:id="883" w:author="Microsoft account" w:date="2025-09-12T12:22:00Z">
              <w:rPr>
                <w:rFonts w:hint="eastAsia"/>
                <w:rtl/>
                <w:lang w:bidi="fa-IR"/>
              </w:rPr>
            </w:rPrChange>
          </w:rPr>
          <w:t>شرفته‌تر</w:t>
        </w:r>
        <w:r w:rsidRPr="00E27A66">
          <w:rPr>
            <w:rFonts w:hint="cs"/>
            <w:sz w:val="18"/>
            <w:szCs w:val="18"/>
            <w:rtl/>
            <w:lang w:bidi="fa-IR"/>
            <w:rPrChange w:id="884" w:author="Microsoft account" w:date="2025-09-12T12:22:00Z">
              <w:rPr>
                <w:rFonts w:hint="cs"/>
                <w:rtl/>
                <w:lang w:bidi="fa-IR"/>
              </w:rPr>
            </w:rPrChange>
          </w:rPr>
          <w:t>ی</w:t>
        </w:r>
        <w:r w:rsidRPr="00E27A66">
          <w:rPr>
            <w:sz w:val="18"/>
            <w:szCs w:val="18"/>
            <w:rtl/>
            <w:lang w:bidi="fa-IR"/>
            <w:rPrChange w:id="885" w:author="Microsoft account" w:date="2025-09-12T12:22:00Z">
              <w:rPr>
                <w:rtl/>
                <w:lang w:bidi="fa-IR"/>
              </w:rPr>
            </w:rPrChange>
          </w:rPr>
          <w:t xml:space="preserve"> </w:t>
        </w:r>
        <w:r w:rsidRPr="00E27A66">
          <w:rPr>
            <w:rFonts w:hint="eastAsia"/>
            <w:sz w:val="18"/>
            <w:szCs w:val="18"/>
            <w:rtl/>
            <w:lang w:bidi="fa-IR"/>
            <w:rPrChange w:id="886" w:author="Microsoft account" w:date="2025-09-12T12:22:00Z">
              <w:rPr>
                <w:rFonts w:hint="eastAsia"/>
                <w:rtl/>
                <w:lang w:bidi="fa-IR"/>
              </w:rPr>
            </w:rPrChange>
          </w:rPr>
          <w:t>برا</w:t>
        </w:r>
        <w:r w:rsidRPr="00E27A66">
          <w:rPr>
            <w:rFonts w:hint="cs"/>
            <w:sz w:val="18"/>
            <w:szCs w:val="18"/>
            <w:rtl/>
            <w:lang w:bidi="fa-IR"/>
            <w:rPrChange w:id="887" w:author="Microsoft account" w:date="2025-09-12T12:22:00Z">
              <w:rPr>
                <w:rFonts w:hint="cs"/>
                <w:rtl/>
                <w:lang w:bidi="fa-IR"/>
              </w:rPr>
            </w:rPrChange>
          </w:rPr>
          <w:t>ی</w:t>
        </w:r>
        <w:r w:rsidRPr="00E27A66">
          <w:rPr>
            <w:sz w:val="18"/>
            <w:szCs w:val="18"/>
            <w:rtl/>
            <w:lang w:bidi="fa-IR"/>
            <w:rPrChange w:id="888" w:author="Microsoft account" w:date="2025-09-12T12:22:00Z">
              <w:rPr>
                <w:rtl/>
                <w:lang w:bidi="fa-IR"/>
              </w:rPr>
            </w:rPrChange>
          </w:rPr>
          <w:t xml:space="preserve"> </w:t>
        </w:r>
        <w:r w:rsidRPr="00E27A66">
          <w:rPr>
            <w:rFonts w:hint="eastAsia"/>
            <w:sz w:val="18"/>
            <w:szCs w:val="18"/>
            <w:rtl/>
            <w:lang w:bidi="fa-IR"/>
            <w:rPrChange w:id="889" w:author="Microsoft account" w:date="2025-09-12T12:22:00Z">
              <w:rPr>
                <w:rFonts w:hint="eastAsia"/>
                <w:rtl/>
                <w:lang w:bidi="fa-IR"/>
              </w:rPr>
            </w:rPrChange>
          </w:rPr>
          <w:t>محاسبات</w:t>
        </w:r>
        <w:r w:rsidRPr="00E27A66">
          <w:rPr>
            <w:sz w:val="18"/>
            <w:szCs w:val="18"/>
            <w:rtl/>
            <w:lang w:bidi="fa-IR"/>
            <w:rPrChange w:id="890" w:author="Microsoft account" w:date="2025-09-12T12:22:00Z">
              <w:rPr>
                <w:rtl/>
                <w:lang w:bidi="fa-IR"/>
              </w:rPr>
            </w:rPrChange>
          </w:rPr>
          <w:t xml:space="preserve"> </w:t>
        </w:r>
        <w:r w:rsidRPr="00E27A66">
          <w:rPr>
            <w:rFonts w:hint="eastAsia"/>
            <w:sz w:val="18"/>
            <w:szCs w:val="18"/>
            <w:rtl/>
            <w:lang w:bidi="fa-IR"/>
            <w:rPrChange w:id="891" w:author="Microsoft account" w:date="2025-09-12T12:22:00Z">
              <w:rPr>
                <w:rFonts w:hint="eastAsia"/>
                <w:rtl/>
                <w:lang w:bidi="fa-IR"/>
              </w:rPr>
            </w:rPrChange>
          </w:rPr>
          <w:t>علم</w:t>
        </w:r>
        <w:r w:rsidRPr="00E27A66">
          <w:rPr>
            <w:rFonts w:hint="cs"/>
            <w:sz w:val="18"/>
            <w:szCs w:val="18"/>
            <w:rtl/>
            <w:lang w:bidi="fa-IR"/>
            <w:rPrChange w:id="892" w:author="Microsoft account" w:date="2025-09-12T12:22:00Z">
              <w:rPr>
                <w:rFonts w:hint="cs"/>
                <w:rtl/>
                <w:lang w:bidi="fa-IR"/>
              </w:rPr>
            </w:rPrChange>
          </w:rPr>
          <w:t>ی</w:t>
        </w:r>
        <w:r w:rsidRPr="00E27A66">
          <w:rPr>
            <w:sz w:val="18"/>
            <w:szCs w:val="18"/>
            <w:rtl/>
            <w:lang w:bidi="fa-IR"/>
            <w:rPrChange w:id="893" w:author="Microsoft account" w:date="2025-09-12T12:22:00Z">
              <w:rPr>
                <w:rtl/>
                <w:lang w:bidi="fa-IR"/>
              </w:rPr>
            </w:rPrChange>
          </w:rPr>
          <w:t xml:space="preserve"> </w:t>
        </w:r>
        <w:r w:rsidRPr="00E27A66">
          <w:rPr>
            <w:rFonts w:hint="eastAsia"/>
            <w:sz w:val="18"/>
            <w:szCs w:val="18"/>
            <w:rtl/>
            <w:lang w:bidi="fa-IR"/>
            <w:rPrChange w:id="894" w:author="Microsoft account" w:date="2025-09-12T12:22:00Z">
              <w:rPr>
                <w:rFonts w:hint="eastAsia"/>
                <w:rtl/>
                <w:lang w:bidi="fa-IR"/>
              </w:rPr>
            </w:rPrChange>
          </w:rPr>
          <w:t>و</w:t>
        </w:r>
        <w:r w:rsidRPr="00E27A66">
          <w:rPr>
            <w:sz w:val="18"/>
            <w:szCs w:val="18"/>
            <w:rtl/>
            <w:lang w:bidi="fa-IR"/>
            <w:rPrChange w:id="895" w:author="Microsoft account" w:date="2025-09-12T12:22:00Z">
              <w:rPr>
                <w:rtl/>
                <w:lang w:bidi="fa-IR"/>
              </w:rPr>
            </w:rPrChange>
          </w:rPr>
          <w:t xml:space="preserve"> </w:t>
        </w:r>
        <w:r w:rsidRPr="00E27A66">
          <w:rPr>
            <w:rFonts w:hint="eastAsia"/>
            <w:sz w:val="18"/>
            <w:szCs w:val="18"/>
            <w:rtl/>
            <w:lang w:bidi="fa-IR"/>
            <w:rPrChange w:id="896" w:author="Microsoft account" w:date="2025-09-12T12:22:00Z">
              <w:rPr>
                <w:rFonts w:hint="eastAsia"/>
                <w:rtl/>
                <w:lang w:bidi="fa-IR"/>
              </w:rPr>
            </w:rPrChange>
          </w:rPr>
          <w:t>مهندس</w:t>
        </w:r>
        <w:r w:rsidRPr="00E27A66">
          <w:rPr>
            <w:rFonts w:hint="cs"/>
            <w:sz w:val="18"/>
            <w:szCs w:val="18"/>
            <w:rtl/>
            <w:lang w:bidi="fa-IR"/>
            <w:rPrChange w:id="897" w:author="Microsoft account" w:date="2025-09-12T12:22:00Z">
              <w:rPr>
                <w:rFonts w:hint="cs"/>
                <w:rtl/>
                <w:lang w:bidi="fa-IR"/>
              </w:rPr>
            </w:rPrChange>
          </w:rPr>
          <w:t>ی</w:t>
        </w:r>
        <w:r w:rsidRPr="00E27A66">
          <w:rPr>
            <w:sz w:val="18"/>
            <w:szCs w:val="18"/>
            <w:rtl/>
            <w:lang w:bidi="fa-IR"/>
            <w:rPrChange w:id="898" w:author="Microsoft account" w:date="2025-09-12T12:22:00Z">
              <w:rPr>
                <w:rtl/>
                <w:lang w:bidi="fa-IR"/>
              </w:rPr>
            </w:rPrChange>
          </w:rPr>
          <w:t xml:space="preserve"> </w:t>
        </w:r>
        <w:r w:rsidRPr="00E27A66">
          <w:rPr>
            <w:rFonts w:hint="eastAsia"/>
            <w:sz w:val="18"/>
            <w:szCs w:val="18"/>
            <w:rtl/>
            <w:lang w:bidi="fa-IR"/>
            <w:rPrChange w:id="899" w:author="Microsoft account" w:date="2025-09-12T12:22:00Z">
              <w:rPr>
                <w:rFonts w:hint="eastAsia"/>
                <w:rtl/>
                <w:lang w:bidi="fa-IR"/>
              </w:rPr>
            </w:rPrChange>
          </w:rPr>
          <w:t>فراهم</w:t>
        </w:r>
        <w:r w:rsidRPr="00E27A66">
          <w:rPr>
            <w:sz w:val="18"/>
            <w:szCs w:val="18"/>
            <w:rtl/>
            <w:lang w:bidi="fa-IR"/>
            <w:rPrChange w:id="900" w:author="Microsoft account" w:date="2025-09-12T12:22:00Z">
              <w:rPr>
                <w:rtl/>
                <w:lang w:bidi="fa-IR"/>
              </w:rPr>
            </w:rPrChange>
          </w:rPr>
          <w:t xml:space="preserve"> </w:t>
        </w:r>
        <w:r w:rsidRPr="00E27A66">
          <w:rPr>
            <w:rFonts w:hint="eastAsia"/>
            <w:sz w:val="18"/>
            <w:szCs w:val="18"/>
            <w:rtl/>
            <w:lang w:bidi="fa-IR"/>
            <w:rPrChange w:id="901" w:author="Microsoft account" w:date="2025-09-12T12:22:00Z">
              <w:rPr>
                <w:rFonts w:hint="eastAsia"/>
                <w:rtl/>
                <w:lang w:bidi="fa-IR"/>
              </w:rPr>
            </w:rPrChange>
          </w:rPr>
          <w:t>م</w:t>
        </w:r>
        <w:r w:rsidRPr="00E27A66">
          <w:rPr>
            <w:rFonts w:hint="cs"/>
            <w:sz w:val="18"/>
            <w:szCs w:val="18"/>
            <w:rtl/>
            <w:lang w:bidi="fa-IR"/>
            <w:rPrChange w:id="902" w:author="Microsoft account" w:date="2025-09-12T12:22:00Z">
              <w:rPr>
                <w:rFonts w:hint="cs"/>
                <w:rtl/>
                <w:lang w:bidi="fa-IR"/>
              </w:rPr>
            </w:rPrChange>
          </w:rPr>
          <w:t>ی‌</w:t>
        </w:r>
        <w:r w:rsidRPr="00E27A66">
          <w:rPr>
            <w:rFonts w:hint="eastAsia"/>
            <w:sz w:val="18"/>
            <w:szCs w:val="18"/>
            <w:rtl/>
            <w:lang w:bidi="fa-IR"/>
            <w:rPrChange w:id="903" w:author="Microsoft account" w:date="2025-09-12T12:22:00Z">
              <w:rPr>
                <w:rFonts w:hint="eastAsia"/>
                <w:rtl/>
                <w:lang w:bidi="fa-IR"/>
              </w:rPr>
            </w:rPrChange>
          </w:rPr>
          <w:t>کنه</w:t>
        </w:r>
        <w:r w:rsidRPr="00E27A66">
          <w:rPr>
            <w:sz w:val="18"/>
            <w:szCs w:val="18"/>
            <w:lang w:bidi="fa-IR"/>
            <w:rPrChange w:id="904" w:author="Microsoft account" w:date="2025-09-12T12:22:00Z">
              <w:rPr>
                <w:lang w:bidi="fa-IR"/>
              </w:rPr>
            </w:rPrChange>
          </w:rPr>
          <w:t>.</w:t>
        </w:r>
      </w:ins>
    </w:p>
    <w:p w14:paraId="4F9785DC" w14:textId="19E08FA1" w:rsidR="00E27A66" w:rsidRPr="00E27A66" w:rsidRDefault="00E27A66">
      <w:pPr>
        <w:spacing w:after="0" w:line="276" w:lineRule="auto"/>
        <w:ind w:left="720"/>
        <w:rPr>
          <w:ins w:id="905" w:author="Microsoft account" w:date="2025-09-12T12:21:00Z"/>
          <w:sz w:val="18"/>
          <w:szCs w:val="18"/>
          <w:rtl/>
          <w:lang w:bidi="fa-IR"/>
          <w:rPrChange w:id="906" w:author="Microsoft account" w:date="2025-09-12T12:22:00Z">
            <w:rPr>
              <w:ins w:id="907" w:author="Microsoft account" w:date="2025-09-12T12:21:00Z"/>
              <w:rtl/>
              <w:lang w:bidi="fa-IR"/>
            </w:rPr>
          </w:rPrChange>
        </w:rPr>
        <w:pPrChange w:id="908" w:author="Microsoft account" w:date="2025-09-12T12:22:00Z">
          <w:pPr>
            <w:spacing w:after="0" w:line="276" w:lineRule="auto"/>
          </w:pPr>
        </w:pPrChange>
      </w:pPr>
      <w:ins w:id="909" w:author="Microsoft account" w:date="2025-09-12T12:21:00Z">
        <w:r w:rsidRPr="00E27A66">
          <w:rPr>
            <w:sz w:val="18"/>
            <w:szCs w:val="18"/>
            <w:rtl/>
            <w:lang w:bidi="fa-IR"/>
            <w:rPrChange w:id="910" w:author="Microsoft account" w:date="2025-09-12T12:22:00Z">
              <w:rPr>
                <w:rtl/>
                <w:lang w:bidi="fa-IR"/>
              </w:rPr>
            </w:rPrChange>
          </w:rPr>
          <w:t>شامل ماژول‌ها</w:t>
        </w:r>
        <w:r w:rsidRPr="00E27A66">
          <w:rPr>
            <w:rFonts w:hint="cs"/>
            <w:sz w:val="18"/>
            <w:szCs w:val="18"/>
            <w:rtl/>
            <w:lang w:bidi="fa-IR"/>
            <w:rPrChange w:id="911" w:author="Microsoft account" w:date="2025-09-12T12:22:00Z">
              <w:rPr>
                <w:rFonts w:hint="cs"/>
                <w:rtl/>
                <w:lang w:bidi="fa-IR"/>
              </w:rPr>
            </w:rPrChange>
          </w:rPr>
          <w:t>یی</w:t>
        </w:r>
        <w:r w:rsidRPr="00E27A66">
          <w:rPr>
            <w:sz w:val="18"/>
            <w:szCs w:val="18"/>
            <w:rtl/>
            <w:lang w:bidi="fa-IR"/>
            <w:rPrChange w:id="912" w:author="Microsoft account" w:date="2025-09-12T12:22:00Z">
              <w:rPr>
                <w:rtl/>
                <w:lang w:bidi="fa-IR"/>
              </w:rPr>
            </w:rPrChange>
          </w:rPr>
          <w:t xml:space="preserve"> برا</w:t>
        </w:r>
        <w:r w:rsidRPr="00E27A66">
          <w:rPr>
            <w:rFonts w:hint="cs"/>
            <w:sz w:val="18"/>
            <w:szCs w:val="18"/>
            <w:rtl/>
            <w:lang w:bidi="fa-IR"/>
            <w:rPrChange w:id="913" w:author="Microsoft account" w:date="2025-09-12T12:22:00Z">
              <w:rPr>
                <w:rFonts w:hint="cs"/>
                <w:rtl/>
                <w:lang w:bidi="fa-IR"/>
              </w:rPr>
            </w:rPrChange>
          </w:rPr>
          <w:t>ی</w:t>
        </w:r>
        <w:r w:rsidRPr="00E27A66">
          <w:rPr>
            <w:sz w:val="18"/>
            <w:szCs w:val="18"/>
            <w:rtl/>
            <w:lang w:bidi="fa-IR"/>
            <w:rPrChange w:id="914" w:author="Microsoft account" w:date="2025-09-12T12:22:00Z">
              <w:rPr>
                <w:rtl/>
                <w:lang w:bidi="fa-IR"/>
              </w:rPr>
            </w:rPrChange>
          </w:rPr>
          <w:t xml:space="preserve"> به</w:t>
        </w:r>
        <w:r w:rsidRPr="00E27A66">
          <w:rPr>
            <w:rFonts w:hint="cs"/>
            <w:sz w:val="18"/>
            <w:szCs w:val="18"/>
            <w:rtl/>
            <w:lang w:bidi="fa-IR"/>
            <w:rPrChange w:id="915" w:author="Microsoft account" w:date="2025-09-12T12:22:00Z">
              <w:rPr>
                <w:rFonts w:hint="cs"/>
                <w:rtl/>
                <w:lang w:bidi="fa-IR"/>
              </w:rPr>
            </w:rPrChange>
          </w:rPr>
          <w:t>ی</w:t>
        </w:r>
        <w:r w:rsidRPr="00E27A66">
          <w:rPr>
            <w:rFonts w:hint="eastAsia"/>
            <w:sz w:val="18"/>
            <w:szCs w:val="18"/>
            <w:rtl/>
            <w:lang w:bidi="fa-IR"/>
            <w:rPrChange w:id="916" w:author="Microsoft account" w:date="2025-09-12T12:22:00Z">
              <w:rPr>
                <w:rFonts w:hint="eastAsia"/>
                <w:rtl/>
                <w:lang w:bidi="fa-IR"/>
              </w:rPr>
            </w:rPrChange>
          </w:rPr>
          <w:t>نه‌ساز</w:t>
        </w:r>
        <w:r w:rsidRPr="00E27A66">
          <w:rPr>
            <w:rFonts w:hint="cs"/>
            <w:sz w:val="18"/>
            <w:szCs w:val="18"/>
            <w:rtl/>
            <w:lang w:bidi="fa-IR"/>
            <w:rPrChange w:id="917" w:author="Microsoft account" w:date="2025-09-12T12:22:00Z">
              <w:rPr>
                <w:rFonts w:hint="cs"/>
                <w:rtl/>
                <w:lang w:bidi="fa-IR"/>
              </w:rPr>
            </w:rPrChange>
          </w:rPr>
          <w:t>ی</w:t>
        </w:r>
        <w:r w:rsidRPr="00E27A66">
          <w:rPr>
            <w:rFonts w:hint="eastAsia"/>
            <w:sz w:val="18"/>
            <w:szCs w:val="18"/>
            <w:rtl/>
            <w:lang w:bidi="fa-IR"/>
            <w:rPrChange w:id="918" w:author="Microsoft account" w:date="2025-09-12T12:22:00Z">
              <w:rPr>
                <w:rFonts w:hint="eastAsia"/>
                <w:rtl/>
                <w:lang w:bidi="fa-IR"/>
              </w:rPr>
            </w:rPrChange>
          </w:rPr>
          <w:t>،</w:t>
        </w:r>
        <w:r w:rsidRPr="00E27A66">
          <w:rPr>
            <w:sz w:val="18"/>
            <w:szCs w:val="18"/>
            <w:rtl/>
            <w:lang w:bidi="fa-IR"/>
            <w:rPrChange w:id="919" w:author="Microsoft account" w:date="2025-09-12T12:22:00Z">
              <w:rPr>
                <w:rtl/>
                <w:lang w:bidi="fa-IR"/>
              </w:rPr>
            </w:rPrChange>
          </w:rPr>
          <w:t xml:space="preserve"> </w:t>
        </w:r>
        <w:r w:rsidRPr="00E27A66">
          <w:rPr>
            <w:rFonts w:hint="eastAsia"/>
            <w:sz w:val="18"/>
            <w:szCs w:val="18"/>
            <w:rtl/>
            <w:lang w:bidi="fa-IR"/>
            <w:rPrChange w:id="920" w:author="Microsoft account" w:date="2025-09-12T12:22:00Z">
              <w:rPr>
                <w:rFonts w:hint="eastAsia"/>
                <w:rtl/>
                <w:lang w:bidi="fa-IR"/>
              </w:rPr>
            </w:rPrChange>
          </w:rPr>
          <w:t>انتگرال‌گ</w:t>
        </w:r>
        <w:r w:rsidRPr="00E27A66">
          <w:rPr>
            <w:rFonts w:hint="cs"/>
            <w:sz w:val="18"/>
            <w:szCs w:val="18"/>
            <w:rtl/>
            <w:lang w:bidi="fa-IR"/>
            <w:rPrChange w:id="921" w:author="Microsoft account" w:date="2025-09-12T12:22:00Z">
              <w:rPr>
                <w:rFonts w:hint="cs"/>
                <w:rtl/>
                <w:lang w:bidi="fa-IR"/>
              </w:rPr>
            </w:rPrChange>
          </w:rPr>
          <w:t>ی</w:t>
        </w:r>
        <w:r w:rsidRPr="00E27A66">
          <w:rPr>
            <w:rFonts w:hint="eastAsia"/>
            <w:sz w:val="18"/>
            <w:szCs w:val="18"/>
            <w:rtl/>
            <w:lang w:bidi="fa-IR"/>
            <w:rPrChange w:id="922" w:author="Microsoft account" w:date="2025-09-12T12:22:00Z">
              <w:rPr>
                <w:rFonts w:hint="eastAsia"/>
                <w:rtl/>
                <w:lang w:bidi="fa-IR"/>
              </w:rPr>
            </w:rPrChange>
          </w:rPr>
          <w:t>ر</w:t>
        </w:r>
        <w:r w:rsidRPr="00E27A66">
          <w:rPr>
            <w:rFonts w:hint="cs"/>
            <w:sz w:val="18"/>
            <w:szCs w:val="18"/>
            <w:rtl/>
            <w:lang w:bidi="fa-IR"/>
            <w:rPrChange w:id="923" w:author="Microsoft account" w:date="2025-09-12T12:22:00Z">
              <w:rPr>
                <w:rFonts w:hint="cs"/>
                <w:rtl/>
                <w:lang w:bidi="fa-IR"/>
              </w:rPr>
            </w:rPrChange>
          </w:rPr>
          <w:t>ی</w:t>
        </w:r>
        <w:r w:rsidRPr="00E27A66">
          <w:rPr>
            <w:rFonts w:hint="eastAsia"/>
            <w:sz w:val="18"/>
            <w:szCs w:val="18"/>
            <w:rtl/>
            <w:lang w:bidi="fa-IR"/>
            <w:rPrChange w:id="924" w:author="Microsoft account" w:date="2025-09-12T12:22:00Z">
              <w:rPr>
                <w:rFonts w:hint="eastAsia"/>
                <w:rtl/>
                <w:lang w:bidi="fa-IR"/>
              </w:rPr>
            </w:rPrChange>
          </w:rPr>
          <w:t>،</w:t>
        </w:r>
        <w:r w:rsidRPr="00E27A66">
          <w:rPr>
            <w:sz w:val="18"/>
            <w:szCs w:val="18"/>
            <w:rtl/>
            <w:lang w:bidi="fa-IR"/>
            <w:rPrChange w:id="925" w:author="Microsoft account" w:date="2025-09-12T12:22:00Z">
              <w:rPr>
                <w:rtl/>
                <w:lang w:bidi="fa-IR"/>
              </w:rPr>
            </w:rPrChange>
          </w:rPr>
          <w:t xml:space="preserve"> </w:t>
        </w:r>
        <w:r w:rsidRPr="00E27A66">
          <w:rPr>
            <w:rFonts w:hint="eastAsia"/>
            <w:sz w:val="18"/>
            <w:szCs w:val="18"/>
            <w:rtl/>
            <w:lang w:bidi="fa-IR"/>
            <w:rPrChange w:id="926" w:author="Microsoft account" w:date="2025-09-12T12:22:00Z">
              <w:rPr>
                <w:rFonts w:hint="eastAsia"/>
                <w:rtl/>
                <w:lang w:bidi="fa-IR"/>
              </w:rPr>
            </w:rPrChange>
          </w:rPr>
          <w:t>معادلات</w:t>
        </w:r>
        <w:r w:rsidRPr="00E27A66">
          <w:rPr>
            <w:sz w:val="18"/>
            <w:szCs w:val="18"/>
            <w:rtl/>
            <w:lang w:bidi="fa-IR"/>
            <w:rPrChange w:id="927" w:author="Microsoft account" w:date="2025-09-12T12:22:00Z">
              <w:rPr>
                <w:rtl/>
                <w:lang w:bidi="fa-IR"/>
              </w:rPr>
            </w:rPrChange>
          </w:rPr>
          <w:t xml:space="preserve"> </w:t>
        </w:r>
        <w:r w:rsidRPr="00E27A66">
          <w:rPr>
            <w:rFonts w:hint="eastAsia"/>
            <w:sz w:val="18"/>
            <w:szCs w:val="18"/>
            <w:rtl/>
            <w:lang w:bidi="fa-IR"/>
            <w:rPrChange w:id="928" w:author="Microsoft account" w:date="2025-09-12T12:22:00Z">
              <w:rPr>
                <w:rFonts w:hint="eastAsia"/>
                <w:rtl/>
                <w:lang w:bidi="fa-IR"/>
              </w:rPr>
            </w:rPrChange>
          </w:rPr>
          <w:t>د</w:t>
        </w:r>
        <w:r w:rsidRPr="00E27A66">
          <w:rPr>
            <w:rFonts w:hint="cs"/>
            <w:sz w:val="18"/>
            <w:szCs w:val="18"/>
            <w:rtl/>
            <w:lang w:bidi="fa-IR"/>
            <w:rPrChange w:id="929" w:author="Microsoft account" w:date="2025-09-12T12:22:00Z">
              <w:rPr>
                <w:rFonts w:hint="cs"/>
                <w:rtl/>
                <w:lang w:bidi="fa-IR"/>
              </w:rPr>
            </w:rPrChange>
          </w:rPr>
          <w:t>ی</w:t>
        </w:r>
        <w:r w:rsidRPr="00E27A66">
          <w:rPr>
            <w:rFonts w:hint="eastAsia"/>
            <w:sz w:val="18"/>
            <w:szCs w:val="18"/>
            <w:rtl/>
            <w:lang w:bidi="fa-IR"/>
            <w:rPrChange w:id="930" w:author="Microsoft account" w:date="2025-09-12T12:22:00Z">
              <w:rPr>
                <w:rFonts w:hint="eastAsia"/>
                <w:rtl/>
                <w:lang w:bidi="fa-IR"/>
              </w:rPr>
            </w:rPrChange>
          </w:rPr>
          <w:t>فرانس</w:t>
        </w:r>
        <w:r w:rsidRPr="00E27A66">
          <w:rPr>
            <w:rFonts w:hint="cs"/>
            <w:sz w:val="18"/>
            <w:szCs w:val="18"/>
            <w:rtl/>
            <w:lang w:bidi="fa-IR"/>
            <w:rPrChange w:id="931" w:author="Microsoft account" w:date="2025-09-12T12:22:00Z">
              <w:rPr>
                <w:rFonts w:hint="cs"/>
                <w:rtl/>
                <w:lang w:bidi="fa-IR"/>
              </w:rPr>
            </w:rPrChange>
          </w:rPr>
          <w:t>ی</w:t>
        </w:r>
        <w:r w:rsidRPr="00E27A66">
          <w:rPr>
            <w:rFonts w:hint="eastAsia"/>
            <w:sz w:val="18"/>
            <w:szCs w:val="18"/>
            <w:rtl/>
            <w:lang w:bidi="fa-IR"/>
            <w:rPrChange w:id="932" w:author="Microsoft account" w:date="2025-09-12T12:22:00Z">
              <w:rPr>
                <w:rFonts w:hint="eastAsia"/>
                <w:rtl/>
                <w:lang w:bidi="fa-IR"/>
              </w:rPr>
            </w:rPrChange>
          </w:rPr>
          <w:t>ل،</w:t>
        </w:r>
        <w:r w:rsidRPr="00E27A66">
          <w:rPr>
            <w:sz w:val="18"/>
            <w:szCs w:val="18"/>
            <w:rtl/>
            <w:lang w:bidi="fa-IR"/>
            <w:rPrChange w:id="933" w:author="Microsoft account" w:date="2025-09-12T12:22:00Z">
              <w:rPr>
                <w:rtl/>
                <w:lang w:bidi="fa-IR"/>
              </w:rPr>
            </w:rPrChange>
          </w:rPr>
          <w:t xml:space="preserve"> </w:t>
        </w:r>
        <w:r w:rsidRPr="00E27A66">
          <w:rPr>
            <w:rFonts w:hint="eastAsia"/>
            <w:sz w:val="18"/>
            <w:szCs w:val="18"/>
            <w:rtl/>
            <w:lang w:bidi="fa-IR"/>
            <w:rPrChange w:id="934" w:author="Microsoft account" w:date="2025-09-12T12:22:00Z">
              <w:rPr>
                <w:rFonts w:hint="eastAsia"/>
                <w:rtl/>
                <w:lang w:bidi="fa-IR"/>
              </w:rPr>
            </w:rPrChange>
          </w:rPr>
          <w:t>آمار</w:t>
        </w:r>
        <w:r w:rsidRPr="00E27A66">
          <w:rPr>
            <w:sz w:val="18"/>
            <w:szCs w:val="18"/>
            <w:rtl/>
            <w:lang w:bidi="fa-IR"/>
            <w:rPrChange w:id="935" w:author="Microsoft account" w:date="2025-09-12T12:22:00Z">
              <w:rPr>
                <w:rtl/>
                <w:lang w:bidi="fa-IR"/>
              </w:rPr>
            </w:rPrChange>
          </w:rPr>
          <w:t xml:space="preserve"> </w:t>
        </w:r>
        <w:r w:rsidRPr="00E27A66">
          <w:rPr>
            <w:rFonts w:hint="eastAsia"/>
            <w:sz w:val="18"/>
            <w:szCs w:val="18"/>
            <w:rtl/>
            <w:lang w:bidi="fa-IR"/>
            <w:rPrChange w:id="936" w:author="Microsoft account" w:date="2025-09-12T12:22:00Z">
              <w:rPr>
                <w:rFonts w:hint="eastAsia"/>
                <w:rtl/>
                <w:lang w:bidi="fa-IR"/>
              </w:rPr>
            </w:rPrChange>
          </w:rPr>
          <w:t>و</w:t>
        </w:r>
        <w:r w:rsidRPr="00E27A66">
          <w:rPr>
            <w:sz w:val="18"/>
            <w:szCs w:val="18"/>
            <w:rtl/>
            <w:lang w:bidi="fa-IR"/>
            <w:rPrChange w:id="937" w:author="Microsoft account" w:date="2025-09-12T12:22:00Z">
              <w:rPr>
                <w:rtl/>
                <w:lang w:bidi="fa-IR"/>
              </w:rPr>
            </w:rPrChange>
          </w:rPr>
          <w:t xml:space="preserve"> </w:t>
        </w:r>
        <w:r w:rsidRPr="00E27A66">
          <w:rPr>
            <w:rFonts w:hint="eastAsia"/>
            <w:sz w:val="18"/>
            <w:szCs w:val="18"/>
            <w:rtl/>
            <w:lang w:bidi="fa-IR"/>
            <w:rPrChange w:id="938" w:author="Microsoft account" w:date="2025-09-12T12:22:00Z">
              <w:rPr>
                <w:rFonts w:hint="eastAsia"/>
                <w:rtl/>
                <w:lang w:bidi="fa-IR"/>
              </w:rPr>
            </w:rPrChange>
          </w:rPr>
          <w:t>پردازش</w:t>
        </w:r>
        <w:r w:rsidRPr="00E27A66">
          <w:rPr>
            <w:sz w:val="18"/>
            <w:szCs w:val="18"/>
            <w:rtl/>
            <w:lang w:bidi="fa-IR"/>
            <w:rPrChange w:id="939" w:author="Microsoft account" w:date="2025-09-12T12:22:00Z">
              <w:rPr>
                <w:rtl/>
                <w:lang w:bidi="fa-IR"/>
              </w:rPr>
            </w:rPrChange>
          </w:rPr>
          <w:t xml:space="preserve"> </w:t>
        </w:r>
        <w:r w:rsidRPr="00E27A66">
          <w:rPr>
            <w:rFonts w:hint="eastAsia"/>
            <w:sz w:val="18"/>
            <w:szCs w:val="18"/>
            <w:rtl/>
            <w:lang w:bidi="fa-IR"/>
            <w:rPrChange w:id="940" w:author="Microsoft account" w:date="2025-09-12T12:22:00Z">
              <w:rPr>
                <w:rFonts w:hint="eastAsia"/>
                <w:rtl/>
                <w:lang w:bidi="fa-IR"/>
              </w:rPr>
            </w:rPrChange>
          </w:rPr>
          <w:t>س</w:t>
        </w:r>
        <w:r w:rsidRPr="00E27A66">
          <w:rPr>
            <w:rFonts w:hint="cs"/>
            <w:sz w:val="18"/>
            <w:szCs w:val="18"/>
            <w:rtl/>
            <w:lang w:bidi="fa-IR"/>
            <w:rPrChange w:id="941" w:author="Microsoft account" w:date="2025-09-12T12:22:00Z">
              <w:rPr>
                <w:rFonts w:hint="cs"/>
                <w:rtl/>
                <w:lang w:bidi="fa-IR"/>
              </w:rPr>
            </w:rPrChange>
          </w:rPr>
          <w:t>ی</w:t>
        </w:r>
        <w:r w:rsidRPr="00E27A66">
          <w:rPr>
            <w:rFonts w:hint="eastAsia"/>
            <w:sz w:val="18"/>
            <w:szCs w:val="18"/>
            <w:rtl/>
            <w:lang w:bidi="fa-IR"/>
            <w:rPrChange w:id="942" w:author="Microsoft account" w:date="2025-09-12T12:22:00Z">
              <w:rPr>
                <w:rFonts w:hint="eastAsia"/>
                <w:rtl/>
                <w:lang w:bidi="fa-IR"/>
              </w:rPr>
            </w:rPrChange>
          </w:rPr>
          <w:t>گناله</w:t>
        </w:r>
        <w:r w:rsidRPr="00E27A66">
          <w:rPr>
            <w:sz w:val="18"/>
            <w:szCs w:val="18"/>
            <w:lang w:bidi="fa-IR"/>
            <w:rPrChange w:id="943" w:author="Microsoft account" w:date="2025-09-12T12:22:00Z">
              <w:rPr>
                <w:lang w:bidi="fa-IR"/>
              </w:rPr>
            </w:rPrChange>
          </w:rPr>
          <w:t>.</w:t>
        </w:r>
      </w:ins>
    </w:p>
    <w:p w14:paraId="4A3BCEEF" w14:textId="02F73160" w:rsidR="00E27A66" w:rsidRDefault="00E27A66">
      <w:pPr>
        <w:spacing w:after="0" w:line="276" w:lineRule="auto"/>
        <w:ind w:left="720"/>
        <w:rPr>
          <w:ins w:id="944" w:author="Microsoft account" w:date="2025-09-12T12:20:00Z"/>
          <w:rtl/>
          <w:lang w:bidi="fa-IR"/>
        </w:rPr>
        <w:pPrChange w:id="945" w:author="Microsoft account" w:date="2025-09-12T12:22:00Z">
          <w:pPr>
            <w:spacing w:after="0" w:line="240" w:lineRule="auto"/>
          </w:pPr>
        </w:pPrChange>
      </w:pPr>
      <w:ins w:id="946" w:author="Microsoft account" w:date="2025-09-12T12:21:00Z">
        <w:r w:rsidRPr="00E27A66">
          <w:rPr>
            <w:sz w:val="18"/>
            <w:szCs w:val="18"/>
            <w:rtl/>
            <w:lang w:bidi="fa-IR"/>
            <w:rPrChange w:id="947" w:author="Microsoft account" w:date="2025-09-12T12:22:00Z">
              <w:rPr>
                <w:rtl/>
                <w:lang w:bidi="fa-IR"/>
              </w:rPr>
            </w:rPrChange>
          </w:rPr>
          <w:t>وقت</w:t>
        </w:r>
        <w:r w:rsidRPr="00E27A66">
          <w:rPr>
            <w:rFonts w:hint="cs"/>
            <w:sz w:val="18"/>
            <w:szCs w:val="18"/>
            <w:rtl/>
            <w:lang w:bidi="fa-IR"/>
            <w:rPrChange w:id="948" w:author="Microsoft account" w:date="2025-09-12T12:22:00Z">
              <w:rPr>
                <w:rFonts w:hint="cs"/>
                <w:rtl/>
                <w:lang w:bidi="fa-IR"/>
              </w:rPr>
            </w:rPrChange>
          </w:rPr>
          <w:t>ی</w:t>
        </w:r>
        <w:r w:rsidRPr="00E27A66">
          <w:rPr>
            <w:sz w:val="18"/>
            <w:szCs w:val="18"/>
            <w:rtl/>
            <w:lang w:bidi="fa-IR"/>
            <w:rPrChange w:id="949" w:author="Microsoft account" w:date="2025-09-12T12:22:00Z">
              <w:rPr>
                <w:rtl/>
                <w:lang w:bidi="fa-IR"/>
              </w:rPr>
            </w:rPrChange>
          </w:rPr>
          <w:t xml:space="preserve"> </w:t>
        </w:r>
        <w:r w:rsidRPr="00E27A66">
          <w:rPr>
            <w:sz w:val="18"/>
            <w:szCs w:val="18"/>
            <w:lang w:bidi="fa-IR"/>
            <w:rPrChange w:id="950" w:author="Microsoft account" w:date="2025-09-12T12:22:00Z">
              <w:rPr>
                <w:lang w:bidi="fa-IR"/>
              </w:rPr>
            </w:rPrChange>
          </w:rPr>
          <w:t>NumPy</w:t>
        </w:r>
        <w:r w:rsidRPr="00E27A66">
          <w:rPr>
            <w:sz w:val="18"/>
            <w:szCs w:val="18"/>
            <w:rtl/>
            <w:lang w:bidi="fa-IR"/>
            <w:rPrChange w:id="951" w:author="Microsoft account" w:date="2025-09-12T12:22:00Z">
              <w:rPr>
                <w:rtl/>
                <w:lang w:bidi="fa-IR"/>
              </w:rPr>
            </w:rPrChange>
          </w:rPr>
          <w:t xml:space="preserve"> برا</w:t>
        </w:r>
        <w:r w:rsidRPr="00E27A66">
          <w:rPr>
            <w:rFonts w:hint="cs"/>
            <w:sz w:val="18"/>
            <w:szCs w:val="18"/>
            <w:rtl/>
            <w:lang w:bidi="fa-IR"/>
            <w:rPrChange w:id="952" w:author="Microsoft account" w:date="2025-09-12T12:22:00Z">
              <w:rPr>
                <w:rFonts w:hint="cs"/>
                <w:rtl/>
                <w:lang w:bidi="fa-IR"/>
              </w:rPr>
            </w:rPrChange>
          </w:rPr>
          <w:t>ی</w:t>
        </w:r>
        <w:r w:rsidRPr="00E27A66">
          <w:rPr>
            <w:sz w:val="18"/>
            <w:szCs w:val="18"/>
            <w:rtl/>
            <w:lang w:bidi="fa-IR"/>
            <w:rPrChange w:id="953" w:author="Microsoft account" w:date="2025-09-12T12:22:00Z">
              <w:rPr>
                <w:rtl/>
                <w:lang w:bidi="fa-IR"/>
              </w:rPr>
            </w:rPrChange>
          </w:rPr>
          <w:t xml:space="preserve"> کارها</w:t>
        </w:r>
        <w:r w:rsidRPr="00E27A66">
          <w:rPr>
            <w:rFonts w:hint="cs"/>
            <w:sz w:val="18"/>
            <w:szCs w:val="18"/>
            <w:rtl/>
            <w:lang w:bidi="fa-IR"/>
            <w:rPrChange w:id="954" w:author="Microsoft account" w:date="2025-09-12T12:22:00Z">
              <w:rPr>
                <w:rFonts w:hint="cs"/>
                <w:rtl/>
                <w:lang w:bidi="fa-IR"/>
              </w:rPr>
            </w:rPrChange>
          </w:rPr>
          <w:t>ی</w:t>
        </w:r>
        <w:r w:rsidRPr="00E27A66">
          <w:rPr>
            <w:sz w:val="18"/>
            <w:szCs w:val="18"/>
            <w:rtl/>
            <w:lang w:bidi="fa-IR"/>
            <w:rPrChange w:id="955" w:author="Microsoft account" w:date="2025-09-12T12:22:00Z">
              <w:rPr>
                <w:rtl/>
                <w:lang w:bidi="fa-IR"/>
              </w:rPr>
            </w:rPrChange>
          </w:rPr>
          <w:t xml:space="preserve"> پا</w:t>
        </w:r>
        <w:r w:rsidRPr="00E27A66">
          <w:rPr>
            <w:rFonts w:hint="cs"/>
            <w:sz w:val="18"/>
            <w:szCs w:val="18"/>
            <w:rtl/>
            <w:lang w:bidi="fa-IR"/>
            <w:rPrChange w:id="956" w:author="Microsoft account" w:date="2025-09-12T12:22:00Z">
              <w:rPr>
                <w:rFonts w:hint="cs"/>
                <w:rtl/>
                <w:lang w:bidi="fa-IR"/>
              </w:rPr>
            </w:rPrChange>
          </w:rPr>
          <w:t>ی</w:t>
        </w:r>
        <w:r w:rsidRPr="00E27A66">
          <w:rPr>
            <w:rFonts w:hint="eastAsia"/>
            <w:sz w:val="18"/>
            <w:szCs w:val="18"/>
            <w:rtl/>
            <w:lang w:bidi="fa-IR"/>
            <w:rPrChange w:id="957" w:author="Microsoft account" w:date="2025-09-12T12:22:00Z">
              <w:rPr>
                <w:rFonts w:hint="eastAsia"/>
                <w:rtl/>
                <w:lang w:bidi="fa-IR"/>
              </w:rPr>
            </w:rPrChange>
          </w:rPr>
          <w:t>ه</w:t>
        </w:r>
        <w:r w:rsidRPr="00E27A66">
          <w:rPr>
            <w:sz w:val="18"/>
            <w:szCs w:val="18"/>
            <w:rtl/>
            <w:lang w:bidi="fa-IR"/>
            <w:rPrChange w:id="958" w:author="Microsoft account" w:date="2025-09-12T12:22:00Z">
              <w:rPr>
                <w:rtl/>
                <w:lang w:bidi="fa-IR"/>
              </w:rPr>
            </w:rPrChange>
          </w:rPr>
          <w:t xml:space="preserve"> کاف</w:t>
        </w:r>
        <w:r w:rsidRPr="00E27A66">
          <w:rPr>
            <w:rFonts w:hint="cs"/>
            <w:sz w:val="18"/>
            <w:szCs w:val="18"/>
            <w:rtl/>
            <w:lang w:bidi="fa-IR"/>
            <w:rPrChange w:id="959" w:author="Microsoft account" w:date="2025-09-12T12:22:00Z">
              <w:rPr>
                <w:rFonts w:hint="cs"/>
                <w:rtl/>
                <w:lang w:bidi="fa-IR"/>
              </w:rPr>
            </w:rPrChange>
          </w:rPr>
          <w:t>ی</w:t>
        </w:r>
        <w:r w:rsidRPr="00E27A66">
          <w:rPr>
            <w:sz w:val="18"/>
            <w:szCs w:val="18"/>
            <w:rtl/>
            <w:lang w:bidi="fa-IR"/>
            <w:rPrChange w:id="960" w:author="Microsoft account" w:date="2025-09-12T12:22:00Z">
              <w:rPr>
                <w:rtl/>
                <w:lang w:bidi="fa-IR"/>
              </w:rPr>
            </w:rPrChange>
          </w:rPr>
          <w:t xml:space="preserve"> ن</w:t>
        </w:r>
        <w:r w:rsidRPr="00E27A66">
          <w:rPr>
            <w:rFonts w:hint="cs"/>
            <w:sz w:val="18"/>
            <w:szCs w:val="18"/>
            <w:rtl/>
            <w:lang w:bidi="fa-IR"/>
            <w:rPrChange w:id="961" w:author="Microsoft account" w:date="2025-09-12T12:22:00Z">
              <w:rPr>
                <w:rFonts w:hint="cs"/>
                <w:rtl/>
                <w:lang w:bidi="fa-IR"/>
              </w:rPr>
            </w:rPrChange>
          </w:rPr>
          <w:t>ی</w:t>
        </w:r>
        <w:r w:rsidRPr="00E27A66">
          <w:rPr>
            <w:rFonts w:hint="eastAsia"/>
            <w:sz w:val="18"/>
            <w:szCs w:val="18"/>
            <w:rtl/>
            <w:lang w:bidi="fa-IR"/>
            <w:rPrChange w:id="962" w:author="Microsoft account" w:date="2025-09-12T12:22:00Z">
              <w:rPr>
                <w:rFonts w:hint="eastAsia"/>
                <w:rtl/>
                <w:lang w:bidi="fa-IR"/>
              </w:rPr>
            </w:rPrChange>
          </w:rPr>
          <w:t>ست،</w:t>
        </w:r>
        <w:r w:rsidRPr="00E27A66">
          <w:rPr>
            <w:sz w:val="18"/>
            <w:szCs w:val="18"/>
            <w:rtl/>
            <w:lang w:bidi="fa-IR"/>
            <w:rPrChange w:id="963" w:author="Microsoft account" w:date="2025-09-12T12:22:00Z">
              <w:rPr>
                <w:rtl/>
                <w:lang w:bidi="fa-IR"/>
              </w:rPr>
            </w:rPrChange>
          </w:rPr>
          <w:t xml:space="preserve"> </w:t>
        </w:r>
        <w:r w:rsidRPr="00E27A66">
          <w:rPr>
            <w:sz w:val="18"/>
            <w:szCs w:val="18"/>
            <w:lang w:bidi="fa-IR"/>
            <w:rPrChange w:id="964" w:author="Microsoft account" w:date="2025-09-12T12:22:00Z">
              <w:rPr>
                <w:lang w:bidi="fa-IR"/>
              </w:rPr>
            </w:rPrChange>
          </w:rPr>
          <w:t>SciPy</w:t>
        </w:r>
        <w:r w:rsidRPr="00E27A66">
          <w:rPr>
            <w:sz w:val="18"/>
            <w:szCs w:val="18"/>
            <w:rtl/>
            <w:lang w:bidi="fa-IR"/>
            <w:rPrChange w:id="965" w:author="Microsoft account" w:date="2025-09-12T12:22:00Z">
              <w:rPr>
                <w:rtl/>
                <w:lang w:bidi="fa-IR"/>
              </w:rPr>
            </w:rPrChange>
          </w:rPr>
          <w:t xml:space="preserve"> امکانات سطح بالاتر رو اضافه م</w:t>
        </w:r>
        <w:r w:rsidRPr="00E27A66">
          <w:rPr>
            <w:rFonts w:hint="cs"/>
            <w:sz w:val="18"/>
            <w:szCs w:val="18"/>
            <w:rtl/>
            <w:lang w:bidi="fa-IR"/>
            <w:rPrChange w:id="966" w:author="Microsoft account" w:date="2025-09-12T12:22:00Z">
              <w:rPr>
                <w:rFonts w:hint="cs"/>
                <w:rtl/>
                <w:lang w:bidi="fa-IR"/>
              </w:rPr>
            </w:rPrChange>
          </w:rPr>
          <w:t>ی‌</w:t>
        </w:r>
        <w:r w:rsidRPr="00E27A66">
          <w:rPr>
            <w:rFonts w:hint="eastAsia"/>
            <w:sz w:val="18"/>
            <w:szCs w:val="18"/>
            <w:rtl/>
            <w:lang w:bidi="fa-IR"/>
            <w:rPrChange w:id="967" w:author="Microsoft account" w:date="2025-09-12T12:22:00Z">
              <w:rPr>
                <w:rFonts w:hint="eastAsia"/>
                <w:rtl/>
                <w:lang w:bidi="fa-IR"/>
              </w:rPr>
            </w:rPrChange>
          </w:rPr>
          <w:t>کنه</w:t>
        </w:r>
        <w:r w:rsidRPr="00E27A66">
          <w:rPr>
            <w:sz w:val="18"/>
            <w:szCs w:val="18"/>
            <w:rtl/>
            <w:lang w:bidi="fa-IR"/>
            <w:rPrChange w:id="968" w:author="Microsoft account" w:date="2025-09-12T12:22:00Z">
              <w:rPr>
                <w:rtl/>
                <w:lang w:bidi="fa-IR"/>
              </w:rPr>
            </w:rPrChange>
          </w:rPr>
          <w:t>.</w:t>
        </w:r>
      </w:ins>
    </w:p>
    <w:p w14:paraId="4088F916" w14:textId="77777777" w:rsidR="00E27A66" w:rsidRDefault="00E27A66">
      <w:pPr>
        <w:spacing w:after="0" w:line="276" w:lineRule="auto"/>
        <w:jc w:val="both"/>
        <w:rPr>
          <w:ins w:id="969" w:author="Microsoft account" w:date="2025-09-12T12:19:00Z"/>
          <w:rtl/>
          <w:lang w:bidi="fa-IR"/>
        </w:rPr>
        <w:pPrChange w:id="970" w:author="Microsoft account" w:date="2025-09-12T12:20:00Z">
          <w:pPr>
            <w:spacing w:after="0" w:line="240" w:lineRule="auto"/>
          </w:pPr>
        </w:pPrChange>
      </w:pPr>
    </w:p>
    <w:p w14:paraId="119D442C" w14:textId="78D2DF17" w:rsidR="002B0B06" w:rsidRDefault="00AD5617">
      <w:pPr>
        <w:spacing w:after="0" w:line="240" w:lineRule="auto"/>
        <w:jc w:val="both"/>
        <w:rPr>
          <w:ins w:id="971" w:author="Microsoft account" w:date="2025-09-12T11:59:00Z"/>
          <w:rtl/>
          <w:lang w:bidi="fa-IR"/>
        </w:rPr>
        <w:pPrChange w:id="972" w:author="Microsoft account" w:date="2025-09-12T12:19:00Z">
          <w:pPr>
            <w:spacing w:after="0" w:line="240" w:lineRule="auto"/>
          </w:pPr>
        </w:pPrChange>
      </w:pPr>
      <w:ins w:id="973"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974"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975" w:author="Microsoft account" w:date="2025-09-12T11:56:00Z">
        <w:r>
          <w:rPr>
            <w:rFonts w:hint="cs"/>
            <w:rtl/>
            <w:lang w:bidi="fa-IR"/>
          </w:rPr>
          <w:t xml:space="preserve"> (مثلا "</w:t>
        </w:r>
      </w:ins>
      <w:ins w:id="976" w:author="Microsoft account" w:date="2025-09-12T11:57:00Z">
        <w:r w:rsidRPr="00AD5617">
          <w:rPr>
            <w:rtl/>
            <w:lang w:bidi="fa-IR"/>
          </w:rPr>
          <w:t>ي</w:t>
        </w:r>
        <w:r>
          <w:rPr>
            <w:rFonts w:hint="cs"/>
            <w:rtl/>
            <w:lang w:bidi="fa-IR"/>
          </w:rPr>
          <w:t>" یا "</w:t>
        </w:r>
      </w:ins>
      <w:ins w:id="977"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978"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979" w:author="Microsoft account" w:date="2025-09-12T11:59:00Z"/>
          <w:rtl/>
          <w:lang w:bidi="fa-IR"/>
        </w:rPr>
        <w:pPrChange w:id="980" w:author="Microsoft account" w:date="2025-09-12T11:59:00Z">
          <w:pPr>
            <w:spacing w:after="0" w:line="240" w:lineRule="auto"/>
          </w:pPr>
        </w:pPrChange>
      </w:pPr>
      <w:ins w:id="981" w:author="Microsoft account" w:date="2025-09-12T11:59:00Z">
        <w:r w:rsidRPr="00AD5617">
          <w:rPr>
            <w:noProof/>
            <w:rPrChange w:id="982"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983" w:author="Microsoft account" w:date="2025-09-12T12:00:00Z"/>
          <w:sz w:val="18"/>
          <w:szCs w:val="18"/>
          <w:rtl/>
          <w:lang w:bidi="fa-IR"/>
          <w:rPrChange w:id="984" w:author="Microsoft account" w:date="2025-09-16T11:45:00Z">
            <w:rPr>
              <w:ins w:id="985" w:author="Microsoft account" w:date="2025-09-12T12:00:00Z"/>
              <w:rFonts w:ascii="Segoe UI Symbol" w:hAnsi="Segoe UI Symbol" w:cs="Times New Roman"/>
              <w:rtl/>
              <w:lang w:bidi="fa-IR"/>
            </w:rPr>
          </w:rPrChange>
        </w:rPr>
        <w:pPrChange w:id="986" w:author="Microsoft account" w:date="2025-09-16T11:45:00Z">
          <w:pPr>
            <w:spacing w:after="0" w:line="240" w:lineRule="auto"/>
          </w:pPr>
        </w:pPrChange>
      </w:pPr>
      <w:ins w:id="987"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988" w:author="Microsoft account" w:date="2025-09-12T12:00:00Z">
        <w:r w:rsidRPr="00AD5617">
          <w:rPr>
            <w:rFonts w:ascii="Segoe UI Symbol" w:hAnsi="Segoe UI Symbol" w:cs="Times New Roman"/>
            <w:lang w:bidi="fa-IR"/>
          </w:rPr>
          <w:sym w:font="Wingdings" w:char="F04A"/>
        </w:r>
      </w:ins>
      <w:ins w:id="989" w:author="Microsoft account" w:date="2025-09-16T11:43:00Z">
        <w:r w:rsidR="003916DE">
          <w:rPr>
            <w:rFonts w:ascii="Segoe UI Symbol" w:hAnsi="Segoe UI Symbol" w:cs="Times New Roman" w:hint="cs"/>
            <w:rtl/>
            <w:lang w:bidi="fa-IR"/>
          </w:rPr>
          <w:t xml:space="preserve"> (</w:t>
        </w:r>
      </w:ins>
      <w:ins w:id="990"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991"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992"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993" w:author="Microsoft account" w:date="2025-09-12T12:00:00Z"/>
          <w:rFonts w:ascii="Segoe UI Symbol" w:hAnsi="Segoe UI Symbol" w:cs="Times New Roman"/>
          <w:rtl/>
          <w:lang w:bidi="fa-IR"/>
        </w:rPr>
        <w:pPrChange w:id="994" w:author="Microsoft account" w:date="2025-09-12T12:00:00Z">
          <w:pPr>
            <w:spacing w:after="0" w:line="240" w:lineRule="auto"/>
          </w:pPr>
        </w:pPrChange>
      </w:pPr>
    </w:p>
    <w:p w14:paraId="050DC1CB" w14:textId="3E69C6F1" w:rsidR="00AD5617" w:rsidRPr="002061CD" w:rsidRDefault="002061CD">
      <w:pPr>
        <w:spacing w:after="0" w:line="240" w:lineRule="auto"/>
        <w:jc w:val="both"/>
        <w:rPr>
          <w:ins w:id="995" w:author="Microsoft account" w:date="2025-09-11T09:58:00Z"/>
          <w:lang w:bidi="fa-IR"/>
        </w:rPr>
        <w:pPrChange w:id="996" w:author="Microsoft account" w:date="2025-09-12T12:15:00Z">
          <w:pPr>
            <w:spacing w:after="0" w:line="240" w:lineRule="auto"/>
          </w:pPr>
        </w:pPrChange>
      </w:pPr>
      <w:ins w:id="997"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rPr>
          <w:ins w:id="998" w:author="Microsoft account" w:date="2025-09-11T09:58:00Z"/>
          <w:rtl/>
          <w:lang w:bidi="fa-IR"/>
        </w:rPr>
        <w:pPrChange w:id="999" w:author="Microsoft account" w:date="2025-09-11T09:59:00Z">
          <w:pPr>
            <w:spacing w:after="0" w:line="240" w:lineRule="auto"/>
          </w:pPr>
        </w:pPrChange>
      </w:pPr>
      <w:ins w:id="1000" w:author="Microsoft account" w:date="2025-09-11T09:58:00Z">
        <w:r>
          <w:rPr>
            <w:rtl/>
            <w:lang w:bidi="fa-IR"/>
          </w:rPr>
          <w:br w:type="page"/>
        </w:r>
      </w:ins>
    </w:p>
    <w:p w14:paraId="327E45EC" w14:textId="6F1D2AEC" w:rsidR="002B0B06" w:rsidRDefault="003C0C27">
      <w:pPr>
        <w:spacing w:after="0" w:line="240" w:lineRule="auto"/>
        <w:jc w:val="both"/>
        <w:rPr>
          <w:ins w:id="1001" w:author="Microsoft account" w:date="2025-09-11T09:58:00Z"/>
          <w:rtl/>
          <w:lang w:bidi="fa-IR"/>
        </w:rPr>
        <w:pPrChange w:id="1002" w:author="Microsoft account" w:date="2025-09-11T09:58:00Z">
          <w:pPr>
            <w:spacing w:after="0" w:line="240" w:lineRule="auto"/>
          </w:pPr>
        </w:pPrChange>
      </w:pPr>
      <w:bookmarkStart w:id="1003" w:name="I4040622"/>
      <w:ins w:id="1004" w:author="Microsoft account" w:date="2025-09-13T11:22:00Z">
        <w:r>
          <w:rPr>
            <w:rFonts w:hint="cs"/>
            <w:rtl/>
            <w:lang w:bidi="fa-IR"/>
          </w:rPr>
          <w:lastRenderedPageBreak/>
          <w:t>ادامه</w:t>
        </w:r>
      </w:ins>
    </w:p>
    <w:bookmarkEnd w:id="1003"/>
    <w:p w14:paraId="2A54CC41" w14:textId="189E8E19" w:rsidR="003C0C27" w:rsidRDefault="00C621F8">
      <w:pPr>
        <w:spacing w:after="0" w:line="240" w:lineRule="auto"/>
        <w:jc w:val="both"/>
        <w:rPr>
          <w:ins w:id="1005" w:author="Microsoft account" w:date="2025-09-13T11:52:00Z"/>
          <w:rtl/>
          <w:lang w:bidi="fa-IR"/>
        </w:rPr>
        <w:pPrChange w:id="1006" w:author="Microsoft account" w:date="2025-09-13T11:23:00Z">
          <w:pPr>
            <w:spacing w:after="0" w:line="240" w:lineRule="auto"/>
          </w:pPr>
        </w:pPrChange>
      </w:pPr>
      <w:ins w:id="1007"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008"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009" w:author="Microsoft account" w:date="2025-09-13T11:53:00Z">
        <w:r w:rsidR="003E07C5">
          <w:rPr>
            <w:lang w:bidi="fa-IR"/>
          </w:rPr>
          <w:t>()</w:t>
        </w:r>
      </w:ins>
      <w:ins w:id="1010"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011" w:author="Microsoft account" w:date="2025-09-16T11:45:00Z">
        <w:r w:rsidR="003916DE">
          <w:rPr>
            <w:rFonts w:hint="cs"/>
            <w:rtl/>
            <w:lang w:bidi="fa-IR"/>
          </w:rPr>
          <w:t>(</w:t>
        </w:r>
      </w:ins>
      <w:ins w:id="1012"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013" w:author="Microsoft account" w:date="2025-09-16T11:45:00Z">
        <w:r w:rsidR="003916DE">
          <w:rPr>
            <w:rFonts w:hint="cs"/>
            <w:rtl/>
            <w:lang w:bidi="fa-IR"/>
          </w:rPr>
          <w:t>)</w:t>
        </w:r>
      </w:ins>
    </w:p>
    <w:p w14:paraId="7293CA06" w14:textId="77777777" w:rsidR="00C621F8" w:rsidRDefault="00C621F8">
      <w:pPr>
        <w:spacing w:after="0" w:line="240" w:lineRule="auto"/>
        <w:jc w:val="both"/>
        <w:rPr>
          <w:ins w:id="1014" w:author="Microsoft account" w:date="2025-09-13T11:52:00Z"/>
          <w:rtl/>
          <w:lang w:bidi="fa-IR"/>
        </w:rPr>
        <w:pPrChange w:id="1015" w:author="Microsoft account" w:date="2025-09-13T11:52:00Z">
          <w:pPr>
            <w:spacing w:after="0" w:line="240" w:lineRule="auto"/>
          </w:pPr>
        </w:pPrChange>
      </w:pPr>
    </w:p>
    <w:p w14:paraId="48971C6A" w14:textId="4CF14FA3" w:rsidR="00C621F8" w:rsidRDefault="00C621F8">
      <w:pPr>
        <w:spacing w:after="0" w:line="240" w:lineRule="auto"/>
        <w:jc w:val="both"/>
        <w:rPr>
          <w:ins w:id="1016" w:author="Microsoft account" w:date="2025-09-13T12:37:00Z"/>
          <w:rtl/>
          <w:lang w:bidi="fa-IR"/>
        </w:rPr>
        <w:pPrChange w:id="1017" w:author="Microsoft account" w:date="2025-09-13T11:52:00Z">
          <w:pPr>
            <w:spacing w:after="0" w:line="240" w:lineRule="auto"/>
          </w:pPr>
        </w:pPrChange>
      </w:pPr>
      <w:ins w:id="1018" w:author="Microsoft account" w:date="2025-09-13T11:52:00Z">
        <w:r>
          <w:rPr>
            <w:rFonts w:hint="cs"/>
            <w:rtl/>
            <w:lang w:bidi="fa-IR"/>
          </w:rPr>
          <w:t>-</w:t>
        </w:r>
      </w:ins>
      <w:ins w:id="1019"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020" w:author="Microsoft account" w:date="2025-09-13T12:39:00Z"/>
          <w:rtl/>
          <w:lang w:bidi="fa-IR"/>
        </w:rPr>
        <w:pPrChange w:id="1021" w:author="Microsoft account" w:date="2025-09-13T12:37:00Z">
          <w:pPr>
            <w:spacing w:after="0" w:line="240" w:lineRule="auto"/>
          </w:pPr>
        </w:pPrChange>
      </w:pPr>
      <w:ins w:id="1022" w:author="Microsoft account" w:date="2025-09-13T12:39:00Z">
        <w:r w:rsidRPr="003B3A05">
          <w:rPr>
            <w:noProof/>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024" w:author="Microsoft account" w:date="2025-09-16T11:48:00Z"/>
          <w:lang w:bidi="fa-IR"/>
        </w:rPr>
        <w:pPrChange w:id="1025" w:author="Microsoft account" w:date="2025-09-13T12:39:00Z">
          <w:pPr>
            <w:spacing w:after="0" w:line="240" w:lineRule="auto"/>
          </w:pPr>
        </w:pPrChange>
      </w:pPr>
      <w:ins w:id="1026" w:author="Microsoft account" w:date="2025-09-13T12:39:00Z">
        <w:r w:rsidRPr="003B3A05">
          <w:rPr>
            <w:noProof/>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028" w:author="Microsoft account" w:date="2025-09-13T12:40:00Z"/>
          <w:rtl/>
          <w:lang w:bidi="fa-IR"/>
        </w:rPr>
        <w:pPrChange w:id="1029" w:author="Microsoft account" w:date="2025-09-16T11:48:00Z">
          <w:pPr>
            <w:spacing w:after="0" w:line="240" w:lineRule="auto"/>
          </w:pPr>
        </w:pPrChange>
      </w:pPr>
      <w:ins w:id="1030"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031"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032"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033" w:author="Microsoft account" w:date="2025-09-16T11:48:00Z">
        <w:r>
          <w:rPr>
            <w:rFonts w:hint="cs"/>
            <w:rtl/>
            <w:lang w:bidi="fa-IR"/>
          </w:rPr>
          <w:t>)</w:t>
        </w:r>
      </w:ins>
    </w:p>
    <w:p w14:paraId="7736A6C2" w14:textId="77777777" w:rsidR="003B3A05" w:rsidRDefault="003B3A05">
      <w:pPr>
        <w:spacing w:after="0" w:line="240" w:lineRule="auto"/>
        <w:jc w:val="both"/>
        <w:rPr>
          <w:ins w:id="1034" w:author="Microsoft account" w:date="2025-09-13T12:40:00Z"/>
          <w:rtl/>
          <w:lang w:bidi="fa-IR"/>
        </w:rPr>
        <w:pPrChange w:id="1035" w:author="Microsoft account" w:date="2025-09-13T12:40:00Z">
          <w:pPr>
            <w:spacing w:after="0" w:line="240" w:lineRule="auto"/>
          </w:pPr>
        </w:pPrChange>
      </w:pPr>
    </w:p>
    <w:p w14:paraId="0935A9C0" w14:textId="26FEAAE8" w:rsidR="003B3A05" w:rsidRDefault="003B3C3A">
      <w:pPr>
        <w:spacing w:after="0" w:line="240" w:lineRule="auto"/>
        <w:jc w:val="both"/>
        <w:rPr>
          <w:ins w:id="1036" w:author="Microsoft account" w:date="2025-09-13T11:23:00Z"/>
          <w:rtl/>
          <w:lang w:bidi="fa-IR"/>
        </w:rPr>
        <w:pPrChange w:id="1037" w:author="Microsoft account" w:date="2025-09-13T12:40:00Z">
          <w:pPr>
            <w:spacing w:after="0" w:line="240" w:lineRule="auto"/>
          </w:pPr>
        </w:pPrChange>
      </w:pPr>
      <w:ins w:id="1038"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039" w:author="Microsoft account" w:date="2025-09-13T11:23:00Z"/>
          <w:rtl/>
          <w:lang w:bidi="fa-IR"/>
        </w:rPr>
        <w:pPrChange w:id="1040" w:author="Microsoft account" w:date="2025-09-13T11:23:00Z">
          <w:pPr>
            <w:spacing w:after="0" w:line="240" w:lineRule="auto"/>
          </w:pPr>
        </w:pPrChange>
      </w:pPr>
      <w:ins w:id="1041" w:author="Microsoft account" w:date="2025-09-13T11:23:00Z">
        <w:r>
          <w:rPr>
            <w:rtl/>
            <w:lang w:bidi="fa-IR"/>
          </w:rPr>
          <w:br w:type="page"/>
        </w:r>
      </w:ins>
    </w:p>
    <w:p w14:paraId="4370436B" w14:textId="14E3A1C2" w:rsidR="002B0B06" w:rsidRDefault="008C17E4">
      <w:pPr>
        <w:spacing w:after="0" w:line="276" w:lineRule="auto"/>
        <w:jc w:val="both"/>
        <w:rPr>
          <w:ins w:id="1042" w:author="Microsoft account" w:date="2025-09-11T09:58:00Z"/>
          <w:rtl/>
          <w:lang w:bidi="fa-IR"/>
        </w:rPr>
        <w:pPrChange w:id="1043" w:author="Microsoft account" w:date="2025-09-11T09:58:00Z">
          <w:pPr>
            <w:spacing w:after="0" w:line="276" w:lineRule="auto"/>
            <w:jc w:val="both"/>
          </w:pPr>
        </w:pPrChange>
      </w:pPr>
      <w:bookmarkStart w:id="1044" w:name="I4040623"/>
      <w:ins w:id="1045" w:author="Microsoft account" w:date="2025-09-14T10:33:00Z">
        <w:r>
          <w:rPr>
            <w:rFonts w:hint="cs"/>
            <w:rtl/>
            <w:lang w:bidi="fa-IR"/>
          </w:rPr>
          <w:lastRenderedPageBreak/>
          <w:t>ادامه</w:t>
        </w:r>
      </w:ins>
    </w:p>
    <w:bookmarkEnd w:id="1044"/>
    <w:p w14:paraId="7BEB0CC6" w14:textId="75CA96C9" w:rsidR="002B0B06" w:rsidRDefault="00725257">
      <w:pPr>
        <w:spacing w:after="0" w:line="276" w:lineRule="auto"/>
        <w:jc w:val="both"/>
        <w:rPr>
          <w:ins w:id="1046" w:author="Microsoft account" w:date="2025-09-14T10:33:00Z"/>
          <w:rtl/>
          <w:lang w:bidi="fa-IR"/>
        </w:rPr>
        <w:pPrChange w:id="1047" w:author="Microsoft account" w:date="2025-09-11T09:58:00Z">
          <w:pPr>
            <w:spacing w:after="0" w:line="276" w:lineRule="auto"/>
            <w:jc w:val="both"/>
          </w:pPr>
        </w:pPrChange>
      </w:pPr>
      <w:ins w:id="1048"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049" w:author="Microsoft account" w:date="2025-09-14T10:34:00Z"/>
          <w:rtl/>
          <w:lang w:bidi="fa-IR"/>
        </w:rPr>
        <w:pPrChange w:id="1050" w:author="Microsoft account" w:date="2025-09-14T10:34:00Z">
          <w:pPr>
            <w:spacing w:after="0" w:line="276" w:lineRule="auto"/>
            <w:jc w:val="both"/>
          </w:pPr>
        </w:pPrChange>
      </w:pPr>
      <w:ins w:id="1051" w:author="Microsoft account" w:date="2025-09-14T10:34:00Z">
        <w:r w:rsidRPr="00725257">
          <w:rPr>
            <w:noProof/>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053" w:author="Microsoft account" w:date="2025-09-16T11:57:00Z"/>
          <w:rtl/>
          <w:lang w:bidi="fa-IR"/>
        </w:rPr>
        <w:pPrChange w:id="1054" w:author="Microsoft account" w:date="2025-09-14T10:34:00Z">
          <w:pPr>
            <w:spacing w:after="0" w:line="276" w:lineRule="auto"/>
            <w:jc w:val="both"/>
          </w:pPr>
        </w:pPrChange>
      </w:pPr>
      <w:ins w:id="1055"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056"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057"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058"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059"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060" w:author="Microsoft account" w:date="2025-10-07T10:49:00Z">
        <w:r w:rsidR="000E15FF">
          <w:rPr>
            <w:rFonts w:hint="cs"/>
            <w:rtl/>
            <w:lang w:bidi="fa-IR"/>
          </w:rPr>
          <w:t>)</w:t>
        </w:r>
      </w:ins>
    </w:p>
    <w:p w14:paraId="6300DB48" w14:textId="77777777" w:rsidR="00447AF9" w:rsidRDefault="00447AF9">
      <w:pPr>
        <w:spacing w:after="0" w:line="276" w:lineRule="auto"/>
        <w:jc w:val="both"/>
        <w:rPr>
          <w:ins w:id="1061" w:author="Microsoft account" w:date="2025-09-16T11:57:00Z"/>
          <w:rtl/>
          <w:lang w:bidi="fa-IR"/>
        </w:rPr>
        <w:pPrChange w:id="1062" w:author="Microsoft account" w:date="2025-09-16T11:57:00Z">
          <w:pPr>
            <w:spacing w:after="0" w:line="276" w:lineRule="auto"/>
            <w:jc w:val="both"/>
          </w:pPr>
        </w:pPrChange>
      </w:pPr>
    </w:p>
    <w:p w14:paraId="41EBB27D" w14:textId="77777777" w:rsidR="00447AF9" w:rsidRDefault="00447AF9">
      <w:pPr>
        <w:spacing w:after="0" w:line="276" w:lineRule="auto"/>
        <w:jc w:val="both"/>
        <w:rPr>
          <w:ins w:id="1063" w:author="Microsoft account" w:date="2025-09-16T11:58:00Z"/>
          <w:sz w:val="18"/>
          <w:szCs w:val="18"/>
          <w:rtl/>
          <w:lang w:bidi="fa-IR"/>
        </w:rPr>
        <w:pPrChange w:id="1064" w:author="Microsoft account" w:date="2025-09-16T11:57:00Z">
          <w:pPr>
            <w:spacing w:after="0" w:line="276" w:lineRule="auto"/>
            <w:jc w:val="both"/>
          </w:pPr>
        </w:pPrChange>
      </w:pPr>
      <w:ins w:id="1065"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066" w:author="Microsoft account" w:date="2025-09-16T11:58:00Z"/>
          <w:rtl/>
          <w:lang w:bidi="fa-IR"/>
        </w:rPr>
        <w:pPrChange w:id="1067" w:author="Microsoft account" w:date="2025-09-16T11:58:00Z">
          <w:pPr>
            <w:spacing w:after="0" w:line="276" w:lineRule="auto"/>
            <w:jc w:val="both"/>
          </w:pPr>
        </w:pPrChange>
      </w:pPr>
      <w:ins w:id="1068" w:author="Microsoft account" w:date="2025-09-16T11:58:00Z">
        <w:r w:rsidRPr="00447AF9">
          <w:rPr>
            <w:noProof/>
            <w:rPrChange w:id="106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070" w:author="Microsoft account" w:date="2025-09-16T11:58:00Z"/>
          <w:rtl/>
          <w:lang w:bidi="fa-IR"/>
        </w:rPr>
        <w:pPrChange w:id="1071" w:author="Microsoft account" w:date="2025-09-16T11:58:00Z">
          <w:pPr>
            <w:spacing w:after="0" w:line="276" w:lineRule="auto"/>
            <w:jc w:val="both"/>
          </w:pPr>
        </w:pPrChange>
      </w:pPr>
      <w:ins w:id="1072" w:author="Microsoft account" w:date="2025-09-16T11:58:00Z">
        <w:r w:rsidRPr="00447AF9">
          <w:rPr>
            <w:noProof/>
            <w:sz w:val="18"/>
            <w:szCs w:val="18"/>
            <w:rPrChange w:id="107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074" w:author="Microsoft account" w:date="2025-09-14T10:35:00Z"/>
          <w:lang w:bidi="fa-IR"/>
        </w:rPr>
        <w:pPrChange w:id="1075" w:author="Microsoft account" w:date="2025-09-16T11:58:00Z">
          <w:pPr>
            <w:spacing w:after="0" w:line="276" w:lineRule="auto"/>
            <w:jc w:val="both"/>
          </w:pPr>
        </w:pPrChange>
      </w:pPr>
      <w:ins w:id="1076" w:author="Microsoft account" w:date="2025-09-16T11:58:00Z">
        <w:r>
          <w:rPr>
            <w:rFonts w:hint="cs"/>
            <w:rtl/>
            <w:lang w:bidi="fa-IR"/>
          </w:rPr>
          <w:t>)</w:t>
        </w:r>
      </w:ins>
    </w:p>
    <w:p w14:paraId="3B572F1C" w14:textId="77777777" w:rsidR="00725257" w:rsidRDefault="00725257">
      <w:pPr>
        <w:spacing w:after="0" w:line="276" w:lineRule="auto"/>
        <w:jc w:val="both"/>
        <w:rPr>
          <w:ins w:id="1077" w:author="Microsoft account" w:date="2025-09-14T10:35:00Z"/>
          <w:rtl/>
          <w:lang w:bidi="fa-IR"/>
        </w:rPr>
        <w:pPrChange w:id="1078" w:author="Microsoft account" w:date="2025-09-14T10:35:00Z">
          <w:pPr>
            <w:spacing w:after="0" w:line="276" w:lineRule="auto"/>
            <w:jc w:val="both"/>
          </w:pPr>
        </w:pPrChange>
      </w:pPr>
    </w:p>
    <w:p w14:paraId="7E27C804" w14:textId="2C804B2A" w:rsidR="00725257" w:rsidRDefault="00725257">
      <w:pPr>
        <w:spacing w:after="0" w:line="276" w:lineRule="auto"/>
        <w:jc w:val="both"/>
        <w:rPr>
          <w:ins w:id="1079" w:author="Microsoft account" w:date="2025-09-14T10:38:00Z"/>
          <w:rtl/>
          <w:lang w:bidi="fa-IR"/>
        </w:rPr>
        <w:pPrChange w:id="1080" w:author="Microsoft account" w:date="2025-09-14T10:35:00Z">
          <w:pPr>
            <w:spacing w:after="0" w:line="276" w:lineRule="auto"/>
            <w:jc w:val="both"/>
          </w:pPr>
        </w:pPrChange>
      </w:pPr>
      <w:ins w:id="1081" w:author="Microsoft account" w:date="2025-09-14T10:35:00Z">
        <w:r>
          <w:rPr>
            <w:rFonts w:hint="cs"/>
            <w:rtl/>
            <w:lang w:bidi="fa-IR"/>
          </w:rPr>
          <w:t>-</w:t>
        </w:r>
      </w:ins>
      <w:ins w:id="1082"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083" w:author="Microsoft account" w:date="2025-09-14T10:38:00Z"/>
          <w:rtl/>
          <w:lang w:bidi="fa-IR"/>
        </w:rPr>
        <w:pPrChange w:id="1084" w:author="Microsoft account" w:date="2025-09-14T10:38:00Z">
          <w:pPr>
            <w:spacing w:after="0" w:line="276" w:lineRule="auto"/>
            <w:jc w:val="both"/>
          </w:pPr>
        </w:pPrChange>
      </w:pPr>
      <w:ins w:id="1085" w:author="Microsoft account" w:date="2025-09-14T10:38:00Z">
        <w:r w:rsidRPr="00EF482D">
          <w:rPr>
            <w:noProof/>
            <w:rPrChange w:id="108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087" w:author="Microsoft account" w:date="2025-09-16T12:08:00Z"/>
          <w:rtl/>
          <w:lang w:bidi="fa-IR"/>
        </w:rPr>
        <w:pPrChange w:id="1088" w:author="Microsoft account" w:date="2025-09-14T10:38:00Z">
          <w:pPr>
            <w:spacing w:after="0" w:line="276" w:lineRule="auto"/>
            <w:jc w:val="both"/>
          </w:pPr>
        </w:pPrChange>
      </w:pPr>
      <w:ins w:id="1089"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rPr>
          <w:ins w:id="1090" w:author="Microsoft account" w:date="2025-09-16T12:08:00Z"/>
          <w:rtl/>
          <w:lang w:bidi="fa-IR"/>
        </w:rPr>
        <w:pPrChange w:id="1091" w:author="Microsoft account" w:date="2025-09-16T12:08:00Z">
          <w:pPr>
            <w:spacing w:after="0" w:line="276" w:lineRule="auto"/>
          </w:pPr>
        </w:pPrChange>
      </w:pPr>
      <w:ins w:id="1092" w:author="Microsoft account" w:date="2025-09-16T12:08:00Z">
        <w:r>
          <w:rPr>
            <w:rFonts w:hint="cs"/>
            <w:rtl/>
            <w:lang w:bidi="fa-IR"/>
          </w:rPr>
          <w:t>(</w:t>
        </w:r>
      </w:ins>
    </w:p>
    <w:p w14:paraId="0535F93A" w14:textId="00B1B54F" w:rsidR="00A45AC1" w:rsidRPr="001A6E5F" w:rsidRDefault="00A45AC1">
      <w:pPr>
        <w:spacing w:after="0" w:line="276" w:lineRule="auto"/>
        <w:rPr>
          <w:ins w:id="1093" w:author="Microsoft account" w:date="2025-09-16T12:08:00Z"/>
          <w:sz w:val="18"/>
          <w:szCs w:val="18"/>
          <w:rtl/>
          <w:lang w:bidi="fa-IR"/>
          <w:rPrChange w:id="1094" w:author="Microsoft account" w:date="2025-09-16T12:09:00Z">
            <w:rPr>
              <w:ins w:id="1095" w:author="Microsoft account" w:date="2025-09-16T12:08:00Z"/>
              <w:rtl/>
              <w:lang w:bidi="fa-IR"/>
            </w:rPr>
          </w:rPrChange>
        </w:rPr>
        <w:pPrChange w:id="1096" w:author="Microsoft account" w:date="2025-09-16T12:08:00Z">
          <w:pPr>
            <w:spacing w:after="0" w:line="276" w:lineRule="auto"/>
          </w:pPr>
        </w:pPrChange>
      </w:pPr>
      <w:ins w:id="1097" w:author="Microsoft account" w:date="2025-09-16T12:08:00Z">
        <w:r>
          <w:rPr>
            <w:rFonts w:hint="cs"/>
            <w:rtl/>
            <w:lang w:bidi="fa-IR"/>
          </w:rPr>
          <w:t>-</w:t>
        </w:r>
        <w:r w:rsidRPr="001A6E5F">
          <w:rPr>
            <w:rFonts w:hint="eastAsia"/>
            <w:sz w:val="18"/>
            <w:szCs w:val="18"/>
            <w:rtl/>
            <w:lang w:bidi="fa-IR"/>
            <w:rPrChange w:id="1098" w:author="Microsoft account" w:date="2025-09-16T12:09:00Z">
              <w:rPr>
                <w:rFonts w:hint="eastAsia"/>
                <w:rtl/>
                <w:lang w:bidi="fa-IR"/>
              </w:rPr>
            </w:rPrChange>
          </w:rPr>
          <w:t>جمع</w:t>
        </w:r>
        <w:r w:rsidRPr="001A6E5F">
          <w:rPr>
            <w:sz w:val="18"/>
            <w:szCs w:val="18"/>
            <w:rtl/>
            <w:lang w:bidi="fa-IR"/>
            <w:rPrChange w:id="1099" w:author="Microsoft account" w:date="2025-09-16T12:09:00Z">
              <w:rPr>
                <w:rtl/>
                <w:lang w:bidi="fa-IR"/>
              </w:rPr>
            </w:rPrChange>
          </w:rPr>
          <w:t xml:space="preserve"> </w:t>
        </w:r>
        <w:r w:rsidRPr="001A6E5F">
          <w:rPr>
            <w:rFonts w:hint="eastAsia"/>
            <w:sz w:val="18"/>
            <w:szCs w:val="18"/>
            <w:rtl/>
            <w:lang w:bidi="fa-IR"/>
            <w:rPrChange w:id="1100" w:author="Microsoft account" w:date="2025-09-16T12:09:00Z">
              <w:rPr>
                <w:rFonts w:hint="eastAsia"/>
                <w:rtl/>
                <w:lang w:bidi="fa-IR"/>
              </w:rPr>
            </w:rPrChange>
          </w:rPr>
          <w:t>بند</w:t>
        </w:r>
        <w:r w:rsidRPr="001A6E5F">
          <w:rPr>
            <w:rFonts w:hint="cs"/>
            <w:sz w:val="18"/>
            <w:szCs w:val="18"/>
            <w:rtl/>
            <w:lang w:bidi="fa-IR"/>
            <w:rPrChange w:id="1101" w:author="Microsoft account" w:date="2025-09-16T12:09:00Z">
              <w:rPr>
                <w:rFonts w:hint="cs"/>
                <w:rtl/>
                <w:lang w:bidi="fa-IR"/>
              </w:rPr>
            </w:rPrChange>
          </w:rPr>
          <w:t>ی</w:t>
        </w:r>
        <w:r w:rsidRPr="001A6E5F">
          <w:rPr>
            <w:sz w:val="18"/>
            <w:szCs w:val="18"/>
            <w:rtl/>
            <w:lang w:bidi="fa-IR"/>
            <w:rPrChange w:id="1102" w:author="Microsoft account" w:date="2025-09-16T12:09:00Z">
              <w:rPr>
                <w:rtl/>
                <w:lang w:bidi="fa-IR"/>
              </w:rPr>
            </w:rPrChange>
          </w:rPr>
          <w:t>:</w:t>
        </w:r>
      </w:ins>
    </w:p>
    <w:p w14:paraId="1ACC0F14" w14:textId="02A6C6AB" w:rsidR="00A45AC1" w:rsidRPr="001A6E5F" w:rsidRDefault="00A45AC1">
      <w:pPr>
        <w:spacing w:after="0" w:line="276" w:lineRule="auto"/>
        <w:rPr>
          <w:ins w:id="1103" w:author="Microsoft account" w:date="2025-09-16T12:08:00Z"/>
          <w:sz w:val="18"/>
          <w:szCs w:val="18"/>
          <w:rtl/>
          <w:lang w:bidi="fa-IR"/>
          <w:rPrChange w:id="1104" w:author="Microsoft account" w:date="2025-09-16T12:09:00Z">
            <w:rPr>
              <w:ins w:id="1105" w:author="Microsoft account" w:date="2025-09-16T12:08:00Z"/>
              <w:rtl/>
              <w:lang w:bidi="fa-IR"/>
            </w:rPr>
          </w:rPrChange>
        </w:rPr>
        <w:pPrChange w:id="1106" w:author="Microsoft account" w:date="2025-09-16T12:08:00Z">
          <w:pPr>
            <w:spacing w:after="0" w:line="276" w:lineRule="auto"/>
          </w:pPr>
        </w:pPrChange>
      </w:pPr>
      <w:ins w:id="1107" w:author="Microsoft account" w:date="2025-09-16T12:08:00Z">
        <w:r w:rsidRPr="001A6E5F">
          <w:rPr>
            <w:sz w:val="18"/>
            <w:szCs w:val="18"/>
            <w:rtl/>
            <w:lang w:bidi="fa-IR"/>
            <w:rPrChange w:id="1108" w:author="Microsoft account" w:date="2025-09-16T12:09:00Z">
              <w:rPr>
                <w:rtl/>
                <w:lang w:bidi="fa-IR"/>
              </w:rPr>
            </w:rPrChange>
          </w:rPr>
          <w:t>م</w:t>
        </w:r>
        <w:r w:rsidRPr="001A6E5F">
          <w:rPr>
            <w:rFonts w:hint="cs"/>
            <w:sz w:val="18"/>
            <w:szCs w:val="18"/>
            <w:rtl/>
            <w:lang w:bidi="fa-IR"/>
            <w:rPrChange w:id="1109" w:author="Microsoft account" w:date="2025-09-16T12:09:00Z">
              <w:rPr>
                <w:rFonts w:hint="cs"/>
                <w:rtl/>
                <w:lang w:bidi="fa-IR"/>
              </w:rPr>
            </w:rPrChange>
          </w:rPr>
          <w:t>ی</w:t>
        </w:r>
        <w:r w:rsidRPr="001A6E5F">
          <w:rPr>
            <w:rFonts w:hint="eastAsia"/>
            <w:sz w:val="18"/>
            <w:szCs w:val="18"/>
            <w:rtl/>
            <w:lang w:bidi="fa-IR"/>
            <w:rPrChange w:id="1110" w:author="Microsoft account" w:date="2025-09-16T12:09:00Z">
              <w:rPr>
                <w:rFonts w:hint="eastAsia"/>
                <w:rtl/>
                <w:lang w:bidi="fa-IR"/>
              </w:rPr>
            </w:rPrChange>
          </w:rPr>
          <w:t>شه</w:t>
        </w:r>
        <w:r w:rsidRPr="001A6E5F">
          <w:rPr>
            <w:sz w:val="18"/>
            <w:szCs w:val="18"/>
            <w:rtl/>
            <w:lang w:bidi="fa-IR"/>
            <w:rPrChange w:id="1111" w:author="Microsoft account" w:date="2025-09-16T12:09:00Z">
              <w:rPr>
                <w:rtl/>
                <w:lang w:bidi="fa-IR"/>
              </w:rPr>
            </w:rPrChange>
          </w:rPr>
          <w:t xml:space="preserve"> </w:t>
        </w:r>
        <w:r w:rsidRPr="001A6E5F">
          <w:rPr>
            <w:rFonts w:hint="eastAsia"/>
            <w:sz w:val="18"/>
            <w:szCs w:val="18"/>
            <w:rtl/>
            <w:lang w:bidi="fa-IR"/>
            <w:rPrChange w:id="1112" w:author="Microsoft account" w:date="2025-09-16T12:09:00Z">
              <w:rPr>
                <w:rFonts w:hint="eastAsia"/>
                <w:rtl/>
                <w:lang w:bidi="fa-IR"/>
              </w:rPr>
            </w:rPrChange>
          </w:rPr>
          <w:t>با</w:t>
        </w:r>
        <w:r w:rsidRPr="001A6E5F">
          <w:rPr>
            <w:sz w:val="18"/>
            <w:szCs w:val="18"/>
            <w:rtl/>
            <w:lang w:bidi="fa-IR"/>
            <w:rPrChange w:id="1113" w:author="Microsoft account" w:date="2025-09-16T12:09:00Z">
              <w:rPr>
                <w:rtl/>
                <w:lang w:bidi="fa-IR"/>
              </w:rPr>
            </w:rPrChange>
          </w:rPr>
          <w:t xml:space="preserve"> </w:t>
        </w:r>
        <w:r w:rsidRPr="001A6E5F">
          <w:rPr>
            <w:rFonts w:hint="eastAsia"/>
            <w:sz w:val="18"/>
            <w:szCs w:val="18"/>
            <w:rtl/>
            <w:lang w:bidi="fa-IR"/>
            <w:rPrChange w:id="1114" w:author="Microsoft account" w:date="2025-09-16T12:09:00Z">
              <w:rPr>
                <w:rFonts w:hint="eastAsia"/>
                <w:rtl/>
                <w:lang w:bidi="fa-IR"/>
              </w:rPr>
            </w:rPrChange>
          </w:rPr>
          <w:t>نوشتن</w:t>
        </w:r>
        <w:r w:rsidRPr="001A6E5F">
          <w:rPr>
            <w:sz w:val="18"/>
            <w:szCs w:val="18"/>
            <w:rtl/>
            <w:lang w:bidi="fa-IR"/>
            <w:rPrChange w:id="1115" w:author="Microsoft account" w:date="2025-09-16T12:09:00Z">
              <w:rPr>
                <w:rtl/>
                <w:lang w:bidi="fa-IR"/>
              </w:rPr>
            </w:rPrChange>
          </w:rPr>
          <w:t xml:space="preserve"> </w:t>
        </w:r>
        <w:r w:rsidRPr="001A6E5F">
          <w:rPr>
            <w:rFonts w:hint="eastAsia"/>
            <w:sz w:val="18"/>
            <w:szCs w:val="18"/>
            <w:rtl/>
            <w:lang w:bidi="fa-IR"/>
            <w:rPrChange w:id="1116" w:author="Microsoft account" w:date="2025-09-16T12:09:00Z">
              <w:rPr>
                <w:rFonts w:hint="eastAsia"/>
                <w:rtl/>
                <w:lang w:bidi="fa-IR"/>
              </w:rPr>
            </w:rPrChange>
          </w:rPr>
          <w:t>کد</w:t>
        </w:r>
        <w:r w:rsidRPr="001A6E5F">
          <w:rPr>
            <w:sz w:val="18"/>
            <w:szCs w:val="18"/>
            <w:lang w:bidi="fa-IR"/>
            <w:rPrChange w:id="1117" w:author="Microsoft account" w:date="2025-09-16T12:09:00Z">
              <w:rPr>
                <w:lang w:bidi="fa-IR"/>
              </w:rPr>
            </w:rPrChange>
          </w:rPr>
          <w:t xml:space="preserve"> C </w:t>
        </w:r>
        <w:r w:rsidRPr="001A6E5F">
          <w:rPr>
            <w:sz w:val="18"/>
            <w:szCs w:val="18"/>
            <w:rtl/>
            <w:lang w:bidi="fa-IR"/>
            <w:rPrChange w:id="1118" w:author="Microsoft account" w:date="2025-09-16T12:09:00Z">
              <w:rPr>
                <w:rtl/>
                <w:lang w:bidi="fa-IR"/>
              </w:rPr>
            </w:rPrChange>
          </w:rPr>
          <w:t xml:space="preserve">و ساخت </w:t>
        </w:r>
        <w:r w:rsidRPr="001A6E5F">
          <w:rPr>
            <w:rFonts w:hint="cs"/>
            <w:sz w:val="18"/>
            <w:szCs w:val="18"/>
            <w:rtl/>
            <w:lang w:bidi="fa-IR"/>
            <w:rPrChange w:id="1119" w:author="Microsoft account" w:date="2025-09-16T12:09:00Z">
              <w:rPr>
                <w:rFonts w:hint="cs"/>
                <w:rtl/>
                <w:lang w:bidi="fa-IR"/>
              </w:rPr>
            </w:rPrChange>
          </w:rPr>
          <w:t>ی</w:t>
        </w:r>
        <w:r w:rsidRPr="001A6E5F">
          <w:rPr>
            <w:rFonts w:hint="eastAsia"/>
            <w:sz w:val="18"/>
            <w:szCs w:val="18"/>
            <w:rtl/>
            <w:lang w:bidi="fa-IR"/>
            <w:rPrChange w:id="1120" w:author="Microsoft account" w:date="2025-09-16T12:09:00Z">
              <w:rPr>
                <w:rFonts w:hint="eastAsia"/>
                <w:rtl/>
                <w:lang w:bidi="fa-IR"/>
              </w:rPr>
            </w:rPrChange>
          </w:rPr>
          <w:t>ه</w:t>
        </w:r>
        <w:r w:rsidRPr="001A6E5F">
          <w:rPr>
            <w:sz w:val="18"/>
            <w:szCs w:val="18"/>
            <w:lang w:bidi="fa-IR"/>
            <w:rPrChange w:id="1121" w:author="Microsoft account" w:date="2025-09-16T12:09:00Z">
              <w:rPr>
                <w:lang w:bidi="fa-IR"/>
              </w:rPr>
            </w:rPrChange>
          </w:rPr>
          <w:t xml:space="preserve"> Python Extension Module </w:t>
        </w:r>
        <w:r w:rsidRPr="001A6E5F">
          <w:rPr>
            <w:sz w:val="18"/>
            <w:szCs w:val="18"/>
            <w:rtl/>
            <w:lang w:bidi="fa-IR"/>
            <w:rPrChange w:id="1122" w:author="Microsoft account" w:date="2025-09-16T12:09:00Z">
              <w:rPr>
                <w:rtl/>
                <w:lang w:bidi="fa-IR"/>
              </w:rPr>
            </w:rPrChange>
          </w:rPr>
          <w:t>اون کد رو مستق</w:t>
        </w:r>
        <w:r w:rsidRPr="001A6E5F">
          <w:rPr>
            <w:rFonts w:hint="cs"/>
            <w:sz w:val="18"/>
            <w:szCs w:val="18"/>
            <w:rtl/>
            <w:lang w:bidi="fa-IR"/>
            <w:rPrChange w:id="1123" w:author="Microsoft account" w:date="2025-09-16T12:09:00Z">
              <w:rPr>
                <w:rFonts w:hint="cs"/>
                <w:rtl/>
                <w:lang w:bidi="fa-IR"/>
              </w:rPr>
            </w:rPrChange>
          </w:rPr>
          <w:t>ی</w:t>
        </w:r>
        <w:r w:rsidRPr="001A6E5F">
          <w:rPr>
            <w:rFonts w:hint="eastAsia"/>
            <w:sz w:val="18"/>
            <w:szCs w:val="18"/>
            <w:rtl/>
            <w:lang w:bidi="fa-IR"/>
            <w:rPrChange w:id="1124" w:author="Microsoft account" w:date="2025-09-16T12:09:00Z">
              <w:rPr>
                <w:rFonts w:hint="eastAsia"/>
                <w:rtl/>
                <w:lang w:bidi="fa-IR"/>
              </w:rPr>
            </w:rPrChange>
          </w:rPr>
          <w:t>ماً</w:t>
        </w:r>
        <w:r w:rsidRPr="001A6E5F">
          <w:rPr>
            <w:sz w:val="18"/>
            <w:szCs w:val="18"/>
            <w:rtl/>
            <w:lang w:bidi="fa-IR"/>
            <w:rPrChange w:id="1125" w:author="Microsoft account" w:date="2025-09-16T12:09:00Z">
              <w:rPr>
                <w:rtl/>
                <w:lang w:bidi="fa-IR"/>
              </w:rPr>
            </w:rPrChange>
          </w:rPr>
          <w:t xml:space="preserve"> </w:t>
        </w:r>
        <w:r w:rsidRPr="001A6E5F">
          <w:rPr>
            <w:rFonts w:hint="eastAsia"/>
            <w:sz w:val="18"/>
            <w:szCs w:val="18"/>
            <w:rtl/>
            <w:lang w:bidi="fa-IR"/>
            <w:rPrChange w:id="1126" w:author="Microsoft account" w:date="2025-09-16T12:09:00Z">
              <w:rPr>
                <w:rFonts w:hint="eastAsia"/>
                <w:rtl/>
                <w:lang w:bidi="fa-IR"/>
              </w:rPr>
            </w:rPrChange>
          </w:rPr>
          <w:t>در</w:t>
        </w:r>
        <w:r w:rsidRPr="001A6E5F">
          <w:rPr>
            <w:sz w:val="18"/>
            <w:szCs w:val="18"/>
            <w:rtl/>
            <w:lang w:bidi="fa-IR"/>
            <w:rPrChange w:id="1127" w:author="Microsoft account" w:date="2025-09-16T12:09:00Z">
              <w:rPr>
                <w:rtl/>
                <w:lang w:bidi="fa-IR"/>
              </w:rPr>
            </w:rPrChange>
          </w:rPr>
          <w:t xml:space="preserve"> </w:t>
        </w:r>
        <w:r w:rsidRPr="001A6E5F">
          <w:rPr>
            <w:rFonts w:hint="eastAsia"/>
            <w:sz w:val="18"/>
            <w:szCs w:val="18"/>
            <w:rtl/>
            <w:lang w:bidi="fa-IR"/>
            <w:rPrChange w:id="1128" w:author="Microsoft account" w:date="2025-09-16T12:09:00Z">
              <w:rPr>
                <w:rFonts w:hint="eastAsia"/>
                <w:rtl/>
                <w:lang w:bidi="fa-IR"/>
              </w:rPr>
            </w:rPrChange>
          </w:rPr>
          <w:t>پا</w:t>
        </w:r>
        <w:r w:rsidRPr="001A6E5F">
          <w:rPr>
            <w:rFonts w:hint="cs"/>
            <w:sz w:val="18"/>
            <w:szCs w:val="18"/>
            <w:rtl/>
            <w:lang w:bidi="fa-IR"/>
            <w:rPrChange w:id="1129" w:author="Microsoft account" w:date="2025-09-16T12:09:00Z">
              <w:rPr>
                <w:rFonts w:hint="cs"/>
                <w:rtl/>
                <w:lang w:bidi="fa-IR"/>
              </w:rPr>
            </w:rPrChange>
          </w:rPr>
          <w:t>ی</w:t>
        </w:r>
        <w:r w:rsidRPr="001A6E5F">
          <w:rPr>
            <w:rFonts w:hint="eastAsia"/>
            <w:sz w:val="18"/>
            <w:szCs w:val="18"/>
            <w:rtl/>
            <w:lang w:bidi="fa-IR"/>
            <w:rPrChange w:id="1130" w:author="Microsoft account" w:date="2025-09-16T12:09:00Z">
              <w:rPr>
                <w:rFonts w:hint="eastAsia"/>
                <w:rtl/>
                <w:lang w:bidi="fa-IR"/>
              </w:rPr>
            </w:rPrChange>
          </w:rPr>
          <w:t>تون</w:t>
        </w:r>
        <w:r w:rsidRPr="001A6E5F">
          <w:rPr>
            <w:sz w:val="18"/>
            <w:szCs w:val="18"/>
            <w:rtl/>
            <w:lang w:bidi="fa-IR"/>
            <w:rPrChange w:id="1131" w:author="Microsoft account" w:date="2025-09-16T12:09:00Z">
              <w:rPr>
                <w:rtl/>
                <w:lang w:bidi="fa-IR"/>
              </w:rPr>
            </w:rPrChange>
          </w:rPr>
          <w:t xml:space="preserve"> </w:t>
        </w:r>
        <w:r w:rsidRPr="001A6E5F">
          <w:rPr>
            <w:rFonts w:hint="eastAsia"/>
            <w:sz w:val="18"/>
            <w:szCs w:val="18"/>
            <w:rtl/>
            <w:lang w:bidi="fa-IR"/>
            <w:rPrChange w:id="1132" w:author="Microsoft account" w:date="2025-09-16T12:09:00Z">
              <w:rPr>
                <w:rFonts w:hint="eastAsia"/>
                <w:rtl/>
                <w:lang w:bidi="fa-IR"/>
              </w:rPr>
            </w:rPrChange>
          </w:rPr>
          <w:t>استفاده</w:t>
        </w:r>
        <w:r w:rsidRPr="001A6E5F">
          <w:rPr>
            <w:sz w:val="18"/>
            <w:szCs w:val="18"/>
            <w:rtl/>
            <w:lang w:bidi="fa-IR"/>
            <w:rPrChange w:id="1133" w:author="Microsoft account" w:date="2025-09-16T12:09:00Z">
              <w:rPr>
                <w:rtl/>
                <w:lang w:bidi="fa-IR"/>
              </w:rPr>
            </w:rPrChange>
          </w:rPr>
          <w:t xml:space="preserve"> </w:t>
        </w:r>
        <w:r w:rsidRPr="001A6E5F">
          <w:rPr>
            <w:rFonts w:hint="eastAsia"/>
            <w:sz w:val="18"/>
            <w:szCs w:val="18"/>
            <w:rtl/>
            <w:lang w:bidi="fa-IR"/>
            <w:rPrChange w:id="1134" w:author="Microsoft account" w:date="2025-09-16T12:09:00Z">
              <w:rPr>
                <w:rFonts w:hint="eastAsia"/>
                <w:rtl/>
                <w:lang w:bidi="fa-IR"/>
              </w:rPr>
            </w:rPrChange>
          </w:rPr>
          <w:t>کرد</w:t>
        </w:r>
        <w:r w:rsidRPr="001A6E5F">
          <w:rPr>
            <w:sz w:val="18"/>
            <w:szCs w:val="18"/>
            <w:lang w:bidi="fa-IR"/>
            <w:rPrChange w:id="1135" w:author="Microsoft account" w:date="2025-09-16T12:09:00Z">
              <w:rPr>
                <w:lang w:bidi="fa-IR"/>
              </w:rPr>
            </w:rPrChange>
          </w:rPr>
          <w:t>.</w:t>
        </w:r>
      </w:ins>
    </w:p>
    <w:p w14:paraId="25D0447E" w14:textId="29045BBA" w:rsidR="00A45AC1" w:rsidRPr="001A6E5F" w:rsidRDefault="00A45AC1">
      <w:pPr>
        <w:spacing w:after="0" w:line="276" w:lineRule="auto"/>
        <w:rPr>
          <w:ins w:id="1136" w:author="Microsoft account" w:date="2025-09-16T12:08:00Z"/>
          <w:sz w:val="18"/>
          <w:szCs w:val="18"/>
          <w:rtl/>
          <w:lang w:bidi="fa-IR"/>
          <w:rPrChange w:id="1137" w:author="Microsoft account" w:date="2025-09-16T12:09:00Z">
            <w:rPr>
              <w:ins w:id="1138" w:author="Microsoft account" w:date="2025-09-16T12:08:00Z"/>
              <w:rtl/>
              <w:lang w:bidi="fa-IR"/>
            </w:rPr>
          </w:rPrChange>
        </w:rPr>
        <w:pPrChange w:id="1139" w:author="Microsoft account" w:date="2025-09-16T12:08:00Z">
          <w:pPr>
            <w:spacing w:after="0" w:line="276" w:lineRule="auto"/>
          </w:pPr>
        </w:pPrChange>
      </w:pPr>
      <w:ins w:id="1140" w:author="Microsoft account" w:date="2025-09-16T12:08:00Z">
        <w:r w:rsidRPr="001A6E5F">
          <w:rPr>
            <w:sz w:val="18"/>
            <w:szCs w:val="18"/>
            <w:rtl/>
            <w:lang w:bidi="fa-IR"/>
            <w:rPrChange w:id="1141" w:author="Microsoft account" w:date="2025-09-16T12:09:00Z">
              <w:rPr>
                <w:rtl/>
                <w:lang w:bidi="fa-IR"/>
              </w:rPr>
            </w:rPrChange>
          </w:rPr>
          <w:t>ا</w:t>
        </w:r>
        <w:r w:rsidRPr="001A6E5F">
          <w:rPr>
            <w:rFonts w:hint="cs"/>
            <w:sz w:val="18"/>
            <w:szCs w:val="18"/>
            <w:rtl/>
            <w:lang w:bidi="fa-IR"/>
            <w:rPrChange w:id="1142" w:author="Microsoft account" w:date="2025-09-16T12:09:00Z">
              <w:rPr>
                <w:rFonts w:hint="cs"/>
                <w:rtl/>
                <w:lang w:bidi="fa-IR"/>
              </w:rPr>
            </w:rPrChange>
          </w:rPr>
          <w:t>ی</w:t>
        </w:r>
        <w:r w:rsidRPr="001A6E5F">
          <w:rPr>
            <w:rFonts w:hint="eastAsia"/>
            <w:sz w:val="18"/>
            <w:szCs w:val="18"/>
            <w:rtl/>
            <w:lang w:bidi="fa-IR"/>
            <w:rPrChange w:id="1143" w:author="Microsoft account" w:date="2025-09-16T12:09:00Z">
              <w:rPr>
                <w:rFonts w:hint="eastAsia"/>
                <w:rtl/>
                <w:lang w:bidi="fa-IR"/>
              </w:rPr>
            </w:rPrChange>
          </w:rPr>
          <w:t>ن</w:t>
        </w:r>
        <w:r w:rsidRPr="001A6E5F">
          <w:rPr>
            <w:sz w:val="18"/>
            <w:szCs w:val="18"/>
            <w:rtl/>
            <w:lang w:bidi="fa-IR"/>
            <w:rPrChange w:id="1144" w:author="Microsoft account" w:date="2025-09-16T12:09:00Z">
              <w:rPr>
                <w:rtl/>
                <w:lang w:bidi="fa-IR"/>
              </w:rPr>
            </w:rPrChange>
          </w:rPr>
          <w:t xml:space="preserve"> </w:t>
        </w:r>
        <w:r w:rsidRPr="001A6E5F">
          <w:rPr>
            <w:rFonts w:hint="eastAsia"/>
            <w:sz w:val="18"/>
            <w:szCs w:val="18"/>
            <w:rtl/>
            <w:lang w:bidi="fa-IR"/>
            <w:rPrChange w:id="1145" w:author="Microsoft account" w:date="2025-09-16T12:09:00Z">
              <w:rPr>
                <w:rFonts w:hint="eastAsia"/>
                <w:rtl/>
                <w:lang w:bidi="fa-IR"/>
              </w:rPr>
            </w:rPrChange>
          </w:rPr>
          <w:t>کار</w:t>
        </w:r>
        <w:r w:rsidRPr="001A6E5F">
          <w:rPr>
            <w:sz w:val="18"/>
            <w:szCs w:val="18"/>
            <w:rtl/>
            <w:lang w:bidi="fa-IR"/>
            <w:rPrChange w:id="1146" w:author="Microsoft account" w:date="2025-09-16T12:09:00Z">
              <w:rPr>
                <w:rtl/>
                <w:lang w:bidi="fa-IR"/>
              </w:rPr>
            </w:rPrChange>
          </w:rPr>
          <w:t xml:space="preserve"> </w:t>
        </w:r>
        <w:r w:rsidRPr="001A6E5F">
          <w:rPr>
            <w:rFonts w:hint="eastAsia"/>
            <w:sz w:val="18"/>
            <w:szCs w:val="18"/>
            <w:rtl/>
            <w:lang w:bidi="fa-IR"/>
            <w:rPrChange w:id="1147" w:author="Microsoft account" w:date="2025-09-16T12:09:00Z">
              <w:rPr>
                <w:rFonts w:hint="eastAsia"/>
                <w:rtl/>
                <w:lang w:bidi="fa-IR"/>
              </w:rPr>
            </w:rPrChange>
          </w:rPr>
          <w:t>اجازه</w:t>
        </w:r>
        <w:r w:rsidRPr="001A6E5F">
          <w:rPr>
            <w:sz w:val="18"/>
            <w:szCs w:val="18"/>
            <w:rtl/>
            <w:lang w:bidi="fa-IR"/>
            <w:rPrChange w:id="1148" w:author="Microsoft account" w:date="2025-09-16T12:09:00Z">
              <w:rPr>
                <w:rtl/>
                <w:lang w:bidi="fa-IR"/>
              </w:rPr>
            </w:rPrChange>
          </w:rPr>
          <w:t xml:space="preserve"> </w:t>
        </w:r>
        <w:r w:rsidRPr="001A6E5F">
          <w:rPr>
            <w:rFonts w:hint="eastAsia"/>
            <w:sz w:val="18"/>
            <w:szCs w:val="18"/>
            <w:rtl/>
            <w:lang w:bidi="fa-IR"/>
            <w:rPrChange w:id="1149" w:author="Microsoft account" w:date="2025-09-16T12:09:00Z">
              <w:rPr>
                <w:rFonts w:hint="eastAsia"/>
                <w:rtl/>
                <w:lang w:bidi="fa-IR"/>
              </w:rPr>
            </w:rPrChange>
          </w:rPr>
          <w:t>م</w:t>
        </w:r>
        <w:r w:rsidRPr="001A6E5F">
          <w:rPr>
            <w:rFonts w:hint="cs"/>
            <w:sz w:val="18"/>
            <w:szCs w:val="18"/>
            <w:rtl/>
            <w:lang w:bidi="fa-IR"/>
            <w:rPrChange w:id="1150" w:author="Microsoft account" w:date="2025-09-16T12:09:00Z">
              <w:rPr>
                <w:rFonts w:hint="cs"/>
                <w:rtl/>
                <w:lang w:bidi="fa-IR"/>
              </w:rPr>
            </w:rPrChange>
          </w:rPr>
          <w:t>ی</w:t>
        </w:r>
        <w:r w:rsidRPr="001A6E5F">
          <w:rPr>
            <w:rFonts w:hint="eastAsia"/>
            <w:sz w:val="18"/>
            <w:szCs w:val="18"/>
            <w:rtl/>
            <w:lang w:bidi="fa-IR"/>
            <w:rPrChange w:id="1151" w:author="Microsoft account" w:date="2025-09-16T12:09:00Z">
              <w:rPr>
                <w:rFonts w:hint="eastAsia"/>
                <w:rtl/>
                <w:lang w:bidi="fa-IR"/>
              </w:rPr>
            </w:rPrChange>
          </w:rPr>
          <w:t>ده</w:t>
        </w:r>
        <w:r w:rsidRPr="001A6E5F">
          <w:rPr>
            <w:sz w:val="18"/>
            <w:szCs w:val="18"/>
            <w:rtl/>
            <w:lang w:bidi="fa-IR"/>
            <w:rPrChange w:id="1152" w:author="Microsoft account" w:date="2025-09-16T12:09:00Z">
              <w:rPr>
                <w:rtl/>
                <w:lang w:bidi="fa-IR"/>
              </w:rPr>
            </w:rPrChange>
          </w:rPr>
          <w:t xml:space="preserve"> </w:t>
        </w:r>
        <w:r w:rsidRPr="001A6E5F">
          <w:rPr>
            <w:rFonts w:hint="eastAsia"/>
            <w:sz w:val="18"/>
            <w:szCs w:val="18"/>
            <w:rtl/>
            <w:lang w:bidi="fa-IR"/>
            <w:rPrChange w:id="1153" w:author="Microsoft account" w:date="2025-09-16T12:09:00Z">
              <w:rPr>
                <w:rFonts w:hint="eastAsia"/>
                <w:rtl/>
                <w:lang w:bidi="fa-IR"/>
              </w:rPr>
            </w:rPrChange>
          </w:rPr>
          <w:t>کارا</w:t>
        </w:r>
        <w:r w:rsidRPr="001A6E5F">
          <w:rPr>
            <w:rFonts w:hint="cs"/>
            <w:sz w:val="18"/>
            <w:szCs w:val="18"/>
            <w:rtl/>
            <w:lang w:bidi="fa-IR"/>
            <w:rPrChange w:id="1154" w:author="Microsoft account" w:date="2025-09-16T12:09:00Z">
              <w:rPr>
                <w:rFonts w:hint="cs"/>
                <w:rtl/>
                <w:lang w:bidi="fa-IR"/>
              </w:rPr>
            </w:rPrChange>
          </w:rPr>
          <w:t>ی</w:t>
        </w:r>
        <w:r w:rsidRPr="001A6E5F">
          <w:rPr>
            <w:sz w:val="18"/>
            <w:szCs w:val="18"/>
            <w:rtl/>
            <w:lang w:bidi="fa-IR"/>
            <w:rPrChange w:id="1155" w:author="Microsoft account" w:date="2025-09-16T12:09:00Z">
              <w:rPr>
                <w:rtl/>
                <w:lang w:bidi="fa-IR"/>
              </w:rPr>
            </w:rPrChange>
          </w:rPr>
          <w:t xml:space="preserve"> </w:t>
        </w:r>
        <w:r w:rsidRPr="001A6E5F">
          <w:rPr>
            <w:rFonts w:hint="eastAsia"/>
            <w:sz w:val="18"/>
            <w:szCs w:val="18"/>
            <w:rtl/>
            <w:lang w:bidi="fa-IR"/>
            <w:rPrChange w:id="1156" w:author="Microsoft account" w:date="2025-09-16T12:09:00Z">
              <w:rPr>
                <w:rFonts w:hint="eastAsia"/>
                <w:rtl/>
                <w:lang w:bidi="fa-IR"/>
              </w:rPr>
            </w:rPrChange>
          </w:rPr>
          <w:t>پرفورمنس‌محور</w:t>
        </w:r>
        <w:r w:rsidRPr="001A6E5F">
          <w:rPr>
            <w:sz w:val="18"/>
            <w:szCs w:val="18"/>
            <w:rtl/>
            <w:lang w:bidi="fa-IR"/>
            <w:rPrChange w:id="1157" w:author="Microsoft account" w:date="2025-09-16T12:09:00Z">
              <w:rPr>
                <w:rtl/>
                <w:lang w:bidi="fa-IR"/>
              </w:rPr>
            </w:rPrChange>
          </w:rPr>
          <w:t xml:space="preserve"> (محاسبات </w:t>
        </w:r>
        <w:r w:rsidRPr="001A6E5F">
          <w:rPr>
            <w:rFonts w:hint="eastAsia"/>
            <w:sz w:val="18"/>
            <w:szCs w:val="18"/>
            <w:rtl/>
            <w:lang w:bidi="fa-IR"/>
            <w:rPrChange w:id="1158" w:author="Microsoft account" w:date="2025-09-16T12:09:00Z">
              <w:rPr>
                <w:rFonts w:hint="eastAsia"/>
                <w:rtl/>
                <w:lang w:bidi="fa-IR"/>
              </w:rPr>
            </w:rPrChange>
          </w:rPr>
          <w:t>سنگ</w:t>
        </w:r>
        <w:r w:rsidRPr="001A6E5F">
          <w:rPr>
            <w:rFonts w:hint="cs"/>
            <w:sz w:val="18"/>
            <w:szCs w:val="18"/>
            <w:rtl/>
            <w:lang w:bidi="fa-IR"/>
            <w:rPrChange w:id="1159" w:author="Microsoft account" w:date="2025-09-16T12:09:00Z">
              <w:rPr>
                <w:rFonts w:hint="cs"/>
                <w:rtl/>
                <w:lang w:bidi="fa-IR"/>
              </w:rPr>
            </w:rPrChange>
          </w:rPr>
          <w:t>ی</w:t>
        </w:r>
        <w:r w:rsidRPr="001A6E5F">
          <w:rPr>
            <w:rFonts w:hint="eastAsia"/>
            <w:sz w:val="18"/>
            <w:szCs w:val="18"/>
            <w:rtl/>
            <w:lang w:bidi="fa-IR"/>
            <w:rPrChange w:id="1160" w:author="Microsoft account" w:date="2025-09-16T12:09:00Z">
              <w:rPr>
                <w:rFonts w:hint="eastAsia"/>
                <w:rtl/>
                <w:lang w:bidi="fa-IR"/>
              </w:rPr>
            </w:rPrChange>
          </w:rPr>
          <w:t>ن،</w:t>
        </w:r>
        <w:r w:rsidRPr="001A6E5F">
          <w:rPr>
            <w:sz w:val="18"/>
            <w:szCs w:val="18"/>
            <w:rtl/>
            <w:lang w:bidi="fa-IR"/>
            <w:rPrChange w:id="1161" w:author="Microsoft account" w:date="2025-09-16T12:09:00Z">
              <w:rPr>
                <w:rtl/>
                <w:lang w:bidi="fa-IR"/>
              </w:rPr>
            </w:rPrChange>
          </w:rPr>
          <w:t xml:space="preserve"> </w:t>
        </w:r>
        <w:r w:rsidRPr="001A6E5F">
          <w:rPr>
            <w:rFonts w:hint="eastAsia"/>
            <w:sz w:val="18"/>
            <w:szCs w:val="18"/>
            <w:rtl/>
            <w:lang w:bidi="fa-IR"/>
            <w:rPrChange w:id="1162" w:author="Microsoft account" w:date="2025-09-16T12:09:00Z">
              <w:rPr>
                <w:rFonts w:hint="eastAsia"/>
                <w:rtl/>
                <w:lang w:bidi="fa-IR"/>
              </w:rPr>
            </w:rPrChange>
          </w:rPr>
          <w:t>حافظه‌محور</w:t>
        </w:r>
        <w:r w:rsidRPr="001A6E5F">
          <w:rPr>
            <w:sz w:val="18"/>
            <w:szCs w:val="18"/>
            <w:rtl/>
            <w:lang w:bidi="fa-IR"/>
            <w:rPrChange w:id="1163" w:author="Microsoft account" w:date="2025-09-16T12:09:00Z">
              <w:rPr>
                <w:rtl/>
                <w:lang w:bidi="fa-IR"/>
              </w:rPr>
            </w:rPrChange>
          </w:rPr>
          <w:t xml:space="preserve">) </w:t>
        </w:r>
        <w:r w:rsidRPr="001A6E5F">
          <w:rPr>
            <w:rFonts w:hint="eastAsia"/>
            <w:sz w:val="18"/>
            <w:szCs w:val="18"/>
            <w:rtl/>
            <w:lang w:bidi="fa-IR"/>
            <w:rPrChange w:id="1164" w:author="Microsoft account" w:date="2025-09-16T12:09:00Z">
              <w:rPr>
                <w:rFonts w:hint="eastAsia"/>
                <w:rtl/>
                <w:lang w:bidi="fa-IR"/>
              </w:rPr>
            </w:rPrChange>
          </w:rPr>
          <w:t>رو</w:t>
        </w:r>
        <w:r w:rsidRPr="001A6E5F">
          <w:rPr>
            <w:sz w:val="18"/>
            <w:szCs w:val="18"/>
            <w:rtl/>
            <w:lang w:bidi="fa-IR"/>
            <w:rPrChange w:id="1165" w:author="Microsoft account" w:date="2025-09-16T12:09:00Z">
              <w:rPr>
                <w:rtl/>
                <w:lang w:bidi="fa-IR"/>
              </w:rPr>
            </w:rPrChange>
          </w:rPr>
          <w:t xml:space="preserve"> </w:t>
        </w:r>
        <w:r w:rsidRPr="001A6E5F">
          <w:rPr>
            <w:rFonts w:hint="eastAsia"/>
            <w:sz w:val="18"/>
            <w:szCs w:val="18"/>
            <w:rtl/>
            <w:lang w:bidi="fa-IR"/>
            <w:rPrChange w:id="1166" w:author="Microsoft account" w:date="2025-09-16T12:09:00Z">
              <w:rPr>
                <w:rFonts w:hint="eastAsia"/>
                <w:rtl/>
                <w:lang w:bidi="fa-IR"/>
              </w:rPr>
            </w:rPrChange>
          </w:rPr>
          <w:t>به</w:t>
        </w:r>
        <w:r w:rsidRPr="001A6E5F">
          <w:rPr>
            <w:sz w:val="18"/>
            <w:szCs w:val="18"/>
            <w:lang w:bidi="fa-IR"/>
            <w:rPrChange w:id="1167" w:author="Microsoft account" w:date="2025-09-16T12:09:00Z">
              <w:rPr>
                <w:lang w:bidi="fa-IR"/>
              </w:rPr>
            </w:rPrChange>
          </w:rPr>
          <w:t xml:space="preserve"> C </w:t>
        </w:r>
        <w:r w:rsidRPr="001A6E5F">
          <w:rPr>
            <w:sz w:val="18"/>
            <w:szCs w:val="18"/>
            <w:rtl/>
            <w:lang w:bidi="fa-IR"/>
            <w:rPrChange w:id="1168" w:author="Microsoft account" w:date="2025-09-16T12:09:00Z">
              <w:rPr>
                <w:rtl/>
                <w:lang w:bidi="fa-IR"/>
              </w:rPr>
            </w:rPrChange>
          </w:rPr>
          <w:t>بسپر</w:t>
        </w:r>
        <w:r w:rsidRPr="001A6E5F">
          <w:rPr>
            <w:rFonts w:hint="cs"/>
            <w:sz w:val="18"/>
            <w:szCs w:val="18"/>
            <w:rtl/>
            <w:lang w:bidi="fa-IR"/>
            <w:rPrChange w:id="1169" w:author="Microsoft account" w:date="2025-09-16T12:09:00Z">
              <w:rPr>
                <w:rFonts w:hint="cs"/>
                <w:rtl/>
                <w:lang w:bidi="fa-IR"/>
              </w:rPr>
            </w:rPrChange>
          </w:rPr>
          <w:t>ی</w:t>
        </w:r>
        <w:r w:rsidRPr="001A6E5F">
          <w:rPr>
            <w:rFonts w:hint="eastAsia"/>
            <w:sz w:val="18"/>
            <w:szCs w:val="18"/>
            <w:rtl/>
            <w:lang w:bidi="fa-IR"/>
            <w:rPrChange w:id="1170" w:author="Microsoft account" w:date="2025-09-16T12:09:00Z">
              <w:rPr>
                <w:rFonts w:hint="eastAsia"/>
                <w:rtl/>
                <w:lang w:bidi="fa-IR"/>
              </w:rPr>
            </w:rPrChange>
          </w:rPr>
          <w:t>م</w:t>
        </w:r>
        <w:r w:rsidRPr="001A6E5F">
          <w:rPr>
            <w:sz w:val="18"/>
            <w:szCs w:val="18"/>
            <w:rtl/>
            <w:lang w:bidi="fa-IR"/>
            <w:rPrChange w:id="1171" w:author="Microsoft account" w:date="2025-09-16T12:09:00Z">
              <w:rPr>
                <w:rtl/>
                <w:lang w:bidi="fa-IR"/>
              </w:rPr>
            </w:rPrChange>
          </w:rPr>
          <w:t xml:space="preserve"> </w:t>
        </w:r>
        <w:r w:rsidRPr="001A6E5F">
          <w:rPr>
            <w:rFonts w:hint="eastAsia"/>
            <w:sz w:val="18"/>
            <w:szCs w:val="18"/>
            <w:rtl/>
            <w:lang w:bidi="fa-IR"/>
            <w:rPrChange w:id="1172" w:author="Microsoft account" w:date="2025-09-16T12:09:00Z">
              <w:rPr>
                <w:rFonts w:hint="eastAsia"/>
                <w:rtl/>
                <w:lang w:bidi="fa-IR"/>
              </w:rPr>
            </w:rPrChange>
          </w:rPr>
          <w:t>و</w:t>
        </w:r>
        <w:r w:rsidRPr="001A6E5F">
          <w:rPr>
            <w:sz w:val="18"/>
            <w:szCs w:val="18"/>
            <w:rtl/>
            <w:lang w:bidi="fa-IR"/>
            <w:rPrChange w:id="1173" w:author="Microsoft account" w:date="2025-09-16T12:09:00Z">
              <w:rPr>
                <w:rtl/>
                <w:lang w:bidi="fa-IR"/>
              </w:rPr>
            </w:rPrChange>
          </w:rPr>
          <w:t xml:space="preserve"> </w:t>
        </w:r>
        <w:r w:rsidRPr="001A6E5F">
          <w:rPr>
            <w:rFonts w:hint="eastAsia"/>
            <w:sz w:val="18"/>
            <w:szCs w:val="18"/>
            <w:rtl/>
            <w:lang w:bidi="fa-IR"/>
            <w:rPrChange w:id="1174" w:author="Microsoft account" w:date="2025-09-16T12:09:00Z">
              <w:rPr>
                <w:rFonts w:hint="eastAsia"/>
                <w:rtl/>
                <w:lang w:bidi="fa-IR"/>
              </w:rPr>
            </w:rPrChange>
          </w:rPr>
          <w:t>بق</w:t>
        </w:r>
        <w:r w:rsidRPr="001A6E5F">
          <w:rPr>
            <w:rFonts w:hint="cs"/>
            <w:sz w:val="18"/>
            <w:szCs w:val="18"/>
            <w:rtl/>
            <w:lang w:bidi="fa-IR"/>
            <w:rPrChange w:id="1175" w:author="Microsoft account" w:date="2025-09-16T12:09:00Z">
              <w:rPr>
                <w:rFonts w:hint="cs"/>
                <w:rtl/>
                <w:lang w:bidi="fa-IR"/>
              </w:rPr>
            </w:rPrChange>
          </w:rPr>
          <w:t>ی</w:t>
        </w:r>
        <w:r w:rsidRPr="001A6E5F">
          <w:rPr>
            <w:rFonts w:hint="eastAsia"/>
            <w:sz w:val="18"/>
            <w:szCs w:val="18"/>
            <w:rtl/>
            <w:lang w:bidi="fa-IR"/>
            <w:rPrChange w:id="1176" w:author="Microsoft account" w:date="2025-09-16T12:09:00Z">
              <w:rPr>
                <w:rFonts w:hint="eastAsia"/>
                <w:rtl/>
                <w:lang w:bidi="fa-IR"/>
              </w:rPr>
            </w:rPrChange>
          </w:rPr>
          <w:t>ه</w:t>
        </w:r>
        <w:r w:rsidRPr="001A6E5F">
          <w:rPr>
            <w:sz w:val="18"/>
            <w:szCs w:val="18"/>
            <w:rtl/>
            <w:lang w:bidi="fa-IR"/>
            <w:rPrChange w:id="1177" w:author="Microsoft account" w:date="2025-09-16T12:09:00Z">
              <w:rPr>
                <w:rtl/>
                <w:lang w:bidi="fa-IR"/>
              </w:rPr>
            </w:rPrChange>
          </w:rPr>
          <w:t xml:space="preserve"> </w:t>
        </w:r>
        <w:r w:rsidRPr="001A6E5F">
          <w:rPr>
            <w:rFonts w:hint="eastAsia"/>
            <w:sz w:val="18"/>
            <w:szCs w:val="18"/>
            <w:rtl/>
            <w:lang w:bidi="fa-IR"/>
            <w:rPrChange w:id="1178" w:author="Microsoft account" w:date="2025-09-16T12:09:00Z">
              <w:rPr>
                <w:rFonts w:hint="eastAsia"/>
                <w:rtl/>
                <w:lang w:bidi="fa-IR"/>
              </w:rPr>
            </w:rPrChange>
          </w:rPr>
          <w:t>منطق</w:t>
        </w:r>
        <w:r w:rsidRPr="001A6E5F">
          <w:rPr>
            <w:sz w:val="18"/>
            <w:szCs w:val="18"/>
            <w:rtl/>
            <w:lang w:bidi="fa-IR"/>
            <w:rPrChange w:id="1179" w:author="Microsoft account" w:date="2025-09-16T12:09:00Z">
              <w:rPr>
                <w:rtl/>
                <w:lang w:bidi="fa-IR"/>
              </w:rPr>
            </w:rPrChange>
          </w:rPr>
          <w:t xml:space="preserve"> </w:t>
        </w:r>
        <w:r w:rsidRPr="001A6E5F">
          <w:rPr>
            <w:rFonts w:hint="eastAsia"/>
            <w:sz w:val="18"/>
            <w:szCs w:val="18"/>
            <w:rtl/>
            <w:lang w:bidi="fa-IR"/>
            <w:rPrChange w:id="1180" w:author="Microsoft account" w:date="2025-09-16T12:09:00Z">
              <w:rPr>
                <w:rFonts w:hint="eastAsia"/>
                <w:rtl/>
                <w:lang w:bidi="fa-IR"/>
              </w:rPr>
            </w:rPrChange>
          </w:rPr>
          <w:t>رو</w:t>
        </w:r>
        <w:r w:rsidRPr="001A6E5F">
          <w:rPr>
            <w:sz w:val="18"/>
            <w:szCs w:val="18"/>
            <w:rtl/>
            <w:lang w:bidi="fa-IR"/>
            <w:rPrChange w:id="1181" w:author="Microsoft account" w:date="2025-09-16T12:09:00Z">
              <w:rPr>
                <w:rtl/>
                <w:lang w:bidi="fa-IR"/>
              </w:rPr>
            </w:rPrChange>
          </w:rPr>
          <w:t xml:space="preserve"> </w:t>
        </w:r>
        <w:r w:rsidRPr="001A6E5F">
          <w:rPr>
            <w:rFonts w:hint="eastAsia"/>
            <w:sz w:val="18"/>
            <w:szCs w:val="18"/>
            <w:rtl/>
            <w:lang w:bidi="fa-IR"/>
            <w:rPrChange w:id="1182" w:author="Microsoft account" w:date="2025-09-16T12:09:00Z">
              <w:rPr>
                <w:rFonts w:hint="eastAsia"/>
                <w:rtl/>
                <w:lang w:bidi="fa-IR"/>
              </w:rPr>
            </w:rPrChange>
          </w:rPr>
          <w:t>با</w:t>
        </w:r>
        <w:r w:rsidRPr="001A6E5F">
          <w:rPr>
            <w:sz w:val="18"/>
            <w:szCs w:val="18"/>
            <w:rtl/>
            <w:lang w:bidi="fa-IR"/>
            <w:rPrChange w:id="1183" w:author="Microsoft account" w:date="2025-09-16T12:09:00Z">
              <w:rPr>
                <w:rtl/>
                <w:lang w:bidi="fa-IR"/>
              </w:rPr>
            </w:rPrChange>
          </w:rPr>
          <w:t xml:space="preserve"> </w:t>
        </w:r>
        <w:r w:rsidRPr="001A6E5F">
          <w:rPr>
            <w:rFonts w:hint="eastAsia"/>
            <w:sz w:val="18"/>
            <w:szCs w:val="18"/>
            <w:rtl/>
            <w:lang w:bidi="fa-IR"/>
            <w:rPrChange w:id="1184" w:author="Microsoft account" w:date="2025-09-16T12:09:00Z">
              <w:rPr>
                <w:rFonts w:hint="eastAsia"/>
                <w:rtl/>
                <w:lang w:bidi="fa-IR"/>
              </w:rPr>
            </w:rPrChange>
          </w:rPr>
          <w:t>پا</w:t>
        </w:r>
        <w:r w:rsidRPr="001A6E5F">
          <w:rPr>
            <w:rFonts w:hint="cs"/>
            <w:sz w:val="18"/>
            <w:szCs w:val="18"/>
            <w:rtl/>
            <w:lang w:bidi="fa-IR"/>
            <w:rPrChange w:id="1185" w:author="Microsoft account" w:date="2025-09-16T12:09:00Z">
              <w:rPr>
                <w:rFonts w:hint="cs"/>
                <w:rtl/>
                <w:lang w:bidi="fa-IR"/>
              </w:rPr>
            </w:rPrChange>
          </w:rPr>
          <w:t>ی</w:t>
        </w:r>
        <w:r w:rsidRPr="001A6E5F">
          <w:rPr>
            <w:rFonts w:hint="eastAsia"/>
            <w:sz w:val="18"/>
            <w:szCs w:val="18"/>
            <w:rtl/>
            <w:lang w:bidi="fa-IR"/>
            <w:rPrChange w:id="1186" w:author="Microsoft account" w:date="2025-09-16T12:09:00Z">
              <w:rPr>
                <w:rFonts w:hint="eastAsia"/>
                <w:rtl/>
                <w:lang w:bidi="fa-IR"/>
              </w:rPr>
            </w:rPrChange>
          </w:rPr>
          <w:t>تون</w:t>
        </w:r>
        <w:r w:rsidRPr="001A6E5F">
          <w:rPr>
            <w:sz w:val="18"/>
            <w:szCs w:val="18"/>
            <w:rtl/>
            <w:lang w:bidi="fa-IR"/>
            <w:rPrChange w:id="1187" w:author="Microsoft account" w:date="2025-09-16T12:09:00Z">
              <w:rPr>
                <w:rtl/>
                <w:lang w:bidi="fa-IR"/>
              </w:rPr>
            </w:rPrChange>
          </w:rPr>
          <w:t xml:space="preserve"> </w:t>
        </w:r>
        <w:r w:rsidRPr="001A6E5F">
          <w:rPr>
            <w:rFonts w:hint="eastAsia"/>
            <w:sz w:val="18"/>
            <w:szCs w:val="18"/>
            <w:rtl/>
            <w:lang w:bidi="fa-IR"/>
            <w:rPrChange w:id="1188" w:author="Microsoft account" w:date="2025-09-16T12:09:00Z">
              <w:rPr>
                <w:rFonts w:hint="eastAsia"/>
                <w:rtl/>
                <w:lang w:bidi="fa-IR"/>
              </w:rPr>
            </w:rPrChange>
          </w:rPr>
          <w:t>بنو</w:t>
        </w:r>
        <w:r w:rsidRPr="001A6E5F">
          <w:rPr>
            <w:rFonts w:hint="cs"/>
            <w:sz w:val="18"/>
            <w:szCs w:val="18"/>
            <w:rtl/>
            <w:lang w:bidi="fa-IR"/>
            <w:rPrChange w:id="1189" w:author="Microsoft account" w:date="2025-09-16T12:09:00Z">
              <w:rPr>
                <w:rFonts w:hint="cs"/>
                <w:rtl/>
                <w:lang w:bidi="fa-IR"/>
              </w:rPr>
            </w:rPrChange>
          </w:rPr>
          <w:t>ی</w:t>
        </w:r>
        <w:r w:rsidRPr="001A6E5F">
          <w:rPr>
            <w:rFonts w:hint="eastAsia"/>
            <w:sz w:val="18"/>
            <w:szCs w:val="18"/>
            <w:rtl/>
            <w:lang w:bidi="fa-IR"/>
            <w:rPrChange w:id="1190" w:author="Microsoft account" w:date="2025-09-16T12:09:00Z">
              <w:rPr>
                <w:rFonts w:hint="eastAsia"/>
                <w:rtl/>
                <w:lang w:bidi="fa-IR"/>
              </w:rPr>
            </w:rPrChange>
          </w:rPr>
          <w:t>س</w:t>
        </w:r>
        <w:r w:rsidRPr="001A6E5F">
          <w:rPr>
            <w:rFonts w:hint="cs"/>
            <w:sz w:val="18"/>
            <w:szCs w:val="18"/>
            <w:rtl/>
            <w:lang w:bidi="fa-IR"/>
            <w:rPrChange w:id="1191" w:author="Microsoft account" w:date="2025-09-16T12:09:00Z">
              <w:rPr>
                <w:rFonts w:hint="cs"/>
                <w:rtl/>
                <w:lang w:bidi="fa-IR"/>
              </w:rPr>
            </w:rPrChange>
          </w:rPr>
          <w:t>ی</w:t>
        </w:r>
        <w:r w:rsidRPr="001A6E5F">
          <w:rPr>
            <w:rFonts w:hint="eastAsia"/>
            <w:sz w:val="18"/>
            <w:szCs w:val="18"/>
            <w:rtl/>
            <w:lang w:bidi="fa-IR"/>
            <w:rPrChange w:id="1192" w:author="Microsoft account" w:date="2025-09-16T12:09:00Z">
              <w:rPr>
                <w:rFonts w:hint="eastAsia"/>
                <w:rtl/>
                <w:lang w:bidi="fa-IR"/>
              </w:rPr>
            </w:rPrChange>
          </w:rPr>
          <w:t>م</w:t>
        </w:r>
        <w:r w:rsidRPr="001A6E5F">
          <w:rPr>
            <w:sz w:val="18"/>
            <w:szCs w:val="18"/>
            <w:lang w:bidi="fa-IR"/>
            <w:rPrChange w:id="1193" w:author="Microsoft account" w:date="2025-09-16T12:09:00Z">
              <w:rPr>
                <w:lang w:bidi="fa-IR"/>
              </w:rPr>
            </w:rPrChange>
          </w:rPr>
          <w:t>.</w:t>
        </w:r>
      </w:ins>
    </w:p>
    <w:p w14:paraId="273FA844" w14:textId="1508C143" w:rsidR="00A45AC1" w:rsidRPr="001A6E5F" w:rsidRDefault="00A45AC1">
      <w:pPr>
        <w:spacing w:after="0" w:line="276" w:lineRule="auto"/>
        <w:jc w:val="both"/>
        <w:rPr>
          <w:ins w:id="1194" w:author="Microsoft account" w:date="2025-09-16T12:08:00Z"/>
          <w:sz w:val="18"/>
          <w:szCs w:val="18"/>
          <w:rtl/>
          <w:lang w:bidi="fa-IR"/>
          <w:rPrChange w:id="1195" w:author="Microsoft account" w:date="2025-09-16T12:09:00Z">
            <w:rPr>
              <w:ins w:id="1196" w:author="Microsoft account" w:date="2025-09-16T12:08:00Z"/>
              <w:rtl/>
              <w:lang w:bidi="fa-IR"/>
            </w:rPr>
          </w:rPrChange>
        </w:rPr>
        <w:pPrChange w:id="1197" w:author="Microsoft account" w:date="2025-09-16T12:09:00Z">
          <w:pPr>
            <w:spacing w:after="0" w:line="276" w:lineRule="auto"/>
            <w:jc w:val="both"/>
          </w:pPr>
        </w:pPrChange>
      </w:pPr>
      <w:ins w:id="1198" w:author="Microsoft account" w:date="2025-09-16T12:08:00Z">
        <w:r w:rsidRPr="001A6E5F">
          <w:rPr>
            <w:sz w:val="18"/>
            <w:szCs w:val="18"/>
            <w:rtl/>
            <w:lang w:bidi="fa-IR"/>
            <w:rPrChange w:id="1199" w:author="Microsoft account" w:date="2025-09-16T12:09:00Z">
              <w:rPr>
                <w:rtl/>
                <w:lang w:bidi="fa-IR"/>
              </w:rPr>
            </w:rPrChange>
          </w:rPr>
          <w:t>ترک</w:t>
        </w:r>
        <w:r w:rsidRPr="001A6E5F">
          <w:rPr>
            <w:rFonts w:hint="cs"/>
            <w:sz w:val="18"/>
            <w:szCs w:val="18"/>
            <w:rtl/>
            <w:lang w:bidi="fa-IR"/>
            <w:rPrChange w:id="1200" w:author="Microsoft account" w:date="2025-09-16T12:09:00Z">
              <w:rPr>
                <w:rFonts w:hint="cs"/>
                <w:rtl/>
                <w:lang w:bidi="fa-IR"/>
              </w:rPr>
            </w:rPrChange>
          </w:rPr>
          <w:t>ی</w:t>
        </w:r>
        <w:r w:rsidRPr="001A6E5F">
          <w:rPr>
            <w:rFonts w:hint="eastAsia"/>
            <w:sz w:val="18"/>
            <w:szCs w:val="18"/>
            <w:rtl/>
            <w:lang w:bidi="fa-IR"/>
            <w:rPrChange w:id="1201" w:author="Microsoft account" w:date="2025-09-16T12:09:00Z">
              <w:rPr>
                <w:rFonts w:hint="eastAsia"/>
                <w:rtl/>
                <w:lang w:bidi="fa-IR"/>
              </w:rPr>
            </w:rPrChange>
          </w:rPr>
          <w:t>ب</w:t>
        </w:r>
        <w:r w:rsidRPr="001A6E5F">
          <w:rPr>
            <w:sz w:val="18"/>
            <w:szCs w:val="18"/>
            <w:rtl/>
            <w:lang w:bidi="fa-IR"/>
            <w:rPrChange w:id="1202" w:author="Microsoft account" w:date="2025-09-16T12:09:00Z">
              <w:rPr>
                <w:rtl/>
                <w:lang w:bidi="fa-IR"/>
              </w:rPr>
            </w:rPrChange>
          </w:rPr>
          <w:t xml:space="preserve"> </w:t>
        </w:r>
        <w:r w:rsidRPr="001A6E5F">
          <w:rPr>
            <w:sz w:val="18"/>
            <w:szCs w:val="18"/>
            <w:lang w:bidi="fa-IR"/>
            <w:rPrChange w:id="1203" w:author="Microsoft account" w:date="2025-09-16T12:09:00Z">
              <w:rPr>
                <w:lang w:bidi="fa-IR"/>
              </w:rPr>
            </w:rPrChange>
          </w:rPr>
          <w:t>C + Python</w:t>
        </w:r>
        <w:r w:rsidRPr="001A6E5F">
          <w:rPr>
            <w:sz w:val="18"/>
            <w:szCs w:val="18"/>
            <w:rtl/>
            <w:lang w:bidi="fa-IR"/>
            <w:rPrChange w:id="1204" w:author="Microsoft account" w:date="2025-09-16T12:09:00Z">
              <w:rPr>
                <w:rtl/>
                <w:lang w:bidi="fa-IR"/>
              </w:rPr>
            </w:rPrChange>
          </w:rPr>
          <w:t xml:space="preserve"> دستت رو باز م</w:t>
        </w:r>
        <w:r w:rsidRPr="001A6E5F">
          <w:rPr>
            <w:rFonts w:hint="cs"/>
            <w:sz w:val="18"/>
            <w:szCs w:val="18"/>
            <w:rtl/>
            <w:lang w:bidi="fa-IR"/>
            <w:rPrChange w:id="1205" w:author="Microsoft account" w:date="2025-09-16T12:09:00Z">
              <w:rPr>
                <w:rFonts w:hint="cs"/>
                <w:rtl/>
                <w:lang w:bidi="fa-IR"/>
              </w:rPr>
            </w:rPrChange>
          </w:rPr>
          <w:t>ی</w:t>
        </w:r>
        <w:r w:rsidRPr="001A6E5F">
          <w:rPr>
            <w:rFonts w:hint="eastAsia"/>
            <w:sz w:val="18"/>
            <w:szCs w:val="18"/>
            <w:rtl/>
            <w:lang w:bidi="fa-IR"/>
            <w:rPrChange w:id="1206" w:author="Microsoft account" w:date="2025-09-16T12:09:00Z">
              <w:rPr>
                <w:rFonts w:hint="eastAsia"/>
                <w:rtl/>
                <w:lang w:bidi="fa-IR"/>
              </w:rPr>
            </w:rPrChange>
          </w:rPr>
          <w:t>ذاره</w:t>
        </w:r>
        <w:r w:rsidRPr="001A6E5F">
          <w:rPr>
            <w:sz w:val="18"/>
            <w:szCs w:val="18"/>
            <w:rtl/>
            <w:lang w:bidi="fa-IR"/>
            <w:rPrChange w:id="1207" w:author="Microsoft account" w:date="2025-09-16T12:09:00Z">
              <w:rPr>
                <w:rtl/>
                <w:lang w:bidi="fa-IR"/>
              </w:rPr>
            </w:rPrChange>
          </w:rPr>
          <w:t xml:space="preserve"> هم به سطح </w:t>
        </w:r>
      </w:ins>
      <w:ins w:id="1208" w:author="Microsoft account" w:date="2025-09-16T12:09:00Z">
        <w:r w:rsidR="001A6E5F">
          <w:rPr>
            <w:sz w:val="18"/>
            <w:szCs w:val="18"/>
            <w:lang w:bidi="fa-IR"/>
          </w:rPr>
          <w:t>low-level</w:t>
        </w:r>
      </w:ins>
      <w:ins w:id="1209" w:author="Microsoft account" w:date="2025-09-16T12:08:00Z">
        <w:r w:rsidRPr="001A6E5F">
          <w:rPr>
            <w:sz w:val="18"/>
            <w:szCs w:val="18"/>
            <w:rtl/>
            <w:lang w:bidi="fa-IR"/>
            <w:rPrChange w:id="1210" w:author="Microsoft account" w:date="2025-09-16T12:09:00Z">
              <w:rPr>
                <w:rtl/>
                <w:lang w:bidi="fa-IR"/>
              </w:rPr>
            </w:rPrChange>
          </w:rPr>
          <w:t xml:space="preserve"> دسترس</w:t>
        </w:r>
        <w:r w:rsidRPr="001A6E5F">
          <w:rPr>
            <w:rFonts w:hint="cs"/>
            <w:sz w:val="18"/>
            <w:szCs w:val="18"/>
            <w:rtl/>
            <w:lang w:bidi="fa-IR"/>
            <w:rPrChange w:id="1211" w:author="Microsoft account" w:date="2025-09-16T12:09:00Z">
              <w:rPr>
                <w:rFonts w:hint="cs"/>
                <w:rtl/>
                <w:lang w:bidi="fa-IR"/>
              </w:rPr>
            </w:rPrChange>
          </w:rPr>
          <w:t>ی</w:t>
        </w:r>
        <w:r w:rsidRPr="001A6E5F">
          <w:rPr>
            <w:sz w:val="18"/>
            <w:szCs w:val="18"/>
            <w:rtl/>
            <w:lang w:bidi="fa-IR"/>
            <w:rPrChange w:id="1212" w:author="Microsoft account" w:date="2025-09-16T12:09:00Z">
              <w:rPr>
                <w:rtl/>
                <w:lang w:bidi="fa-IR"/>
              </w:rPr>
            </w:rPrChange>
          </w:rPr>
          <w:t xml:space="preserve"> داشته باش</w:t>
        </w:r>
        <w:r w:rsidRPr="001A6E5F">
          <w:rPr>
            <w:rFonts w:hint="cs"/>
            <w:sz w:val="18"/>
            <w:szCs w:val="18"/>
            <w:rtl/>
            <w:lang w:bidi="fa-IR"/>
            <w:rPrChange w:id="1213" w:author="Microsoft account" w:date="2025-09-16T12:09:00Z">
              <w:rPr>
                <w:rFonts w:hint="cs"/>
                <w:rtl/>
                <w:lang w:bidi="fa-IR"/>
              </w:rPr>
            </w:rPrChange>
          </w:rPr>
          <w:t>ی</w:t>
        </w:r>
        <w:r w:rsidRPr="001A6E5F">
          <w:rPr>
            <w:sz w:val="18"/>
            <w:szCs w:val="18"/>
            <w:rtl/>
            <w:lang w:bidi="fa-IR"/>
            <w:rPrChange w:id="1214" w:author="Microsoft account" w:date="2025-09-16T12:09:00Z">
              <w:rPr>
                <w:rtl/>
                <w:lang w:bidi="fa-IR"/>
              </w:rPr>
            </w:rPrChange>
          </w:rPr>
          <w:t xml:space="preserve"> هم راحت</w:t>
        </w:r>
        <w:r w:rsidRPr="001A6E5F">
          <w:rPr>
            <w:rFonts w:hint="cs"/>
            <w:sz w:val="18"/>
            <w:szCs w:val="18"/>
            <w:rtl/>
            <w:lang w:bidi="fa-IR"/>
            <w:rPrChange w:id="1215" w:author="Microsoft account" w:date="2025-09-16T12:09:00Z">
              <w:rPr>
                <w:rFonts w:hint="cs"/>
                <w:rtl/>
                <w:lang w:bidi="fa-IR"/>
              </w:rPr>
            </w:rPrChange>
          </w:rPr>
          <w:t>ی</w:t>
        </w:r>
        <w:r w:rsidRPr="001A6E5F">
          <w:rPr>
            <w:sz w:val="18"/>
            <w:szCs w:val="18"/>
            <w:rtl/>
            <w:lang w:bidi="fa-IR"/>
            <w:rPrChange w:id="1216" w:author="Microsoft account" w:date="2025-09-16T12:09:00Z">
              <w:rPr>
                <w:rtl/>
                <w:lang w:bidi="fa-IR"/>
              </w:rPr>
            </w:rPrChange>
          </w:rPr>
          <w:t xml:space="preserve"> و انعطاف </w:t>
        </w:r>
      </w:ins>
      <w:ins w:id="1217" w:author="Microsoft account" w:date="2025-09-16T12:09:00Z">
        <w:r w:rsidR="001A6E5F">
          <w:rPr>
            <w:sz w:val="18"/>
            <w:szCs w:val="18"/>
            <w:lang w:bidi="fa-IR"/>
          </w:rPr>
          <w:t>high-level</w:t>
        </w:r>
      </w:ins>
      <w:ins w:id="1218" w:author="Microsoft account" w:date="2025-09-16T12:08:00Z">
        <w:r w:rsidRPr="001A6E5F">
          <w:rPr>
            <w:sz w:val="18"/>
            <w:szCs w:val="18"/>
            <w:rtl/>
            <w:lang w:bidi="fa-IR"/>
            <w:rPrChange w:id="1219" w:author="Microsoft account" w:date="2025-09-16T12:09:00Z">
              <w:rPr>
                <w:rtl/>
                <w:lang w:bidi="fa-IR"/>
              </w:rPr>
            </w:rPrChange>
          </w:rPr>
          <w:t xml:space="preserve"> رو داشته باش</w:t>
        </w:r>
        <w:r w:rsidRPr="001A6E5F">
          <w:rPr>
            <w:rFonts w:hint="cs"/>
            <w:sz w:val="18"/>
            <w:szCs w:val="18"/>
            <w:rtl/>
            <w:lang w:bidi="fa-IR"/>
            <w:rPrChange w:id="1220" w:author="Microsoft account" w:date="2025-09-16T12:09:00Z">
              <w:rPr>
                <w:rFonts w:hint="cs"/>
                <w:rtl/>
                <w:lang w:bidi="fa-IR"/>
              </w:rPr>
            </w:rPrChange>
          </w:rPr>
          <w:t>ی</w:t>
        </w:r>
        <w:r w:rsidRPr="001A6E5F">
          <w:rPr>
            <w:sz w:val="18"/>
            <w:szCs w:val="18"/>
            <w:rtl/>
            <w:lang w:bidi="fa-IR"/>
            <w:rPrChange w:id="1221" w:author="Microsoft account" w:date="2025-09-16T12:09:00Z">
              <w:rPr>
                <w:rtl/>
                <w:lang w:bidi="fa-IR"/>
              </w:rPr>
            </w:rPrChange>
          </w:rPr>
          <w:t>.</w:t>
        </w:r>
      </w:ins>
    </w:p>
    <w:p w14:paraId="5C9D474C" w14:textId="50270D4C" w:rsidR="00A45AC1" w:rsidRDefault="00A45AC1">
      <w:pPr>
        <w:spacing w:after="0" w:line="276" w:lineRule="auto"/>
        <w:jc w:val="both"/>
        <w:rPr>
          <w:ins w:id="1222" w:author="Microsoft account" w:date="2025-09-14T10:38:00Z"/>
          <w:rtl/>
          <w:lang w:bidi="fa-IR"/>
        </w:rPr>
        <w:pPrChange w:id="1223" w:author="Microsoft account" w:date="2025-09-16T12:08:00Z">
          <w:pPr>
            <w:spacing w:after="0" w:line="276" w:lineRule="auto"/>
            <w:jc w:val="both"/>
          </w:pPr>
        </w:pPrChange>
      </w:pPr>
      <w:ins w:id="1224" w:author="Microsoft account" w:date="2025-09-16T12:08:00Z">
        <w:r>
          <w:rPr>
            <w:rFonts w:hint="cs"/>
            <w:rtl/>
            <w:lang w:bidi="fa-IR"/>
          </w:rPr>
          <w:t>)</w:t>
        </w:r>
      </w:ins>
    </w:p>
    <w:p w14:paraId="22E64FEE" w14:textId="77777777" w:rsidR="00EF482D" w:rsidRDefault="00EF482D">
      <w:pPr>
        <w:spacing w:after="0" w:line="276" w:lineRule="auto"/>
        <w:jc w:val="both"/>
        <w:rPr>
          <w:ins w:id="1225" w:author="Microsoft account" w:date="2025-09-14T10:39:00Z"/>
          <w:rtl/>
          <w:lang w:bidi="fa-IR"/>
        </w:rPr>
        <w:pPrChange w:id="1226" w:author="Microsoft account" w:date="2025-09-14T10:39:00Z">
          <w:pPr>
            <w:spacing w:after="0" w:line="276" w:lineRule="auto"/>
            <w:jc w:val="both"/>
          </w:pPr>
        </w:pPrChange>
      </w:pPr>
    </w:p>
    <w:p w14:paraId="0DA2CBBA" w14:textId="514B5B6E" w:rsidR="00EF482D" w:rsidRDefault="00EF482D">
      <w:pPr>
        <w:spacing w:after="0" w:line="276" w:lineRule="auto"/>
        <w:jc w:val="both"/>
        <w:rPr>
          <w:ins w:id="1227" w:author="Microsoft account" w:date="2025-09-14T10:44:00Z"/>
          <w:rtl/>
          <w:lang w:bidi="fa-IR"/>
        </w:rPr>
        <w:pPrChange w:id="1228" w:author="Microsoft account" w:date="2025-09-14T10:39:00Z">
          <w:pPr>
            <w:spacing w:after="0" w:line="276" w:lineRule="auto"/>
            <w:jc w:val="both"/>
          </w:pPr>
        </w:pPrChange>
      </w:pPr>
      <w:ins w:id="1229" w:author="Microsoft account" w:date="2025-09-14T10:39:00Z">
        <w:r>
          <w:rPr>
            <w:rFonts w:hint="cs"/>
            <w:rtl/>
            <w:lang w:bidi="fa-IR"/>
          </w:rPr>
          <w:t>-</w:t>
        </w:r>
      </w:ins>
      <w:ins w:id="1230"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231"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232" w:author="Microsoft account" w:date="2025-10-09T08:38:00Z">
        <w:r w:rsidR="004F4B76">
          <w:rPr>
            <w:rFonts w:hint="cs"/>
            <w:rtl/>
            <w:lang w:bidi="fa-IR"/>
          </w:rPr>
          <w:t>(</w:t>
        </w:r>
      </w:ins>
      <w:ins w:id="1233"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234" w:author="Microsoft account" w:date="2025-10-09T08:38:00Z">
        <w:r w:rsidR="004F4B76">
          <w:rPr>
            <w:rFonts w:hint="cs"/>
            <w:rtl/>
            <w:lang w:bidi="fa-IR"/>
          </w:rPr>
          <w:t>)</w:t>
        </w:r>
      </w:ins>
    </w:p>
    <w:p w14:paraId="58D4094C" w14:textId="77777777" w:rsidR="00CA5F5E" w:rsidRDefault="00CA5F5E">
      <w:pPr>
        <w:spacing w:after="0" w:line="276" w:lineRule="auto"/>
        <w:jc w:val="both"/>
        <w:rPr>
          <w:ins w:id="1235" w:author="Microsoft account" w:date="2025-09-14T10:44:00Z"/>
          <w:rtl/>
          <w:lang w:bidi="fa-IR"/>
        </w:rPr>
        <w:pPrChange w:id="1236" w:author="Microsoft account" w:date="2025-09-14T10:44:00Z">
          <w:pPr>
            <w:spacing w:after="0" w:line="276" w:lineRule="auto"/>
            <w:jc w:val="both"/>
          </w:pPr>
        </w:pPrChange>
      </w:pPr>
    </w:p>
    <w:p w14:paraId="0FC91D09" w14:textId="1FC24AC4" w:rsidR="00CA5F5E" w:rsidRDefault="00CA5F5E">
      <w:pPr>
        <w:spacing w:after="0" w:line="276" w:lineRule="auto"/>
        <w:jc w:val="both"/>
        <w:rPr>
          <w:ins w:id="1237" w:author="Microsoft account" w:date="2025-09-14T11:03:00Z"/>
          <w:rtl/>
          <w:lang w:bidi="fa-IR"/>
        </w:rPr>
        <w:pPrChange w:id="1238" w:author="Microsoft account" w:date="2025-09-14T10:44:00Z">
          <w:pPr>
            <w:spacing w:after="0" w:line="276" w:lineRule="auto"/>
            <w:jc w:val="both"/>
          </w:pPr>
        </w:pPrChange>
      </w:pPr>
      <w:ins w:id="1239" w:author="Microsoft account" w:date="2025-09-14T10:44:00Z">
        <w:r>
          <w:rPr>
            <w:rFonts w:hint="cs"/>
            <w:rtl/>
            <w:lang w:bidi="fa-IR"/>
          </w:rPr>
          <w:t>-</w:t>
        </w:r>
      </w:ins>
      <w:ins w:id="1240"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241" w:author="Microsoft account" w:date="2025-09-14T11:03:00Z"/>
          <w:rtl/>
          <w:lang w:bidi="fa-IR"/>
        </w:rPr>
        <w:pPrChange w:id="1242" w:author="Microsoft account" w:date="2025-09-14T11:03:00Z">
          <w:pPr>
            <w:spacing w:after="0" w:line="276" w:lineRule="auto"/>
            <w:jc w:val="both"/>
          </w:pPr>
        </w:pPrChange>
      </w:pPr>
      <w:ins w:id="1243" w:author="Microsoft account" w:date="2025-09-14T11:03:00Z">
        <w:r w:rsidRPr="009E446A">
          <w:rPr>
            <w:noProof/>
            <w:rPrChange w:id="12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245" w:author="Microsoft account" w:date="2025-09-14T11:03:00Z"/>
          <w:rtl/>
          <w:lang w:bidi="fa-IR"/>
        </w:rPr>
        <w:pPrChange w:id="1246" w:author="Microsoft account" w:date="2025-09-14T11:03:00Z">
          <w:pPr>
            <w:spacing w:after="0" w:line="276" w:lineRule="auto"/>
            <w:jc w:val="both"/>
          </w:pPr>
        </w:pPrChange>
      </w:pPr>
    </w:p>
    <w:p w14:paraId="202962EF" w14:textId="08719B62" w:rsidR="009E446A" w:rsidRDefault="009E446A">
      <w:pPr>
        <w:spacing w:after="0" w:line="276" w:lineRule="auto"/>
        <w:jc w:val="both"/>
        <w:rPr>
          <w:ins w:id="1247" w:author="Microsoft account" w:date="2025-09-14T11:33:00Z"/>
          <w:rtl/>
          <w:lang w:bidi="fa-IR"/>
        </w:rPr>
        <w:pPrChange w:id="1248" w:author="Microsoft account" w:date="2025-09-14T11:03:00Z">
          <w:pPr>
            <w:spacing w:after="0" w:line="276" w:lineRule="auto"/>
            <w:jc w:val="both"/>
          </w:pPr>
        </w:pPrChange>
      </w:pPr>
      <w:ins w:id="1249" w:author="Microsoft account" w:date="2025-09-14T11:03:00Z">
        <w:r>
          <w:rPr>
            <w:rFonts w:hint="cs"/>
            <w:rtl/>
            <w:lang w:bidi="fa-IR"/>
          </w:rPr>
          <w:t>-</w:t>
        </w:r>
      </w:ins>
      <w:ins w:id="1250"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251" w:author="Microsoft account" w:date="2025-09-14T11:33:00Z"/>
          <w:rtl/>
          <w:lang w:bidi="fa-IR"/>
        </w:rPr>
        <w:pPrChange w:id="1252" w:author="Microsoft account" w:date="2025-09-14T11:33:00Z">
          <w:pPr>
            <w:spacing w:after="0" w:line="276" w:lineRule="auto"/>
            <w:jc w:val="both"/>
          </w:pPr>
        </w:pPrChange>
      </w:pPr>
      <w:ins w:id="1253" w:author="Microsoft account" w:date="2025-09-14T11:33:00Z">
        <w:r w:rsidRPr="00207BF5">
          <w:rPr>
            <w:noProof/>
            <w:rPrChange w:id="12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255" w:author="Microsoft account" w:date="2025-09-14T11:44:00Z"/>
          <w:rtl/>
          <w:lang w:bidi="fa-IR"/>
        </w:rPr>
        <w:pPrChange w:id="1256" w:author="Microsoft account" w:date="2025-09-14T11:33:00Z">
          <w:pPr>
            <w:spacing w:after="0" w:line="276" w:lineRule="auto"/>
            <w:jc w:val="both"/>
          </w:pPr>
        </w:pPrChange>
      </w:pPr>
      <w:ins w:id="1257"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258"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259"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260"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261"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262" w:author="Microsoft account" w:date="2025-10-09T08:47:00Z">
        <w:r w:rsidR="00FE2E7C">
          <w:rPr>
            <w:rFonts w:hint="cs"/>
            <w:rtl/>
            <w:lang w:bidi="fa-IR"/>
          </w:rPr>
          <w:t>)</w:t>
        </w:r>
      </w:ins>
    </w:p>
    <w:p w14:paraId="6EF695E9" w14:textId="77777777" w:rsidR="008B3D4A" w:rsidRDefault="008B3D4A">
      <w:pPr>
        <w:spacing w:after="0" w:line="276" w:lineRule="auto"/>
        <w:jc w:val="both"/>
        <w:rPr>
          <w:ins w:id="1263" w:author="Microsoft account" w:date="2025-09-14T11:44:00Z"/>
          <w:rtl/>
          <w:lang w:bidi="fa-IR"/>
        </w:rPr>
        <w:pPrChange w:id="1264" w:author="Microsoft account" w:date="2025-09-14T11:44:00Z">
          <w:pPr>
            <w:spacing w:after="0" w:line="276" w:lineRule="auto"/>
            <w:jc w:val="both"/>
          </w:pPr>
        </w:pPrChange>
      </w:pPr>
    </w:p>
    <w:p w14:paraId="04E1EC9B" w14:textId="6743AD38" w:rsidR="008B3D4A" w:rsidRDefault="008B3D4A">
      <w:pPr>
        <w:spacing w:after="0" w:line="276" w:lineRule="auto"/>
        <w:jc w:val="both"/>
        <w:rPr>
          <w:ins w:id="1265" w:author="Microsoft account" w:date="2025-09-14T11:45:00Z"/>
          <w:rtl/>
          <w:lang w:bidi="fa-IR"/>
        </w:rPr>
        <w:pPrChange w:id="1266" w:author="Microsoft account" w:date="2025-09-14T11:44:00Z">
          <w:pPr>
            <w:spacing w:after="0" w:line="276" w:lineRule="auto"/>
            <w:jc w:val="both"/>
          </w:pPr>
        </w:pPrChange>
      </w:pPr>
      <w:ins w:id="1267"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268"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269" w:author="Microsoft account" w:date="2025-09-14T11:44:00Z"/>
          <w:sz w:val="18"/>
          <w:szCs w:val="18"/>
          <w:rtl/>
          <w:lang w:bidi="fa-IR"/>
          <w:rPrChange w:id="1270" w:author="Microsoft account" w:date="2025-09-14T11:47:00Z">
            <w:rPr>
              <w:ins w:id="1271" w:author="Microsoft account" w:date="2025-09-14T11:44:00Z"/>
              <w:rtl/>
              <w:lang w:bidi="fa-IR"/>
            </w:rPr>
          </w:rPrChange>
        </w:rPr>
        <w:pPrChange w:id="1272" w:author="Microsoft account" w:date="2025-09-14T11:45:00Z">
          <w:pPr>
            <w:spacing w:after="0" w:line="276" w:lineRule="auto"/>
            <w:jc w:val="both"/>
          </w:pPr>
        </w:pPrChange>
      </w:pPr>
      <w:ins w:id="1273" w:author="Microsoft account" w:date="2025-09-14T11:45:00Z">
        <w:r>
          <w:rPr>
            <w:rtl/>
            <w:lang w:bidi="fa-IR"/>
          </w:rPr>
          <w:tab/>
        </w:r>
        <w:r w:rsidRPr="007E5D18">
          <w:rPr>
            <w:rFonts w:hint="eastAsia"/>
            <w:sz w:val="18"/>
            <w:szCs w:val="18"/>
            <w:rtl/>
            <w:lang w:bidi="fa-IR"/>
            <w:rPrChange w:id="1274" w:author="Microsoft account" w:date="2025-09-14T11:47:00Z">
              <w:rPr>
                <w:rFonts w:hint="eastAsia"/>
                <w:rtl/>
                <w:lang w:bidi="fa-IR"/>
              </w:rPr>
            </w:rPrChange>
          </w:rPr>
          <w:t>عرفان</w:t>
        </w:r>
        <w:r w:rsidRPr="007E5D18">
          <w:rPr>
            <w:sz w:val="18"/>
            <w:szCs w:val="18"/>
            <w:rtl/>
            <w:lang w:bidi="fa-IR"/>
            <w:rPrChange w:id="1275" w:author="Microsoft account" w:date="2025-09-14T11:47:00Z">
              <w:rPr>
                <w:rtl/>
                <w:lang w:bidi="fa-IR"/>
              </w:rPr>
            </w:rPrChange>
          </w:rPr>
          <w:t>:</w:t>
        </w:r>
      </w:ins>
    </w:p>
    <w:p w14:paraId="0F6698AF" w14:textId="6D0D2D04" w:rsidR="008B3D4A" w:rsidRPr="007E5D18" w:rsidRDefault="008B3D4A">
      <w:pPr>
        <w:spacing w:after="0" w:line="276" w:lineRule="auto"/>
        <w:jc w:val="both"/>
        <w:rPr>
          <w:ins w:id="1276" w:author="Microsoft account" w:date="2025-09-14T11:45:00Z"/>
          <w:sz w:val="18"/>
          <w:szCs w:val="18"/>
          <w:lang w:bidi="fa-IR"/>
          <w:rPrChange w:id="1277" w:author="Microsoft account" w:date="2025-09-14T11:47:00Z">
            <w:rPr>
              <w:ins w:id="1278" w:author="Microsoft account" w:date="2025-09-14T11:45:00Z"/>
              <w:lang w:bidi="fa-IR"/>
            </w:rPr>
          </w:rPrChange>
        </w:rPr>
        <w:pPrChange w:id="1279" w:author="Microsoft account" w:date="2025-09-14T11:45:00Z">
          <w:pPr>
            <w:spacing w:after="0" w:line="276" w:lineRule="auto"/>
            <w:jc w:val="both"/>
          </w:pPr>
        </w:pPrChange>
      </w:pPr>
      <w:ins w:id="1280" w:author="Microsoft account" w:date="2025-09-14T11:44:00Z">
        <w:r w:rsidRPr="007E5D18">
          <w:rPr>
            <w:sz w:val="18"/>
            <w:szCs w:val="18"/>
            <w:rtl/>
            <w:lang w:bidi="fa-IR"/>
            <w:rPrChange w:id="1281" w:author="Microsoft account" w:date="2025-09-14T11:47:00Z">
              <w:rPr>
                <w:rtl/>
                <w:lang w:bidi="fa-IR"/>
              </w:rPr>
            </w:rPrChange>
          </w:rPr>
          <w:tab/>
        </w:r>
      </w:ins>
      <w:ins w:id="1282" w:author="Microsoft account" w:date="2025-09-14T11:45:00Z">
        <w:r w:rsidRPr="007E5D18">
          <w:rPr>
            <w:sz w:val="18"/>
            <w:szCs w:val="18"/>
            <w:rtl/>
            <w:lang w:bidi="fa-IR"/>
            <w:rPrChange w:id="1283" w:author="Microsoft account" w:date="2025-09-14T11:47:00Z">
              <w:rPr>
                <w:rtl/>
                <w:lang w:bidi="fa-IR"/>
              </w:rPr>
            </w:rPrChange>
          </w:rPr>
          <w:tab/>
          <w:t>قبل از ا</w:t>
        </w:r>
        <w:r w:rsidRPr="007E5D18">
          <w:rPr>
            <w:rFonts w:hint="cs"/>
            <w:sz w:val="18"/>
            <w:szCs w:val="18"/>
            <w:rtl/>
            <w:lang w:bidi="fa-IR"/>
            <w:rPrChange w:id="1284" w:author="Microsoft account" w:date="2025-09-14T11:47:00Z">
              <w:rPr>
                <w:rFonts w:hint="cs"/>
                <w:rtl/>
                <w:lang w:bidi="fa-IR"/>
              </w:rPr>
            </w:rPrChange>
          </w:rPr>
          <w:t>ی</w:t>
        </w:r>
        <w:r w:rsidRPr="007E5D18">
          <w:rPr>
            <w:rFonts w:hint="eastAsia"/>
            <w:sz w:val="18"/>
            <w:szCs w:val="18"/>
            <w:rtl/>
            <w:lang w:bidi="fa-IR"/>
            <w:rPrChange w:id="1285" w:author="Microsoft account" w:date="2025-09-14T11:47:00Z">
              <w:rPr>
                <w:rFonts w:hint="eastAsia"/>
                <w:rtl/>
                <w:lang w:bidi="fa-IR"/>
              </w:rPr>
            </w:rPrChange>
          </w:rPr>
          <w:t>نکه</w:t>
        </w:r>
        <w:r w:rsidRPr="007E5D18">
          <w:rPr>
            <w:sz w:val="18"/>
            <w:szCs w:val="18"/>
            <w:rtl/>
            <w:lang w:bidi="fa-IR"/>
            <w:rPrChange w:id="1286" w:author="Microsoft account" w:date="2025-09-14T11:47:00Z">
              <w:rPr>
                <w:rtl/>
                <w:lang w:bidi="fa-IR"/>
              </w:rPr>
            </w:rPrChange>
          </w:rPr>
          <w:t xml:space="preserve"> به ادامه سوالام بپردازم: ا</w:t>
        </w:r>
        <w:r w:rsidRPr="007E5D18">
          <w:rPr>
            <w:rFonts w:hint="cs"/>
            <w:sz w:val="18"/>
            <w:szCs w:val="18"/>
            <w:rtl/>
            <w:lang w:bidi="fa-IR"/>
            <w:rPrChange w:id="1287" w:author="Microsoft account" w:date="2025-09-14T11:47:00Z">
              <w:rPr>
                <w:rFonts w:hint="cs"/>
                <w:rtl/>
                <w:lang w:bidi="fa-IR"/>
              </w:rPr>
            </w:rPrChange>
          </w:rPr>
          <w:t>ی</w:t>
        </w:r>
        <w:r w:rsidRPr="007E5D18">
          <w:rPr>
            <w:rFonts w:hint="eastAsia"/>
            <w:sz w:val="18"/>
            <w:szCs w:val="18"/>
            <w:rtl/>
            <w:lang w:bidi="fa-IR"/>
            <w:rPrChange w:id="1288" w:author="Microsoft account" w:date="2025-09-14T11:47:00Z">
              <w:rPr>
                <w:rFonts w:hint="eastAsia"/>
                <w:rtl/>
                <w:lang w:bidi="fa-IR"/>
              </w:rPr>
            </w:rPrChange>
          </w:rPr>
          <w:t>ن</w:t>
        </w:r>
        <w:r w:rsidRPr="007E5D18">
          <w:rPr>
            <w:sz w:val="18"/>
            <w:szCs w:val="18"/>
            <w:rtl/>
            <w:lang w:bidi="fa-IR"/>
            <w:rPrChange w:id="1289" w:author="Microsoft account" w:date="2025-09-14T11:47:00Z">
              <w:rPr>
                <w:rtl/>
                <w:lang w:bidi="fa-IR"/>
              </w:rPr>
            </w:rPrChange>
          </w:rPr>
          <w:t xml:space="preserve"> </w:t>
        </w:r>
        <w:r w:rsidRPr="007E5D18">
          <w:rPr>
            <w:sz w:val="18"/>
            <w:szCs w:val="18"/>
            <w:lang w:bidi="fa-IR"/>
            <w:rPrChange w:id="1290"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291" w:author="Microsoft account" w:date="2025-09-14T11:45:00Z"/>
          <w:sz w:val="18"/>
          <w:szCs w:val="18"/>
          <w:lang w:bidi="fa-IR"/>
          <w:rPrChange w:id="1292" w:author="Microsoft account" w:date="2025-09-14T11:47:00Z">
            <w:rPr>
              <w:ins w:id="1293" w:author="Microsoft account" w:date="2025-09-14T11:45:00Z"/>
              <w:lang w:bidi="fa-IR"/>
            </w:rPr>
          </w:rPrChange>
        </w:rPr>
        <w:pPrChange w:id="1294" w:author="Microsoft account" w:date="2025-09-14T11:45:00Z">
          <w:pPr>
            <w:spacing w:after="0" w:line="276" w:lineRule="auto"/>
            <w:jc w:val="both"/>
          </w:pPr>
        </w:pPrChange>
      </w:pPr>
      <w:ins w:id="1295" w:author="Microsoft account" w:date="2025-09-14T11:45:00Z">
        <w:r w:rsidRPr="007E5D18">
          <w:rPr>
            <w:rFonts w:hint="cs"/>
            <w:sz w:val="18"/>
            <w:szCs w:val="18"/>
            <w:rtl/>
            <w:lang w:bidi="fa-IR"/>
            <w:rPrChange w:id="1296" w:author="Microsoft account" w:date="2025-09-14T11:47:00Z">
              <w:rPr>
                <w:rFonts w:hint="cs"/>
                <w:rtl/>
                <w:lang w:bidi="fa-IR"/>
              </w:rPr>
            </w:rPrChange>
          </w:rPr>
          <w:t>ی</w:t>
        </w:r>
        <w:r w:rsidRPr="007E5D18">
          <w:rPr>
            <w:rFonts w:hint="eastAsia"/>
            <w:sz w:val="18"/>
            <w:szCs w:val="18"/>
            <w:rtl/>
            <w:lang w:bidi="fa-IR"/>
            <w:rPrChange w:id="1297" w:author="Microsoft account" w:date="2025-09-14T11:47:00Z">
              <w:rPr>
                <w:rFonts w:hint="eastAsia"/>
                <w:rtl/>
                <w:lang w:bidi="fa-IR"/>
              </w:rPr>
            </w:rPrChange>
          </w:rPr>
          <w:t>ه</w:t>
        </w:r>
        <w:r w:rsidRPr="007E5D18">
          <w:rPr>
            <w:sz w:val="18"/>
            <w:szCs w:val="18"/>
            <w:rtl/>
            <w:lang w:bidi="fa-IR"/>
            <w:rPrChange w:id="1298" w:author="Microsoft account" w:date="2025-09-14T11:47:00Z">
              <w:rPr>
                <w:rtl/>
                <w:lang w:bidi="fa-IR"/>
              </w:rPr>
            </w:rPrChange>
          </w:rPr>
          <w:t xml:space="preserve"> </w:t>
        </w:r>
        <w:r w:rsidRPr="007E5D18">
          <w:rPr>
            <w:sz w:val="18"/>
            <w:szCs w:val="18"/>
            <w:lang w:bidi="fa-IR"/>
            <w:rPrChange w:id="1299" w:author="Microsoft account" w:date="2025-09-14T11:47:00Z">
              <w:rPr>
                <w:lang w:bidi="fa-IR"/>
              </w:rPr>
            </w:rPrChange>
          </w:rPr>
          <w:t>built-in</w:t>
        </w:r>
        <w:r w:rsidRPr="007E5D18">
          <w:rPr>
            <w:sz w:val="18"/>
            <w:szCs w:val="18"/>
            <w:rtl/>
            <w:lang w:bidi="fa-IR"/>
            <w:rPrChange w:id="1300" w:author="Microsoft account" w:date="2025-09-14T11:47:00Z">
              <w:rPr>
                <w:rtl/>
                <w:lang w:bidi="fa-IR"/>
              </w:rPr>
            </w:rPrChange>
          </w:rPr>
          <w:t xml:space="preserve"> عه که ا</w:t>
        </w:r>
        <w:r w:rsidRPr="007E5D18">
          <w:rPr>
            <w:rFonts w:hint="cs"/>
            <w:sz w:val="18"/>
            <w:szCs w:val="18"/>
            <w:rtl/>
            <w:lang w:bidi="fa-IR"/>
            <w:rPrChange w:id="1301" w:author="Microsoft account" w:date="2025-09-14T11:47:00Z">
              <w:rPr>
                <w:rFonts w:hint="cs"/>
                <w:rtl/>
                <w:lang w:bidi="fa-IR"/>
              </w:rPr>
            </w:rPrChange>
          </w:rPr>
          <w:t>ی</w:t>
        </w:r>
        <w:r w:rsidRPr="007E5D18">
          <w:rPr>
            <w:rFonts w:hint="eastAsia"/>
            <w:sz w:val="18"/>
            <w:szCs w:val="18"/>
            <w:rtl/>
            <w:lang w:bidi="fa-IR"/>
            <w:rPrChange w:id="1302" w:author="Microsoft account" w:date="2025-09-14T11:47:00Z">
              <w:rPr>
                <w:rFonts w:hint="eastAsia"/>
                <w:rtl/>
                <w:lang w:bidi="fa-IR"/>
              </w:rPr>
            </w:rPrChange>
          </w:rPr>
          <w:t>نجا</w:t>
        </w:r>
        <w:r w:rsidRPr="007E5D18">
          <w:rPr>
            <w:sz w:val="18"/>
            <w:szCs w:val="18"/>
            <w:rtl/>
            <w:lang w:bidi="fa-IR"/>
            <w:rPrChange w:id="1303" w:author="Microsoft account" w:date="2025-09-14T11:47:00Z">
              <w:rPr>
                <w:rtl/>
                <w:lang w:bidi="fa-IR"/>
              </w:rPr>
            </w:rPrChange>
          </w:rPr>
          <w:t xml:space="preserve"> در اخت</w:t>
        </w:r>
        <w:r w:rsidRPr="007E5D18">
          <w:rPr>
            <w:rFonts w:hint="cs"/>
            <w:sz w:val="18"/>
            <w:szCs w:val="18"/>
            <w:rtl/>
            <w:lang w:bidi="fa-IR"/>
            <w:rPrChange w:id="1304" w:author="Microsoft account" w:date="2025-09-14T11:47:00Z">
              <w:rPr>
                <w:rFonts w:hint="cs"/>
                <w:rtl/>
                <w:lang w:bidi="fa-IR"/>
              </w:rPr>
            </w:rPrChange>
          </w:rPr>
          <w:t>ی</w:t>
        </w:r>
        <w:r w:rsidRPr="007E5D18">
          <w:rPr>
            <w:rFonts w:hint="eastAsia"/>
            <w:sz w:val="18"/>
            <w:szCs w:val="18"/>
            <w:rtl/>
            <w:lang w:bidi="fa-IR"/>
            <w:rPrChange w:id="1305" w:author="Microsoft account" w:date="2025-09-14T11:47:00Z">
              <w:rPr>
                <w:rFonts w:hint="eastAsia"/>
                <w:rtl/>
                <w:lang w:bidi="fa-IR"/>
              </w:rPr>
            </w:rPrChange>
          </w:rPr>
          <w:t>ار</w:t>
        </w:r>
        <w:r w:rsidRPr="007E5D18">
          <w:rPr>
            <w:sz w:val="18"/>
            <w:szCs w:val="18"/>
            <w:rtl/>
            <w:lang w:bidi="fa-IR"/>
            <w:rPrChange w:id="1306"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307" w:author="Microsoft account" w:date="2025-09-14T11:45:00Z"/>
          <w:sz w:val="18"/>
          <w:szCs w:val="18"/>
          <w:lang w:bidi="fa-IR"/>
          <w:rPrChange w:id="1308" w:author="Microsoft account" w:date="2025-09-14T11:47:00Z">
            <w:rPr>
              <w:ins w:id="1309" w:author="Microsoft account" w:date="2025-09-14T11:45:00Z"/>
              <w:lang w:bidi="fa-IR"/>
            </w:rPr>
          </w:rPrChange>
        </w:rPr>
        <w:pPrChange w:id="1310" w:author="Microsoft account" w:date="2025-09-14T11:45:00Z">
          <w:pPr>
            <w:spacing w:after="0" w:line="276" w:lineRule="auto"/>
            <w:jc w:val="both"/>
          </w:pPr>
        </w:pPrChange>
      </w:pPr>
      <w:ins w:id="1311" w:author="Microsoft account" w:date="2025-09-14T11:45:00Z">
        <w:r w:rsidRPr="007E5D18">
          <w:rPr>
            <w:sz w:val="18"/>
            <w:szCs w:val="18"/>
            <w:rtl/>
            <w:lang w:bidi="fa-IR"/>
            <w:rPrChange w:id="1312" w:author="Microsoft account" w:date="2025-09-14T11:47:00Z">
              <w:rPr>
                <w:rtl/>
                <w:lang w:bidi="fa-IR"/>
              </w:rPr>
            </w:rPrChange>
          </w:rPr>
          <w:t>سوالم ا</w:t>
        </w:r>
        <w:r w:rsidRPr="007E5D18">
          <w:rPr>
            <w:rFonts w:hint="cs"/>
            <w:sz w:val="18"/>
            <w:szCs w:val="18"/>
            <w:rtl/>
            <w:lang w:bidi="fa-IR"/>
            <w:rPrChange w:id="1313" w:author="Microsoft account" w:date="2025-09-14T11:47:00Z">
              <w:rPr>
                <w:rFonts w:hint="cs"/>
                <w:rtl/>
                <w:lang w:bidi="fa-IR"/>
              </w:rPr>
            </w:rPrChange>
          </w:rPr>
          <w:t>ی</w:t>
        </w:r>
        <w:r w:rsidRPr="007E5D18">
          <w:rPr>
            <w:rFonts w:hint="eastAsia"/>
            <w:sz w:val="18"/>
            <w:szCs w:val="18"/>
            <w:rtl/>
            <w:lang w:bidi="fa-IR"/>
            <w:rPrChange w:id="1314" w:author="Microsoft account" w:date="2025-09-14T11:47:00Z">
              <w:rPr>
                <w:rFonts w:hint="eastAsia"/>
                <w:rtl/>
                <w:lang w:bidi="fa-IR"/>
              </w:rPr>
            </w:rPrChange>
          </w:rPr>
          <w:t>نه</w:t>
        </w:r>
        <w:r w:rsidRPr="007E5D18">
          <w:rPr>
            <w:sz w:val="18"/>
            <w:szCs w:val="18"/>
            <w:rtl/>
            <w:lang w:bidi="fa-IR"/>
            <w:rPrChange w:id="1315" w:author="Microsoft account" w:date="2025-09-14T11:47:00Z">
              <w:rPr>
                <w:rtl/>
                <w:lang w:bidi="fa-IR"/>
              </w:rPr>
            </w:rPrChange>
          </w:rPr>
          <w:t xml:space="preserve"> </w:t>
        </w:r>
        <w:r w:rsidRPr="007E5D18">
          <w:rPr>
            <w:rFonts w:hint="eastAsia"/>
            <w:sz w:val="18"/>
            <w:szCs w:val="18"/>
            <w:rtl/>
            <w:lang w:bidi="fa-IR"/>
            <w:rPrChange w:id="1316" w:author="Microsoft account" w:date="2025-09-14T11:47:00Z">
              <w:rPr>
                <w:rFonts w:hint="eastAsia"/>
                <w:rtl/>
                <w:lang w:bidi="fa-IR"/>
              </w:rPr>
            </w:rPrChange>
          </w:rPr>
          <w:t>که</w:t>
        </w:r>
        <w:r w:rsidRPr="007E5D18">
          <w:rPr>
            <w:sz w:val="18"/>
            <w:szCs w:val="18"/>
            <w:rtl/>
            <w:lang w:bidi="fa-IR"/>
            <w:rPrChange w:id="1317" w:author="Microsoft account" w:date="2025-09-14T11:47:00Z">
              <w:rPr>
                <w:rtl/>
                <w:lang w:bidi="fa-IR"/>
              </w:rPr>
            </w:rPrChange>
          </w:rPr>
          <w:t xml:space="preserve"> </w:t>
        </w:r>
        <w:r w:rsidRPr="007E5D18">
          <w:rPr>
            <w:rFonts w:hint="eastAsia"/>
            <w:sz w:val="18"/>
            <w:szCs w:val="18"/>
            <w:rtl/>
            <w:lang w:bidi="fa-IR"/>
            <w:rPrChange w:id="1318" w:author="Microsoft account" w:date="2025-09-14T11:47:00Z">
              <w:rPr>
                <w:rFonts w:hint="eastAsia"/>
                <w:rtl/>
                <w:lang w:bidi="fa-IR"/>
              </w:rPr>
            </w:rPrChange>
          </w:rPr>
          <w:t>اولا</w:t>
        </w:r>
        <w:r w:rsidRPr="007E5D18">
          <w:rPr>
            <w:sz w:val="18"/>
            <w:szCs w:val="18"/>
            <w:rtl/>
            <w:lang w:bidi="fa-IR"/>
            <w:rPrChange w:id="1319" w:author="Microsoft account" w:date="2025-09-14T11:47:00Z">
              <w:rPr>
                <w:rtl/>
                <w:lang w:bidi="fa-IR"/>
              </w:rPr>
            </w:rPrChange>
          </w:rPr>
          <w:t xml:space="preserve"> </w:t>
        </w:r>
        <w:r w:rsidRPr="007E5D18">
          <w:rPr>
            <w:rFonts w:hint="eastAsia"/>
            <w:sz w:val="18"/>
            <w:szCs w:val="18"/>
            <w:rtl/>
            <w:lang w:bidi="fa-IR"/>
            <w:rPrChange w:id="1320" w:author="Microsoft account" w:date="2025-09-14T11:47:00Z">
              <w:rPr>
                <w:rFonts w:hint="eastAsia"/>
                <w:rtl/>
                <w:lang w:bidi="fa-IR"/>
              </w:rPr>
            </w:rPrChange>
          </w:rPr>
          <w:t>به</w:t>
        </w:r>
        <w:r w:rsidRPr="007E5D18">
          <w:rPr>
            <w:sz w:val="18"/>
            <w:szCs w:val="18"/>
            <w:rtl/>
            <w:lang w:bidi="fa-IR"/>
            <w:rPrChange w:id="1321" w:author="Microsoft account" w:date="2025-09-14T11:47:00Z">
              <w:rPr>
                <w:rtl/>
                <w:lang w:bidi="fa-IR"/>
              </w:rPr>
            </w:rPrChange>
          </w:rPr>
          <w:t xml:space="preserve"> </w:t>
        </w:r>
        <w:r w:rsidRPr="007E5D18">
          <w:rPr>
            <w:rFonts w:hint="eastAsia"/>
            <w:sz w:val="18"/>
            <w:szCs w:val="18"/>
            <w:rtl/>
            <w:lang w:bidi="fa-IR"/>
            <w:rPrChange w:id="1322" w:author="Microsoft account" w:date="2025-09-14T11:47:00Z">
              <w:rPr>
                <w:rFonts w:hint="eastAsia"/>
                <w:rtl/>
                <w:lang w:bidi="fa-IR"/>
              </w:rPr>
            </w:rPrChange>
          </w:rPr>
          <w:t>ا</w:t>
        </w:r>
        <w:r w:rsidRPr="007E5D18">
          <w:rPr>
            <w:rFonts w:hint="cs"/>
            <w:sz w:val="18"/>
            <w:szCs w:val="18"/>
            <w:rtl/>
            <w:lang w:bidi="fa-IR"/>
            <w:rPrChange w:id="1323" w:author="Microsoft account" w:date="2025-09-14T11:47:00Z">
              <w:rPr>
                <w:rFonts w:hint="cs"/>
                <w:rtl/>
                <w:lang w:bidi="fa-IR"/>
              </w:rPr>
            </w:rPrChange>
          </w:rPr>
          <w:t>ی</w:t>
        </w:r>
        <w:r w:rsidRPr="007E5D18">
          <w:rPr>
            <w:rFonts w:hint="eastAsia"/>
            <w:sz w:val="18"/>
            <w:szCs w:val="18"/>
            <w:rtl/>
            <w:lang w:bidi="fa-IR"/>
            <w:rPrChange w:id="1324" w:author="Microsoft account" w:date="2025-09-14T11:47:00Z">
              <w:rPr>
                <w:rFonts w:hint="eastAsia"/>
                <w:rtl/>
                <w:lang w:bidi="fa-IR"/>
              </w:rPr>
            </w:rPrChange>
          </w:rPr>
          <w:t>ن</w:t>
        </w:r>
        <w:r w:rsidRPr="007E5D18">
          <w:rPr>
            <w:sz w:val="18"/>
            <w:szCs w:val="18"/>
            <w:rtl/>
            <w:lang w:bidi="fa-IR"/>
            <w:rPrChange w:id="1325" w:author="Microsoft account" w:date="2025-09-14T11:47:00Z">
              <w:rPr>
                <w:rtl/>
                <w:lang w:bidi="fa-IR"/>
              </w:rPr>
            </w:rPrChange>
          </w:rPr>
          <w:t xml:space="preserve"> </w:t>
        </w:r>
        <w:r w:rsidRPr="007E5D18">
          <w:rPr>
            <w:rFonts w:hint="eastAsia"/>
            <w:sz w:val="18"/>
            <w:szCs w:val="18"/>
            <w:rtl/>
            <w:lang w:bidi="fa-IR"/>
            <w:rPrChange w:id="1326" w:author="Microsoft account" w:date="2025-09-14T11:47:00Z">
              <w:rPr>
                <w:rFonts w:hint="eastAsia"/>
                <w:rtl/>
                <w:lang w:bidi="fa-IR"/>
              </w:rPr>
            </w:rPrChange>
          </w:rPr>
          <w:t>ت</w:t>
        </w:r>
        <w:r w:rsidRPr="007E5D18">
          <w:rPr>
            <w:rFonts w:hint="cs"/>
            <w:sz w:val="18"/>
            <w:szCs w:val="18"/>
            <w:rtl/>
            <w:lang w:bidi="fa-IR"/>
            <w:rPrChange w:id="1327" w:author="Microsoft account" w:date="2025-09-14T11:47:00Z">
              <w:rPr>
                <w:rFonts w:hint="cs"/>
                <w:rtl/>
                <w:lang w:bidi="fa-IR"/>
              </w:rPr>
            </w:rPrChange>
          </w:rPr>
          <w:t>ی</w:t>
        </w:r>
        <w:r w:rsidRPr="007E5D18">
          <w:rPr>
            <w:rFonts w:hint="eastAsia"/>
            <w:sz w:val="18"/>
            <w:szCs w:val="18"/>
            <w:rtl/>
            <w:lang w:bidi="fa-IR"/>
            <w:rPrChange w:id="1328" w:author="Microsoft account" w:date="2025-09-14T11:47:00Z">
              <w:rPr>
                <w:rFonts w:hint="eastAsia"/>
                <w:rtl/>
                <w:lang w:bidi="fa-IR"/>
              </w:rPr>
            </w:rPrChange>
          </w:rPr>
          <w:t>پ</w:t>
        </w:r>
        <w:r w:rsidRPr="007E5D18">
          <w:rPr>
            <w:sz w:val="18"/>
            <w:szCs w:val="18"/>
            <w:rtl/>
            <w:lang w:bidi="fa-IR"/>
            <w:rPrChange w:id="1329" w:author="Microsoft account" w:date="2025-09-14T11:47:00Z">
              <w:rPr>
                <w:rtl/>
                <w:lang w:bidi="fa-IR"/>
              </w:rPr>
            </w:rPrChange>
          </w:rPr>
          <w:t xml:space="preserve"> </w:t>
        </w:r>
        <w:r w:rsidRPr="007E5D18">
          <w:rPr>
            <w:rFonts w:hint="eastAsia"/>
            <w:sz w:val="18"/>
            <w:szCs w:val="18"/>
            <w:rtl/>
            <w:lang w:bidi="fa-IR"/>
            <w:rPrChange w:id="1330" w:author="Microsoft account" w:date="2025-09-14T11:47:00Z">
              <w:rPr>
                <w:rFonts w:hint="eastAsia"/>
                <w:rtl/>
                <w:lang w:bidi="fa-IR"/>
              </w:rPr>
            </w:rPrChange>
          </w:rPr>
          <w:t>از</w:t>
        </w:r>
        <w:r w:rsidRPr="007E5D18">
          <w:rPr>
            <w:sz w:val="18"/>
            <w:szCs w:val="18"/>
            <w:rtl/>
            <w:lang w:bidi="fa-IR"/>
            <w:rPrChange w:id="1331" w:author="Microsoft account" w:date="2025-09-14T11:47:00Z">
              <w:rPr>
                <w:rtl/>
                <w:lang w:bidi="fa-IR"/>
              </w:rPr>
            </w:rPrChange>
          </w:rPr>
          <w:t xml:space="preserve"> </w:t>
        </w:r>
        <w:r w:rsidRPr="007E5D18">
          <w:rPr>
            <w:rFonts w:hint="eastAsia"/>
            <w:sz w:val="18"/>
            <w:szCs w:val="18"/>
            <w:rtl/>
            <w:lang w:bidi="fa-IR"/>
            <w:rPrChange w:id="1332" w:author="Microsoft account" w:date="2025-09-14T11:47:00Z">
              <w:rPr>
                <w:rFonts w:hint="eastAsia"/>
                <w:rtl/>
                <w:lang w:bidi="fa-IR"/>
              </w:rPr>
            </w:rPrChange>
          </w:rPr>
          <w:t>فانکشن</w:t>
        </w:r>
        <w:r w:rsidRPr="007E5D18">
          <w:rPr>
            <w:sz w:val="18"/>
            <w:szCs w:val="18"/>
            <w:rtl/>
            <w:lang w:bidi="fa-IR"/>
            <w:rPrChange w:id="1333" w:author="Microsoft account" w:date="2025-09-14T11:47:00Z">
              <w:rPr>
                <w:rtl/>
                <w:lang w:bidi="fa-IR"/>
              </w:rPr>
            </w:rPrChange>
          </w:rPr>
          <w:t xml:space="preserve"> </w:t>
        </w:r>
        <w:r w:rsidRPr="007E5D18">
          <w:rPr>
            <w:rFonts w:hint="eastAsia"/>
            <w:sz w:val="18"/>
            <w:szCs w:val="18"/>
            <w:rtl/>
            <w:lang w:bidi="fa-IR"/>
            <w:rPrChange w:id="1334" w:author="Microsoft account" w:date="2025-09-14T11:47:00Z">
              <w:rPr>
                <w:rFonts w:hint="eastAsia"/>
                <w:rtl/>
                <w:lang w:bidi="fa-IR"/>
              </w:rPr>
            </w:rPrChange>
          </w:rPr>
          <w:t>ها</w:t>
        </w:r>
        <w:r w:rsidRPr="007E5D18">
          <w:rPr>
            <w:sz w:val="18"/>
            <w:szCs w:val="18"/>
            <w:rtl/>
            <w:lang w:bidi="fa-IR"/>
            <w:rPrChange w:id="1335" w:author="Microsoft account" w:date="2025-09-14T11:47:00Z">
              <w:rPr>
                <w:rtl/>
                <w:lang w:bidi="fa-IR"/>
              </w:rPr>
            </w:rPrChange>
          </w:rPr>
          <w:t xml:space="preserve"> </w:t>
        </w:r>
        <w:r w:rsidRPr="007E5D18">
          <w:rPr>
            <w:rFonts w:hint="eastAsia"/>
            <w:sz w:val="18"/>
            <w:szCs w:val="18"/>
            <w:rtl/>
            <w:lang w:bidi="fa-IR"/>
            <w:rPrChange w:id="1336" w:author="Microsoft account" w:date="2025-09-14T11:47:00Z">
              <w:rPr>
                <w:rFonts w:hint="eastAsia"/>
                <w:rtl/>
                <w:lang w:bidi="fa-IR"/>
              </w:rPr>
            </w:rPrChange>
          </w:rPr>
          <w:t>چ</w:t>
        </w:r>
        <w:r w:rsidRPr="007E5D18">
          <w:rPr>
            <w:rFonts w:hint="cs"/>
            <w:sz w:val="18"/>
            <w:szCs w:val="18"/>
            <w:rtl/>
            <w:lang w:bidi="fa-IR"/>
            <w:rPrChange w:id="1337" w:author="Microsoft account" w:date="2025-09-14T11:47:00Z">
              <w:rPr>
                <w:rFonts w:hint="cs"/>
                <w:rtl/>
                <w:lang w:bidi="fa-IR"/>
              </w:rPr>
            </w:rPrChange>
          </w:rPr>
          <w:t>ی</w:t>
        </w:r>
        <w:r w:rsidRPr="007E5D18">
          <w:rPr>
            <w:sz w:val="18"/>
            <w:szCs w:val="18"/>
            <w:rtl/>
            <w:lang w:bidi="fa-IR"/>
            <w:rPrChange w:id="1338" w:author="Microsoft account" w:date="2025-09-14T11:47:00Z">
              <w:rPr>
                <w:rtl/>
                <w:lang w:bidi="fa-IR"/>
              </w:rPr>
            </w:rPrChange>
          </w:rPr>
          <w:t xml:space="preserve"> </w:t>
        </w:r>
        <w:r w:rsidRPr="007E5D18">
          <w:rPr>
            <w:rFonts w:hint="eastAsia"/>
            <w:sz w:val="18"/>
            <w:szCs w:val="18"/>
            <w:rtl/>
            <w:lang w:bidi="fa-IR"/>
            <w:rPrChange w:id="1339" w:author="Microsoft account" w:date="2025-09-14T11:47:00Z">
              <w:rPr>
                <w:rFonts w:hint="eastAsia"/>
                <w:rtl/>
                <w:lang w:bidi="fa-IR"/>
              </w:rPr>
            </w:rPrChange>
          </w:rPr>
          <w:t>م</w:t>
        </w:r>
        <w:r w:rsidRPr="007E5D18">
          <w:rPr>
            <w:rFonts w:hint="cs"/>
            <w:sz w:val="18"/>
            <w:szCs w:val="18"/>
            <w:rtl/>
            <w:lang w:bidi="fa-IR"/>
            <w:rPrChange w:id="1340" w:author="Microsoft account" w:date="2025-09-14T11:47:00Z">
              <w:rPr>
                <w:rFonts w:hint="cs"/>
                <w:rtl/>
                <w:lang w:bidi="fa-IR"/>
              </w:rPr>
            </w:rPrChange>
          </w:rPr>
          <w:t>ی</w:t>
        </w:r>
        <w:r w:rsidRPr="007E5D18">
          <w:rPr>
            <w:rFonts w:hint="eastAsia"/>
            <w:sz w:val="18"/>
            <w:szCs w:val="18"/>
            <w:rtl/>
            <w:lang w:bidi="fa-IR"/>
            <w:rPrChange w:id="1341" w:author="Microsoft account" w:date="2025-09-14T11:47:00Z">
              <w:rPr>
                <w:rFonts w:hint="eastAsia"/>
                <w:rtl/>
                <w:lang w:bidi="fa-IR"/>
              </w:rPr>
            </w:rPrChange>
          </w:rPr>
          <w:t>گن</w:t>
        </w:r>
        <w:r w:rsidRPr="007E5D18">
          <w:rPr>
            <w:sz w:val="18"/>
            <w:szCs w:val="18"/>
            <w:rtl/>
            <w:lang w:bidi="fa-IR"/>
            <w:rPrChange w:id="1342" w:author="Microsoft account" w:date="2025-09-14T11:47:00Z">
              <w:rPr>
                <w:rtl/>
                <w:lang w:bidi="fa-IR"/>
              </w:rPr>
            </w:rPrChange>
          </w:rPr>
          <w:t xml:space="preserve">( </w:t>
        </w:r>
        <w:r w:rsidRPr="007E5D18">
          <w:rPr>
            <w:rFonts w:hint="eastAsia"/>
            <w:sz w:val="18"/>
            <w:szCs w:val="18"/>
            <w:rtl/>
            <w:lang w:bidi="fa-IR"/>
            <w:rPrChange w:id="1343" w:author="Microsoft account" w:date="2025-09-14T11:47:00Z">
              <w:rPr>
                <w:rFonts w:hint="eastAsia"/>
                <w:rtl/>
                <w:lang w:bidi="fa-IR"/>
              </w:rPr>
            </w:rPrChange>
          </w:rPr>
          <w:t>که</w:t>
        </w:r>
        <w:r w:rsidRPr="007E5D18">
          <w:rPr>
            <w:sz w:val="18"/>
            <w:szCs w:val="18"/>
            <w:rtl/>
            <w:lang w:bidi="fa-IR"/>
            <w:rPrChange w:id="1344" w:author="Microsoft account" w:date="2025-09-14T11:47:00Z">
              <w:rPr>
                <w:rtl/>
                <w:lang w:bidi="fa-IR"/>
              </w:rPr>
            </w:rPrChange>
          </w:rPr>
          <w:t xml:space="preserve"> </w:t>
        </w:r>
        <w:r w:rsidRPr="007E5D18">
          <w:rPr>
            <w:rFonts w:hint="eastAsia"/>
            <w:sz w:val="18"/>
            <w:szCs w:val="18"/>
            <w:rtl/>
            <w:lang w:bidi="fa-IR"/>
            <w:rPrChange w:id="1345" w:author="Microsoft account" w:date="2025-09-14T11:47:00Z">
              <w:rPr>
                <w:rFonts w:hint="eastAsia"/>
                <w:rtl/>
                <w:lang w:bidi="fa-IR"/>
              </w:rPr>
            </w:rPrChange>
          </w:rPr>
          <w:t>مثل</w:t>
        </w:r>
        <w:r w:rsidRPr="007E5D18">
          <w:rPr>
            <w:sz w:val="18"/>
            <w:szCs w:val="18"/>
            <w:rtl/>
            <w:lang w:bidi="fa-IR"/>
            <w:rPrChange w:id="1346" w:author="Microsoft account" w:date="2025-09-14T11:47:00Z">
              <w:rPr>
                <w:rtl/>
                <w:lang w:bidi="fa-IR"/>
              </w:rPr>
            </w:rPrChange>
          </w:rPr>
          <w:t xml:space="preserve"> </w:t>
        </w:r>
        <w:r w:rsidRPr="007E5D18">
          <w:rPr>
            <w:rFonts w:hint="eastAsia"/>
            <w:sz w:val="18"/>
            <w:szCs w:val="18"/>
            <w:rtl/>
            <w:lang w:bidi="fa-IR"/>
            <w:rPrChange w:id="1347" w:author="Microsoft account" w:date="2025-09-14T11:47:00Z">
              <w:rPr>
                <w:rFonts w:hint="eastAsia"/>
                <w:rtl/>
                <w:lang w:bidi="fa-IR"/>
              </w:rPr>
            </w:rPrChange>
          </w:rPr>
          <w:t>ا</w:t>
        </w:r>
        <w:r w:rsidRPr="007E5D18">
          <w:rPr>
            <w:rFonts w:hint="cs"/>
            <w:sz w:val="18"/>
            <w:szCs w:val="18"/>
            <w:rtl/>
            <w:lang w:bidi="fa-IR"/>
            <w:rPrChange w:id="1348" w:author="Microsoft account" w:date="2025-09-14T11:47:00Z">
              <w:rPr>
                <w:rFonts w:hint="cs"/>
                <w:rtl/>
                <w:lang w:bidi="fa-IR"/>
              </w:rPr>
            </w:rPrChange>
          </w:rPr>
          <w:t>ی</w:t>
        </w:r>
        <w:r w:rsidRPr="007E5D18">
          <w:rPr>
            <w:rFonts w:hint="eastAsia"/>
            <w:sz w:val="18"/>
            <w:szCs w:val="18"/>
            <w:rtl/>
            <w:lang w:bidi="fa-IR"/>
            <w:rPrChange w:id="1349" w:author="Microsoft account" w:date="2025-09-14T11:47:00Z">
              <w:rPr>
                <w:rFonts w:hint="eastAsia"/>
                <w:rtl/>
                <w:lang w:bidi="fa-IR"/>
              </w:rPr>
            </w:rPrChange>
          </w:rPr>
          <w:t>ن</w:t>
        </w:r>
        <w:r w:rsidRPr="007E5D18">
          <w:rPr>
            <w:sz w:val="18"/>
            <w:szCs w:val="18"/>
            <w:rtl/>
            <w:lang w:bidi="fa-IR"/>
            <w:rPrChange w:id="1350" w:author="Microsoft account" w:date="2025-09-14T11:47:00Z">
              <w:rPr>
                <w:rtl/>
                <w:lang w:bidi="fa-IR"/>
              </w:rPr>
            </w:rPrChange>
          </w:rPr>
          <w:t xml:space="preserve"> </w:t>
        </w:r>
        <w:r w:rsidRPr="007E5D18">
          <w:rPr>
            <w:rFonts w:hint="eastAsia"/>
            <w:sz w:val="18"/>
            <w:szCs w:val="18"/>
            <w:rtl/>
            <w:lang w:bidi="fa-IR"/>
            <w:rPrChange w:id="1351" w:author="Microsoft account" w:date="2025-09-14T11:47:00Z">
              <w:rPr>
                <w:rFonts w:hint="eastAsia"/>
                <w:rtl/>
                <w:lang w:bidi="fa-IR"/>
              </w:rPr>
            </w:rPrChange>
          </w:rPr>
          <w:t>عمل</w:t>
        </w:r>
        <w:r w:rsidRPr="007E5D18">
          <w:rPr>
            <w:sz w:val="18"/>
            <w:szCs w:val="18"/>
            <w:rtl/>
            <w:lang w:bidi="fa-IR"/>
            <w:rPrChange w:id="1352" w:author="Microsoft account" w:date="2025-09-14T11:47:00Z">
              <w:rPr>
                <w:rtl/>
                <w:lang w:bidi="fa-IR"/>
              </w:rPr>
            </w:rPrChange>
          </w:rPr>
          <w:t xml:space="preserve"> </w:t>
        </w:r>
        <w:r w:rsidRPr="007E5D18">
          <w:rPr>
            <w:rFonts w:hint="eastAsia"/>
            <w:sz w:val="18"/>
            <w:szCs w:val="18"/>
            <w:rtl/>
            <w:lang w:bidi="fa-IR"/>
            <w:rPrChange w:id="1353" w:author="Microsoft account" w:date="2025-09-14T11:47:00Z">
              <w:rPr>
                <w:rFonts w:hint="eastAsia"/>
                <w:rtl/>
                <w:lang w:bidi="fa-IR"/>
              </w:rPr>
            </w:rPrChange>
          </w:rPr>
          <w:t>م</w:t>
        </w:r>
        <w:r w:rsidRPr="007E5D18">
          <w:rPr>
            <w:rFonts w:hint="cs"/>
            <w:sz w:val="18"/>
            <w:szCs w:val="18"/>
            <w:rtl/>
            <w:lang w:bidi="fa-IR"/>
            <w:rPrChange w:id="1354" w:author="Microsoft account" w:date="2025-09-14T11:47:00Z">
              <w:rPr>
                <w:rFonts w:hint="cs"/>
                <w:rtl/>
                <w:lang w:bidi="fa-IR"/>
              </w:rPr>
            </w:rPrChange>
          </w:rPr>
          <w:t>ی</w:t>
        </w:r>
        <w:r w:rsidRPr="007E5D18">
          <w:rPr>
            <w:rFonts w:hint="eastAsia"/>
            <w:sz w:val="18"/>
            <w:szCs w:val="18"/>
            <w:rtl/>
            <w:lang w:bidi="fa-IR"/>
            <w:rPrChange w:id="1355" w:author="Microsoft account" w:date="2025-09-14T11:47:00Z">
              <w:rPr>
                <w:rFonts w:hint="eastAsia"/>
                <w:rtl/>
                <w:lang w:bidi="fa-IR"/>
              </w:rPr>
            </w:rPrChange>
          </w:rPr>
          <w:t>کنن</w:t>
        </w:r>
        <w:r w:rsidRPr="007E5D18">
          <w:rPr>
            <w:sz w:val="18"/>
            <w:szCs w:val="18"/>
            <w:rtl/>
            <w:lang w:bidi="fa-IR"/>
            <w:rPrChange w:id="1356" w:author="Microsoft account" w:date="2025-09-14T11:47:00Z">
              <w:rPr>
                <w:rtl/>
                <w:lang w:bidi="fa-IR"/>
              </w:rPr>
            </w:rPrChange>
          </w:rPr>
          <w:t xml:space="preserve"> </w:t>
        </w:r>
        <w:r w:rsidRPr="007E5D18">
          <w:rPr>
            <w:rFonts w:hint="eastAsia"/>
            <w:sz w:val="18"/>
            <w:szCs w:val="18"/>
            <w:rtl/>
            <w:lang w:bidi="fa-IR"/>
            <w:rPrChange w:id="1357" w:author="Microsoft account" w:date="2025-09-14T11:47:00Z">
              <w:rPr>
                <w:rFonts w:hint="eastAsia"/>
                <w:rtl/>
                <w:lang w:bidi="fa-IR"/>
              </w:rPr>
            </w:rPrChange>
          </w:rPr>
          <w:t>و</w:t>
        </w:r>
        <w:r w:rsidRPr="007E5D18">
          <w:rPr>
            <w:sz w:val="18"/>
            <w:szCs w:val="18"/>
            <w:rtl/>
            <w:lang w:bidi="fa-IR"/>
            <w:rPrChange w:id="1358" w:author="Microsoft account" w:date="2025-09-14T11:47:00Z">
              <w:rPr>
                <w:rtl/>
                <w:lang w:bidi="fa-IR"/>
              </w:rPr>
            </w:rPrChange>
          </w:rPr>
          <w:t xml:space="preserve"> </w:t>
        </w:r>
        <w:r w:rsidRPr="007E5D18">
          <w:rPr>
            <w:rFonts w:hint="eastAsia"/>
            <w:sz w:val="18"/>
            <w:szCs w:val="18"/>
            <w:rtl/>
            <w:lang w:bidi="fa-IR"/>
            <w:rPrChange w:id="1359" w:author="Microsoft account" w:date="2025-09-14T11:47:00Z">
              <w:rPr>
                <w:rFonts w:hint="eastAsia"/>
                <w:rtl/>
                <w:lang w:bidi="fa-IR"/>
              </w:rPr>
            </w:rPrChange>
          </w:rPr>
          <w:t>م</w:t>
        </w:r>
        <w:r w:rsidRPr="007E5D18">
          <w:rPr>
            <w:rFonts w:hint="cs"/>
            <w:sz w:val="18"/>
            <w:szCs w:val="18"/>
            <w:rtl/>
            <w:lang w:bidi="fa-IR"/>
            <w:rPrChange w:id="1360" w:author="Microsoft account" w:date="2025-09-14T11:47:00Z">
              <w:rPr>
                <w:rFonts w:hint="cs"/>
                <w:rtl/>
                <w:lang w:bidi="fa-IR"/>
              </w:rPr>
            </w:rPrChange>
          </w:rPr>
          <w:t>ی</w:t>
        </w:r>
        <w:r w:rsidRPr="007E5D18">
          <w:rPr>
            <w:rFonts w:hint="eastAsia"/>
            <w:sz w:val="18"/>
            <w:szCs w:val="18"/>
            <w:rtl/>
            <w:lang w:bidi="fa-IR"/>
            <w:rPrChange w:id="1361" w:author="Microsoft account" w:date="2025-09-14T11:47:00Z">
              <w:rPr>
                <w:rFonts w:hint="eastAsia"/>
                <w:rtl/>
                <w:lang w:bidi="fa-IR"/>
              </w:rPr>
            </w:rPrChange>
          </w:rPr>
          <w:t>تونن</w:t>
        </w:r>
        <w:r w:rsidRPr="007E5D18">
          <w:rPr>
            <w:sz w:val="18"/>
            <w:szCs w:val="18"/>
            <w:rtl/>
            <w:lang w:bidi="fa-IR"/>
            <w:rPrChange w:id="1362" w:author="Microsoft account" w:date="2025-09-14T11:47:00Z">
              <w:rPr>
                <w:rtl/>
                <w:lang w:bidi="fa-IR"/>
              </w:rPr>
            </w:rPrChange>
          </w:rPr>
          <w:t xml:space="preserve"> </w:t>
        </w:r>
        <w:r w:rsidRPr="007E5D18">
          <w:rPr>
            <w:rFonts w:hint="cs"/>
            <w:sz w:val="18"/>
            <w:szCs w:val="18"/>
            <w:rtl/>
            <w:lang w:bidi="fa-IR"/>
            <w:rPrChange w:id="1363" w:author="Microsoft account" w:date="2025-09-14T11:47:00Z">
              <w:rPr>
                <w:rFonts w:hint="cs"/>
                <w:rtl/>
                <w:lang w:bidi="fa-IR"/>
              </w:rPr>
            </w:rPrChange>
          </w:rPr>
          <w:t>ی</w:t>
        </w:r>
        <w:r w:rsidRPr="007E5D18">
          <w:rPr>
            <w:rFonts w:hint="eastAsia"/>
            <w:sz w:val="18"/>
            <w:szCs w:val="18"/>
            <w:rtl/>
            <w:lang w:bidi="fa-IR"/>
            <w:rPrChange w:id="1364" w:author="Microsoft account" w:date="2025-09-14T11:47:00Z">
              <w:rPr>
                <w:rFonts w:hint="eastAsia"/>
                <w:rtl/>
                <w:lang w:bidi="fa-IR"/>
              </w:rPr>
            </w:rPrChange>
          </w:rPr>
          <w:t>ه</w:t>
        </w:r>
        <w:r w:rsidRPr="007E5D18">
          <w:rPr>
            <w:sz w:val="18"/>
            <w:szCs w:val="18"/>
            <w:rtl/>
            <w:lang w:bidi="fa-IR"/>
            <w:rPrChange w:id="1365" w:author="Microsoft account" w:date="2025-09-14T11:47:00Z">
              <w:rPr>
                <w:rtl/>
                <w:lang w:bidi="fa-IR"/>
              </w:rPr>
            </w:rPrChange>
          </w:rPr>
          <w:t xml:space="preserve"> </w:t>
        </w:r>
        <w:r w:rsidRPr="007E5D18">
          <w:rPr>
            <w:rFonts w:hint="eastAsia"/>
            <w:sz w:val="18"/>
            <w:szCs w:val="18"/>
            <w:rtl/>
            <w:lang w:bidi="fa-IR"/>
            <w:rPrChange w:id="1366" w:author="Microsoft account" w:date="2025-09-14T11:47:00Z">
              <w:rPr>
                <w:rFonts w:hint="eastAsia"/>
                <w:rtl/>
                <w:lang w:bidi="fa-IR"/>
              </w:rPr>
            </w:rPrChange>
          </w:rPr>
          <w:t>لوپ</w:t>
        </w:r>
        <w:r w:rsidRPr="007E5D18">
          <w:rPr>
            <w:sz w:val="18"/>
            <w:szCs w:val="18"/>
            <w:rtl/>
            <w:lang w:bidi="fa-IR"/>
            <w:rPrChange w:id="1367" w:author="Microsoft account" w:date="2025-09-14T11:47:00Z">
              <w:rPr>
                <w:rtl/>
                <w:lang w:bidi="fa-IR"/>
              </w:rPr>
            </w:rPrChange>
          </w:rPr>
          <w:t xml:space="preserve"> </w:t>
        </w:r>
        <w:r w:rsidRPr="007E5D18">
          <w:rPr>
            <w:rFonts w:hint="eastAsia"/>
            <w:sz w:val="18"/>
            <w:szCs w:val="18"/>
            <w:rtl/>
            <w:lang w:bidi="fa-IR"/>
            <w:rPrChange w:id="1368" w:author="Microsoft account" w:date="2025-09-14T11:47:00Z">
              <w:rPr>
                <w:rFonts w:hint="eastAsia"/>
                <w:rtl/>
                <w:lang w:bidi="fa-IR"/>
              </w:rPr>
            </w:rPrChange>
          </w:rPr>
          <w:t>باشن</w:t>
        </w:r>
        <w:r w:rsidRPr="007E5D18">
          <w:rPr>
            <w:sz w:val="18"/>
            <w:szCs w:val="18"/>
            <w:rtl/>
            <w:lang w:bidi="fa-IR"/>
            <w:rPrChange w:id="1369" w:author="Microsoft account" w:date="2025-09-14T11:47:00Z">
              <w:rPr>
                <w:rtl/>
                <w:lang w:bidi="fa-IR"/>
              </w:rPr>
            </w:rPrChange>
          </w:rPr>
          <w:t xml:space="preserve"> </w:t>
        </w:r>
        <w:r w:rsidRPr="007E5D18">
          <w:rPr>
            <w:rFonts w:hint="eastAsia"/>
            <w:sz w:val="18"/>
            <w:szCs w:val="18"/>
            <w:rtl/>
            <w:lang w:bidi="fa-IR"/>
            <w:rPrChange w:id="1370" w:author="Microsoft account" w:date="2025-09-14T11:47:00Z">
              <w:rPr>
                <w:rFonts w:hint="eastAsia"/>
                <w:rtl/>
                <w:lang w:bidi="fa-IR"/>
              </w:rPr>
            </w:rPrChange>
          </w:rPr>
          <w:t>خارج</w:t>
        </w:r>
        <w:r w:rsidRPr="007E5D18">
          <w:rPr>
            <w:sz w:val="18"/>
            <w:szCs w:val="18"/>
            <w:rtl/>
            <w:lang w:bidi="fa-IR"/>
            <w:rPrChange w:id="1371" w:author="Microsoft account" w:date="2025-09-14T11:47:00Z">
              <w:rPr>
                <w:rtl/>
                <w:lang w:bidi="fa-IR"/>
              </w:rPr>
            </w:rPrChange>
          </w:rPr>
          <w:t xml:space="preserve"> </w:t>
        </w:r>
        <w:r w:rsidRPr="007E5D18">
          <w:rPr>
            <w:rFonts w:hint="eastAsia"/>
            <w:sz w:val="18"/>
            <w:szCs w:val="18"/>
            <w:rtl/>
            <w:lang w:bidi="fa-IR"/>
            <w:rPrChange w:id="1372" w:author="Microsoft account" w:date="2025-09-14T11:47:00Z">
              <w:rPr>
                <w:rFonts w:hint="eastAsia"/>
                <w:rtl/>
                <w:lang w:bidi="fa-IR"/>
              </w:rPr>
            </w:rPrChange>
          </w:rPr>
          <w:t>از</w:t>
        </w:r>
        <w:r w:rsidRPr="007E5D18">
          <w:rPr>
            <w:sz w:val="18"/>
            <w:szCs w:val="18"/>
            <w:rtl/>
            <w:lang w:bidi="fa-IR"/>
            <w:rPrChange w:id="1373" w:author="Microsoft account" w:date="2025-09-14T11:47:00Z">
              <w:rPr>
                <w:rtl/>
                <w:lang w:bidi="fa-IR"/>
              </w:rPr>
            </w:rPrChange>
          </w:rPr>
          <w:t xml:space="preserve"> </w:t>
        </w:r>
        <w:r w:rsidRPr="007E5D18">
          <w:rPr>
            <w:rFonts w:hint="eastAsia"/>
            <w:sz w:val="18"/>
            <w:szCs w:val="18"/>
            <w:rtl/>
            <w:lang w:bidi="fa-IR"/>
            <w:rPrChange w:id="1374" w:author="Microsoft account" w:date="2025-09-14T11:47:00Z">
              <w:rPr>
                <w:rFonts w:hint="eastAsia"/>
                <w:rtl/>
                <w:lang w:bidi="fa-IR"/>
              </w:rPr>
            </w:rPrChange>
          </w:rPr>
          <w:t>خط</w:t>
        </w:r>
        <w:r w:rsidRPr="007E5D18">
          <w:rPr>
            <w:sz w:val="18"/>
            <w:szCs w:val="18"/>
            <w:rtl/>
            <w:lang w:bidi="fa-IR"/>
            <w:rPrChange w:id="1375" w:author="Microsoft account" w:date="2025-09-14T11:47:00Z">
              <w:rPr>
                <w:rtl/>
                <w:lang w:bidi="fa-IR"/>
              </w:rPr>
            </w:rPrChange>
          </w:rPr>
          <w:t xml:space="preserve"> </w:t>
        </w:r>
        <w:r w:rsidRPr="007E5D18">
          <w:rPr>
            <w:rFonts w:hint="eastAsia"/>
            <w:sz w:val="18"/>
            <w:szCs w:val="18"/>
            <w:rtl/>
            <w:lang w:bidi="fa-IR"/>
            <w:rPrChange w:id="1376" w:author="Microsoft account" w:date="2025-09-14T11:47:00Z">
              <w:rPr>
                <w:rFonts w:hint="eastAsia"/>
                <w:rtl/>
                <w:lang w:bidi="fa-IR"/>
              </w:rPr>
            </w:rPrChange>
          </w:rPr>
          <w:t>اصل</w:t>
        </w:r>
        <w:r w:rsidRPr="007E5D18">
          <w:rPr>
            <w:rFonts w:hint="cs"/>
            <w:sz w:val="18"/>
            <w:szCs w:val="18"/>
            <w:rtl/>
            <w:lang w:bidi="fa-IR"/>
            <w:rPrChange w:id="1377" w:author="Microsoft account" w:date="2025-09-14T11:47:00Z">
              <w:rPr>
                <w:rFonts w:hint="cs"/>
                <w:rtl/>
                <w:lang w:bidi="fa-IR"/>
              </w:rPr>
            </w:rPrChange>
          </w:rPr>
          <w:t>ی</w:t>
        </w:r>
        <w:r w:rsidRPr="007E5D18">
          <w:rPr>
            <w:sz w:val="18"/>
            <w:szCs w:val="18"/>
            <w:rtl/>
            <w:lang w:bidi="fa-IR"/>
            <w:rPrChange w:id="1378" w:author="Microsoft account" w:date="2025-09-14T11:47:00Z">
              <w:rPr>
                <w:rtl/>
                <w:lang w:bidi="fa-IR"/>
              </w:rPr>
            </w:rPrChange>
          </w:rPr>
          <w:t xml:space="preserve"> </w:t>
        </w:r>
        <w:r w:rsidRPr="007E5D18">
          <w:rPr>
            <w:rFonts w:hint="eastAsia"/>
            <w:sz w:val="18"/>
            <w:szCs w:val="18"/>
            <w:rtl/>
            <w:lang w:bidi="fa-IR"/>
            <w:rPrChange w:id="1379" w:author="Microsoft account" w:date="2025-09-14T11:47:00Z">
              <w:rPr>
                <w:rFonts w:hint="eastAsia"/>
                <w:rtl/>
                <w:lang w:bidi="fa-IR"/>
              </w:rPr>
            </w:rPrChange>
          </w:rPr>
          <w:t>برنامه</w:t>
        </w:r>
        <w:r w:rsidRPr="007E5D18">
          <w:rPr>
            <w:sz w:val="18"/>
            <w:szCs w:val="18"/>
            <w:rtl/>
            <w:lang w:bidi="fa-IR"/>
            <w:rPrChange w:id="1380"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381" w:author="Microsoft account" w:date="2025-09-14T11:45:00Z"/>
          <w:sz w:val="18"/>
          <w:szCs w:val="18"/>
          <w:rtl/>
          <w:lang w:bidi="fa-IR"/>
          <w:rPrChange w:id="1382" w:author="Microsoft account" w:date="2025-09-14T11:47:00Z">
            <w:rPr>
              <w:ins w:id="1383" w:author="Microsoft account" w:date="2025-09-14T11:45:00Z"/>
              <w:rtl/>
              <w:lang w:bidi="fa-IR"/>
            </w:rPr>
          </w:rPrChange>
        </w:rPr>
        <w:pPrChange w:id="1384" w:author="Microsoft account" w:date="2025-09-14T11:45:00Z">
          <w:pPr>
            <w:spacing w:after="0" w:line="276" w:lineRule="auto"/>
            <w:jc w:val="both"/>
          </w:pPr>
        </w:pPrChange>
      </w:pPr>
      <w:ins w:id="1385" w:author="Microsoft account" w:date="2025-09-14T11:45:00Z">
        <w:r w:rsidRPr="007E5D18">
          <w:rPr>
            <w:sz w:val="18"/>
            <w:szCs w:val="18"/>
            <w:rtl/>
            <w:lang w:bidi="fa-IR"/>
            <w:rPrChange w:id="1386" w:author="Microsoft account" w:date="2025-09-14T11:47:00Z">
              <w:rPr>
                <w:rtl/>
                <w:lang w:bidi="fa-IR"/>
              </w:rPr>
            </w:rPrChange>
          </w:rPr>
          <w:t>و سوال بعد</w:t>
        </w:r>
        <w:r w:rsidRPr="007E5D18">
          <w:rPr>
            <w:rFonts w:hint="cs"/>
            <w:sz w:val="18"/>
            <w:szCs w:val="18"/>
            <w:rtl/>
            <w:lang w:bidi="fa-IR"/>
            <w:rPrChange w:id="1387" w:author="Microsoft account" w:date="2025-09-14T11:47:00Z">
              <w:rPr>
                <w:rFonts w:hint="cs"/>
                <w:rtl/>
                <w:lang w:bidi="fa-IR"/>
              </w:rPr>
            </w:rPrChange>
          </w:rPr>
          <w:t>ی</w:t>
        </w:r>
        <w:r w:rsidRPr="007E5D18">
          <w:rPr>
            <w:sz w:val="18"/>
            <w:szCs w:val="18"/>
            <w:rtl/>
            <w:lang w:bidi="fa-IR"/>
            <w:rPrChange w:id="1388" w:author="Microsoft account" w:date="2025-09-14T11:47:00Z">
              <w:rPr>
                <w:rtl/>
                <w:lang w:bidi="fa-IR"/>
              </w:rPr>
            </w:rPrChange>
          </w:rPr>
          <w:t xml:space="preserve"> هم ا</w:t>
        </w:r>
        <w:r w:rsidRPr="007E5D18">
          <w:rPr>
            <w:rFonts w:hint="cs"/>
            <w:sz w:val="18"/>
            <w:szCs w:val="18"/>
            <w:rtl/>
            <w:lang w:bidi="fa-IR"/>
            <w:rPrChange w:id="1389" w:author="Microsoft account" w:date="2025-09-14T11:47:00Z">
              <w:rPr>
                <w:rFonts w:hint="cs"/>
                <w:rtl/>
                <w:lang w:bidi="fa-IR"/>
              </w:rPr>
            </w:rPrChange>
          </w:rPr>
          <w:t>ی</w:t>
        </w:r>
        <w:r w:rsidRPr="007E5D18">
          <w:rPr>
            <w:rFonts w:hint="eastAsia"/>
            <w:sz w:val="18"/>
            <w:szCs w:val="18"/>
            <w:rtl/>
            <w:lang w:bidi="fa-IR"/>
            <w:rPrChange w:id="1390" w:author="Microsoft account" w:date="2025-09-14T11:47:00Z">
              <w:rPr>
                <w:rFonts w:hint="eastAsia"/>
                <w:rtl/>
                <w:lang w:bidi="fa-IR"/>
              </w:rPr>
            </w:rPrChange>
          </w:rPr>
          <w:t>نه</w:t>
        </w:r>
        <w:r w:rsidRPr="007E5D18">
          <w:rPr>
            <w:sz w:val="18"/>
            <w:szCs w:val="18"/>
            <w:rtl/>
            <w:lang w:bidi="fa-IR"/>
            <w:rPrChange w:id="1391" w:author="Microsoft account" w:date="2025-09-14T11:47:00Z">
              <w:rPr>
                <w:rtl/>
                <w:lang w:bidi="fa-IR"/>
              </w:rPr>
            </w:rPrChange>
          </w:rPr>
          <w:t xml:space="preserve"> که اگر با </w:t>
        </w:r>
        <w:r w:rsidRPr="007E5D18">
          <w:rPr>
            <w:sz w:val="18"/>
            <w:szCs w:val="18"/>
            <w:lang w:bidi="fa-IR"/>
            <w:rPrChange w:id="1392" w:author="Microsoft account" w:date="2025-09-14T11:47:00Z">
              <w:rPr>
                <w:lang w:bidi="fa-IR"/>
              </w:rPr>
            </w:rPrChange>
          </w:rPr>
          <w:t>turtle</w:t>
        </w:r>
        <w:r w:rsidRPr="007E5D18">
          <w:rPr>
            <w:sz w:val="18"/>
            <w:szCs w:val="18"/>
            <w:rtl/>
            <w:lang w:bidi="fa-IR"/>
            <w:rPrChange w:id="1393" w:author="Microsoft account" w:date="2025-09-14T11:47:00Z">
              <w:rPr>
                <w:rtl/>
                <w:lang w:bidi="fa-IR"/>
              </w:rPr>
            </w:rPrChange>
          </w:rPr>
          <w:t xml:space="preserve"> کار نم</w:t>
        </w:r>
        <w:r w:rsidRPr="007E5D18">
          <w:rPr>
            <w:rFonts w:hint="cs"/>
            <w:sz w:val="18"/>
            <w:szCs w:val="18"/>
            <w:rtl/>
            <w:lang w:bidi="fa-IR"/>
            <w:rPrChange w:id="1394" w:author="Microsoft account" w:date="2025-09-14T11:47:00Z">
              <w:rPr>
                <w:rFonts w:hint="cs"/>
                <w:rtl/>
                <w:lang w:bidi="fa-IR"/>
              </w:rPr>
            </w:rPrChange>
          </w:rPr>
          <w:t>ی</w:t>
        </w:r>
        <w:r w:rsidRPr="007E5D18">
          <w:rPr>
            <w:rFonts w:hint="eastAsia"/>
            <w:sz w:val="18"/>
            <w:szCs w:val="18"/>
            <w:rtl/>
            <w:lang w:bidi="fa-IR"/>
            <w:rPrChange w:id="1395" w:author="Microsoft account" w:date="2025-09-14T11:47:00Z">
              <w:rPr>
                <w:rFonts w:hint="eastAsia"/>
                <w:rtl/>
                <w:lang w:bidi="fa-IR"/>
              </w:rPr>
            </w:rPrChange>
          </w:rPr>
          <w:t>کردم</w:t>
        </w:r>
        <w:r w:rsidRPr="007E5D18">
          <w:rPr>
            <w:sz w:val="18"/>
            <w:szCs w:val="18"/>
            <w:rtl/>
            <w:lang w:bidi="fa-IR"/>
            <w:rPrChange w:id="1396" w:author="Microsoft account" w:date="2025-09-14T11:47:00Z">
              <w:rPr>
                <w:rtl/>
                <w:lang w:bidi="fa-IR"/>
              </w:rPr>
            </w:rPrChange>
          </w:rPr>
          <w:t xml:space="preserve"> و م</w:t>
        </w:r>
        <w:r w:rsidRPr="007E5D18">
          <w:rPr>
            <w:rFonts w:hint="cs"/>
            <w:sz w:val="18"/>
            <w:szCs w:val="18"/>
            <w:rtl/>
            <w:lang w:bidi="fa-IR"/>
            <w:rPrChange w:id="1397" w:author="Microsoft account" w:date="2025-09-14T11:47:00Z">
              <w:rPr>
                <w:rFonts w:hint="cs"/>
                <w:rtl/>
                <w:lang w:bidi="fa-IR"/>
              </w:rPr>
            </w:rPrChange>
          </w:rPr>
          <w:t>ی</w:t>
        </w:r>
        <w:r w:rsidRPr="007E5D18">
          <w:rPr>
            <w:rFonts w:hint="eastAsia"/>
            <w:sz w:val="18"/>
            <w:szCs w:val="18"/>
            <w:rtl/>
            <w:lang w:bidi="fa-IR"/>
            <w:rPrChange w:id="1398" w:author="Microsoft account" w:date="2025-09-14T11:47:00Z">
              <w:rPr>
                <w:rFonts w:hint="eastAsia"/>
                <w:rtl/>
                <w:lang w:bidi="fa-IR"/>
              </w:rPr>
            </w:rPrChange>
          </w:rPr>
          <w:t>خواستم</w:t>
        </w:r>
        <w:r w:rsidRPr="007E5D18">
          <w:rPr>
            <w:sz w:val="18"/>
            <w:szCs w:val="18"/>
            <w:rtl/>
            <w:lang w:bidi="fa-IR"/>
            <w:rPrChange w:id="1399" w:author="Microsoft account" w:date="2025-09-14T11:47:00Z">
              <w:rPr>
                <w:rtl/>
                <w:lang w:bidi="fa-IR"/>
              </w:rPr>
            </w:rPrChange>
          </w:rPr>
          <w:t xml:space="preserve"> با خود </w:t>
        </w:r>
        <w:r w:rsidRPr="007E5D18">
          <w:rPr>
            <w:sz w:val="18"/>
            <w:szCs w:val="18"/>
            <w:lang w:bidi="fa-IR"/>
            <w:rPrChange w:id="1400" w:author="Microsoft account" w:date="2025-09-14T11:47:00Z">
              <w:rPr>
                <w:lang w:bidi="fa-IR"/>
              </w:rPr>
            </w:rPrChange>
          </w:rPr>
          <w:t>python</w:t>
        </w:r>
        <w:r w:rsidRPr="007E5D18">
          <w:rPr>
            <w:sz w:val="18"/>
            <w:szCs w:val="18"/>
            <w:rtl/>
            <w:lang w:bidi="fa-IR"/>
            <w:rPrChange w:id="1401" w:author="Microsoft account" w:date="2025-09-14T11:47:00Z">
              <w:rPr>
                <w:rtl/>
                <w:lang w:bidi="fa-IR"/>
              </w:rPr>
            </w:rPrChange>
          </w:rPr>
          <w:t xml:space="preserve"> </w:t>
        </w:r>
        <w:r w:rsidRPr="007E5D18">
          <w:rPr>
            <w:rFonts w:hint="cs"/>
            <w:sz w:val="18"/>
            <w:szCs w:val="18"/>
            <w:rtl/>
            <w:lang w:bidi="fa-IR"/>
            <w:rPrChange w:id="1402" w:author="Microsoft account" w:date="2025-09-14T11:47:00Z">
              <w:rPr>
                <w:rFonts w:hint="cs"/>
                <w:rtl/>
                <w:lang w:bidi="fa-IR"/>
              </w:rPr>
            </w:rPrChange>
          </w:rPr>
          <w:t>ی</w:t>
        </w:r>
        <w:r w:rsidRPr="007E5D18">
          <w:rPr>
            <w:rFonts w:hint="eastAsia"/>
            <w:sz w:val="18"/>
            <w:szCs w:val="18"/>
            <w:rtl/>
            <w:lang w:bidi="fa-IR"/>
            <w:rPrChange w:id="1403" w:author="Microsoft account" w:date="2025-09-14T11:47:00Z">
              <w:rPr>
                <w:rFonts w:hint="eastAsia"/>
                <w:rtl/>
                <w:lang w:bidi="fa-IR"/>
              </w:rPr>
            </w:rPrChange>
          </w:rPr>
          <w:t>ه</w:t>
        </w:r>
        <w:r w:rsidRPr="007E5D18">
          <w:rPr>
            <w:sz w:val="18"/>
            <w:szCs w:val="18"/>
            <w:rtl/>
            <w:lang w:bidi="fa-IR"/>
            <w:rPrChange w:id="1404" w:author="Microsoft account" w:date="2025-09-14T11:47:00Z">
              <w:rPr>
                <w:rtl/>
                <w:lang w:bidi="fa-IR"/>
              </w:rPr>
            </w:rPrChange>
          </w:rPr>
          <w:t xml:space="preserve"> همچ</w:t>
        </w:r>
        <w:r w:rsidRPr="007E5D18">
          <w:rPr>
            <w:rFonts w:hint="cs"/>
            <w:sz w:val="18"/>
            <w:szCs w:val="18"/>
            <w:rtl/>
            <w:lang w:bidi="fa-IR"/>
            <w:rPrChange w:id="1405" w:author="Microsoft account" w:date="2025-09-14T11:47:00Z">
              <w:rPr>
                <w:rFonts w:hint="cs"/>
                <w:rtl/>
                <w:lang w:bidi="fa-IR"/>
              </w:rPr>
            </w:rPrChange>
          </w:rPr>
          <w:t>ی</w:t>
        </w:r>
        <w:r w:rsidRPr="007E5D18">
          <w:rPr>
            <w:rFonts w:hint="eastAsia"/>
            <w:sz w:val="18"/>
            <w:szCs w:val="18"/>
            <w:rtl/>
            <w:lang w:bidi="fa-IR"/>
            <w:rPrChange w:id="1406" w:author="Microsoft account" w:date="2025-09-14T11:47:00Z">
              <w:rPr>
                <w:rFonts w:hint="eastAsia"/>
                <w:rtl/>
                <w:lang w:bidi="fa-IR"/>
              </w:rPr>
            </w:rPrChange>
          </w:rPr>
          <w:t>ن</w:t>
        </w:r>
        <w:r w:rsidRPr="007E5D18">
          <w:rPr>
            <w:sz w:val="18"/>
            <w:szCs w:val="18"/>
            <w:rtl/>
            <w:lang w:bidi="fa-IR"/>
            <w:rPrChange w:id="1407" w:author="Microsoft account" w:date="2025-09-14T11:47:00Z">
              <w:rPr>
                <w:rtl/>
                <w:lang w:bidi="fa-IR"/>
              </w:rPr>
            </w:rPrChange>
          </w:rPr>
          <w:t xml:space="preserve"> کار</w:t>
        </w:r>
        <w:r w:rsidRPr="007E5D18">
          <w:rPr>
            <w:rFonts w:hint="cs"/>
            <w:sz w:val="18"/>
            <w:szCs w:val="18"/>
            <w:rtl/>
            <w:lang w:bidi="fa-IR"/>
            <w:rPrChange w:id="1408" w:author="Microsoft account" w:date="2025-09-14T11:47:00Z">
              <w:rPr>
                <w:rFonts w:hint="cs"/>
                <w:rtl/>
                <w:lang w:bidi="fa-IR"/>
              </w:rPr>
            </w:rPrChange>
          </w:rPr>
          <w:t>ی</w:t>
        </w:r>
        <w:r w:rsidRPr="007E5D18">
          <w:rPr>
            <w:sz w:val="18"/>
            <w:szCs w:val="18"/>
            <w:rtl/>
            <w:lang w:bidi="fa-IR"/>
            <w:rPrChange w:id="1409" w:author="Microsoft account" w:date="2025-09-14T11:47:00Z">
              <w:rPr>
                <w:rtl/>
                <w:lang w:bidi="fa-IR"/>
              </w:rPr>
            </w:rPrChange>
          </w:rPr>
          <w:t xml:space="preserve"> بکنم (</w:t>
        </w:r>
        <w:r w:rsidRPr="007E5D18">
          <w:rPr>
            <w:rFonts w:hint="cs"/>
            <w:sz w:val="18"/>
            <w:szCs w:val="18"/>
            <w:rtl/>
            <w:lang w:bidi="fa-IR"/>
            <w:rPrChange w:id="1410" w:author="Microsoft account" w:date="2025-09-14T11:47:00Z">
              <w:rPr>
                <w:rFonts w:hint="cs"/>
                <w:rtl/>
                <w:lang w:bidi="fa-IR"/>
              </w:rPr>
            </w:rPrChange>
          </w:rPr>
          <w:t>ی</w:t>
        </w:r>
        <w:r w:rsidRPr="007E5D18">
          <w:rPr>
            <w:rFonts w:hint="eastAsia"/>
            <w:sz w:val="18"/>
            <w:szCs w:val="18"/>
            <w:rtl/>
            <w:lang w:bidi="fa-IR"/>
            <w:rPrChange w:id="1411" w:author="Microsoft account" w:date="2025-09-14T11:47:00Z">
              <w:rPr>
                <w:rFonts w:hint="eastAsia"/>
                <w:rtl/>
                <w:lang w:bidi="fa-IR"/>
              </w:rPr>
            </w:rPrChange>
          </w:rPr>
          <w:t>ه</w:t>
        </w:r>
        <w:r w:rsidRPr="007E5D18">
          <w:rPr>
            <w:sz w:val="18"/>
            <w:szCs w:val="18"/>
            <w:rtl/>
            <w:lang w:bidi="fa-IR"/>
            <w:rPrChange w:id="1412" w:author="Microsoft account" w:date="2025-09-14T11:47:00Z">
              <w:rPr>
                <w:rtl/>
                <w:lang w:bidi="fa-IR"/>
              </w:rPr>
            </w:rPrChange>
          </w:rPr>
          <w:t xml:space="preserve"> لوپ</w:t>
        </w:r>
        <w:r w:rsidRPr="007E5D18">
          <w:rPr>
            <w:rFonts w:hint="cs"/>
            <w:sz w:val="18"/>
            <w:szCs w:val="18"/>
            <w:rtl/>
            <w:lang w:bidi="fa-IR"/>
            <w:rPrChange w:id="1413" w:author="Microsoft account" w:date="2025-09-14T11:47:00Z">
              <w:rPr>
                <w:rFonts w:hint="cs"/>
                <w:rtl/>
                <w:lang w:bidi="fa-IR"/>
              </w:rPr>
            </w:rPrChange>
          </w:rPr>
          <w:t>ی</w:t>
        </w:r>
        <w:r w:rsidRPr="007E5D18">
          <w:rPr>
            <w:sz w:val="18"/>
            <w:szCs w:val="18"/>
            <w:rtl/>
            <w:lang w:bidi="fa-IR"/>
            <w:rPrChange w:id="1414" w:author="Microsoft account" w:date="2025-09-14T11:47:00Z">
              <w:rPr>
                <w:rtl/>
                <w:lang w:bidi="fa-IR"/>
              </w:rPr>
            </w:rPrChange>
          </w:rPr>
          <w:t xml:space="preserve"> درست کنم مثل ا</w:t>
        </w:r>
        <w:r w:rsidRPr="007E5D18">
          <w:rPr>
            <w:rFonts w:hint="cs"/>
            <w:sz w:val="18"/>
            <w:szCs w:val="18"/>
            <w:rtl/>
            <w:lang w:bidi="fa-IR"/>
            <w:rPrChange w:id="1415" w:author="Microsoft account" w:date="2025-09-14T11:47:00Z">
              <w:rPr>
                <w:rFonts w:hint="cs"/>
                <w:rtl/>
                <w:lang w:bidi="fa-IR"/>
              </w:rPr>
            </w:rPrChange>
          </w:rPr>
          <w:t>ی</w:t>
        </w:r>
        <w:r w:rsidRPr="007E5D18">
          <w:rPr>
            <w:rFonts w:hint="eastAsia"/>
            <w:sz w:val="18"/>
            <w:szCs w:val="18"/>
            <w:rtl/>
            <w:lang w:bidi="fa-IR"/>
            <w:rPrChange w:id="1416" w:author="Microsoft account" w:date="2025-09-14T11:47:00Z">
              <w:rPr>
                <w:rFonts w:hint="eastAsia"/>
                <w:rtl/>
                <w:lang w:bidi="fa-IR"/>
              </w:rPr>
            </w:rPrChange>
          </w:rPr>
          <w:t>ن</w:t>
        </w:r>
        <w:r w:rsidRPr="007E5D18">
          <w:rPr>
            <w:sz w:val="18"/>
            <w:szCs w:val="18"/>
            <w:rtl/>
            <w:lang w:bidi="fa-IR"/>
            <w:rPrChange w:id="1417" w:author="Microsoft account" w:date="2025-09-14T11:47:00Z">
              <w:rPr>
                <w:rtl/>
                <w:lang w:bidi="fa-IR"/>
              </w:rPr>
            </w:rPrChange>
          </w:rPr>
          <w:t xml:space="preserve"> که خارج از خط اصل</w:t>
        </w:r>
        <w:r w:rsidRPr="007E5D18">
          <w:rPr>
            <w:rFonts w:hint="cs"/>
            <w:sz w:val="18"/>
            <w:szCs w:val="18"/>
            <w:rtl/>
            <w:lang w:bidi="fa-IR"/>
            <w:rPrChange w:id="1418" w:author="Microsoft account" w:date="2025-09-14T11:47:00Z">
              <w:rPr>
                <w:rFonts w:hint="cs"/>
                <w:rtl/>
                <w:lang w:bidi="fa-IR"/>
              </w:rPr>
            </w:rPrChange>
          </w:rPr>
          <w:t>ی</w:t>
        </w:r>
        <w:r w:rsidRPr="007E5D18">
          <w:rPr>
            <w:sz w:val="18"/>
            <w:szCs w:val="18"/>
            <w:rtl/>
            <w:lang w:bidi="fa-IR"/>
            <w:rPrChange w:id="1419" w:author="Microsoft account" w:date="2025-09-14T11:47:00Z">
              <w:rPr>
                <w:rtl/>
                <w:lang w:bidi="fa-IR"/>
              </w:rPr>
            </w:rPrChange>
          </w:rPr>
          <w:t xml:space="preserve"> برنامه در زمان ها</w:t>
        </w:r>
        <w:r w:rsidRPr="007E5D18">
          <w:rPr>
            <w:rFonts w:hint="cs"/>
            <w:sz w:val="18"/>
            <w:szCs w:val="18"/>
            <w:rtl/>
            <w:lang w:bidi="fa-IR"/>
            <w:rPrChange w:id="1420" w:author="Microsoft account" w:date="2025-09-14T11:47:00Z">
              <w:rPr>
                <w:rFonts w:hint="cs"/>
                <w:rtl/>
                <w:lang w:bidi="fa-IR"/>
              </w:rPr>
            </w:rPrChange>
          </w:rPr>
          <w:t>ی</w:t>
        </w:r>
        <w:r w:rsidRPr="007E5D18">
          <w:rPr>
            <w:sz w:val="18"/>
            <w:szCs w:val="18"/>
            <w:rtl/>
            <w:lang w:bidi="fa-IR"/>
            <w:rPrChange w:id="1421" w:author="Microsoft account" w:date="2025-09-14T11:47:00Z">
              <w:rPr>
                <w:rtl/>
                <w:lang w:bidi="fa-IR"/>
              </w:rPr>
            </w:rPrChange>
          </w:rPr>
          <w:t xml:space="preserve"> مشخص</w:t>
        </w:r>
        <w:r w:rsidRPr="007E5D18">
          <w:rPr>
            <w:rFonts w:hint="cs"/>
            <w:sz w:val="18"/>
            <w:szCs w:val="18"/>
            <w:rtl/>
            <w:lang w:bidi="fa-IR"/>
            <w:rPrChange w:id="1422" w:author="Microsoft account" w:date="2025-09-14T11:47:00Z">
              <w:rPr>
                <w:rFonts w:hint="cs"/>
                <w:rtl/>
                <w:lang w:bidi="fa-IR"/>
              </w:rPr>
            </w:rPrChange>
          </w:rPr>
          <w:t>ی</w:t>
        </w:r>
        <w:r w:rsidRPr="007E5D18">
          <w:rPr>
            <w:sz w:val="18"/>
            <w:szCs w:val="18"/>
            <w:rtl/>
            <w:lang w:bidi="fa-IR"/>
            <w:rPrChange w:id="1423" w:author="Microsoft account" w:date="2025-09-14T11:47:00Z">
              <w:rPr>
                <w:rtl/>
                <w:lang w:bidi="fa-IR"/>
              </w:rPr>
            </w:rPrChange>
          </w:rPr>
          <w:t xml:space="preserve"> </w:t>
        </w:r>
        <w:r w:rsidRPr="007E5D18">
          <w:rPr>
            <w:rFonts w:hint="cs"/>
            <w:sz w:val="18"/>
            <w:szCs w:val="18"/>
            <w:rtl/>
            <w:lang w:bidi="fa-IR"/>
            <w:rPrChange w:id="1424" w:author="Microsoft account" w:date="2025-09-14T11:47:00Z">
              <w:rPr>
                <w:rFonts w:hint="cs"/>
                <w:rtl/>
                <w:lang w:bidi="fa-IR"/>
              </w:rPr>
            </w:rPrChange>
          </w:rPr>
          <w:t>ی</w:t>
        </w:r>
        <w:r w:rsidRPr="007E5D18">
          <w:rPr>
            <w:rFonts w:hint="eastAsia"/>
            <w:sz w:val="18"/>
            <w:szCs w:val="18"/>
            <w:rtl/>
            <w:lang w:bidi="fa-IR"/>
            <w:rPrChange w:id="1425" w:author="Microsoft account" w:date="2025-09-14T11:47:00Z">
              <w:rPr>
                <w:rFonts w:hint="eastAsia"/>
                <w:rtl/>
                <w:lang w:bidi="fa-IR"/>
              </w:rPr>
            </w:rPrChange>
          </w:rPr>
          <w:t>ا</w:t>
        </w:r>
        <w:r w:rsidRPr="007E5D18">
          <w:rPr>
            <w:sz w:val="18"/>
            <w:szCs w:val="18"/>
            <w:rtl/>
            <w:lang w:bidi="fa-IR"/>
            <w:rPrChange w:id="1426" w:author="Microsoft account" w:date="2025-09-14T11:47:00Z">
              <w:rPr>
                <w:rtl/>
                <w:lang w:bidi="fa-IR"/>
              </w:rPr>
            </w:rPrChange>
          </w:rPr>
          <w:t xml:space="preserve"> شا</w:t>
        </w:r>
        <w:r w:rsidRPr="007E5D18">
          <w:rPr>
            <w:rFonts w:hint="cs"/>
            <w:sz w:val="18"/>
            <w:szCs w:val="18"/>
            <w:rtl/>
            <w:lang w:bidi="fa-IR"/>
            <w:rPrChange w:id="1427" w:author="Microsoft account" w:date="2025-09-14T11:47:00Z">
              <w:rPr>
                <w:rFonts w:hint="cs"/>
                <w:rtl/>
                <w:lang w:bidi="fa-IR"/>
              </w:rPr>
            </w:rPrChange>
          </w:rPr>
          <w:t>ی</w:t>
        </w:r>
        <w:r w:rsidRPr="007E5D18">
          <w:rPr>
            <w:rFonts w:hint="eastAsia"/>
            <w:sz w:val="18"/>
            <w:szCs w:val="18"/>
            <w:rtl/>
            <w:lang w:bidi="fa-IR"/>
            <w:rPrChange w:id="1428" w:author="Microsoft account" w:date="2025-09-14T11:47:00Z">
              <w:rPr>
                <w:rFonts w:hint="eastAsia"/>
                <w:rtl/>
                <w:lang w:bidi="fa-IR"/>
              </w:rPr>
            </w:rPrChange>
          </w:rPr>
          <w:t>د</w:t>
        </w:r>
        <w:r w:rsidRPr="007E5D18">
          <w:rPr>
            <w:sz w:val="18"/>
            <w:szCs w:val="18"/>
            <w:rtl/>
            <w:lang w:bidi="fa-IR"/>
            <w:rPrChange w:id="1429" w:author="Microsoft account" w:date="2025-09-14T11:47:00Z">
              <w:rPr>
                <w:rtl/>
                <w:lang w:bidi="fa-IR"/>
              </w:rPr>
            </w:rPrChange>
          </w:rPr>
          <w:t xml:space="preserve"> با شرط ها</w:t>
        </w:r>
        <w:r w:rsidRPr="007E5D18">
          <w:rPr>
            <w:rFonts w:hint="cs"/>
            <w:sz w:val="18"/>
            <w:szCs w:val="18"/>
            <w:rtl/>
            <w:lang w:bidi="fa-IR"/>
            <w:rPrChange w:id="1430" w:author="Microsoft account" w:date="2025-09-14T11:47:00Z">
              <w:rPr>
                <w:rFonts w:hint="cs"/>
                <w:rtl/>
                <w:lang w:bidi="fa-IR"/>
              </w:rPr>
            </w:rPrChange>
          </w:rPr>
          <w:t>ی</w:t>
        </w:r>
        <w:r w:rsidRPr="007E5D18">
          <w:rPr>
            <w:sz w:val="18"/>
            <w:szCs w:val="18"/>
            <w:rtl/>
            <w:lang w:bidi="fa-IR"/>
            <w:rPrChange w:id="1431" w:author="Microsoft account" w:date="2025-09-14T11:47:00Z">
              <w:rPr>
                <w:rtl/>
                <w:lang w:bidi="fa-IR"/>
              </w:rPr>
            </w:rPrChange>
          </w:rPr>
          <w:t xml:space="preserve"> مشخص</w:t>
        </w:r>
        <w:r w:rsidRPr="007E5D18">
          <w:rPr>
            <w:rFonts w:hint="cs"/>
            <w:sz w:val="18"/>
            <w:szCs w:val="18"/>
            <w:rtl/>
            <w:lang w:bidi="fa-IR"/>
            <w:rPrChange w:id="1432" w:author="Microsoft account" w:date="2025-09-14T11:47:00Z">
              <w:rPr>
                <w:rFonts w:hint="cs"/>
                <w:rtl/>
                <w:lang w:bidi="fa-IR"/>
              </w:rPr>
            </w:rPrChange>
          </w:rPr>
          <w:t>ی</w:t>
        </w:r>
        <w:r w:rsidRPr="007E5D18">
          <w:rPr>
            <w:sz w:val="18"/>
            <w:szCs w:val="18"/>
            <w:rtl/>
            <w:lang w:bidi="fa-IR"/>
            <w:rPrChange w:id="1433" w:author="Microsoft account" w:date="2025-09-14T11:47:00Z">
              <w:rPr>
                <w:rtl/>
                <w:lang w:bidi="fa-IR"/>
              </w:rPr>
            </w:rPrChange>
          </w:rPr>
          <w:t xml:space="preserve"> کار کنه) چطور با</w:t>
        </w:r>
        <w:r w:rsidRPr="007E5D18">
          <w:rPr>
            <w:rFonts w:hint="cs"/>
            <w:sz w:val="18"/>
            <w:szCs w:val="18"/>
            <w:rtl/>
            <w:lang w:bidi="fa-IR"/>
            <w:rPrChange w:id="1434" w:author="Microsoft account" w:date="2025-09-14T11:47:00Z">
              <w:rPr>
                <w:rFonts w:hint="cs"/>
                <w:rtl/>
                <w:lang w:bidi="fa-IR"/>
              </w:rPr>
            </w:rPrChange>
          </w:rPr>
          <w:t>ی</w:t>
        </w:r>
        <w:r w:rsidRPr="007E5D18">
          <w:rPr>
            <w:rFonts w:hint="eastAsia"/>
            <w:sz w:val="18"/>
            <w:szCs w:val="18"/>
            <w:rtl/>
            <w:lang w:bidi="fa-IR"/>
            <w:rPrChange w:id="1435" w:author="Microsoft account" w:date="2025-09-14T11:47:00Z">
              <w:rPr>
                <w:rFonts w:hint="eastAsia"/>
                <w:rtl/>
                <w:lang w:bidi="fa-IR"/>
              </w:rPr>
            </w:rPrChange>
          </w:rPr>
          <w:t>د</w:t>
        </w:r>
        <w:r w:rsidRPr="007E5D18">
          <w:rPr>
            <w:sz w:val="18"/>
            <w:szCs w:val="18"/>
            <w:rtl/>
            <w:lang w:bidi="fa-IR"/>
            <w:rPrChange w:id="1436"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1437" w:author="Microsoft account" w:date="2025-09-14T11:45:00Z"/>
          <w:sz w:val="18"/>
          <w:szCs w:val="18"/>
          <w:rtl/>
          <w:lang w:bidi="fa-IR"/>
          <w:rPrChange w:id="1438" w:author="Microsoft account" w:date="2025-09-14T11:47:00Z">
            <w:rPr>
              <w:ins w:id="1439" w:author="Microsoft account" w:date="2025-09-14T11:45:00Z"/>
              <w:rtl/>
              <w:lang w:bidi="fa-IR"/>
            </w:rPr>
          </w:rPrChange>
        </w:rPr>
        <w:pPrChange w:id="1440" w:author="Microsoft account" w:date="2025-09-14T11:45:00Z">
          <w:pPr>
            <w:spacing w:after="0" w:line="276" w:lineRule="auto"/>
            <w:jc w:val="both"/>
          </w:pPr>
        </w:pPrChange>
      </w:pPr>
      <w:ins w:id="1441" w:author="Microsoft account" w:date="2025-09-14T11:45:00Z">
        <w:r w:rsidRPr="007E5D18">
          <w:rPr>
            <w:sz w:val="18"/>
            <w:szCs w:val="18"/>
            <w:rtl/>
            <w:lang w:bidi="fa-IR"/>
            <w:rPrChange w:id="1442" w:author="Microsoft account" w:date="2025-09-14T11:47:00Z">
              <w:rPr>
                <w:rtl/>
                <w:lang w:bidi="fa-IR"/>
              </w:rPr>
            </w:rPrChange>
          </w:rPr>
          <w:tab/>
        </w:r>
        <w:r w:rsidRPr="007E5D18">
          <w:rPr>
            <w:sz w:val="18"/>
            <w:szCs w:val="18"/>
            <w:lang w:bidi="fa-IR"/>
            <w:rPrChange w:id="1443" w:author="Microsoft account" w:date="2025-09-14T11:47:00Z">
              <w:rPr>
                <w:lang w:bidi="fa-IR"/>
              </w:rPr>
            </w:rPrChange>
          </w:rPr>
          <w:t>GPT</w:t>
        </w:r>
        <w:r w:rsidRPr="007E5D18">
          <w:rPr>
            <w:sz w:val="18"/>
            <w:szCs w:val="18"/>
            <w:rtl/>
            <w:lang w:bidi="fa-IR"/>
            <w:rPrChange w:id="1444"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445" w:author="Microsoft account" w:date="2025-09-14T11:46:00Z"/>
          <w:sz w:val="18"/>
          <w:szCs w:val="18"/>
          <w:rtl/>
          <w:lang w:bidi="fa-IR"/>
          <w:rPrChange w:id="1446" w:author="Microsoft account" w:date="2025-09-14T11:47:00Z">
            <w:rPr>
              <w:ins w:id="1447" w:author="Microsoft account" w:date="2025-09-14T11:46:00Z"/>
              <w:rtl/>
              <w:lang w:bidi="fa-IR"/>
            </w:rPr>
          </w:rPrChange>
        </w:rPr>
        <w:pPrChange w:id="1448" w:author="Microsoft account" w:date="2025-09-14T11:46:00Z">
          <w:pPr>
            <w:spacing w:after="0" w:line="276" w:lineRule="auto"/>
            <w:jc w:val="both"/>
          </w:pPr>
        </w:pPrChange>
      </w:pPr>
      <w:ins w:id="1449" w:author="Microsoft account" w:date="2025-09-14T11:45:00Z">
        <w:r w:rsidRPr="007E5D18">
          <w:rPr>
            <w:sz w:val="18"/>
            <w:szCs w:val="18"/>
            <w:rtl/>
            <w:lang w:bidi="fa-IR"/>
            <w:rPrChange w:id="1450" w:author="Microsoft account" w:date="2025-09-14T11:47:00Z">
              <w:rPr>
                <w:rtl/>
                <w:lang w:bidi="fa-IR"/>
              </w:rPr>
            </w:rPrChange>
          </w:rPr>
          <w:tab/>
        </w:r>
      </w:ins>
      <w:ins w:id="1451" w:author="Microsoft account" w:date="2025-09-14T11:46:00Z">
        <w:r w:rsidR="007E5D18" w:rsidRPr="007E5D18">
          <w:rPr>
            <w:sz w:val="18"/>
            <w:szCs w:val="18"/>
            <w:rtl/>
            <w:lang w:bidi="fa-IR"/>
            <w:rPrChange w:id="1452" w:author="Microsoft account" w:date="2025-09-14T11:47:00Z">
              <w:rPr>
                <w:rtl/>
                <w:lang w:bidi="fa-IR"/>
              </w:rPr>
            </w:rPrChange>
          </w:rPr>
          <w:tab/>
        </w:r>
      </w:ins>
      <w:ins w:id="1453" w:author="Microsoft account" w:date="2025-09-14T11:45:00Z">
        <w:r w:rsidRPr="007E5D18">
          <w:rPr>
            <w:sz w:val="18"/>
            <w:szCs w:val="18"/>
            <w:rtl/>
            <w:lang w:bidi="fa-IR"/>
            <w:rPrChange w:id="1454" w:author="Microsoft account" w:date="2025-09-14T11:47:00Z">
              <w:rPr>
                <w:rtl/>
                <w:lang w:bidi="fa-IR"/>
              </w:rPr>
            </w:rPrChange>
          </w:rPr>
          <w:tab/>
        </w:r>
      </w:ins>
      <w:ins w:id="1455" w:author="Microsoft account" w:date="2025-09-14T11:46:00Z">
        <w:r w:rsidR="007E5D18" w:rsidRPr="007E5D18">
          <w:rPr>
            <w:noProof/>
            <w:sz w:val="18"/>
            <w:szCs w:val="18"/>
            <w:rtl/>
            <w:rPrChange w:id="1456"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457" w:author="Microsoft account" w:date="2025-10-09T08:59:00Z"/>
          <w:sz w:val="18"/>
          <w:szCs w:val="18"/>
          <w:lang w:bidi="fa-IR"/>
        </w:rPr>
        <w:pPrChange w:id="1458" w:author="Microsoft account" w:date="2025-09-14T11:46:00Z">
          <w:pPr>
            <w:spacing w:after="0" w:line="276" w:lineRule="auto"/>
            <w:jc w:val="both"/>
          </w:pPr>
        </w:pPrChange>
      </w:pPr>
      <w:ins w:id="1459" w:author="Microsoft account" w:date="2025-09-14T11:47:00Z">
        <w:r w:rsidRPr="007E5D18">
          <w:rPr>
            <w:noProof/>
            <w:sz w:val="18"/>
            <w:szCs w:val="18"/>
            <w:rtl/>
            <w:rPrChange w:id="1460"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461" w:author="Microsoft account" w:date="2025-09-14T11:47:00Z"/>
          <w:sz w:val="18"/>
          <w:szCs w:val="18"/>
          <w:rtl/>
          <w:lang w:bidi="fa-IR"/>
          <w:rPrChange w:id="1462" w:author="Microsoft account" w:date="2025-09-14T11:47:00Z">
            <w:rPr>
              <w:ins w:id="1463" w:author="Microsoft account" w:date="2025-09-14T11:47:00Z"/>
              <w:rtl/>
              <w:lang w:bidi="fa-IR"/>
            </w:rPr>
          </w:rPrChange>
        </w:rPr>
        <w:pPrChange w:id="1464" w:author="Microsoft account" w:date="2025-10-09T08:59:00Z">
          <w:pPr>
            <w:spacing w:after="0" w:line="276" w:lineRule="auto"/>
            <w:jc w:val="both"/>
          </w:pPr>
        </w:pPrChange>
      </w:pPr>
      <w:ins w:id="1465"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466" w:author="Microsoft account" w:date="2025-09-14T11:48:00Z"/>
          <w:rtl/>
          <w:lang w:bidi="fa-IR"/>
        </w:rPr>
        <w:pPrChange w:id="1467" w:author="Microsoft account" w:date="2025-09-14T11:47:00Z">
          <w:pPr>
            <w:spacing w:after="0" w:line="276" w:lineRule="auto"/>
            <w:jc w:val="both"/>
          </w:pPr>
        </w:pPrChange>
      </w:pPr>
      <w:ins w:id="1468" w:author="Microsoft account" w:date="2025-09-14T11:47:00Z">
        <w:r w:rsidRPr="007E5D18">
          <w:rPr>
            <w:noProof/>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rPr>
          <w:ins w:id="1470" w:author="Microsoft account" w:date="2025-09-14T11:49:00Z"/>
          <w:sz w:val="18"/>
          <w:szCs w:val="18"/>
          <w:rtl/>
          <w:lang w:bidi="fa-IR"/>
          <w:rPrChange w:id="1471" w:author="Microsoft account" w:date="2025-09-14T11:49:00Z">
            <w:rPr>
              <w:ins w:id="1472" w:author="Microsoft account" w:date="2025-09-14T11:49:00Z"/>
              <w:rtl/>
              <w:lang w:bidi="fa-IR"/>
            </w:rPr>
          </w:rPrChange>
        </w:rPr>
        <w:pPrChange w:id="1473" w:author="Microsoft account" w:date="2025-09-14T11:49:00Z">
          <w:pPr>
            <w:spacing w:after="0" w:line="276" w:lineRule="auto"/>
            <w:ind w:left="1440"/>
          </w:pPr>
        </w:pPrChange>
      </w:pPr>
      <w:ins w:id="1474" w:author="Microsoft account" w:date="2025-09-14T11:49:00Z">
        <w:r w:rsidRPr="007E5D18">
          <w:rPr>
            <w:sz w:val="18"/>
            <w:szCs w:val="18"/>
            <w:rtl/>
            <w:lang w:bidi="fa-IR"/>
            <w:rPrChange w:id="1475" w:author="Microsoft account" w:date="2025-09-14T11:49:00Z">
              <w:rPr>
                <w:rtl/>
                <w:lang w:bidi="fa-IR"/>
              </w:rPr>
            </w:rPrChange>
          </w:rPr>
          <w:t>چ</w:t>
        </w:r>
        <w:r w:rsidRPr="007E5D18">
          <w:rPr>
            <w:rFonts w:hint="cs"/>
            <w:sz w:val="18"/>
            <w:szCs w:val="18"/>
            <w:rtl/>
            <w:lang w:bidi="fa-IR"/>
            <w:rPrChange w:id="1476" w:author="Microsoft account" w:date="2025-09-14T11:49:00Z">
              <w:rPr>
                <w:rFonts w:hint="cs"/>
                <w:rtl/>
                <w:lang w:bidi="fa-IR"/>
              </w:rPr>
            </w:rPrChange>
          </w:rPr>
          <w:t>ی</w:t>
        </w:r>
        <w:r w:rsidRPr="007E5D18">
          <w:rPr>
            <w:rFonts w:hint="eastAsia"/>
            <w:sz w:val="18"/>
            <w:szCs w:val="18"/>
            <w:rtl/>
            <w:lang w:bidi="fa-IR"/>
            <w:rPrChange w:id="1477" w:author="Microsoft account" w:date="2025-09-14T11:49:00Z">
              <w:rPr>
                <w:rFonts w:hint="eastAsia"/>
                <w:rtl/>
                <w:lang w:bidi="fa-IR"/>
              </w:rPr>
            </w:rPrChange>
          </w:rPr>
          <w:t>ز</w:t>
        </w:r>
        <w:r w:rsidRPr="007E5D18">
          <w:rPr>
            <w:rFonts w:hint="cs"/>
            <w:sz w:val="18"/>
            <w:szCs w:val="18"/>
            <w:rtl/>
            <w:lang w:bidi="fa-IR"/>
            <w:rPrChange w:id="1478" w:author="Microsoft account" w:date="2025-09-14T11:49:00Z">
              <w:rPr>
                <w:rFonts w:hint="cs"/>
                <w:rtl/>
                <w:lang w:bidi="fa-IR"/>
              </w:rPr>
            </w:rPrChange>
          </w:rPr>
          <w:t>ی</w:t>
        </w:r>
        <w:r w:rsidRPr="007E5D18">
          <w:rPr>
            <w:sz w:val="18"/>
            <w:szCs w:val="18"/>
            <w:rtl/>
            <w:lang w:bidi="fa-IR"/>
            <w:rPrChange w:id="1479" w:author="Microsoft account" w:date="2025-09-14T11:49:00Z">
              <w:rPr>
                <w:rtl/>
                <w:lang w:bidi="fa-IR"/>
              </w:rPr>
            </w:rPrChange>
          </w:rPr>
          <w:t xml:space="preserve"> </w:t>
        </w:r>
        <w:r w:rsidRPr="007E5D18">
          <w:rPr>
            <w:rFonts w:hint="eastAsia"/>
            <w:sz w:val="18"/>
            <w:szCs w:val="18"/>
            <w:rtl/>
            <w:lang w:bidi="fa-IR"/>
            <w:rPrChange w:id="1480" w:author="Microsoft account" w:date="2025-09-14T11:49:00Z">
              <w:rPr>
                <w:rFonts w:hint="eastAsia"/>
                <w:rtl/>
                <w:lang w:bidi="fa-IR"/>
              </w:rPr>
            </w:rPrChange>
          </w:rPr>
          <w:t>مثل</w:t>
        </w:r>
        <w:r w:rsidRPr="007E5D18">
          <w:rPr>
            <w:sz w:val="18"/>
            <w:szCs w:val="18"/>
            <w:lang w:bidi="fa-IR"/>
            <w:rPrChange w:id="1481" w:author="Microsoft account" w:date="2025-09-14T11:49:00Z">
              <w:rPr>
                <w:lang w:bidi="fa-IR"/>
              </w:rPr>
            </w:rPrChange>
          </w:rPr>
          <w:t xml:space="preserve"> ontimer </w:t>
        </w:r>
        <w:r w:rsidRPr="007E5D18">
          <w:rPr>
            <w:sz w:val="18"/>
            <w:szCs w:val="18"/>
            <w:rtl/>
            <w:lang w:bidi="fa-IR"/>
            <w:rPrChange w:id="1482" w:author="Microsoft account" w:date="2025-09-14T11:49:00Z">
              <w:rPr>
                <w:rtl/>
                <w:lang w:bidi="fa-IR"/>
              </w:rPr>
            </w:rPrChange>
          </w:rPr>
          <w:t xml:space="preserve">در اصل </w:t>
        </w:r>
        <w:r w:rsidRPr="007E5D18">
          <w:rPr>
            <w:rFonts w:hint="cs"/>
            <w:sz w:val="18"/>
            <w:szCs w:val="18"/>
            <w:rtl/>
            <w:lang w:bidi="fa-IR"/>
            <w:rPrChange w:id="1483" w:author="Microsoft account" w:date="2025-09-14T11:49:00Z">
              <w:rPr>
                <w:rFonts w:hint="cs"/>
                <w:rtl/>
                <w:lang w:bidi="fa-IR"/>
              </w:rPr>
            </w:rPrChange>
          </w:rPr>
          <w:t>ی</w:t>
        </w:r>
        <w:r w:rsidRPr="007E5D18">
          <w:rPr>
            <w:rFonts w:hint="eastAsia"/>
            <w:sz w:val="18"/>
            <w:szCs w:val="18"/>
            <w:rtl/>
            <w:lang w:bidi="fa-IR"/>
            <w:rPrChange w:id="1484" w:author="Microsoft account" w:date="2025-09-14T11:49:00Z">
              <w:rPr>
                <w:rFonts w:hint="eastAsia"/>
                <w:rtl/>
                <w:lang w:bidi="fa-IR"/>
              </w:rPr>
            </w:rPrChange>
          </w:rPr>
          <w:t>ه</w:t>
        </w:r>
        <w:r w:rsidRPr="007E5D18">
          <w:rPr>
            <w:sz w:val="18"/>
            <w:szCs w:val="18"/>
            <w:lang w:bidi="fa-IR"/>
            <w:rPrChange w:id="1485" w:author="Microsoft account" w:date="2025-09-14T11:49:00Z">
              <w:rPr>
                <w:lang w:bidi="fa-IR"/>
              </w:rPr>
            </w:rPrChange>
          </w:rPr>
          <w:t xml:space="preserve"> callback </w:t>
        </w:r>
        <w:r w:rsidRPr="007E5D18">
          <w:rPr>
            <w:sz w:val="18"/>
            <w:szCs w:val="18"/>
            <w:rtl/>
            <w:lang w:bidi="fa-IR"/>
            <w:rPrChange w:id="1486" w:author="Microsoft account" w:date="2025-09-14T11:49:00Z">
              <w:rPr>
                <w:rtl/>
                <w:lang w:bidi="fa-IR"/>
              </w:rPr>
            </w:rPrChange>
          </w:rPr>
          <w:t>مبتن</w:t>
        </w:r>
        <w:r w:rsidRPr="007E5D18">
          <w:rPr>
            <w:rFonts w:hint="cs"/>
            <w:sz w:val="18"/>
            <w:szCs w:val="18"/>
            <w:rtl/>
            <w:lang w:bidi="fa-IR"/>
            <w:rPrChange w:id="1487" w:author="Microsoft account" w:date="2025-09-14T11:49:00Z">
              <w:rPr>
                <w:rFonts w:hint="cs"/>
                <w:rtl/>
                <w:lang w:bidi="fa-IR"/>
              </w:rPr>
            </w:rPrChange>
          </w:rPr>
          <w:t>ی</w:t>
        </w:r>
        <w:r w:rsidRPr="007E5D18">
          <w:rPr>
            <w:sz w:val="18"/>
            <w:szCs w:val="18"/>
            <w:rtl/>
            <w:lang w:bidi="fa-IR"/>
            <w:rPrChange w:id="1488" w:author="Microsoft account" w:date="2025-09-14T11:49:00Z">
              <w:rPr>
                <w:rtl/>
                <w:lang w:bidi="fa-IR"/>
              </w:rPr>
            </w:rPrChange>
          </w:rPr>
          <w:t xml:space="preserve"> بر</w:t>
        </w:r>
        <w:r w:rsidRPr="007E5D18">
          <w:rPr>
            <w:sz w:val="18"/>
            <w:szCs w:val="18"/>
            <w:lang w:bidi="fa-IR"/>
            <w:rPrChange w:id="1489" w:author="Microsoft account" w:date="2025-09-14T11:49:00Z">
              <w:rPr>
                <w:lang w:bidi="fa-IR"/>
              </w:rPr>
            </w:rPrChange>
          </w:rPr>
          <w:t xml:space="preserve"> event loop</w:t>
        </w:r>
        <w:r w:rsidRPr="007E5D18">
          <w:rPr>
            <w:sz w:val="18"/>
            <w:szCs w:val="18"/>
            <w:rtl/>
            <w:lang w:bidi="fa-IR"/>
            <w:rPrChange w:id="1490" w:author="Microsoft account" w:date="2025-09-14T11:49:00Z">
              <w:rPr>
                <w:rtl/>
                <w:lang w:bidi="fa-IR"/>
              </w:rPr>
            </w:rPrChange>
          </w:rPr>
          <w:t>ه</w:t>
        </w:r>
        <w:r w:rsidRPr="007E5D18">
          <w:rPr>
            <w:sz w:val="18"/>
            <w:szCs w:val="18"/>
            <w:lang w:bidi="fa-IR"/>
            <w:rPrChange w:id="149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1492" w:author="Microsoft account" w:date="2025-09-14T11:48:00Z"/>
          <w:sz w:val="18"/>
          <w:szCs w:val="18"/>
          <w:rtl/>
          <w:lang w:bidi="fa-IR"/>
          <w:rPrChange w:id="1493" w:author="Microsoft account" w:date="2025-09-14T11:49:00Z">
            <w:rPr>
              <w:ins w:id="1494" w:author="Microsoft account" w:date="2025-09-14T11:48:00Z"/>
              <w:rtl/>
              <w:lang w:bidi="fa-IR"/>
            </w:rPr>
          </w:rPrChange>
        </w:rPr>
        <w:pPrChange w:id="1495" w:author="Microsoft account" w:date="2025-09-14T11:49:00Z">
          <w:pPr>
            <w:spacing w:after="0" w:line="276" w:lineRule="auto"/>
            <w:jc w:val="both"/>
          </w:pPr>
        </w:pPrChange>
      </w:pPr>
      <w:ins w:id="1496" w:author="Microsoft account" w:date="2025-09-14T11:49:00Z">
        <w:r w:rsidRPr="007E5D18">
          <w:rPr>
            <w:sz w:val="18"/>
            <w:szCs w:val="18"/>
            <w:rtl/>
            <w:lang w:bidi="fa-IR"/>
            <w:rPrChange w:id="1497" w:author="Microsoft account" w:date="2025-09-14T11:49:00Z">
              <w:rPr>
                <w:rtl/>
                <w:lang w:bidi="fa-IR"/>
              </w:rPr>
            </w:rPrChange>
          </w:rPr>
          <w:t xml:space="preserve">خارج از </w:t>
        </w:r>
        <w:r w:rsidRPr="007E5D18">
          <w:rPr>
            <w:sz w:val="18"/>
            <w:szCs w:val="18"/>
            <w:lang w:bidi="fa-IR"/>
            <w:rPrChange w:id="1498" w:author="Microsoft account" w:date="2025-09-14T11:49:00Z">
              <w:rPr>
                <w:lang w:bidi="fa-IR"/>
              </w:rPr>
            </w:rPrChange>
          </w:rPr>
          <w:t>turtle</w:t>
        </w:r>
        <w:r w:rsidRPr="007E5D18">
          <w:rPr>
            <w:sz w:val="18"/>
            <w:szCs w:val="18"/>
            <w:rtl/>
            <w:lang w:bidi="fa-IR"/>
            <w:rPrChange w:id="1499" w:author="Microsoft account" w:date="2025-09-14T11:49:00Z">
              <w:rPr>
                <w:rtl/>
                <w:lang w:bidi="fa-IR"/>
              </w:rPr>
            </w:rPrChange>
          </w:rPr>
          <w:t xml:space="preserve"> → م</w:t>
        </w:r>
        <w:r w:rsidRPr="007E5D18">
          <w:rPr>
            <w:rFonts w:hint="cs"/>
            <w:sz w:val="18"/>
            <w:szCs w:val="18"/>
            <w:rtl/>
            <w:lang w:bidi="fa-IR"/>
            <w:rPrChange w:id="1500" w:author="Microsoft account" w:date="2025-09-14T11:49:00Z">
              <w:rPr>
                <w:rFonts w:hint="cs"/>
                <w:rtl/>
                <w:lang w:bidi="fa-IR"/>
              </w:rPr>
            </w:rPrChange>
          </w:rPr>
          <w:t>ی‌</w:t>
        </w:r>
        <w:r w:rsidRPr="007E5D18">
          <w:rPr>
            <w:rFonts w:hint="eastAsia"/>
            <w:sz w:val="18"/>
            <w:szCs w:val="18"/>
            <w:rtl/>
            <w:lang w:bidi="fa-IR"/>
            <w:rPrChange w:id="1501" w:author="Microsoft account" w:date="2025-09-14T11:49:00Z">
              <w:rPr>
                <w:rFonts w:hint="eastAsia"/>
                <w:rtl/>
                <w:lang w:bidi="fa-IR"/>
              </w:rPr>
            </w:rPrChange>
          </w:rPr>
          <w:t>تون</w:t>
        </w:r>
        <w:r w:rsidRPr="007E5D18">
          <w:rPr>
            <w:rFonts w:hint="cs"/>
            <w:sz w:val="18"/>
            <w:szCs w:val="18"/>
            <w:rtl/>
            <w:lang w:bidi="fa-IR"/>
            <w:rPrChange w:id="1502" w:author="Microsoft account" w:date="2025-09-14T11:49:00Z">
              <w:rPr>
                <w:rFonts w:hint="cs"/>
                <w:rtl/>
                <w:lang w:bidi="fa-IR"/>
              </w:rPr>
            </w:rPrChange>
          </w:rPr>
          <w:t>ی</w:t>
        </w:r>
        <w:r w:rsidRPr="007E5D18">
          <w:rPr>
            <w:sz w:val="18"/>
            <w:szCs w:val="18"/>
            <w:rtl/>
            <w:lang w:bidi="fa-IR"/>
            <w:rPrChange w:id="1503" w:author="Microsoft account" w:date="2025-09-14T11:49:00Z">
              <w:rPr>
                <w:rtl/>
                <w:lang w:bidi="fa-IR"/>
              </w:rPr>
            </w:rPrChange>
          </w:rPr>
          <w:t xml:space="preserve"> از </w:t>
        </w:r>
        <w:r w:rsidRPr="007E5D18">
          <w:rPr>
            <w:sz w:val="18"/>
            <w:szCs w:val="18"/>
            <w:lang w:bidi="fa-IR"/>
            <w:rPrChange w:id="1504" w:author="Microsoft account" w:date="2025-09-14T11:49:00Z">
              <w:rPr>
                <w:lang w:bidi="fa-IR"/>
              </w:rPr>
            </w:rPrChange>
          </w:rPr>
          <w:t>threading.Timer</w:t>
        </w:r>
        <w:r w:rsidRPr="007E5D18">
          <w:rPr>
            <w:sz w:val="18"/>
            <w:szCs w:val="18"/>
            <w:rtl/>
            <w:lang w:bidi="fa-IR"/>
            <w:rPrChange w:id="1505" w:author="Microsoft account" w:date="2025-09-14T11:49:00Z">
              <w:rPr>
                <w:rtl/>
                <w:lang w:bidi="fa-IR"/>
              </w:rPr>
            </w:rPrChange>
          </w:rPr>
          <w:t xml:space="preserve"> </w:t>
        </w:r>
        <w:r w:rsidRPr="007E5D18">
          <w:rPr>
            <w:rFonts w:hint="cs"/>
            <w:sz w:val="18"/>
            <w:szCs w:val="18"/>
            <w:rtl/>
            <w:lang w:bidi="fa-IR"/>
            <w:rPrChange w:id="1506" w:author="Microsoft account" w:date="2025-09-14T11:49:00Z">
              <w:rPr>
                <w:rFonts w:hint="cs"/>
                <w:rtl/>
                <w:lang w:bidi="fa-IR"/>
              </w:rPr>
            </w:rPrChange>
          </w:rPr>
          <w:t>ی</w:t>
        </w:r>
        <w:r w:rsidRPr="007E5D18">
          <w:rPr>
            <w:rFonts w:hint="eastAsia"/>
            <w:sz w:val="18"/>
            <w:szCs w:val="18"/>
            <w:rtl/>
            <w:lang w:bidi="fa-IR"/>
            <w:rPrChange w:id="1507" w:author="Microsoft account" w:date="2025-09-14T11:49:00Z">
              <w:rPr>
                <w:rFonts w:hint="eastAsia"/>
                <w:rtl/>
                <w:lang w:bidi="fa-IR"/>
              </w:rPr>
            </w:rPrChange>
          </w:rPr>
          <w:t>ا</w:t>
        </w:r>
        <w:r w:rsidRPr="007E5D18">
          <w:rPr>
            <w:sz w:val="18"/>
            <w:szCs w:val="18"/>
            <w:rtl/>
            <w:lang w:bidi="fa-IR"/>
            <w:rPrChange w:id="1508" w:author="Microsoft account" w:date="2025-09-14T11:49:00Z">
              <w:rPr>
                <w:rtl/>
                <w:lang w:bidi="fa-IR"/>
              </w:rPr>
            </w:rPrChange>
          </w:rPr>
          <w:t xml:space="preserve"> </w:t>
        </w:r>
        <w:r w:rsidRPr="007E5D18">
          <w:rPr>
            <w:sz w:val="18"/>
            <w:szCs w:val="18"/>
            <w:lang w:bidi="fa-IR"/>
            <w:rPrChange w:id="1509" w:author="Microsoft account" w:date="2025-09-14T11:49:00Z">
              <w:rPr>
                <w:lang w:bidi="fa-IR"/>
              </w:rPr>
            </w:rPrChange>
          </w:rPr>
          <w:t>asyncio</w:t>
        </w:r>
        <w:r w:rsidRPr="007E5D18">
          <w:rPr>
            <w:sz w:val="18"/>
            <w:szCs w:val="18"/>
            <w:rtl/>
            <w:lang w:bidi="fa-IR"/>
            <w:rPrChange w:id="1510" w:author="Microsoft account" w:date="2025-09-14T11:49:00Z">
              <w:rPr>
                <w:rtl/>
                <w:lang w:bidi="fa-IR"/>
              </w:rPr>
            </w:rPrChange>
          </w:rPr>
          <w:t xml:space="preserve"> برا</w:t>
        </w:r>
        <w:r w:rsidRPr="007E5D18">
          <w:rPr>
            <w:rFonts w:hint="cs"/>
            <w:sz w:val="18"/>
            <w:szCs w:val="18"/>
            <w:rtl/>
            <w:lang w:bidi="fa-IR"/>
            <w:rPrChange w:id="1511" w:author="Microsoft account" w:date="2025-09-14T11:49:00Z">
              <w:rPr>
                <w:rFonts w:hint="cs"/>
                <w:rtl/>
                <w:lang w:bidi="fa-IR"/>
              </w:rPr>
            </w:rPrChange>
          </w:rPr>
          <w:t>ی</w:t>
        </w:r>
        <w:r w:rsidRPr="007E5D18">
          <w:rPr>
            <w:sz w:val="18"/>
            <w:szCs w:val="18"/>
            <w:rtl/>
            <w:lang w:bidi="fa-IR"/>
            <w:rPrChange w:id="1512" w:author="Microsoft account" w:date="2025-09-14T11:49:00Z">
              <w:rPr>
                <w:rtl/>
                <w:lang w:bidi="fa-IR"/>
              </w:rPr>
            </w:rPrChange>
          </w:rPr>
          <w:t xml:space="preserve"> همون کار استفاده کن</w:t>
        </w:r>
        <w:r w:rsidRPr="007E5D18">
          <w:rPr>
            <w:rFonts w:hint="cs"/>
            <w:sz w:val="18"/>
            <w:szCs w:val="18"/>
            <w:rtl/>
            <w:lang w:bidi="fa-IR"/>
            <w:rPrChange w:id="1513" w:author="Microsoft account" w:date="2025-09-14T11:49:00Z">
              <w:rPr>
                <w:rFonts w:hint="cs"/>
                <w:rtl/>
                <w:lang w:bidi="fa-IR"/>
              </w:rPr>
            </w:rPrChange>
          </w:rPr>
          <w:t>ی</w:t>
        </w:r>
        <w:r w:rsidRPr="007E5D18">
          <w:rPr>
            <w:sz w:val="18"/>
            <w:szCs w:val="18"/>
            <w:rtl/>
            <w:lang w:bidi="fa-IR"/>
            <w:rPrChange w:id="1514" w:author="Microsoft account" w:date="2025-09-14T11:49:00Z">
              <w:rPr>
                <w:rtl/>
                <w:lang w:bidi="fa-IR"/>
              </w:rPr>
            </w:rPrChange>
          </w:rPr>
          <w:t>.</w:t>
        </w:r>
      </w:ins>
    </w:p>
    <w:p w14:paraId="2A592B6A" w14:textId="0BA98042" w:rsidR="007E5D18" w:rsidRDefault="007E5D18">
      <w:pPr>
        <w:spacing w:after="0" w:line="276" w:lineRule="auto"/>
        <w:ind w:left="1440"/>
        <w:jc w:val="both"/>
        <w:rPr>
          <w:ins w:id="1515" w:author="Microsoft account" w:date="2025-09-14T11:48:00Z"/>
          <w:rtl/>
          <w:lang w:bidi="fa-IR"/>
        </w:rPr>
        <w:pPrChange w:id="1516" w:author="Microsoft account" w:date="2025-09-14T11:48:00Z">
          <w:pPr>
            <w:spacing w:after="0" w:line="276" w:lineRule="auto"/>
            <w:jc w:val="both"/>
          </w:pPr>
        </w:pPrChange>
      </w:pPr>
      <w:ins w:id="1517" w:author="Microsoft account" w:date="2025-09-14T11:48:00Z">
        <w:r>
          <w:rPr>
            <w:rFonts w:hint="cs"/>
            <w:rtl/>
            <w:lang w:bidi="fa-IR"/>
          </w:rPr>
          <w:t>}</w:t>
        </w:r>
      </w:ins>
    </w:p>
    <w:p w14:paraId="6E674AB2" w14:textId="77777777" w:rsidR="007E5D18" w:rsidRDefault="007E5D18">
      <w:pPr>
        <w:spacing w:after="0" w:line="276" w:lineRule="auto"/>
        <w:jc w:val="both"/>
        <w:rPr>
          <w:ins w:id="1518" w:author="Microsoft account" w:date="2025-09-14T11:48:00Z"/>
          <w:rtl/>
          <w:lang w:bidi="fa-IR"/>
        </w:rPr>
        <w:pPrChange w:id="1519" w:author="Microsoft account" w:date="2025-09-14T11:48:00Z">
          <w:pPr>
            <w:spacing w:after="0" w:line="276" w:lineRule="auto"/>
            <w:jc w:val="both"/>
          </w:pPr>
        </w:pPrChange>
      </w:pPr>
    </w:p>
    <w:p w14:paraId="00AA258B" w14:textId="2DAA6610" w:rsidR="007E5D18" w:rsidRDefault="007E5D18">
      <w:pPr>
        <w:spacing w:after="0" w:line="276" w:lineRule="auto"/>
        <w:jc w:val="both"/>
        <w:rPr>
          <w:ins w:id="1520" w:author="Microsoft account" w:date="2025-09-14T12:06:00Z"/>
          <w:rtl/>
          <w:lang w:bidi="fa-IR"/>
        </w:rPr>
        <w:pPrChange w:id="1521" w:author="Microsoft account" w:date="2025-10-11T09:39:00Z">
          <w:pPr>
            <w:spacing w:after="0" w:line="276" w:lineRule="auto"/>
            <w:jc w:val="both"/>
          </w:pPr>
        </w:pPrChange>
      </w:pPr>
      <w:ins w:id="1522" w:author="Microsoft account" w:date="2025-09-14T11:48:00Z">
        <w:r>
          <w:rPr>
            <w:rFonts w:hint="cs"/>
            <w:rtl/>
            <w:lang w:bidi="fa-IR"/>
          </w:rPr>
          <w:t>-</w:t>
        </w:r>
      </w:ins>
      <w:ins w:id="1523" w:author="Microsoft account" w:date="2025-09-14T12:05:00Z">
        <w:r w:rsidR="00F75F66">
          <w:rPr>
            <w:rFonts w:hint="cs"/>
            <w:rtl/>
            <w:lang w:bidi="fa-IR"/>
          </w:rPr>
          <w:t xml:space="preserve">یادآوری: برای فرمت بندی زمان به کمک </w:t>
        </w:r>
      </w:ins>
      <w:ins w:id="152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1525" w:author="Microsoft account" w:date="2025-10-11T09:38:00Z">
        <w:r w:rsidR="002B7A0B">
          <w:rPr>
            <w:rFonts w:hint="cs"/>
            <w:rtl/>
            <w:lang w:bidi="fa-IR"/>
          </w:rPr>
          <w:t>(</w:t>
        </w:r>
      </w:ins>
      <w:ins w:id="152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1527" w:author="Microsoft account" w:date="2025-10-11T09:38:00Z">
        <w:r w:rsidR="002B7A0B">
          <w:rPr>
            <w:rFonts w:hint="cs"/>
            <w:rtl/>
            <w:lang w:bidi="fa-IR"/>
          </w:rPr>
          <w:t>)</w:t>
        </w:r>
      </w:ins>
    </w:p>
    <w:p w14:paraId="2E53A17D" w14:textId="77777777" w:rsidR="00F75F66" w:rsidRDefault="00F75F66">
      <w:pPr>
        <w:spacing w:after="0" w:line="276" w:lineRule="auto"/>
        <w:jc w:val="both"/>
        <w:rPr>
          <w:ins w:id="1528" w:author="Microsoft account" w:date="2025-09-14T12:06:00Z"/>
          <w:rtl/>
          <w:lang w:bidi="fa-IR"/>
        </w:rPr>
        <w:pPrChange w:id="1529" w:author="Microsoft account" w:date="2025-09-14T12:06:00Z">
          <w:pPr>
            <w:spacing w:after="0" w:line="276" w:lineRule="auto"/>
            <w:jc w:val="both"/>
          </w:pPr>
        </w:pPrChange>
      </w:pPr>
    </w:p>
    <w:p w14:paraId="5DB066E9" w14:textId="54CD78F0" w:rsidR="00F75F66" w:rsidRDefault="00646DAE">
      <w:pPr>
        <w:spacing w:after="0" w:line="276" w:lineRule="auto"/>
        <w:jc w:val="both"/>
        <w:rPr>
          <w:ins w:id="1530" w:author="Microsoft account" w:date="2025-09-14T10:33:00Z"/>
          <w:rtl/>
          <w:lang w:bidi="fa-IR"/>
        </w:rPr>
        <w:pPrChange w:id="1531" w:author="Microsoft account" w:date="2025-09-14T12:06:00Z">
          <w:pPr>
            <w:spacing w:after="0" w:line="276" w:lineRule="auto"/>
            <w:jc w:val="both"/>
          </w:pPr>
        </w:pPrChange>
      </w:pPr>
      <w:ins w:id="153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1533" w:author="Microsoft account" w:date="2025-09-14T10:33:00Z"/>
          <w:rtl/>
          <w:lang w:bidi="fa-IR"/>
        </w:rPr>
        <w:pPrChange w:id="1534" w:author="Microsoft account" w:date="2025-09-14T10:33:00Z">
          <w:pPr>
            <w:spacing w:after="0" w:line="276" w:lineRule="auto"/>
            <w:jc w:val="both"/>
          </w:pPr>
        </w:pPrChange>
      </w:pPr>
    </w:p>
    <w:p w14:paraId="3F18A8FD" w14:textId="3017B92B" w:rsidR="008C17E4" w:rsidRDefault="008C17E4">
      <w:pPr>
        <w:spacing w:after="0" w:line="240" w:lineRule="auto"/>
        <w:rPr>
          <w:ins w:id="1535" w:author="Microsoft account" w:date="2025-09-14T10:33:00Z"/>
          <w:rtl/>
          <w:lang w:bidi="fa-IR"/>
        </w:rPr>
      </w:pPr>
      <w:ins w:id="1536" w:author="Microsoft account" w:date="2025-09-14T10:33:00Z">
        <w:r>
          <w:rPr>
            <w:rtl/>
            <w:lang w:bidi="fa-IR"/>
          </w:rPr>
          <w:br w:type="page"/>
        </w:r>
      </w:ins>
    </w:p>
    <w:p w14:paraId="1927767F" w14:textId="0667DAD6" w:rsidR="008C17E4" w:rsidRDefault="00F13E7B">
      <w:pPr>
        <w:spacing w:after="0" w:line="276" w:lineRule="auto"/>
        <w:jc w:val="both"/>
        <w:rPr>
          <w:ins w:id="1537" w:author="Microsoft account" w:date="2025-09-16T12:28:00Z"/>
          <w:rtl/>
          <w:lang w:bidi="fa-IR"/>
        </w:rPr>
        <w:pPrChange w:id="1538" w:author="Microsoft account" w:date="2025-09-14T10:33:00Z">
          <w:pPr>
            <w:spacing w:after="0" w:line="276" w:lineRule="auto"/>
            <w:jc w:val="both"/>
          </w:pPr>
        </w:pPrChange>
      </w:pPr>
      <w:bookmarkStart w:id="1539" w:name="I4040625"/>
      <w:ins w:id="1540" w:author="Microsoft account" w:date="2025-09-16T12:28:00Z">
        <w:r>
          <w:rPr>
            <w:rFonts w:hint="cs"/>
            <w:rtl/>
            <w:lang w:bidi="fa-IR"/>
          </w:rPr>
          <w:lastRenderedPageBreak/>
          <w:t>ادامه</w:t>
        </w:r>
      </w:ins>
    </w:p>
    <w:bookmarkEnd w:id="1539"/>
    <w:p w14:paraId="32C338D4" w14:textId="52FA3815" w:rsidR="00F13E7B" w:rsidRDefault="002C1B6A">
      <w:pPr>
        <w:spacing w:after="0" w:line="276" w:lineRule="auto"/>
        <w:jc w:val="both"/>
        <w:rPr>
          <w:ins w:id="1541" w:author="Microsoft account" w:date="2025-09-16T13:54:00Z"/>
          <w:rtl/>
          <w:lang w:bidi="fa-IR"/>
        </w:rPr>
        <w:pPrChange w:id="1542" w:author="Microsoft account" w:date="2025-09-16T12:28:00Z">
          <w:pPr>
            <w:spacing w:after="0" w:line="276" w:lineRule="auto"/>
            <w:jc w:val="both"/>
          </w:pPr>
        </w:pPrChange>
      </w:pPr>
      <w:ins w:id="1543"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4"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1545" w:author="Microsoft account" w:date="2025-09-17T12:58:00Z"/>
          <w:rtl/>
          <w:lang w:bidi="fa-IR"/>
        </w:rPr>
        <w:pPrChange w:id="1546" w:author="Microsoft account" w:date="2025-09-16T13:54:00Z">
          <w:pPr>
            <w:spacing w:after="0" w:line="276" w:lineRule="auto"/>
            <w:jc w:val="both"/>
          </w:pPr>
        </w:pPrChange>
      </w:pPr>
      <w:ins w:id="1547" w:author="Microsoft account" w:date="2025-09-16T13:54:00Z">
        <w:r>
          <w:rPr>
            <w:rFonts w:hint="cs"/>
            <w:rtl/>
            <w:lang w:bidi="fa-IR"/>
          </w:rPr>
          <w:t xml:space="preserve">آره خلاصه، جلسه بعدی اول این مشکل رو رفع کن (مشکل تایمر رو) بعد پروژه رو </w:t>
        </w:r>
      </w:ins>
      <w:ins w:id="1548"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1549" w:author="Microsoft account" w:date="2025-09-17T12:58:00Z"/>
          <w:rtl/>
          <w:lang w:bidi="fa-IR"/>
        </w:rPr>
        <w:pPrChange w:id="1550" w:author="Microsoft account" w:date="2025-09-17T12:58:00Z">
          <w:pPr>
            <w:spacing w:after="0" w:line="276" w:lineRule="auto"/>
            <w:jc w:val="both"/>
          </w:pPr>
        </w:pPrChange>
      </w:pPr>
    </w:p>
    <w:p w14:paraId="2B674B53" w14:textId="7C24F2CF" w:rsidR="00701FFF" w:rsidRDefault="00701FFF">
      <w:pPr>
        <w:spacing w:after="0" w:line="276" w:lineRule="auto"/>
        <w:jc w:val="both"/>
        <w:rPr>
          <w:ins w:id="1551" w:author="Microsoft account" w:date="2025-09-16T13:55:00Z"/>
          <w:lang w:bidi="fa-IR"/>
        </w:rPr>
        <w:pPrChange w:id="1552" w:author="Microsoft account" w:date="2025-09-17T12:58:00Z">
          <w:pPr>
            <w:spacing w:after="0" w:line="276" w:lineRule="auto"/>
            <w:jc w:val="both"/>
          </w:pPr>
        </w:pPrChange>
      </w:pPr>
    </w:p>
    <w:p w14:paraId="21E587D5" w14:textId="77777777" w:rsidR="00A41D0E" w:rsidRDefault="00A41D0E">
      <w:pPr>
        <w:spacing w:after="0" w:line="276" w:lineRule="auto"/>
        <w:jc w:val="both"/>
        <w:rPr>
          <w:ins w:id="1553" w:author="Microsoft account" w:date="2025-09-16T12:28:00Z"/>
          <w:lang w:bidi="fa-IR"/>
        </w:rPr>
        <w:pPrChange w:id="1554" w:author="Microsoft account" w:date="2025-09-16T13:55:00Z">
          <w:pPr>
            <w:spacing w:after="0" w:line="276" w:lineRule="auto"/>
            <w:jc w:val="both"/>
          </w:pPr>
        </w:pPrChange>
      </w:pPr>
    </w:p>
    <w:p w14:paraId="5942F199" w14:textId="783B5AB6" w:rsidR="00F13E7B" w:rsidRDefault="00F13E7B">
      <w:pPr>
        <w:spacing w:after="0" w:line="240" w:lineRule="auto"/>
        <w:rPr>
          <w:ins w:id="1555" w:author="Microsoft account" w:date="2025-09-16T12:28:00Z"/>
          <w:lang w:bidi="fa-IR"/>
        </w:rPr>
      </w:pPr>
      <w:ins w:id="1556" w:author="Microsoft account" w:date="2025-09-16T12:28:00Z">
        <w:r>
          <w:rPr>
            <w:lang w:bidi="fa-IR"/>
          </w:rPr>
          <w:br w:type="page"/>
        </w:r>
      </w:ins>
    </w:p>
    <w:p w14:paraId="1813FA0C" w14:textId="50225890" w:rsidR="00F13E7B" w:rsidRDefault="00701FFF">
      <w:pPr>
        <w:spacing w:after="0" w:line="276" w:lineRule="auto"/>
        <w:jc w:val="both"/>
        <w:rPr>
          <w:ins w:id="1557" w:author="Microsoft account" w:date="2025-09-17T12:59:00Z"/>
          <w:rtl/>
          <w:lang w:bidi="fa-IR"/>
        </w:rPr>
        <w:pPrChange w:id="1558" w:author="Microsoft account" w:date="2025-09-16T12:28:00Z">
          <w:pPr>
            <w:spacing w:after="0" w:line="276" w:lineRule="auto"/>
            <w:jc w:val="both"/>
          </w:pPr>
        </w:pPrChange>
      </w:pPr>
      <w:bookmarkStart w:id="1559" w:name="I4040626"/>
      <w:ins w:id="1560" w:author="Microsoft account" w:date="2025-09-17T12:59:00Z">
        <w:r>
          <w:rPr>
            <w:rFonts w:hint="cs"/>
            <w:rtl/>
            <w:lang w:bidi="fa-IR"/>
          </w:rPr>
          <w:lastRenderedPageBreak/>
          <w:t>ادامه</w:t>
        </w:r>
      </w:ins>
    </w:p>
    <w:bookmarkEnd w:id="1559"/>
    <w:p w14:paraId="3083ECDB" w14:textId="77777777" w:rsidR="00701FFF" w:rsidRDefault="00701FFF">
      <w:pPr>
        <w:spacing w:after="0" w:line="276" w:lineRule="auto"/>
        <w:jc w:val="both"/>
        <w:rPr>
          <w:ins w:id="1561" w:author="Microsoft account" w:date="2025-09-17T12:59:00Z"/>
          <w:rtl/>
          <w:lang w:bidi="fa-IR"/>
        </w:rPr>
        <w:pPrChange w:id="1562" w:author="Microsoft account" w:date="2025-09-17T12:59:00Z">
          <w:pPr>
            <w:spacing w:after="0" w:line="276" w:lineRule="auto"/>
            <w:jc w:val="both"/>
          </w:pPr>
        </w:pPrChange>
      </w:pPr>
    </w:p>
    <w:p w14:paraId="0C29C439" w14:textId="5C4053C6" w:rsidR="00701FFF" w:rsidRDefault="00701FFF">
      <w:pPr>
        <w:spacing w:after="0" w:line="276" w:lineRule="auto"/>
        <w:jc w:val="both"/>
        <w:rPr>
          <w:ins w:id="1563" w:author="Microsoft account" w:date="2025-09-17T13:00:00Z"/>
          <w:rtl/>
          <w:lang w:bidi="fa-IR"/>
        </w:rPr>
        <w:pPrChange w:id="1564" w:author="Microsoft account" w:date="2025-09-17T12:59:00Z">
          <w:pPr>
            <w:spacing w:after="0" w:line="276" w:lineRule="auto"/>
            <w:jc w:val="both"/>
          </w:pPr>
        </w:pPrChange>
      </w:pPr>
      <w:ins w:id="156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1566" w:author="Microsoft account" w:date="2025-09-17T13:00:00Z"/>
          <w:rtl/>
          <w:lang w:bidi="fa-IR"/>
        </w:rPr>
        <w:pPrChange w:id="1567" w:author="Microsoft account" w:date="2025-09-17T13:00:00Z">
          <w:pPr>
            <w:spacing w:after="0" w:line="276" w:lineRule="auto"/>
            <w:jc w:val="both"/>
          </w:pPr>
        </w:pPrChange>
      </w:pPr>
      <w:ins w:id="1568" w:author="Microsoft account" w:date="2025-09-17T13:00:00Z">
        <w:r w:rsidRPr="001F062A">
          <w:rPr>
            <w:noProof/>
            <w:rPrChange w:id="156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1570" w:author="Microsoft account" w:date="2025-09-17T13:00:00Z"/>
          <w:rtl/>
          <w:lang w:bidi="fa-IR"/>
        </w:rPr>
        <w:pPrChange w:id="1571" w:author="Microsoft account" w:date="2025-09-17T13:00:00Z">
          <w:pPr>
            <w:spacing w:after="0" w:line="276" w:lineRule="auto"/>
            <w:jc w:val="both"/>
          </w:pPr>
        </w:pPrChange>
      </w:pPr>
    </w:p>
    <w:p w14:paraId="572B0A89" w14:textId="77777777" w:rsidR="004B77C0" w:rsidRDefault="001F062A">
      <w:pPr>
        <w:spacing w:after="0" w:line="276" w:lineRule="auto"/>
        <w:jc w:val="both"/>
        <w:rPr>
          <w:ins w:id="1572" w:author="Microsoft account" w:date="2025-09-18T09:44:00Z"/>
          <w:lang w:bidi="fa-IR"/>
        </w:rPr>
        <w:pPrChange w:id="1573" w:author="Microsoft account" w:date="2025-09-17T13:00:00Z">
          <w:pPr>
            <w:spacing w:after="0" w:line="276" w:lineRule="auto"/>
            <w:jc w:val="both"/>
          </w:pPr>
        </w:pPrChange>
      </w:pPr>
      <w:ins w:id="1574"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1575" w:author="Microsoft account" w:date="2025-09-17T13:01:00Z"/>
          <w:rtl/>
          <w:lang w:bidi="fa-IR"/>
          <w:rPrChange w:id="1576" w:author="Microsoft account" w:date="2025-09-18T09:44:00Z">
            <w:rPr>
              <w:ins w:id="1577" w:author="Microsoft account" w:date="2025-09-17T13:01:00Z"/>
              <w:noProof/>
              <w:rtl/>
            </w:rPr>
          </w:rPrChange>
        </w:rPr>
        <w:pPrChange w:id="1578" w:author="Microsoft account" w:date="2025-09-18T09:44:00Z">
          <w:pPr>
            <w:spacing w:after="0" w:line="276" w:lineRule="auto"/>
            <w:jc w:val="both"/>
          </w:pPr>
        </w:pPrChange>
      </w:pPr>
      <w:ins w:id="1579"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1580" w:author="Microsoft account" w:date="2025-09-18T09:44:00Z"/>
          <w:lang w:bidi="fa-IR"/>
        </w:rPr>
        <w:pPrChange w:id="1581" w:author="Microsoft account" w:date="2025-09-17T13:01:00Z">
          <w:pPr>
            <w:spacing w:after="0" w:line="276" w:lineRule="auto"/>
            <w:jc w:val="both"/>
          </w:pPr>
        </w:pPrChange>
      </w:pPr>
      <w:ins w:id="158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1583" w:author="Microsoft account" w:date="2025-09-17T13:01:00Z"/>
          <w:rtl/>
          <w:lang w:bidi="fa-IR"/>
        </w:rPr>
        <w:pPrChange w:id="1584" w:author="Microsoft account" w:date="2025-09-18T09:44:00Z">
          <w:pPr>
            <w:spacing w:after="0" w:line="276" w:lineRule="auto"/>
            <w:jc w:val="both"/>
          </w:pPr>
        </w:pPrChange>
      </w:pPr>
      <w:ins w:id="1585"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1586" w:author="Microsoft account" w:date="2025-09-17T13:01:00Z"/>
          <w:rtl/>
          <w:lang w:bidi="fa-IR"/>
        </w:rPr>
        <w:pPrChange w:id="1587" w:author="Microsoft account" w:date="2025-09-17T13:01:00Z">
          <w:pPr>
            <w:spacing w:after="0" w:line="276" w:lineRule="auto"/>
            <w:jc w:val="both"/>
          </w:pPr>
        </w:pPrChange>
      </w:pPr>
    </w:p>
    <w:p w14:paraId="3E8370D0" w14:textId="6D0C0005" w:rsidR="001F062A" w:rsidRDefault="001F062A">
      <w:pPr>
        <w:spacing w:after="0" w:line="276" w:lineRule="auto"/>
        <w:jc w:val="both"/>
        <w:rPr>
          <w:ins w:id="1588" w:author="Microsoft account" w:date="2025-09-17T13:39:00Z"/>
          <w:rtl/>
          <w:lang w:bidi="fa-IR"/>
        </w:rPr>
        <w:pPrChange w:id="1589" w:author="Microsoft account" w:date="2025-09-17T13:01:00Z">
          <w:pPr>
            <w:spacing w:after="0" w:line="276" w:lineRule="auto"/>
            <w:jc w:val="both"/>
          </w:pPr>
        </w:pPrChange>
      </w:pPr>
      <w:ins w:id="1590" w:author="Microsoft account" w:date="2025-09-17T13:01:00Z">
        <w:r>
          <w:rPr>
            <w:rFonts w:hint="cs"/>
            <w:rtl/>
            <w:lang w:bidi="fa-IR"/>
          </w:rPr>
          <w:t>-</w:t>
        </w:r>
      </w:ins>
      <w:ins w:id="1591"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1592" w:author="Microsoft account" w:date="2025-09-17T13:39:00Z"/>
          <w:rtl/>
          <w:lang w:bidi="fa-IR"/>
        </w:rPr>
        <w:pPrChange w:id="1593" w:author="Microsoft account" w:date="2025-09-17T13:39:00Z">
          <w:pPr>
            <w:spacing w:after="0" w:line="276" w:lineRule="auto"/>
            <w:jc w:val="both"/>
          </w:pPr>
        </w:pPrChange>
      </w:pPr>
    </w:p>
    <w:p w14:paraId="24924201" w14:textId="6A178B05" w:rsidR="00166988" w:rsidRDefault="00893337">
      <w:pPr>
        <w:spacing w:after="0" w:line="276" w:lineRule="auto"/>
        <w:jc w:val="both"/>
        <w:rPr>
          <w:ins w:id="1594" w:author="Microsoft account" w:date="2025-09-17T13:53:00Z"/>
          <w:rtl/>
          <w:lang w:bidi="fa-IR"/>
        </w:rPr>
        <w:pPrChange w:id="1595" w:author="Microsoft account" w:date="2025-09-18T09:45:00Z">
          <w:pPr>
            <w:spacing w:after="0" w:line="276" w:lineRule="auto"/>
            <w:jc w:val="both"/>
          </w:pPr>
        </w:pPrChange>
      </w:pPr>
      <w:ins w:id="1596" w:author="Microsoft account" w:date="2025-09-17T13:39:00Z">
        <w:r>
          <w:rPr>
            <w:rFonts w:hint="cs"/>
            <w:rtl/>
            <w:lang w:bidi="fa-IR"/>
          </w:rPr>
          <w:t>-</w:t>
        </w:r>
      </w:ins>
      <w:ins w:id="1597" w:author="Microsoft account" w:date="2025-09-17T13:51:00Z">
        <w:r w:rsidR="00166988">
          <w:rPr>
            <w:rFonts w:hint="cs"/>
            <w:rtl/>
            <w:lang w:bidi="fa-IR"/>
          </w:rPr>
          <w:t xml:space="preserve">یادآوری: توی </w:t>
        </w:r>
      </w:ins>
      <w:ins w:id="1598"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1599"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1600" w:author="Microsoft account" w:date="2025-09-17T13:53:00Z"/>
          <w:rtl/>
          <w:lang w:bidi="fa-IR"/>
        </w:rPr>
        <w:pPrChange w:id="1601" w:author="Microsoft account" w:date="2025-09-17T13:53:00Z">
          <w:pPr>
            <w:spacing w:after="0" w:line="276" w:lineRule="auto"/>
            <w:jc w:val="both"/>
          </w:pPr>
        </w:pPrChange>
      </w:pPr>
    </w:p>
    <w:p w14:paraId="15EFF76D" w14:textId="0C906F9A" w:rsidR="00166988" w:rsidRDefault="00166988">
      <w:pPr>
        <w:spacing w:after="0" w:line="276" w:lineRule="auto"/>
        <w:jc w:val="both"/>
        <w:rPr>
          <w:ins w:id="1602" w:author="Microsoft account" w:date="2025-09-17T14:00:00Z"/>
          <w:rtl/>
          <w:lang w:bidi="fa-IR"/>
        </w:rPr>
        <w:pPrChange w:id="1603" w:author="Microsoft account" w:date="2025-09-18T09:46:00Z">
          <w:pPr>
            <w:spacing w:after="0" w:line="276" w:lineRule="auto"/>
            <w:jc w:val="both"/>
          </w:pPr>
        </w:pPrChange>
      </w:pPr>
      <w:ins w:id="1604" w:author="Microsoft account" w:date="2025-09-17T13:53:00Z">
        <w:r>
          <w:rPr>
            <w:rFonts w:hint="cs"/>
            <w:rtl/>
            <w:lang w:bidi="fa-IR"/>
          </w:rPr>
          <w:t>-</w:t>
        </w:r>
      </w:ins>
      <w:ins w:id="1605"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1606" w:author="Microsoft account" w:date="2025-09-17T14:00:00Z">
        <w:r>
          <w:rPr>
            <w:lang w:bidi="fa-IR"/>
          </w:rPr>
          <w:t>pandas</w:t>
        </w:r>
        <w:r>
          <w:rPr>
            <w:rFonts w:hint="cs"/>
            <w:rtl/>
            <w:lang w:bidi="fa-IR"/>
          </w:rPr>
          <w:t xml:space="preserve"> بهش بربخوریم. </w:t>
        </w:r>
      </w:ins>
      <w:ins w:id="1607"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1608"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1609" w:author="Microsoft account" w:date="2025-10-11T09:46:00Z">
        <w:r w:rsidR="001971AE">
          <w:rPr>
            <w:rFonts w:hint="cs"/>
            <w:rtl/>
            <w:lang w:bidi="fa-IR"/>
          </w:rPr>
          <w:t>)</w:t>
        </w:r>
      </w:ins>
    </w:p>
    <w:p w14:paraId="1BEEAE5E" w14:textId="77777777" w:rsidR="00166988" w:rsidRDefault="00166988">
      <w:pPr>
        <w:spacing w:after="0" w:line="276" w:lineRule="auto"/>
        <w:jc w:val="both"/>
        <w:rPr>
          <w:ins w:id="1610" w:author="Microsoft account" w:date="2025-09-17T14:00:00Z"/>
          <w:rtl/>
          <w:lang w:bidi="fa-IR"/>
        </w:rPr>
        <w:pPrChange w:id="1611" w:author="Microsoft account" w:date="2025-09-17T14:00:00Z">
          <w:pPr>
            <w:spacing w:after="0" w:line="276" w:lineRule="auto"/>
            <w:jc w:val="both"/>
          </w:pPr>
        </w:pPrChange>
      </w:pPr>
    </w:p>
    <w:p w14:paraId="682D2548" w14:textId="1C8EDD43" w:rsidR="00166988" w:rsidRDefault="00166988">
      <w:pPr>
        <w:spacing w:after="0" w:line="276" w:lineRule="auto"/>
        <w:jc w:val="both"/>
        <w:rPr>
          <w:ins w:id="1612" w:author="Microsoft account" w:date="2025-09-17T14:05:00Z"/>
          <w:rtl/>
          <w:lang w:bidi="fa-IR"/>
        </w:rPr>
        <w:pPrChange w:id="1613" w:author="Microsoft account" w:date="2025-09-17T14:00:00Z">
          <w:pPr>
            <w:spacing w:after="0" w:line="276" w:lineRule="auto"/>
            <w:jc w:val="both"/>
          </w:pPr>
        </w:pPrChange>
      </w:pPr>
      <w:ins w:id="1614" w:author="Microsoft account" w:date="2025-09-17T14:00:00Z">
        <w:r>
          <w:rPr>
            <w:rFonts w:hint="cs"/>
            <w:rtl/>
            <w:lang w:bidi="fa-IR"/>
          </w:rPr>
          <w:t>-</w:t>
        </w:r>
      </w:ins>
      <w:ins w:id="1615" w:author="Microsoft account" w:date="2025-09-17T14:03:00Z">
        <w:r w:rsidR="00AD57ED">
          <w:rPr>
            <w:rFonts w:hint="cs"/>
            <w:rtl/>
            <w:lang w:bidi="fa-IR"/>
          </w:rPr>
          <w:t>یه چیز جالب. این</w:t>
        </w:r>
      </w:ins>
      <w:ins w:id="1616"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1618" w:author="Microsoft account" w:date="2025-09-17T14:05:00Z"/>
          <w:rtl/>
          <w:lang w:bidi="fa-IR"/>
        </w:rPr>
        <w:pPrChange w:id="1619" w:author="Microsoft account" w:date="2025-09-17T14:05:00Z">
          <w:pPr>
            <w:spacing w:after="0" w:line="276" w:lineRule="auto"/>
            <w:jc w:val="both"/>
          </w:pPr>
        </w:pPrChange>
      </w:pPr>
    </w:p>
    <w:p w14:paraId="2FCB0DDC" w14:textId="02AD6C93" w:rsidR="00AD57ED" w:rsidRDefault="00AD57ED">
      <w:pPr>
        <w:spacing w:after="0" w:line="276" w:lineRule="auto"/>
        <w:jc w:val="both"/>
        <w:rPr>
          <w:ins w:id="1620" w:author="Microsoft account" w:date="2025-09-18T09:46:00Z"/>
          <w:rtl/>
          <w:lang w:bidi="fa-IR"/>
        </w:rPr>
        <w:pPrChange w:id="1621" w:author="Microsoft account" w:date="2025-09-17T14:05:00Z">
          <w:pPr>
            <w:spacing w:after="0" w:line="276" w:lineRule="auto"/>
            <w:jc w:val="both"/>
          </w:pPr>
        </w:pPrChange>
      </w:pPr>
      <w:ins w:id="1622" w:author="Microsoft account" w:date="2025-09-17T14:05:00Z">
        <w:r>
          <w:rPr>
            <w:rFonts w:hint="cs"/>
            <w:rtl/>
            <w:lang w:bidi="fa-IR"/>
          </w:rPr>
          <w:t>-</w:t>
        </w:r>
      </w:ins>
      <w:ins w:id="1623"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1624"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1626" w:author="Microsoft account" w:date="2025-09-17T14:11:00Z"/>
          <w:rtl/>
          <w:lang w:bidi="fa-IR"/>
        </w:rPr>
        <w:pPrChange w:id="1627" w:author="Microsoft account" w:date="2025-09-18T09:46:00Z">
          <w:pPr>
            <w:spacing w:after="0" w:line="276" w:lineRule="auto"/>
            <w:jc w:val="both"/>
          </w:pPr>
        </w:pPrChange>
      </w:pPr>
      <w:ins w:id="162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162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hint="cs"/>
            <w:rtl/>
            <w:lang w:bidi="fa-IR"/>
          </w:rPr>
          <w:t>)</w:t>
        </w:r>
      </w:ins>
    </w:p>
    <w:p w14:paraId="7227F9F7" w14:textId="77777777" w:rsidR="00EC1463" w:rsidRDefault="00EC1463">
      <w:pPr>
        <w:spacing w:after="0" w:line="276" w:lineRule="auto"/>
        <w:jc w:val="both"/>
        <w:rPr>
          <w:ins w:id="1631" w:author="Microsoft account" w:date="2025-09-17T14:11:00Z"/>
          <w:rtl/>
          <w:lang w:bidi="fa-IR"/>
        </w:rPr>
        <w:pPrChange w:id="1632" w:author="Microsoft account" w:date="2025-09-17T14:11:00Z">
          <w:pPr>
            <w:spacing w:after="0" w:line="276" w:lineRule="auto"/>
            <w:jc w:val="both"/>
          </w:pPr>
        </w:pPrChange>
      </w:pPr>
    </w:p>
    <w:p w14:paraId="522AEFFC" w14:textId="026487A5" w:rsidR="00EC1463" w:rsidRDefault="002160ED">
      <w:pPr>
        <w:spacing w:after="0" w:line="276" w:lineRule="auto"/>
        <w:jc w:val="both"/>
        <w:rPr>
          <w:ins w:id="1633" w:author="Microsoft account" w:date="2025-09-17T14:53:00Z"/>
          <w:rtl/>
          <w:lang w:bidi="fa-IR"/>
        </w:rPr>
        <w:pPrChange w:id="1634" w:author="Microsoft account" w:date="2025-09-17T14:11:00Z">
          <w:pPr>
            <w:spacing w:after="0" w:line="276" w:lineRule="auto"/>
            <w:jc w:val="both"/>
          </w:pPr>
        </w:pPrChange>
      </w:pPr>
      <w:ins w:id="1635"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1637" w:author="Microsoft account" w:date="2025-09-17T14:53:00Z"/>
          <w:lang w:bidi="fa-IR"/>
        </w:rPr>
        <w:pPrChange w:id="1638" w:author="Microsoft account" w:date="2025-09-17T14:53:00Z">
          <w:pPr>
            <w:spacing w:after="0" w:line="276" w:lineRule="auto"/>
            <w:jc w:val="both"/>
          </w:pPr>
        </w:pPrChange>
      </w:pPr>
      <w:ins w:id="1639" w:author="Microsoft account" w:date="2025-09-17T14:53:00Z">
        <w:r>
          <w:rPr>
            <w:lang w:bidi="fa-IR"/>
          </w:rPr>
          <w:t>End of day025</w:t>
        </w:r>
      </w:ins>
    </w:p>
    <w:p w14:paraId="5F12BC6B" w14:textId="77777777" w:rsidR="002160ED" w:rsidRDefault="002160ED">
      <w:pPr>
        <w:spacing w:after="0" w:line="276" w:lineRule="auto"/>
        <w:jc w:val="both"/>
        <w:rPr>
          <w:ins w:id="1640" w:author="Microsoft account" w:date="2025-09-17T14:53:00Z"/>
          <w:lang w:bidi="fa-IR"/>
        </w:rPr>
        <w:pPrChange w:id="1641" w:author="Microsoft account" w:date="2025-09-17T14:53:00Z">
          <w:pPr>
            <w:spacing w:after="0" w:line="276" w:lineRule="auto"/>
            <w:jc w:val="both"/>
          </w:pPr>
        </w:pPrChange>
      </w:pPr>
    </w:p>
    <w:p w14:paraId="7E7CD939" w14:textId="77777777" w:rsidR="002160ED" w:rsidRDefault="002160ED">
      <w:pPr>
        <w:spacing w:after="0" w:line="276" w:lineRule="auto"/>
        <w:jc w:val="both"/>
        <w:rPr>
          <w:ins w:id="1642" w:author="Microsoft account" w:date="2025-09-17T13:52:00Z"/>
          <w:lang w:bidi="fa-IR"/>
        </w:rPr>
        <w:pPrChange w:id="1643" w:author="Microsoft account" w:date="2025-09-17T14:53:00Z">
          <w:pPr>
            <w:spacing w:after="0" w:line="276" w:lineRule="auto"/>
            <w:jc w:val="both"/>
          </w:pPr>
        </w:pPrChange>
      </w:pPr>
    </w:p>
    <w:p w14:paraId="33EA8DEE" w14:textId="77777777" w:rsidR="00166988" w:rsidRDefault="00166988">
      <w:pPr>
        <w:spacing w:after="0" w:line="276" w:lineRule="auto"/>
        <w:jc w:val="both"/>
        <w:rPr>
          <w:ins w:id="1644" w:author="Microsoft account" w:date="2025-09-17T13:52:00Z"/>
          <w:rtl/>
          <w:lang w:bidi="fa-IR"/>
        </w:rPr>
        <w:pPrChange w:id="1645" w:author="Microsoft account" w:date="2025-09-17T13:52:00Z">
          <w:pPr>
            <w:spacing w:after="0" w:line="276" w:lineRule="auto"/>
            <w:jc w:val="both"/>
          </w:pPr>
        </w:pPrChange>
      </w:pPr>
    </w:p>
    <w:p w14:paraId="4ED16D4F" w14:textId="535B50A8" w:rsidR="00166988" w:rsidRDefault="00166988">
      <w:pPr>
        <w:spacing w:after="0" w:line="276" w:lineRule="auto"/>
        <w:jc w:val="both"/>
        <w:rPr>
          <w:rtl/>
          <w:lang w:bidi="fa-IR"/>
        </w:rPr>
        <w:pPrChange w:id="1646" w:author="Microsoft account" w:date="2025-09-17T13:52:00Z">
          <w:pPr>
            <w:spacing w:after="0" w:line="276" w:lineRule="auto"/>
            <w:jc w:val="both"/>
          </w:pPr>
        </w:pPrChange>
      </w:pPr>
      <w:ins w:id="1647" w:author="Microsoft account" w:date="2025-09-17T13:52:00Z">
        <w:r>
          <w:rPr>
            <w:rFonts w:hint="cs"/>
            <w:rtl/>
            <w:lang w:bidi="fa-IR"/>
          </w:rPr>
          <w:t>-</w:t>
        </w:r>
      </w:ins>
    </w:p>
    <w:p w14:paraId="4F96B6BB" w14:textId="77777777" w:rsidR="004E3A5E" w:rsidRDefault="004E3A5E" w:rsidP="00A07812">
      <w:pPr>
        <w:spacing w:after="0" w:line="276" w:lineRule="auto"/>
        <w:jc w:val="both"/>
        <w:rPr>
          <w:ins w:id="1648" w:author="Microsoft account" w:date="2025-09-17T12:59:00Z"/>
          <w:rtl/>
          <w:lang w:bidi="fa-IR"/>
        </w:rPr>
      </w:pPr>
    </w:p>
    <w:p w14:paraId="50AC5F55" w14:textId="77777777" w:rsidR="00701FFF" w:rsidRDefault="00701FFF">
      <w:pPr>
        <w:spacing w:after="0" w:line="276" w:lineRule="auto"/>
        <w:jc w:val="both"/>
        <w:rPr>
          <w:ins w:id="1649" w:author="Microsoft account" w:date="2025-09-17T12:59:00Z"/>
          <w:rtl/>
          <w:lang w:bidi="fa-IR"/>
        </w:rPr>
        <w:pPrChange w:id="1650" w:author="Microsoft account" w:date="2025-09-17T12:59:00Z">
          <w:pPr>
            <w:spacing w:after="0" w:line="276" w:lineRule="auto"/>
            <w:jc w:val="both"/>
          </w:pPr>
        </w:pPrChange>
      </w:pPr>
    </w:p>
    <w:p w14:paraId="7FD2239B" w14:textId="3BACE872" w:rsidR="00701FFF" w:rsidRDefault="00701FFF">
      <w:pPr>
        <w:spacing w:after="0" w:line="240" w:lineRule="auto"/>
        <w:rPr>
          <w:ins w:id="1651" w:author="Microsoft account" w:date="2025-09-17T12:59:00Z"/>
          <w:rtl/>
          <w:lang w:bidi="fa-IR"/>
        </w:rPr>
      </w:pPr>
      <w:ins w:id="1652" w:author="Microsoft account" w:date="2025-09-17T12:59:00Z">
        <w:r>
          <w:rPr>
            <w:rtl/>
            <w:lang w:bidi="fa-IR"/>
          </w:rPr>
          <w:br w:type="page"/>
        </w:r>
      </w:ins>
    </w:p>
    <w:p w14:paraId="735E300F" w14:textId="2A6C11D1" w:rsidR="00701FFF" w:rsidRDefault="00B608BA">
      <w:pPr>
        <w:spacing w:after="0" w:line="276" w:lineRule="auto"/>
        <w:jc w:val="both"/>
        <w:rPr>
          <w:ins w:id="1653" w:author="Microsoft account" w:date="2025-09-18T09:48:00Z"/>
          <w:rtl/>
          <w:lang w:bidi="fa-IR"/>
        </w:rPr>
        <w:pPrChange w:id="1654" w:author="Microsoft account" w:date="2025-09-17T12:59:00Z">
          <w:pPr>
            <w:spacing w:after="0" w:line="276" w:lineRule="auto"/>
            <w:jc w:val="both"/>
          </w:pPr>
        </w:pPrChange>
      </w:pPr>
      <w:bookmarkStart w:id="1655" w:name="I4040627"/>
      <w:ins w:id="1656" w:author="Microsoft account" w:date="2025-09-18T09:48:00Z">
        <w:r>
          <w:rPr>
            <w:rFonts w:hint="cs"/>
            <w:rtl/>
            <w:lang w:bidi="fa-IR"/>
          </w:rPr>
          <w:lastRenderedPageBreak/>
          <w:t>ادامه</w:t>
        </w:r>
      </w:ins>
    </w:p>
    <w:bookmarkEnd w:id="1655"/>
    <w:p w14:paraId="4D3FFA24" w14:textId="491B60E0" w:rsidR="00B608BA" w:rsidRDefault="00B608BA">
      <w:pPr>
        <w:spacing w:after="0" w:line="276" w:lineRule="auto"/>
        <w:jc w:val="both"/>
        <w:rPr>
          <w:ins w:id="1657" w:author="Microsoft account" w:date="2025-09-18T09:49:00Z"/>
          <w:lang w:bidi="fa-IR"/>
        </w:rPr>
        <w:pPrChange w:id="1658" w:author="Microsoft account" w:date="2025-09-18T09:48:00Z">
          <w:pPr>
            <w:spacing w:after="0" w:line="276" w:lineRule="auto"/>
            <w:jc w:val="both"/>
          </w:pPr>
        </w:pPrChange>
      </w:pPr>
      <w:ins w:id="1659"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1660" w:author="Microsoft account" w:date="2025-09-18T09:48:00Z"/>
          <w:lang w:bidi="fa-IR"/>
        </w:rPr>
        <w:pPrChange w:id="1661" w:author="Microsoft account" w:date="2025-09-18T09:49:00Z">
          <w:pPr>
            <w:spacing w:after="0" w:line="276" w:lineRule="auto"/>
            <w:jc w:val="both"/>
          </w:pPr>
        </w:pPrChange>
      </w:pPr>
      <w:ins w:id="1662"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1663" w:author="Microsoft account" w:date="2025-09-18T09:52:00Z"/>
          <w:lang w:bidi="fa-IR"/>
        </w:rPr>
        <w:pPrChange w:id="1664" w:author="Microsoft account" w:date="2025-09-18T09:48:00Z">
          <w:pPr>
            <w:spacing w:after="0" w:line="276" w:lineRule="auto"/>
            <w:jc w:val="both"/>
          </w:pPr>
        </w:pPrChange>
      </w:pPr>
    </w:p>
    <w:p w14:paraId="65A0EE12" w14:textId="7F58ACB7" w:rsidR="00B608BA" w:rsidRDefault="00B608BA">
      <w:pPr>
        <w:spacing w:after="0" w:line="276" w:lineRule="auto"/>
        <w:jc w:val="both"/>
        <w:rPr>
          <w:ins w:id="1665" w:author="Microsoft account" w:date="2025-09-18T09:54:00Z"/>
          <w:rtl/>
          <w:lang w:bidi="fa-IR"/>
        </w:rPr>
        <w:pPrChange w:id="1666" w:author="Microsoft account" w:date="2025-09-18T09:52:00Z">
          <w:pPr>
            <w:spacing w:after="0" w:line="276" w:lineRule="auto"/>
            <w:jc w:val="both"/>
          </w:pPr>
        </w:pPrChange>
      </w:pPr>
      <w:ins w:id="1667"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1668"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1670" w:author="Microsoft account" w:date="2025-09-18T09:56:00Z"/>
          <w:rtl/>
          <w:lang w:bidi="fa-IR"/>
        </w:rPr>
        <w:pPrChange w:id="1671" w:author="Microsoft account" w:date="2025-09-18T09:54:00Z">
          <w:pPr>
            <w:spacing w:after="0" w:line="276" w:lineRule="auto"/>
            <w:jc w:val="both"/>
          </w:pPr>
        </w:pPrChange>
      </w:pPr>
    </w:p>
    <w:p w14:paraId="5CCC9BCF" w14:textId="4962BA77" w:rsidR="006858B0" w:rsidRDefault="006858B0">
      <w:pPr>
        <w:spacing w:after="0" w:line="276" w:lineRule="auto"/>
        <w:jc w:val="both"/>
        <w:rPr>
          <w:ins w:id="1672" w:author="Microsoft account" w:date="2025-09-18T09:54:00Z"/>
          <w:rtl/>
          <w:lang w:bidi="fa-IR"/>
        </w:rPr>
        <w:pPrChange w:id="1673" w:author="Microsoft account" w:date="2025-09-18T09:56:00Z">
          <w:pPr>
            <w:spacing w:after="0" w:line="276" w:lineRule="auto"/>
            <w:jc w:val="both"/>
          </w:pPr>
        </w:pPrChange>
      </w:pPr>
      <w:ins w:id="167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1675" w:author="Microsoft account" w:date="2025-09-18T09:55:00Z"/>
          <w:rtl/>
          <w:lang w:bidi="fa-IR"/>
        </w:rPr>
        <w:pPrChange w:id="1676" w:author="Microsoft account" w:date="2025-09-18T09:54:00Z">
          <w:pPr>
            <w:spacing w:after="0" w:line="276" w:lineRule="auto"/>
            <w:jc w:val="both"/>
          </w:pPr>
        </w:pPrChange>
      </w:pPr>
      <w:ins w:id="1677" w:author="Microsoft account" w:date="2025-09-18T09:54:00Z">
        <w:r>
          <w:rPr>
            <w:rFonts w:hint="cs"/>
            <w:rtl/>
            <w:lang w:bidi="fa-IR"/>
          </w:rPr>
          <w:t>-</w:t>
        </w:r>
      </w:ins>
      <w:ins w:id="167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1679" w:author="Microsoft account" w:date="2025-09-18T09:57:00Z"/>
          <w:rtl/>
          <w:lang w:bidi="fa-IR"/>
        </w:rPr>
        <w:pPrChange w:id="1680" w:author="Microsoft account" w:date="2025-09-18T09:55:00Z">
          <w:pPr>
            <w:spacing w:after="0" w:line="276" w:lineRule="auto"/>
            <w:jc w:val="both"/>
          </w:pPr>
        </w:pPrChange>
      </w:pPr>
      <w:ins w:id="1681" w:author="Microsoft account" w:date="2025-09-18T09:56:00Z">
        <w:r>
          <w:rPr>
            <w:rFonts w:hint="cs"/>
            <w:rtl/>
            <w:lang w:bidi="fa-IR"/>
          </w:rPr>
          <w:t xml:space="preserve"> </w:t>
        </w:r>
        <w:r w:rsidR="00FF10B0">
          <w:rPr>
            <w:rFonts w:hint="cs"/>
            <w:rtl/>
            <w:lang w:bidi="fa-IR"/>
          </w:rPr>
          <w:t xml:space="preserve">مثلا، اگر بخوایم یسری عدد به </w:t>
        </w:r>
      </w:ins>
      <w:ins w:id="168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1683" w:author="Microsoft account" w:date="2025-09-18T09:57:00Z"/>
          <w:rtl/>
          <w:lang w:bidi="fa-IR"/>
        </w:rPr>
        <w:pPrChange w:id="1684" w:author="Microsoft account" w:date="2025-09-18T09:57:00Z">
          <w:pPr>
            <w:spacing w:after="0" w:line="276" w:lineRule="auto"/>
            <w:jc w:val="both"/>
          </w:pPr>
        </w:pPrChange>
      </w:pPr>
      <w:ins w:id="1685" w:author="Microsoft account" w:date="2025-09-18T09:57:00Z">
        <w:r w:rsidRPr="00FF10B0">
          <w:rPr>
            <w:noProof/>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1687" w:author="Microsoft account" w:date="2025-09-18T09:57:00Z"/>
          <w:rtl/>
          <w:lang w:bidi="fa-IR"/>
        </w:rPr>
        <w:pPrChange w:id="1688" w:author="Microsoft account" w:date="2025-09-18T09:57:00Z">
          <w:pPr>
            <w:spacing w:after="0" w:line="276" w:lineRule="auto"/>
            <w:jc w:val="both"/>
          </w:pPr>
        </w:pPrChange>
      </w:pPr>
      <w:ins w:id="1689"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1690" w:author="Microsoft account" w:date="2025-09-18T09:58:00Z"/>
          <w:rtl/>
          <w:lang w:bidi="fa-IR"/>
        </w:rPr>
        <w:pPrChange w:id="1691" w:author="Microsoft account" w:date="2025-09-18T09:57:00Z">
          <w:pPr>
            <w:spacing w:after="0" w:line="276" w:lineRule="auto"/>
            <w:jc w:val="both"/>
          </w:pPr>
        </w:pPrChange>
      </w:pPr>
      <w:ins w:id="1692" w:author="Microsoft account" w:date="2025-09-18T09:58:00Z">
        <w:r w:rsidRPr="00FF10B0">
          <w:rPr>
            <w:noProof/>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1694" w:author="Microsoft account" w:date="2025-09-18T09:58:00Z"/>
          <w:rtl/>
          <w:lang w:bidi="fa-IR"/>
        </w:rPr>
        <w:pPrChange w:id="1695" w:author="Microsoft account" w:date="2025-09-18T09:58:00Z">
          <w:pPr>
            <w:spacing w:after="0" w:line="276" w:lineRule="auto"/>
            <w:jc w:val="both"/>
          </w:pPr>
        </w:pPrChange>
      </w:pPr>
    </w:p>
    <w:p w14:paraId="0ADE2E90" w14:textId="0F53AD8A" w:rsidR="00FF10B0" w:rsidRDefault="00FF10B0">
      <w:pPr>
        <w:spacing w:after="0" w:line="276" w:lineRule="auto"/>
        <w:jc w:val="both"/>
        <w:rPr>
          <w:ins w:id="1696" w:author="Microsoft account" w:date="2025-09-18T10:00:00Z"/>
          <w:rtl/>
          <w:lang w:bidi="fa-IR"/>
        </w:rPr>
        <w:pPrChange w:id="1697" w:author="Microsoft account" w:date="2025-09-18T09:58:00Z">
          <w:pPr>
            <w:spacing w:after="0" w:line="276" w:lineRule="auto"/>
            <w:jc w:val="both"/>
          </w:pPr>
        </w:pPrChange>
      </w:pPr>
      <w:ins w:id="1698"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1699"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1700" w:author="Microsoft account" w:date="2025-09-18T10:00:00Z"/>
          <w:rtl/>
          <w:lang w:bidi="fa-IR"/>
        </w:rPr>
        <w:pPrChange w:id="1701" w:author="Microsoft account" w:date="2025-09-18T10:00:00Z">
          <w:pPr>
            <w:spacing w:after="0" w:line="276" w:lineRule="auto"/>
            <w:jc w:val="both"/>
          </w:pPr>
        </w:pPrChange>
      </w:pPr>
    </w:p>
    <w:p w14:paraId="4CC8A7D6" w14:textId="0696080E" w:rsidR="00FF10B0" w:rsidRDefault="00EC1080">
      <w:pPr>
        <w:spacing w:after="0" w:line="276" w:lineRule="auto"/>
        <w:jc w:val="both"/>
        <w:rPr>
          <w:ins w:id="1702" w:author="Microsoft account" w:date="2025-09-18T10:15:00Z"/>
          <w:rtl/>
          <w:lang w:bidi="fa-IR"/>
        </w:rPr>
        <w:pPrChange w:id="1703" w:author="Microsoft account" w:date="2025-09-18T10:00:00Z">
          <w:pPr>
            <w:spacing w:after="0" w:line="276" w:lineRule="auto"/>
            <w:jc w:val="both"/>
          </w:pPr>
        </w:pPrChange>
      </w:pPr>
      <w:ins w:id="1704" w:author="Microsoft account" w:date="2025-09-18T10:01:00Z">
        <w:r>
          <w:rPr>
            <w:rFonts w:hint="cs"/>
            <w:rtl/>
            <w:lang w:bidi="fa-IR"/>
          </w:rPr>
          <w:t xml:space="preserve"> </w:t>
        </w:r>
      </w:ins>
      <w:ins w:id="1705" w:author="Microsoft account" w:date="2025-09-18T10:13:00Z">
        <w:r w:rsidR="00F55FAB">
          <w:rPr>
            <w:rFonts w:hint="cs"/>
            <w:rtl/>
            <w:lang w:bidi="fa-IR"/>
          </w:rPr>
          <w:t xml:space="preserve">-نکته طلایی اینه که این رو یادمون باشه که </w:t>
        </w:r>
      </w:ins>
      <w:ins w:id="1706" w:author="Microsoft account" w:date="2025-09-18T10:14:00Z">
        <w:r w:rsidR="00F55FAB">
          <w:rPr>
            <w:lang w:bidi="fa-IR"/>
          </w:rPr>
          <w:t>[</w:t>
        </w:r>
      </w:ins>
      <w:ins w:id="1707" w:author="Microsoft account" w:date="2025-09-18T10:13:00Z">
        <w:r w:rsidR="00F55FAB">
          <w:rPr>
            <w:lang w:bidi="fa-IR"/>
          </w:rPr>
          <w:t>new_item for item in list</w:t>
        </w:r>
      </w:ins>
      <w:ins w:id="1708"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1709" w:author="Microsoft account" w:date="2025-09-18T10:36:00Z">
              <w:rPr>
                <w:rFonts w:hint="eastAsia"/>
                <w:rtl/>
                <w:lang w:bidi="fa-IR"/>
              </w:rPr>
            </w:rPrChange>
          </w:rPr>
          <w:t>ا</w:t>
        </w:r>
        <w:r w:rsidR="00F55FAB" w:rsidRPr="003409CC">
          <w:rPr>
            <w:rFonts w:hint="cs"/>
            <w:u w:val="single"/>
            <w:rtl/>
            <w:lang w:bidi="fa-IR"/>
            <w:rPrChange w:id="1710" w:author="Microsoft account" w:date="2025-09-18T10:36:00Z">
              <w:rPr>
                <w:rFonts w:hint="cs"/>
                <w:rtl/>
                <w:lang w:bidi="fa-IR"/>
              </w:rPr>
            </w:rPrChange>
          </w:rPr>
          <w:t>ی</w:t>
        </w:r>
        <w:r w:rsidR="00F55FAB" w:rsidRPr="003409CC">
          <w:rPr>
            <w:rFonts w:hint="eastAsia"/>
            <w:u w:val="single"/>
            <w:rtl/>
            <w:lang w:bidi="fa-IR"/>
            <w:rPrChange w:id="1711" w:author="Microsoft account" w:date="2025-09-18T10:36:00Z">
              <w:rPr>
                <w:rFonts w:hint="eastAsia"/>
                <w:rtl/>
                <w:lang w:bidi="fa-IR"/>
              </w:rPr>
            </w:rPrChange>
          </w:rPr>
          <w:t>ن</w:t>
        </w:r>
        <w:r w:rsidR="00F55FAB" w:rsidRPr="003409CC">
          <w:rPr>
            <w:u w:val="single"/>
            <w:rtl/>
            <w:lang w:bidi="fa-IR"/>
            <w:rPrChange w:id="1712" w:author="Microsoft account" w:date="2025-09-18T10:36:00Z">
              <w:rPr>
                <w:rtl/>
                <w:lang w:bidi="fa-IR"/>
              </w:rPr>
            </w:rPrChange>
          </w:rPr>
          <w:t xml:space="preserve"> </w:t>
        </w:r>
        <w:r w:rsidR="00F55FAB" w:rsidRPr="003409CC">
          <w:rPr>
            <w:rFonts w:hint="eastAsia"/>
            <w:u w:val="single"/>
            <w:rtl/>
            <w:lang w:bidi="fa-IR"/>
            <w:rPrChange w:id="1713" w:author="Microsoft account" w:date="2025-09-18T10:36:00Z">
              <w:rPr>
                <w:rFonts w:hint="eastAsia"/>
                <w:rtl/>
                <w:lang w:bidi="fa-IR"/>
              </w:rPr>
            </w:rPrChange>
          </w:rPr>
          <w:t>رو</w:t>
        </w:r>
        <w:r w:rsidR="00F55FAB" w:rsidRPr="003409CC">
          <w:rPr>
            <w:u w:val="single"/>
            <w:rtl/>
            <w:lang w:bidi="fa-IR"/>
            <w:rPrChange w:id="1714" w:author="Microsoft account" w:date="2025-09-18T10:36:00Z">
              <w:rPr>
                <w:rtl/>
                <w:lang w:bidi="fa-IR"/>
              </w:rPr>
            </w:rPrChange>
          </w:rPr>
          <w:t xml:space="preserve"> </w:t>
        </w:r>
        <w:r w:rsidR="00F55FAB" w:rsidRPr="003409CC">
          <w:rPr>
            <w:rFonts w:hint="eastAsia"/>
            <w:u w:val="single"/>
            <w:rtl/>
            <w:lang w:bidi="fa-IR"/>
            <w:rPrChange w:id="1715" w:author="Microsoft account" w:date="2025-09-18T10:36:00Z">
              <w:rPr>
                <w:rFonts w:hint="eastAsia"/>
                <w:rtl/>
                <w:lang w:bidi="fa-IR"/>
              </w:rPr>
            </w:rPrChange>
          </w:rPr>
          <w:t>اول</w:t>
        </w:r>
        <w:r w:rsidR="00F55FAB" w:rsidRPr="003409CC">
          <w:rPr>
            <w:u w:val="single"/>
            <w:rtl/>
            <w:lang w:bidi="fa-IR"/>
            <w:rPrChange w:id="1716" w:author="Microsoft account" w:date="2025-09-18T10:36:00Z">
              <w:rPr>
                <w:rtl/>
                <w:lang w:bidi="fa-IR"/>
              </w:rPr>
            </w:rPrChange>
          </w:rPr>
          <w:t xml:space="preserve"> </w:t>
        </w:r>
        <w:r w:rsidR="00F55FAB" w:rsidRPr="003409CC">
          <w:rPr>
            <w:rFonts w:hint="eastAsia"/>
            <w:u w:val="single"/>
            <w:rtl/>
            <w:lang w:bidi="fa-IR"/>
            <w:rPrChange w:id="1717" w:author="Microsoft account" w:date="2025-09-18T10:36:00Z">
              <w:rPr>
                <w:rFonts w:hint="eastAsia"/>
                <w:rtl/>
                <w:lang w:bidi="fa-IR"/>
              </w:rPr>
            </w:rPrChange>
          </w:rPr>
          <w:t>بنو</w:t>
        </w:r>
        <w:r w:rsidR="00F55FAB" w:rsidRPr="003409CC">
          <w:rPr>
            <w:rFonts w:hint="cs"/>
            <w:u w:val="single"/>
            <w:rtl/>
            <w:lang w:bidi="fa-IR"/>
            <w:rPrChange w:id="1718" w:author="Microsoft account" w:date="2025-09-18T10:36:00Z">
              <w:rPr>
                <w:rFonts w:hint="cs"/>
                <w:rtl/>
                <w:lang w:bidi="fa-IR"/>
              </w:rPr>
            </w:rPrChange>
          </w:rPr>
          <w:t>ی</w:t>
        </w:r>
        <w:r w:rsidR="00F55FAB" w:rsidRPr="003409CC">
          <w:rPr>
            <w:rFonts w:hint="eastAsia"/>
            <w:u w:val="single"/>
            <w:rtl/>
            <w:lang w:bidi="fa-IR"/>
            <w:rPrChange w:id="1719" w:author="Microsoft account" w:date="2025-09-18T10:36:00Z">
              <w:rPr>
                <w:rFonts w:hint="eastAsia"/>
                <w:rtl/>
                <w:lang w:bidi="fa-IR"/>
              </w:rPr>
            </w:rPrChange>
          </w:rPr>
          <w:t>س</w:t>
        </w:r>
        <w:r w:rsidR="00F55FAB" w:rsidRPr="003409CC">
          <w:rPr>
            <w:rFonts w:hint="cs"/>
            <w:u w:val="single"/>
            <w:rtl/>
            <w:lang w:bidi="fa-IR"/>
            <w:rPrChange w:id="1720" w:author="Microsoft account" w:date="2025-09-18T10:36:00Z">
              <w:rPr>
                <w:rFonts w:hint="cs"/>
                <w:rtl/>
                <w:lang w:bidi="fa-IR"/>
              </w:rPr>
            </w:rPrChange>
          </w:rPr>
          <w:t>ی</w:t>
        </w:r>
        <w:r w:rsidR="00F55FAB" w:rsidRPr="003409CC">
          <w:rPr>
            <w:rFonts w:hint="eastAsia"/>
            <w:u w:val="single"/>
            <w:rtl/>
            <w:lang w:bidi="fa-IR"/>
            <w:rPrChange w:id="1721" w:author="Microsoft account" w:date="2025-09-18T10:36:00Z">
              <w:rPr>
                <w:rFonts w:hint="eastAsia"/>
                <w:rtl/>
                <w:lang w:bidi="fa-IR"/>
              </w:rPr>
            </w:rPrChange>
          </w:rPr>
          <w:t>م</w:t>
        </w:r>
        <w:r w:rsidR="00F55FAB" w:rsidRPr="003409CC">
          <w:rPr>
            <w:u w:val="single"/>
            <w:rtl/>
            <w:lang w:bidi="fa-IR"/>
            <w:rPrChange w:id="1722" w:author="Microsoft account" w:date="2025-09-18T10:36:00Z">
              <w:rPr>
                <w:rtl/>
                <w:lang w:bidi="fa-IR"/>
              </w:rPr>
            </w:rPrChange>
          </w:rPr>
          <w:t xml:space="preserve"> </w:t>
        </w:r>
        <w:r w:rsidR="00F55FAB" w:rsidRPr="003409CC">
          <w:rPr>
            <w:rFonts w:hint="eastAsia"/>
            <w:u w:val="single"/>
            <w:rtl/>
            <w:lang w:bidi="fa-IR"/>
            <w:rPrChange w:id="1723" w:author="Microsoft account" w:date="2025-09-18T10:36:00Z">
              <w:rPr>
                <w:rFonts w:hint="eastAsia"/>
                <w:rtl/>
                <w:lang w:bidi="fa-IR"/>
              </w:rPr>
            </w:rPrChange>
          </w:rPr>
          <w:t>و</w:t>
        </w:r>
        <w:r w:rsidR="00F55FAB" w:rsidRPr="003409CC">
          <w:rPr>
            <w:u w:val="single"/>
            <w:rtl/>
            <w:lang w:bidi="fa-IR"/>
            <w:rPrChange w:id="1724" w:author="Microsoft account" w:date="2025-09-18T10:36:00Z">
              <w:rPr>
                <w:rtl/>
                <w:lang w:bidi="fa-IR"/>
              </w:rPr>
            </w:rPrChange>
          </w:rPr>
          <w:t xml:space="preserve"> </w:t>
        </w:r>
        <w:r w:rsidR="00F55FAB" w:rsidRPr="003409CC">
          <w:rPr>
            <w:rFonts w:hint="eastAsia"/>
            <w:u w:val="single"/>
            <w:rtl/>
            <w:lang w:bidi="fa-IR"/>
            <w:rPrChange w:id="1725" w:author="Microsoft account" w:date="2025-09-18T10:36:00Z">
              <w:rPr>
                <w:rFonts w:hint="eastAsia"/>
                <w:rtl/>
                <w:lang w:bidi="fa-IR"/>
              </w:rPr>
            </w:rPrChange>
          </w:rPr>
          <w:t>بعد</w:t>
        </w:r>
        <w:r w:rsidR="00F55FAB" w:rsidRPr="003409CC">
          <w:rPr>
            <w:u w:val="single"/>
            <w:rtl/>
            <w:lang w:bidi="fa-IR"/>
            <w:rPrChange w:id="1726" w:author="Microsoft account" w:date="2025-09-18T10:36:00Z">
              <w:rPr>
                <w:rtl/>
                <w:lang w:bidi="fa-IR"/>
              </w:rPr>
            </w:rPrChange>
          </w:rPr>
          <w:t xml:space="preserve"> </w:t>
        </w:r>
        <w:r w:rsidR="00F55FAB" w:rsidRPr="003409CC">
          <w:rPr>
            <w:rFonts w:hint="eastAsia"/>
            <w:u w:val="single"/>
            <w:rtl/>
            <w:lang w:bidi="fa-IR"/>
            <w:rPrChange w:id="1727" w:author="Microsoft account" w:date="2025-09-18T10:36:00Z">
              <w:rPr>
                <w:rFonts w:hint="eastAsia"/>
                <w:rtl/>
                <w:lang w:bidi="fa-IR"/>
              </w:rPr>
            </w:rPrChange>
          </w:rPr>
          <w:t>به</w:t>
        </w:r>
        <w:r w:rsidR="00F55FAB" w:rsidRPr="003409CC">
          <w:rPr>
            <w:u w:val="single"/>
            <w:rtl/>
            <w:lang w:bidi="fa-IR"/>
            <w:rPrChange w:id="1728" w:author="Microsoft account" w:date="2025-09-18T10:36:00Z">
              <w:rPr>
                <w:rtl/>
                <w:lang w:bidi="fa-IR"/>
              </w:rPr>
            </w:rPrChange>
          </w:rPr>
          <w:t xml:space="preserve"> </w:t>
        </w:r>
        <w:r w:rsidR="00F55FAB" w:rsidRPr="003409CC">
          <w:rPr>
            <w:rFonts w:hint="eastAsia"/>
            <w:u w:val="single"/>
            <w:rtl/>
            <w:lang w:bidi="fa-IR"/>
            <w:rPrChange w:id="1729" w:author="Microsoft account" w:date="2025-09-18T10:36:00Z">
              <w:rPr>
                <w:rFonts w:hint="eastAsia"/>
                <w:rtl/>
                <w:lang w:bidi="fa-IR"/>
              </w:rPr>
            </w:rPrChange>
          </w:rPr>
          <w:t>ترت</w:t>
        </w:r>
        <w:r w:rsidR="00F55FAB" w:rsidRPr="003409CC">
          <w:rPr>
            <w:rFonts w:hint="cs"/>
            <w:u w:val="single"/>
            <w:rtl/>
            <w:lang w:bidi="fa-IR"/>
            <w:rPrChange w:id="1730" w:author="Microsoft account" w:date="2025-09-18T10:36:00Z">
              <w:rPr>
                <w:rFonts w:hint="cs"/>
                <w:rtl/>
                <w:lang w:bidi="fa-IR"/>
              </w:rPr>
            </w:rPrChange>
          </w:rPr>
          <w:t>ی</w:t>
        </w:r>
        <w:r w:rsidR="00F55FAB" w:rsidRPr="003409CC">
          <w:rPr>
            <w:rFonts w:hint="eastAsia"/>
            <w:u w:val="single"/>
            <w:rtl/>
            <w:lang w:bidi="fa-IR"/>
            <w:rPrChange w:id="1731" w:author="Microsoft account" w:date="2025-09-18T10:36:00Z">
              <w:rPr>
                <w:rFonts w:hint="eastAsia"/>
                <w:rtl/>
                <w:lang w:bidi="fa-IR"/>
              </w:rPr>
            </w:rPrChange>
          </w:rPr>
          <w:t>ب</w:t>
        </w:r>
        <w:r w:rsidR="00F55FAB" w:rsidRPr="003409CC">
          <w:rPr>
            <w:u w:val="single"/>
            <w:rtl/>
            <w:lang w:bidi="fa-IR"/>
            <w:rPrChange w:id="1732" w:author="Microsoft account" w:date="2025-09-18T10:36:00Z">
              <w:rPr>
                <w:rtl/>
                <w:lang w:bidi="fa-IR"/>
              </w:rPr>
            </w:rPrChange>
          </w:rPr>
          <w:t xml:space="preserve"> </w:t>
        </w:r>
        <w:r w:rsidR="00F55FAB" w:rsidRPr="003409CC">
          <w:rPr>
            <w:rFonts w:hint="eastAsia"/>
            <w:u w:val="single"/>
            <w:rtl/>
            <w:lang w:bidi="fa-IR"/>
            <w:rPrChange w:id="1733" w:author="Microsoft account" w:date="2025-09-18T10:36:00Z">
              <w:rPr>
                <w:rFonts w:hint="eastAsia"/>
                <w:rtl/>
                <w:lang w:bidi="fa-IR"/>
              </w:rPr>
            </w:rPrChange>
          </w:rPr>
          <w:t>جا</w:t>
        </w:r>
        <w:r w:rsidR="00F55FAB" w:rsidRPr="003409CC">
          <w:rPr>
            <w:rFonts w:hint="cs"/>
            <w:u w:val="single"/>
            <w:rtl/>
            <w:lang w:bidi="fa-IR"/>
            <w:rPrChange w:id="1734" w:author="Microsoft account" w:date="2025-09-18T10:36:00Z">
              <w:rPr>
                <w:rFonts w:hint="cs"/>
                <w:rtl/>
                <w:lang w:bidi="fa-IR"/>
              </w:rPr>
            </w:rPrChange>
          </w:rPr>
          <w:t>ی</w:t>
        </w:r>
        <w:r w:rsidR="00F55FAB" w:rsidRPr="003409CC">
          <w:rPr>
            <w:rFonts w:hint="eastAsia"/>
            <w:u w:val="single"/>
            <w:rtl/>
            <w:lang w:bidi="fa-IR"/>
            <w:rPrChange w:id="1735" w:author="Microsoft account" w:date="2025-09-18T10:36:00Z">
              <w:rPr>
                <w:rFonts w:hint="eastAsia"/>
                <w:rtl/>
                <w:lang w:bidi="fa-IR"/>
              </w:rPr>
            </w:rPrChange>
          </w:rPr>
          <w:t>گز</w:t>
        </w:r>
        <w:r w:rsidR="00F55FAB" w:rsidRPr="003409CC">
          <w:rPr>
            <w:rFonts w:hint="cs"/>
            <w:u w:val="single"/>
            <w:rtl/>
            <w:lang w:bidi="fa-IR"/>
            <w:rPrChange w:id="1736" w:author="Microsoft account" w:date="2025-09-18T10:36:00Z">
              <w:rPr>
                <w:rFonts w:hint="cs"/>
                <w:rtl/>
                <w:lang w:bidi="fa-IR"/>
              </w:rPr>
            </w:rPrChange>
          </w:rPr>
          <w:t>ی</w:t>
        </w:r>
        <w:r w:rsidR="00F55FAB" w:rsidRPr="003409CC">
          <w:rPr>
            <w:rFonts w:hint="eastAsia"/>
            <w:u w:val="single"/>
            <w:rtl/>
            <w:lang w:bidi="fa-IR"/>
            <w:rPrChange w:id="1737" w:author="Microsoft account" w:date="2025-09-18T10:36:00Z">
              <w:rPr>
                <w:rFonts w:hint="eastAsia"/>
                <w:rtl/>
                <w:lang w:bidi="fa-IR"/>
              </w:rPr>
            </w:rPrChange>
          </w:rPr>
          <w:t>ن</w:t>
        </w:r>
        <w:r w:rsidR="00F55FAB" w:rsidRPr="003409CC">
          <w:rPr>
            <w:u w:val="single"/>
            <w:rtl/>
            <w:lang w:bidi="fa-IR"/>
            <w:rPrChange w:id="1738" w:author="Microsoft account" w:date="2025-09-18T10:36:00Z">
              <w:rPr>
                <w:rtl/>
                <w:lang w:bidi="fa-IR"/>
              </w:rPr>
            </w:rPrChange>
          </w:rPr>
          <w:t xml:space="preserve"> </w:t>
        </w:r>
        <w:r w:rsidR="00F55FAB" w:rsidRPr="003409CC">
          <w:rPr>
            <w:rFonts w:hint="eastAsia"/>
            <w:u w:val="single"/>
            <w:rtl/>
            <w:lang w:bidi="fa-IR"/>
            <w:rPrChange w:id="1739" w:author="Microsoft account" w:date="2025-09-18T10:36:00Z">
              <w:rPr>
                <w:rFonts w:hint="eastAsia"/>
                <w:rtl/>
                <w:lang w:bidi="fa-IR"/>
              </w:rPr>
            </w:rPrChange>
          </w:rPr>
          <w:t>کن</w:t>
        </w:r>
        <w:r w:rsidR="00F55FAB" w:rsidRPr="003409CC">
          <w:rPr>
            <w:rFonts w:hint="cs"/>
            <w:u w:val="single"/>
            <w:rtl/>
            <w:lang w:bidi="fa-IR"/>
            <w:rPrChange w:id="1740" w:author="Microsoft account" w:date="2025-09-18T10:36:00Z">
              <w:rPr>
                <w:rFonts w:hint="cs"/>
                <w:rtl/>
                <w:lang w:bidi="fa-IR"/>
              </w:rPr>
            </w:rPrChange>
          </w:rPr>
          <w:t>ی</w:t>
        </w:r>
        <w:r w:rsidR="00F55FAB" w:rsidRPr="003409CC">
          <w:rPr>
            <w:rFonts w:hint="eastAsia"/>
            <w:u w:val="single"/>
            <w:rtl/>
            <w:lang w:bidi="fa-IR"/>
            <w:rPrChange w:id="1741"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1742"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1743" w:author="Microsoft account" w:date="2025-09-18T10:15:00Z"/>
          <w:rtl/>
          <w:lang w:bidi="fa-IR"/>
        </w:rPr>
        <w:pPrChange w:id="1744" w:author="Microsoft account" w:date="2025-09-18T10:15:00Z">
          <w:pPr>
            <w:spacing w:after="0" w:line="276" w:lineRule="auto"/>
            <w:jc w:val="both"/>
          </w:pPr>
        </w:pPrChange>
      </w:pPr>
    </w:p>
    <w:p w14:paraId="44BFC01A" w14:textId="61D05C81" w:rsidR="00F55FAB" w:rsidRDefault="00D33E8B">
      <w:pPr>
        <w:spacing w:after="0" w:line="276" w:lineRule="auto"/>
        <w:jc w:val="both"/>
        <w:rPr>
          <w:ins w:id="1745" w:author="Microsoft account" w:date="2025-09-18T10:18:00Z"/>
          <w:rtl/>
          <w:lang w:bidi="fa-IR"/>
        </w:rPr>
        <w:pPrChange w:id="1746" w:author="Microsoft account" w:date="2025-09-18T10:18:00Z">
          <w:pPr>
            <w:spacing w:after="0" w:line="276" w:lineRule="auto"/>
            <w:jc w:val="both"/>
          </w:pPr>
        </w:pPrChange>
      </w:pPr>
      <w:ins w:id="1747"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1748" w:author="Microsoft account" w:date="2025-09-18T10:18:00Z"/>
          <w:rtl/>
          <w:lang w:bidi="fa-IR"/>
        </w:rPr>
        <w:pPrChange w:id="1749" w:author="Microsoft account" w:date="2025-09-18T10:18:00Z">
          <w:pPr>
            <w:spacing w:after="0" w:line="276" w:lineRule="auto"/>
            <w:jc w:val="both"/>
          </w:pPr>
        </w:pPrChange>
      </w:pPr>
      <w:ins w:id="1750"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1751" w:author="Microsoft account" w:date="2025-09-18T10:19:00Z"/>
          <w:rtl/>
          <w:lang w:bidi="fa-IR"/>
        </w:rPr>
        <w:pPrChange w:id="1752" w:author="Microsoft account" w:date="2025-09-18T10:18:00Z">
          <w:pPr>
            <w:spacing w:after="0" w:line="276" w:lineRule="auto"/>
            <w:jc w:val="both"/>
          </w:pPr>
        </w:pPrChange>
      </w:pPr>
      <w:ins w:id="1753" w:author="Microsoft account" w:date="2025-09-18T10:18:00Z">
        <w:r>
          <w:rPr>
            <w:rFonts w:hint="cs"/>
            <w:rtl/>
            <w:lang w:bidi="fa-IR"/>
          </w:rPr>
          <w:t xml:space="preserve">حالا اگر بخوایم یه شرطی بزاریم که اگر اون شرط برقرار بود ، بعد بره و </w:t>
        </w:r>
      </w:ins>
      <w:ins w:id="1754"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1755" w:author="Microsoft account" w:date="2025-09-18T10:19:00Z"/>
          <w:rtl/>
          <w:lang w:bidi="fa-IR"/>
        </w:rPr>
        <w:pPrChange w:id="1756" w:author="Microsoft account" w:date="2025-09-18T10:19:00Z">
          <w:pPr>
            <w:spacing w:after="0" w:line="276" w:lineRule="auto"/>
            <w:jc w:val="both"/>
          </w:pPr>
        </w:pPrChange>
      </w:pPr>
      <w:ins w:id="1757"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1758" w:author="Microsoft account" w:date="2025-09-18T10:20:00Z"/>
          <w:lang w:bidi="fa-IR"/>
        </w:rPr>
        <w:pPrChange w:id="1759" w:author="Microsoft account" w:date="2025-09-18T10:19:00Z">
          <w:pPr>
            <w:spacing w:after="0" w:line="276" w:lineRule="auto"/>
            <w:jc w:val="both"/>
          </w:pPr>
        </w:pPrChange>
      </w:pPr>
      <w:ins w:id="1760"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1761" w:author="Microsoft account" w:date="2025-09-18T10:20:00Z">
        <w:r>
          <w:rPr>
            <w:lang w:bidi="fa-IR"/>
          </w:rPr>
          <w:t>new_list</w:t>
        </w:r>
      </w:ins>
    </w:p>
    <w:p w14:paraId="5D6BBDFF" w14:textId="77777777" w:rsidR="00D33E8B" w:rsidRDefault="00D33E8B">
      <w:pPr>
        <w:spacing w:after="0" w:line="276" w:lineRule="auto"/>
        <w:jc w:val="both"/>
        <w:rPr>
          <w:ins w:id="1762" w:author="Microsoft account" w:date="2025-09-18T10:20:00Z"/>
          <w:lang w:bidi="fa-IR"/>
        </w:rPr>
        <w:pPrChange w:id="1763" w:author="Microsoft account" w:date="2025-09-18T10:20:00Z">
          <w:pPr>
            <w:spacing w:after="0" w:line="276" w:lineRule="auto"/>
            <w:jc w:val="both"/>
          </w:pPr>
        </w:pPrChange>
      </w:pPr>
    </w:p>
    <w:p w14:paraId="787FAB3D" w14:textId="25FE814E" w:rsidR="00D33E8B" w:rsidRDefault="00D33E8B">
      <w:pPr>
        <w:spacing w:after="0" w:line="276" w:lineRule="auto"/>
        <w:jc w:val="both"/>
        <w:rPr>
          <w:ins w:id="1764" w:author="Microsoft account" w:date="2025-09-18T10:36:00Z"/>
          <w:lang w:bidi="fa-IR"/>
        </w:rPr>
        <w:pPrChange w:id="1765" w:author="Microsoft account" w:date="2025-09-18T10:20:00Z">
          <w:pPr>
            <w:spacing w:after="0" w:line="276" w:lineRule="auto"/>
            <w:jc w:val="both"/>
          </w:pPr>
        </w:pPrChange>
      </w:pPr>
      <w:ins w:id="1766"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1767"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1768" w:author="Microsoft account" w:date="2025-09-19T13:46:00Z">
              <w:rPr>
                <w:rFonts w:hint="eastAsia"/>
                <w:rtl/>
                <w:lang w:bidi="fa-IR"/>
              </w:rPr>
            </w:rPrChange>
          </w:rPr>
          <w:t>تو</w:t>
        </w:r>
        <w:r w:rsidRPr="000B7F66">
          <w:rPr>
            <w:rFonts w:hint="cs"/>
            <w:u w:val="single"/>
            <w:rtl/>
            <w:lang w:bidi="fa-IR"/>
            <w:rPrChange w:id="1769" w:author="Microsoft account" w:date="2025-09-19T13:46:00Z">
              <w:rPr>
                <w:rFonts w:hint="cs"/>
                <w:rtl/>
                <w:lang w:bidi="fa-IR"/>
              </w:rPr>
            </w:rPrChange>
          </w:rPr>
          <w:t>ی</w:t>
        </w:r>
        <w:r w:rsidRPr="000B7F66">
          <w:rPr>
            <w:u w:val="single"/>
            <w:rtl/>
            <w:lang w:bidi="fa-IR"/>
            <w:rPrChange w:id="1770" w:author="Microsoft account" w:date="2025-09-19T13:46:00Z">
              <w:rPr>
                <w:rtl/>
                <w:lang w:bidi="fa-IR"/>
              </w:rPr>
            </w:rPrChange>
          </w:rPr>
          <w:t xml:space="preserve"> </w:t>
        </w:r>
        <w:r w:rsidRPr="000B7F66">
          <w:rPr>
            <w:rFonts w:hint="cs"/>
            <w:u w:val="single"/>
            <w:rtl/>
            <w:lang w:bidi="fa-IR"/>
            <w:rPrChange w:id="1771" w:author="Microsoft account" w:date="2025-09-19T13:46:00Z">
              <w:rPr>
                <w:rFonts w:hint="cs"/>
                <w:rtl/>
                <w:lang w:bidi="fa-IR"/>
              </w:rPr>
            </w:rPrChange>
          </w:rPr>
          <w:t>ی</w:t>
        </w:r>
        <w:r w:rsidRPr="000B7F66">
          <w:rPr>
            <w:rFonts w:hint="eastAsia"/>
            <w:u w:val="single"/>
            <w:rtl/>
            <w:lang w:bidi="fa-IR"/>
            <w:rPrChange w:id="1772" w:author="Microsoft account" w:date="2025-09-19T13:46:00Z">
              <w:rPr>
                <w:rFonts w:hint="eastAsia"/>
                <w:rtl/>
                <w:lang w:bidi="fa-IR"/>
              </w:rPr>
            </w:rPrChange>
          </w:rPr>
          <w:t>ه</w:t>
        </w:r>
        <w:r w:rsidRPr="000B7F66">
          <w:rPr>
            <w:u w:val="single"/>
            <w:rtl/>
            <w:lang w:bidi="fa-IR"/>
            <w:rPrChange w:id="1773" w:author="Microsoft account" w:date="2025-09-19T13:46:00Z">
              <w:rPr>
                <w:rtl/>
                <w:lang w:bidi="fa-IR"/>
              </w:rPr>
            </w:rPrChange>
          </w:rPr>
          <w:t xml:space="preserve"> </w:t>
        </w:r>
        <w:r w:rsidRPr="000B7F66">
          <w:rPr>
            <w:u w:val="single"/>
            <w:lang w:bidi="fa-IR"/>
            <w:rPrChange w:id="1774"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1775" w:author="Microsoft account" w:date="2025-09-18T10:36:00Z"/>
          <w:lang w:bidi="fa-IR"/>
        </w:rPr>
        <w:pPrChange w:id="1776" w:author="Microsoft account" w:date="2025-09-18T10:36:00Z">
          <w:pPr>
            <w:spacing w:after="0" w:line="276" w:lineRule="auto"/>
            <w:jc w:val="both"/>
          </w:pPr>
        </w:pPrChange>
      </w:pPr>
    </w:p>
    <w:p w14:paraId="6A82307B" w14:textId="7018B87B" w:rsidR="003409CC" w:rsidRDefault="00EF49AC">
      <w:pPr>
        <w:spacing w:after="0" w:line="276" w:lineRule="auto"/>
        <w:jc w:val="both"/>
        <w:rPr>
          <w:ins w:id="1777" w:author="Microsoft account" w:date="2025-09-18T11:08:00Z"/>
          <w:rtl/>
          <w:lang w:bidi="fa-IR"/>
        </w:rPr>
        <w:pPrChange w:id="1778" w:author="Microsoft account" w:date="2025-09-18T11:08:00Z">
          <w:pPr>
            <w:spacing w:after="0" w:line="276" w:lineRule="auto"/>
            <w:jc w:val="both"/>
          </w:pPr>
        </w:pPrChange>
      </w:pPr>
      <w:ins w:id="1779"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1780" w:author="Microsoft account" w:date="2025-09-18T11:09:00Z"/>
          <w:rtl/>
          <w:lang w:bidi="fa-IR"/>
        </w:rPr>
        <w:pPrChange w:id="1781" w:author="Microsoft account" w:date="2025-09-18T11:09:00Z">
          <w:pPr>
            <w:spacing w:after="0" w:line="276" w:lineRule="auto"/>
            <w:jc w:val="both"/>
          </w:pPr>
        </w:pPrChange>
      </w:pPr>
      <w:ins w:id="1782" w:author="Microsoft account" w:date="2025-09-18T11:09:00Z">
        <w:r w:rsidRPr="00EF49AC">
          <w:rPr>
            <w:noProof/>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1784" w:author="Microsoft account" w:date="2025-09-18T11:14:00Z"/>
          <w:rtl/>
          <w:lang w:bidi="fa-IR"/>
        </w:rPr>
        <w:pPrChange w:id="1785" w:author="Microsoft account" w:date="2025-09-18T11:14:00Z">
          <w:pPr>
            <w:spacing w:after="0" w:line="276" w:lineRule="auto"/>
            <w:jc w:val="both"/>
          </w:pPr>
        </w:pPrChange>
      </w:pPr>
      <w:ins w:id="178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1787" w:author="Microsoft account" w:date="2025-09-18T11:10:00Z">
        <w:r>
          <w:rPr>
            <w:lang w:bidi="fa-IR"/>
          </w:rPr>
          <w:t>datatype set</w:t>
        </w:r>
        <w:r>
          <w:rPr>
            <w:rFonts w:hint="cs"/>
            <w:rtl/>
            <w:lang w:bidi="fa-IR"/>
          </w:rPr>
          <w:t xml:space="preserve"> داره) </w:t>
        </w:r>
      </w:ins>
      <w:ins w:id="178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178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179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179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1792" w:author="Microsoft account" w:date="2025-10-12T11:52:00Z">
        <w:r w:rsidR="00374721">
          <w:rPr>
            <w:rFonts w:hint="cs"/>
            <w:rtl/>
            <w:lang w:bidi="fa-IR"/>
          </w:rPr>
          <w:t>)</w:t>
        </w:r>
      </w:ins>
    </w:p>
    <w:p w14:paraId="29F15688" w14:textId="77777777" w:rsidR="00534298" w:rsidRDefault="00534298">
      <w:pPr>
        <w:spacing w:after="0" w:line="276" w:lineRule="auto"/>
        <w:jc w:val="both"/>
        <w:rPr>
          <w:ins w:id="1793" w:author="Microsoft account" w:date="2025-09-18T11:14:00Z"/>
          <w:rtl/>
          <w:lang w:bidi="fa-IR"/>
        </w:rPr>
        <w:pPrChange w:id="1794" w:author="Microsoft account" w:date="2025-09-18T11:14:00Z">
          <w:pPr>
            <w:spacing w:after="0" w:line="276" w:lineRule="auto"/>
            <w:jc w:val="both"/>
          </w:pPr>
        </w:pPrChange>
      </w:pPr>
    </w:p>
    <w:p w14:paraId="2A2FF433" w14:textId="7E57E18A" w:rsidR="00534298" w:rsidRDefault="00534298">
      <w:pPr>
        <w:spacing w:after="0" w:line="276" w:lineRule="auto"/>
        <w:jc w:val="both"/>
        <w:rPr>
          <w:ins w:id="1795" w:author="Microsoft account" w:date="2025-09-18T11:15:00Z"/>
          <w:rtl/>
          <w:lang w:bidi="fa-IR"/>
        </w:rPr>
        <w:pPrChange w:id="1796" w:author="Microsoft account" w:date="2025-09-18T11:14:00Z">
          <w:pPr>
            <w:spacing w:after="0" w:line="276" w:lineRule="auto"/>
            <w:jc w:val="both"/>
          </w:pPr>
        </w:pPrChange>
      </w:pPr>
      <w:ins w:id="1797" w:author="Microsoft account" w:date="2025-09-18T11:14:00Z">
        <w:r>
          <w:rPr>
            <w:rFonts w:hint="cs"/>
            <w:rtl/>
            <w:lang w:bidi="fa-IR"/>
          </w:rPr>
          <w:t>-</w:t>
        </w:r>
      </w:ins>
      <w:ins w:id="179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1799" w:author="Microsoft account" w:date="2025-09-18T11:15:00Z"/>
          <w:rtl/>
          <w:lang w:bidi="fa-IR"/>
        </w:rPr>
        <w:pPrChange w:id="1800" w:author="Microsoft account" w:date="2025-09-18T11:15:00Z">
          <w:pPr>
            <w:spacing w:after="0" w:line="276" w:lineRule="auto"/>
            <w:jc w:val="both"/>
          </w:pPr>
        </w:pPrChange>
      </w:pPr>
    </w:p>
    <w:p w14:paraId="0C746831" w14:textId="59CF280E" w:rsidR="00611260" w:rsidRDefault="00611260">
      <w:pPr>
        <w:spacing w:after="0" w:line="276" w:lineRule="auto"/>
        <w:jc w:val="both"/>
        <w:rPr>
          <w:ins w:id="1801" w:author="Microsoft account" w:date="2025-09-18T11:15:00Z"/>
          <w:lang w:bidi="fa-IR"/>
        </w:rPr>
        <w:pPrChange w:id="1802" w:author="Microsoft account" w:date="2025-09-18T11:15:00Z">
          <w:pPr>
            <w:spacing w:after="0" w:line="276" w:lineRule="auto"/>
            <w:jc w:val="both"/>
          </w:pPr>
        </w:pPrChange>
      </w:pPr>
      <w:ins w:id="180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1804" w:author="Microsoft account" w:date="2025-09-18T11:18:00Z"/>
          <w:rtl/>
          <w:lang w:bidi="fa-IR"/>
        </w:rPr>
        <w:pPrChange w:id="1805" w:author="Microsoft account" w:date="2025-09-18T11:16:00Z">
          <w:pPr>
            <w:spacing w:after="0" w:line="276" w:lineRule="auto"/>
            <w:jc w:val="both"/>
          </w:pPr>
        </w:pPrChange>
      </w:pPr>
      <w:ins w:id="180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1807" w:author="Microsoft account" w:date="2025-09-18T11:19:00Z"/>
          <w:lang w:bidi="fa-IR"/>
        </w:rPr>
        <w:pPrChange w:id="1808" w:author="Microsoft account" w:date="2025-09-18T11:18:00Z">
          <w:pPr>
            <w:spacing w:after="0" w:line="276" w:lineRule="auto"/>
            <w:jc w:val="both"/>
          </w:pPr>
        </w:pPrChange>
      </w:pPr>
      <w:ins w:id="1809" w:author="Microsoft account" w:date="2025-09-18T11:18:00Z">
        <w:r>
          <w:rPr>
            <w:lang w:bidi="fa-IR"/>
          </w:rPr>
          <w:t xml:space="preserve">New_list = [ new_item </w:t>
        </w:r>
        <w:r w:rsidRPr="00CD2B04">
          <w:rPr>
            <w:u w:val="single"/>
            <w:lang w:bidi="fa-IR"/>
            <w:rPrChange w:id="1810" w:author="Microsoft account" w:date="2025-09-18T11:23:00Z">
              <w:rPr>
                <w:lang w:bidi="fa-IR"/>
              </w:rPr>
            </w:rPrChange>
          </w:rPr>
          <w:t>for</w:t>
        </w:r>
        <w:r>
          <w:rPr>
            <w:lang w:bidi="fa-IR"/>
          </w:rPr>
          <w:t xml:space="preserve"> item </w:t>
        </w:r>
        <w:r w:rsidRPr="00CD2B04">
          <w:rPr>
            <w:u w:val="single"/>
            <w:lang w:bidi="fa-IR"/>
            <w:rPrChange w:id="1811" w:author="Microsoft account" w:date="2025-09-18T11:23:00Z">
              <w:rPr>
                <w:lang w:bidi="fa-IR"/>
              </w:rPr>
            </w:rPrChange>
          </w:rPr>
          <w:t>in</w:t>
        </w:r>
        <w:r>
          <w:rPr>
            <w:lang w:bidi="fa-IR"/>
          </w:rPr>
          <w:t xml:space="preserve"> list </w:t>
        </w:r>
        <w:r w:rsidRPr="00CD2B04">
          <w:rPr>
            <w:u w:val="single"/>
            <w:lang w:bidi="fa-IR"/>
            <w:rPrChange w:id="1812" w:author="Microsoft account" w:date="2025-09-18T11:23:00Z">
              <w:rPr>
                <w:lang w:bidi="fa-IR"/>
              </w:rPr>
            </w:rPrChange>
          </w:rPr>
          <w:t>if</w:t>
        </w:r>
        <w:r>
          <w:rPr>
            <w:lang w:bidi="fa-IR"/>
          </w:rPr>
          <w:t xml:space="preserve"> test ] =&gt; dt&lt;</w:t>
        </w:r>
      </w:ins>
      <w:ins w:id="1813" w:author="Microsoft account" w:date="2025-09-18T11:19:00Z">
        <w:r>
          <w:rPr>
            <w:lang w:bidi="fa-IR"/>
          </w:rPr>
          <w:t>list&gt;</w:t>
        </w:r>
      </w:ins>
    </w:p>
    <w:p w14:paraId="3CEC28E2" w14:textId="510B20B5" w:rsidR="00611260" w:rsidRDefault="00611260">
      <w:pPr>
        <w:spacing w:after="0" w:line="276" w:lineRule="auto"/>
        <w:jc w:val="both"/>
        <w:rPr>
          <w:ins w:id="1814" w:author="Microsoft account" w:date="2025-09-18T11:19:00Z"/>
          <w:rtl/>
          <w:lang w:bidi="fa-IR"/>
        </w:rPr>
        <w:pPrChange w:id="1815" w:author="Microsoft account" w:date="2025-09-18T11:19:00Z">
          <w:pPr>
            <w:spacing w:after="0" w:line="276" w:lineRule="auto"/>
            <w:jc w:val="both"/>
          </w:pPr>
        </w:pPrChange>
      </w:pPr>
      <w:ins w:id="181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1817" w:author="Microsoft account" w:date="2025-09-18T11:20:00Z"/>
          <w:lang w:bidi="fa-IR"/>
        </w:rPr>
        <w:pPrChange w:id="1818" w:author="Microsoft account" w:date="2025-09-18T11:20:00Z">
          <w:pPr>
            <w:spacing w:after="0" w:line="276" w:lineRule="auto"/>
            <w:jc w:val="both"/>
          </w:pPr>
        </w:pPrChange>
      </w:pPr>
      <w:ins w:id="1819" w:author="Microsoft account" w:date="2025-09-18T11:19:00Z">
        <w:r>
          <w:rPr>
            <w:lang w:bidi="fa-IR"/>
          </w:rPr>
          <w:t xml:space="preserve">New_dict = </w:t>
        </w:r>
      </w:ins>
      <w:ins w:id="1820" w:author="Microsoft account" w:date="2025-09-18T11:20:00Z">
        <w:r>
          <w:rPr>
            <w:lang w:bidi="fa-IR"/>
          </w:rPr>
          <w:t>{</w:t>
        </w:r>
      </w:ins>
      <w:ins w:id="1821" w:author="Microsoft account" w:date="2025-09-18T11:19:00Z">
        <w:r>
          <w:rPr>
            <w:lang w:bidi="fa-IR"/>
          </w:rPr>
          <w:t xml:space="preserve"> new_key:new_value </w:t>
        </w:r>
        <w:r w:rsidRPr="00CD2B04">
          <w:rPr>
            <w:u w:val="single"/>
            <w:lang w:bidi="fa-IR"/>
            <w:rPrChange w:id="1822" w:author="Microsoft account" w:date="2025-09-18T11:23:00Z">
              <w:rPr>
                <w:lang w:bidi="fa-IR"/>
              </w:rPr>
            </w:rPrChange>
          </w:rPr>
          <w:t>for</w:t>
        </w:r>
        <w:r>
          <w:rPr>
            <w:lang w:bidi="fa-IR"/>
          </w:rPr>
          <w:t xml:space="preserve"> item </w:t>
        </w:r>
        <w:r w:rsidRPr="00CD2B04">
          <w:rPr>
            <w:u w:val="single"/>
            <w:lang w:bidi="fa-IR"/>
            <w:rPrChange w:id="1823" w:author="Microsoft account" w:date="2025-09-18T11:23:00Z">
              <w:rPr>
                <w:lang w:bidi="fa-IR"/>
              </w:rPr>
            </w:rPrChange>
          </w:rPr>
          <w:t>in</w:t>
        </w:r>
        <w:r>
          <w:rPr>
            <w:lang w:bidi="fa-IR"/>
          </w:rPr>
          <w:t xml:space="preserve"> list </w:t>
        </w:r>
        <w:r w:rsidRPr="00CD2B04">
          <w:rPr>
            <w:u w:val="single"/>
            <w:lang w:bidi="fa-IR"/>
            <w:rPrChange w:id="182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1825" w:author="Microsoft account" w:date="2025-09-18T11:22:00Z"/>
          <w:rtl/>
          <w:lang w:bidi="fa-IR"/>
        </w:rPr>
        <w:pPrChange w:id="1826" w:author="Microsoft account" w:date="2025-09-18T11:22:00Z">
          <w:pPr>
            <w:spacing w:after="0" w:line="276" w:lineRule="auto"/>
            <w:jc w:val="both"/>
          </w:pPr>
        </w:pPrChange>
      </w:pPr>
      <w:ins w:id="182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182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1829" w:author="Microsoft account" w:date="2025-09-18T11:22:00Z"/>
          <w:lang w:bidi="fa-IR"/>
        </w:rPr>
        <w:pPrChange w:id="1830" w:author="Microsoft account" w:date="2025-09-18T11:22:00Z">
          <w:pPr>
            <w:spacing w:after="0" w:line="276" w:lineRule="auto"/>
            <w:jc w:val="both"/>
          </w:pPr>
        </w:pPrChange>
      </w:pPr>
      <w:ins w:id="183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1832" w:author="Microsoft account" w:date="2025-09-18T11:26:00Z"/>
          <w:lang w:bidi="fa-IR"/>
        </w:rPr>
        <w:pPrChange w:id="1833" w:author="Microsoft account" w:date="2025-09-18T11:22:00Z">
          <w:pPr>
            <w:spacing w:after="0" w:line="276" w:lineRule="auto"/>
            <w:jc w:val="both"/>
          </w:pPr>
        </w:pPrChange>
      </w:pPr>
    </w:p>
    <w:p w14:paraId="09F90063" w14:textId="7720FD4A" w:rsidR="00872985" w:rsidRDefault="00872985">
      <w:pPr>
        <w:spacing w:after="0" w:line="276" w:lineRule="auto"/>
        <w:jc w:val="both"/>
        <w:rPr>
          <w:ins w:id="1834" w:author="Microsoft account" w:date="2025-09-18T11:31:00Z"/>
          <w:rtl/>
          <w:lang w:bidi="fa-IR"/>
        </w:rPr>
        <w:pPrChange w:id="1835" w:author="Microsoft account" w:date="2025-09-18T11:26:00Z">
          <w:pPr>
            <w:spacing w:after="0" w:line="276" w:lineRule="auto"/>
            <w:jc w:val="both"/>
          </w:pPr>
        </w:pPrChange>
      </w:pPr>
      <w:ins w:id="183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1837" w:author="Microsoft account" w:date="2025-10-14T10:09:00Z">
              <w:rPr>
                <w:rFonts w:hint="eastAsia"/>
                <w:rtl/>
                <w:lang w:bidi="fa-IR"/>
              </w:rPr>
            </w:rPrChange>
          </w:rPr>
          <w:t>با</w:t>
        </w:r>
        <w:r w:rsidRPr="0045678E">
          <w:rPr>
            <w:rFonts w:hint="cs"/>
            <w:u w:val="single"/>
            <w:rtl/>
            <w:lang w:bidi="fa-IR"/>
            <w:rPrChange w:id="1838" w:author="Microsoft account" w:date="2025-10-14T10:09:00Z">
              <w:rPr>
                <w:rFonts w:hint="cs"/>
                <w:rtl/>
                <w:lang w:bidi="fa-IR"/>
              </w:rPr>
            </w:rPrChange>
          </w:rPr>
          <w:t>ی</w:t>
        </w:r>
        <w:r w:rsidRPr="0045678E">
          <w:rPr>
            <w:rFonts w:hint="eastAsia"/>
            <w:u w:val="single"/>
            <w:rtl/>
            <w:lang w:bidi="fa-IR"/>
            <w:rPrChange w:id="1839" w:author="Microsoft account" w:date="2025-10-14T10:09:00Z">
              <w:rPr>
                <w:rFonts w:hint="eastAsia"/>
                <w:rtl/>
                <w:lang w:bidi="fa-IR"/>
              </w:rPr>
            </w:rPrChange>
          </w:rPr>
          <w:t>د</w:t>
        </w:r>
        <w:r w:rsidRPr="0045678E">
          <w:rPr>
            <w:u w:val="single"/>
            <w:rtl/>
            <w:lang w:bidi="fa-IR"/>
            <w:rPrChange w:id="1840" w:author="Microsoft account" w:date="2025-10-14T10:09:00Z">
              <w:rPr>
                <w:rtl/>
                <w:lang w:bidi="fa-IR"/>
              </w:rPr>
            </w:rPrChange>
          </w:rPr>
          <w:t xml:space="preserve"> از </w:t>
        </w:r>
      </w:ins>
      <w:ins w:id="1841" w:author="Microsoft account" w:date="2025-09-18T11:27:00Z">
        <w:r w:rsidRPr="0045678E">
          <w:rPr>
            <w:u w:val="single"/>
            <w:lang w:bidi="fa-IR"/>
            <w:rPrChange w:id="1842" w:author="Microsoft account" w:date="2025-10-14T10:09:00Z">
              <w:rPr>
                <w:lang w:bidi="fa-IR"/>
              </w:rPr>
            </w:rPrChange>
          </w:rPr>
          <w:t>dict.items()</w:t>
        </w:r>
      </w:ins>
      <w:ins w:id="1843" w:author="Microsoft account" w:date="2025-09-19T13:55:00Z">
        <w:r w:rsidR="005876E9" w:rsidRPr="0045678E">
          <w:rPr>
            <w:u w:val="single"/>
            <w:rtl/>
            <w:lang w:bidi="fa-IR"/>
            <w:rPrChange w:id="1844" w:author="Microsoft account" w:date="2025-10-14T10:09:00Z">
              <w:rPr>
                <w:rtl/>
                <w:lang w:bidi="fa-IR"/>
              </w:rPr>
            </w:rPrChange>
          </w:rPr>
          <w:t xml:space="preserve"> </w:t>
        </w:r>
      </w:ins>
      <w:ins w:id="1845" w:author="Microsoft account" w:date="2025-09-18T11:27:00Z">
        <w:r w:rsidRPr="0045678E">
          <w:rPr>
            <w:rFonts w:hint="eastAsia"/>
            <w:u w:val="single"/>
            <w:rtl/>
            <w:lang w:bidi="fa-IR"/>
            <w:rPrChange w:id="1846" w:author="Microsoft account" w:date="2025-10-14T10:09:00Z">
              <w:rPr>
                <w:rFonts w:hint="eastAsia"/>
                <w:rtl/>
                <w:lang w:bidi="fa-IR"/>
              </w:rPr>
            </w:rPrChange>
          </w:rPr>
          <w:t>استفاده</w:t>
        </w:r>
        <w:r w:rsidRPr="0045678E">
          <w:rPr>
            <w:u w:val="single"/>
            <w:rtl/>
            <w:lang w:bidi="fa-IR"/>
            <w:rPrChange w:id="1847" w:author="Microsoft account" w:date="2025-10-14T10:09:00Z">
              <w:rPr>
                <w:rtl/>
                <w:lang w:bidi="fa-IR"/>
              </w:rPr>
            </w:rPrChange>
          </w:rPr>
          <w:t xml:space="preserve"> کن</w:t>
        </w:r>
        <w:r w:rsidRPr="0045678E">
          <w:rPr>
            <w:rFonts w:hint="cs"/>
            <w:u w:val="single"/>
            <w:rtl/>
            <w:lang w:bidi="fa-IR"/>
            <w:rPrChange w:id="1848" w:author="Microsoft account" w:date="2025-10-14T10:09:00Z">
              <w:rPr>
                <w:rFonts w:hint="cs"/>
                <w:rtl/>
                <w:lang w:bidi="fa-IR"/>
              </w:rPr>
            </w:rPrChange>
          </w:rPr>
          <w:t>ی</w:t>
        </w:r>
        <w:r w:rsidRPr="0045678E">
          <w:rPr>
            <w:rFonts w:hint="eastAsia"/>
            <w:u w:val="single"/>
            <w:rtl/>
            <w:lang w:bidi="fa-IR"/>
            <w:rPrChange w:id="1849" w:author="Microsoft account" w:date="2025-10-14T10:09:00Z">
              <w:rPr>
                <w:rFonts w:hint="eastAsia"/>
                <w:rtl/>
                <w:lang w:bidi="fa-IR"/>
              </w:rPr>
            </w:rPrChange>
          </w:rPr>
          <w:t>م</w:t>
        </w:r>
        <w:r w:rsidRPr="0045678E">
          <w:rPr>
            <w:u w:val="single"/>
            <w:rtl/>
            <w:lang w:bidi="fa-IR"/>
            <w:rPrChange w:id="1850" w:author="Microsoft account" w:date="2025-10-14T10:09:00Z">
              <w:rPr>
                <w:rtl/>
                <w:lang w:bidi="fa-IR"/>
              </w:rPr>
            </w:rPrChange>
          </w:rPr>
          <w:t xml:space="preserve">. </w:t>
        </w:r>
      </w:ins>
      <w:ins w:id="1851" w:author="Microsoft account" w:date="2025-09-18T11:30:00Z">
        <w:r w:rsidRPr="0045678E">
          <w:rPr>
            <w:rFonts w:hint="eastAsia"/>
            <w:u w:val="single"/>
            <w:rtl/>
            <w:lang w:bidi="fa-IR"/>
            <w:rPrChange w:id="1852" w:author="Microsoft account" w:date="2025-10-14T10:09:00Z">
              <w:rPr>
                <w:rFonts w:hint="eastAsia"/>
                <w:rtl/>
                <w:lang w:bidi="fa-IR"/>
              </w:rPr>
            </w:rPrChange>
          </w:rPr>
          <w:t>که</w:t>
        </w:r>
        <w:r w:rsidRPr="0045678E">
          <w:rPr>
            <w:u w:val="single"/>
            <w:rtl/>
            <w:lang w:bidi="fa-IR"/>
            <w:rPrChange w:id="1853" w:author="Microsoft account" w:date="2025-10-14T10:09:00Z">
              <w:rPr>
                <w:rtl/>
                <w:lang w:bidi="fa-IR"/>
              </w:rPr>
            </w:rPrChange>
          </w:rPr>
          <w:t xml:space="preserve"> تمام</w:t>
        </w:r>
        <w:r w:rsidRPr="0045678E">
          <w:rPr>
            <w:rFonts w:hint="cs"/>
            <w:u w:val="single"/>
            <w:rtl/>
            <w:lang w:bidi="fa-IR"/>
            <w:rPrChange w:id="1854" w:author="Microsoft account" w:date="2025-10-14T10:09:00Z">
              <w:rPr>
                <w:rFonts w:hint="cs"/>
                <w:rtl/>
                <w:lang w:bidi="fa-IR"/>
              </w:rPr>
            </w:rPrChange>
          </w:rPr>
          <w:t>ی</w:t>
        </w:r>
        <w:r w:rsidRPr="0045678E">
          <w:rPr>
            <w:u w:val="single"/>
            <w:rtl/>
            <w:lang w:bidi="fa-IR"/>
            <w:rPrChange w:id="1855" w:author="Microsoft account" w:date="2025-10-14T10:09:00Z">
              <w:rPr>
                <w:rtl/>
                <w:lang w:bidi="fa-IR"/>
              </w:rPr>
            </w:rPrChange>
          </w:rPr>
          <w:t xml:space="preserve"> </w:t>
        </w:r>
        <w:r w:rsidRPr="0045678E">
          <w:rPr>
            <w:u w:val="single"/>
            <w:lang w:bidi="fa-IR"/>
            <w:rPrChange w:id="1856" w:author="Microsoft account" w:date="2025-10-14T10:09:00Z">
              <w:rPr>
                <w:lang w:bidi="fa-IR"/>
              </w:rPr>
            </w:rPrChange>
          </w:rPr>
          <w:t>key: value</w:t>
        </w:r>
        <w:r w:rsidRPr="0045678E">
          <w:rPr>
            <w:u w:val="single"/>
            <w:rtl/>
            <w:lang w:bidi="fa-IR"/>
            <w:rPrChange w:id="1857" w:author="Microsoft account" w:date="2025-10-14T10:09:00Z">
              <w:rPr>
                <w:rtl/>
                <w:lang w:bidi="fa-IR"/>
              </w:rPr>
            </w:rPrChange>
          </w:rPr>
          <w:t xml:space="preserve"> ها</w:t>
        </w:r>
        <w:r w:rsidRPr="0045678E">
          <w:rPr>
            <w:rFonts w:hint="cs"/>
            <w:u w:val="single"/>
            <w:rtl/>
            <w:lang w:bidi="fa-IR"/>
            <w:rPrChange w:id="1858" w:author="Microsoft account" w:date="2025-10-14T10:09:00Z">
              <w:rPr>
                <w:rFonts w:hint="cs"/>
                <w:rtl/>
                <w:lang w:bidi="fa-IR"/>
              </w:rPr>
            </w:rPrChange>
          </w:rPr>
          <w:t>ی</w:t>
        </w:r>
        <w:r w:rsidRPr="0045678E">
          <w:rPr>
            <w:u w:val="single"/>
            <w:rtl/>
            <w:lang w:bidi="fa-IR"/>
            <w:rPrChange w:id="1859" w:author="Microsoft account" w:date="2025-10-14T10:09:00Z">
              <w:rPr>
                <w:rtl/>
                <w:lang w:bidi="fa-IR"/>
              </w:rPr>
            </w:rPrChange>
          </w:rPr>
          <w:t xml:space="preserve"> </w:t>
        </w:r>
        <w:r w:rsidRPr="0045678E">
          <w:rPr>
            <w:rFonts w:hint="cs"/>
            <w:u w:val="single"/>
            <w:rtl/>
            <w:lang w:bidi="fa-IR"/>
            <w:rPrChange w:id="1860" w:author="Microsoft account" w:date="2025-10-14T10:09:00Z">
              <w:rPr>
                <w:rFonts w:hint="cs"/>
                <w:rtl/>
                <w:lang w:bidi="fa-IR"/>
              </w:rPr>
            </w:rPrChange>
          </w:rPr>
          <w:t>ی</w:t>
        </w:r>
        <w:r w:rsidRPr="0045678E">
          <w:rPr>
            <w:rFonts w:hint="eastAsia"/>
            <w:u w:val="single"/>
            <w:rtl/>
            <w:lang w:bidi="fa-IR"/>
            <w:rPrChange w:id="1861" w:author="Microsoft account" w:date="2025-10-14T10:09:00Z">
              <w:rPr>
                <w:rFonts w:hint="eastAsia"/>
                <w:rtl/>
                <w:lang w:bidi="fa-IR"/>
              </w:rPr>
            </w:rPrChange>
          </w:rPr>
          <w:t>ک</w:t>
        </w:r>
        <w:r w:rsidRPr="0045678E">
          <w:rPr>
            <w:u w:val="single"/>
            <w:rtl/>
            <w:lang w:bidi="fa-IR"/>
            <w:rPrChange w:id="1862" w:author="Microsoft account" w:date="2025-10-14T10:09:00Z">
              <w:rPr>
                <w:rtl/>
                <w:lang w:bidi="fa-IR"/>
              </w:rPr>
            </w:rPrChange>
          </w:rPr>
          <w:t xml:space="preserve"> </w:t>
        </w:r>
        <w:r w:rsidRPr="0045678E">
          <w:rPr>
            <w:u w:val="single"/>
            <w:lang w:bidi="fa-IR"/>
            <w:rPrChange w:id="1863" w:author="Microsoft account" w:date="2025-10-14T10:09:00Z">
              <w:rPr>
                <w:lang w:bidi="fa-IR"/>
              </w:rPr>
            </w:rPrChange>
          </w:rPr>
          <w:t>dictionary</w:t>
        </w:r>
        <w:r w:rsidRPr="0045678E">
          <w:rPr>
            <w:u w:val="single"/>
            <w:rtl/>
            <w:lang w:bidi="fa-IR"/>
            <w:rPrChange w:id="1864" w:author="Microsoft account" w:date="2025-10-14T10:09:00Z">
              <w:rPr>
                <w:rtl/>
                <w:lang w:bidi="fa-IR"/>
              </w:rPr>
            </w:rPrChange>
          </w:rPr>
          <w:t xml:space="preserve"> رو به صورت </w:t>
        </w:r>
        <w:r w:rsidRPr="0045678E">
          <w:rPr>
            <w:u w:val="single"/>
            <w:lang w:bidi="fa-IR"/>
            <w:rPrChange w:id="1865" w:author="Microsoft account" w:date="2025-10-14T10:09:00Z">
              <w:rPr>
                <w:lang w:bidi="fa-IR"/>
              </w:rPr>
            </w:rPrChange>
          </w:rPr>
          <w:t>list</w:t>
        </w:r>
        <w:r w:rsidRPr="0045678E">
          <w:rPr>
            <w:u w:val="single"/>
            <w:rtl/>
            <w:lang w:bidi="fa-IR"/>
            <w:rPrChange w:id="1866" w:author="Microsoft account" w:date="2025-10-14T10:09:00Z">
              <w:rPr>
                <w:rtl/>
                <w:lang w:bidi="fa-IR"/>
              </w:rPr>
            </w:rPrChange>
          </w:rPr>
          <w:t xml:space="preserve"> ا</w:t>
        </w:r>
        <w:r w:rsidRPr="0045678E">
          <w:rPr>
            <w:rFonts w:hint="cs"/>
            <w:u w:val="single"/>
            <w:rtl/>
            <w:lang w:bidi="fa-IR"/>
            <w:rPrChange w:id="1867" w:author="Microsoft account" w:date="2025-10-14T10:09:00Z">
              <w:rPr>
                <w:rFonts w:hint="cs"/>
                <w:rtl/>
                <w:lang w:bidi="fa-IR"/>
              </w:rPr>
            </w:rPrChange>
          </w:rPr>
          <w:t>ی</w:t>
        </w:r>
        <w:r w:rsidRPr="0045678E">
          <w:rPr>
            <w:u w:val="single"/>
            <w:rtl/>
            <w:lang w:bidi="fa-IR"/>
            <w:rPrChange w:id="1868" w:author="Microsoft account" w:date="2025-10-14T10:09:00Z">
              <w:rPr>
                <w:rtl/>
                <w:lang w:bidi="fa-IR"/>
              </w:rPr>
            </w:rPrChange>
          </w:rPr>
          <w:t xml:space="preserve"> از </w:t>
        </w:r>
        <w:r w:rsidRPr="0045678E">
          <w:rPr>
            <w:u w:val="single"/>
            <w:lang w:bidi="fa-IR"/>
            <w:rPrChange w:id="1869" w:author="Microsoft account" w:date="2025-10-14T10:09:00Z">
              <w:rPr>
                <w:lang w:bidi="fa-IR"/>
              </w:rPr>
            </w:rPrChange>
          </w:rPr>
          <w:t>tuple</w:t>
        </w:r>
        <w:r w:rsidRPr="0045678E">
          <w:rPr>
            <w:u w:val="single"/>
            <w:rtl/>
            <w:lang w:bidi="fa-IR"/>
            <w:rPrChange w:id="1870" w:author="Microsoft account" w:date="2025-10-14T10:09:00Z">
              <w:rPr>
                <w:rtl/>
                <w:lang w:bidi="fa-IR"/>
              </w:rPr>
            </w:rPrChange>
          </w:rPr>
          <w:t xml:space="preserve"> ها </w:t>
        </w:r>
        <w:r w:rsidRPr="0045678E">
          <w:rPr>
            <w:u w:val="single"/>
            <w:lang w:bidi="fa-IR"/>
            <w:rPrChange w:id="1871" w:author="Microsoft account" w:date="2025-10-14T10:09:00Z">
              <w:rPr>
                <w:lang w:bidi="fa-IR"/>
              </w:rPr>
            </w:rPrChange>
          </w:rPr>
          <w:t>return</w:t>
        </w:r>
        <w:r w:rsidRPr="0045678E">
          <w:rPr>
            <w:u w:val="single"/>
            <w:rtl/>
            <w:lang w:bidi="fa-IR"/>
            <w:rPrChange w:id="1872" w:author="Microsoft account" w:date="2025-10-14T10:09:00Z">
              <w:rPr>
                <w:rtl/>
                <w:lang w:bidi="fa-IR"/>
              </w:rPr>
            </w:rPrChange>
          </w:rPr>
          <w:t xml:space="preserve"> م</w:t>
        </w:r>
        <w:r w:rsidRPr="0045678E">
          <w:rPr>
            <w:rFonts w:hint="cs"/>
            <w:u w:val="single"/>
            <w:rtl/>
            <w:lang w:bidi="fa-IR"/>
            <w:rPrChange w:id="1873" w:author="Microsoft account" w:date="2025-10-14T10:09:00Z">
              <w:rPr>
                <w:rFonts w:hint="cs"/>
                <w:rtl/>
                <w:lang w:bidi="fa-IR"/>
              </w:rPr>
            </w:rPrChange>
          </w:rPr>
          <w:t>ی</w:t>
        </w:r>
        <w:r w:rsidRPr="0045678E">
          <w:rPr>
            <w:rFonts w:hint="eastAsia"/>
            <w:u w:val="single"/>
            <w:rtl/>
            <w:lang w:bidi="fa-IR"/>
            <w:rPrChange w:id="1874" w:author="Microsoft account" w:date="2025-10-14T10:09:00Z">
              <w:rPr>
                <w:rFonts w:hint="eastAsia"/>
                <w:rtl/>
                <w:lang w:bidi="fa-IR"/>
              </w:rPr>
            </w:rPrChange>
          </w:rPr>
          <w:t>کنه</w:t>
        </w:r>
        <w:r>
          <w:rPr>
            <w:rFonts w:hint="cs"/>
            <w:rtl/>
            <w:lang w:bidi="fa-IR"/>
          </w:rPr>
          <w:t xml:space="preserve">. </w:t>
        </w:r>
      </w:ins>
      <w:ins w:id="187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187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1877" w:author="Microsoft account" w:date="2025-10-14T10:09:00Z">
        <w:r w:rsidR="0045678E">
          <w:rPr>
            <w:rFonts w:hint="cs"/>
            <w:rtl/>
            <w:lang w:bidi="fa-IR"/>
          </w:rPr>
          <w:t>)</w:t>
        </w:r>
      </w:ins>
      <w:ins w:id="1878" w:author="Microsoft account" w:date="2025-10-14T10:10:00Z">
        <w:r w:rsidR="0045678E">
          <w:rPr>
            <w:rFonts w:hint="cs"/>
            <w:rtl/>
            <w:lang w:bidi="fa-IR"/>
          </w:rPr>
          <w:t xml:space="preserve"> </w:t>
        </w:r>
      </w:ins>
      <w:ins w:id="1879" w:author="Microsoft account" w:date="2025-09-18T11:30:00Z">
        <w:r>
          <w:rPr>
            <w:rFonts w:hint="cs"/>
            <w:rtl/>
            <w:lang w:bidi="fa-IR"/>
          </w:rPr>
          <w:t xml:space="preserve">پس </w:t>
        </w:r>
      </w:ins>
      <w:ins w:id="188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1881" w:author="Microsoft account" w:date="2025-09-18T11:32:00Z"/>
          <w:lang w:bidi="fa-IR"/>
        </w:rPr>
        <w:pPrChange w:id="1882" w:author="Microsoft account" w:date="2025-09-18T11:31:00Z">
          <w:pPr>
            <w:spacing w:after="0" w:line="276" w:lineRule="auto"/>
            <w:jc w:val="both"/>
          </w:pPr>
        </w:pPrChange>
      </w:pPr>
      <w:ins w:id="1883" w:author="Microsoft account" w:date="2025-09-18T11:31:00Z">
        <w:r>
          <w:rPr>
            <w:lang w:bidi="fa-IR"/>
          </w:rPr>
          <w:t xml:space="preserve">New_dictionary = { new_key:new_value </w:t>
        </w:r>
      </w:ins>
      <w:ins w:id="188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1885" w:author="Microsoft account" w:date="2025-09-18T11:32:00Z"/>
          <w:lang w:bidi="fa-IR"/>
        </w:rPr>
        <w:pPrChange w:id="1886" w:author="Microsoft account" w:date="2025-09-18T11:32:00Z">
          <w:pPr>
            <w:spacing w:after="0" w:line="276" w:lineRule="auto"/>
            <w:jc w:val="both"/>
          </w:pPr>
        </w:pPrChange>
      </w:pPr>
    </w:p>
    <w:p w14:paraId="674E1A8D" w14:textId="77777777" w:rsidR="005876E9" w:rsidRDefault="007C4D9D">
      <w:pPr>
        <w:spacing w:after="0" w:line="276" w:lineRule="auto"/>
        <w:jc w:val="both"/>
        <w:rPr>
          <w:ins w:id="1887" w:author="Microsoft account" w:date="2025-09-19T13:56:00Z"/>
          <w:rtl/>
          <w:lang w:bidi="fa-IR"/>
        </w:rPr>
        <w:pPrChange w:id="1888" w:author="Microsoft account" w:date="2025-09-18T11:32:00Z">
          <w:pPr>
            <w:spacing w:after="0" w:line="276" w:lineRule="auto"/>
            <w:jc w:val="both"/>
          </w:pPr>
        </w:pPrChange>
      </w:pPr>
      <w:ins w:id="188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1890" w:author="Microsoft account" w:date="2025-09-18T09:48:00Z"/>
          <w:rtl/>
          <w:lang w:bidi="fa-IR"/>
        </w:rPr>
        <w:pPrChange w:id="1891" w:author="Microsoft account" w:date="2025-09-19T13:56:00Z">
          <w:pPr>
            <w:spacing w:after="0" w:line="276" w:lineRule="auto"/>
            <w:jc w:val="both"/>
          </w:pPr>
        </w:pPrChange>
      </w:pPr>
      <w:ins w:id="1892" w:author="Microsoft account" w:date="2025-09-18T11:59:00Z">
        <w:r>
          <w:rPr>
            <w:rFonts w:hint="cs"/>
            <w:rtl/>
            <w:lang w:bidi="fa-IR"/>
          </w:rPr>
          <w:t xml:space="preserve"> </w:t>
        </w:r>
      </w:ins>
    </w:p>
    <w:p w14:paraId="27C6C3FC" w14:textId="0F595572" w:rsidR="00B608BA" w:rsidRDefault="00B608BA">
      <w:pPr>
        <w:spacing w:after="0" w:line="240" w:lineRule="auto"/>
        <w:rPr>
          <w:ins w:id="1893" w:author="Microsoft account" w:date="2025-09-18T09:48:00Z"/>
          <w:rtl/>
          <w:lang w:bidi="fa-IR"/>
        </w:rPr>
      </w:pPr>
      <w:ins w:id="1894" w:author="Microsoft account" w:date="2025-09-18T09:48:00Z">
        <w:r>
          <w:rPr>
            <w:rtl/>
            <w:lang w:bidi="fa-IR"/>
          </w:rPr>
          <w:br w:type="page"/>
        </w:r>
      </w:ins>
    </w:p>
    <w:p w14:paraId="712FA10C" w14:textId="4D97FC18" w:rsidR="00B608BA" w:rsidRDefault="005876E9">
      <w:pPr>
        <w:spacing w:after="0" w:line="276" w:lineRule="auto"/>
        <w:jc w:val="both"/>
        <w:rPr>
          <w:ins w:id="1895" w:author="Microsoft account" w:date="2025-09-19T13:56:00Z"/>
          <w:rtl/>
          <w:lang w:bidi="fa-IR"/>
        </w:rPr>
        <w:pPrChange w:id="1896" w:author="Microsoft account" w:date="2025-09-18T09:48:00Z">
          <w:pPr>
            <w:spacing w:after="0" w:line="276" w:lineRule="auto"/>
            <w:jc w:val="both"/>
          </w:pPr>
        </w:pPrChange>
      </w:pPr>
      <w:bookmarkStart w:id="1897" w:name="I4040628"/>
      <w:ins w:id="1898" w:author="Microsoft account" w:date="2025-09-19T13:56:00Z">
        <w:r>
          <w:rPr>
            <w:rFonts w:hint="cs"/>
            <w:rtl/>
            <w:lang w:bidi="fa-IR"/>
          </w:rPr>
          <w:lastRenderedPageBreak/>
          <w:t>ادامه</w:t>
        </w:r>
      </w:ins>
    </w:p>
    <w:bookmarkEnd w:id="1897"/>
    <w:p w14:paraId="2DD488FC" w14:textId="610341CE" w:rsidR="005876E9" w:rsidRDefault="000616B9">
      <w:pPr>
        <w:spacing w:after="0" w:line="276" w:lineRule="auto"/>
        <w:jc w:val="both"/>
        <w:rPr>
          <w:ins w:id="1899" w:author="Microsoft account" w:date="2025-09-19T14:27:00Z"/>
          <w:rtl/>
          <w:lang w:bidi="fa-IR"/>
        </w:rPr>
        <w:pPrChange w:id="1900" w:author="Microsoft account" w:date="2025-10-14T10:10:00Z">
          <w:pPr>
            <w:spacing w:after="0" w:line="276" w:lineRule="auto"/>
            <w:jc w:val="both"/>
          </w:pPr>
        </w:pPrChange>
      </w:pPr>
      <w:ins w:id="1901"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1902" w:author="Microsoft account" w:date="2025-10-14T10:06:00Z">
        <w:r w:rsidR="003B0881">
          <w:rPr>
            <w:lang w:bidi="fa-IR"/>
          </w:rPr>
          <w:t xml:space="preserve"> </w:t>
        </w:r>
        <w:r w:rsidR="003B0881">
          <w:rPr>
            <w:rFonts w:hint="cs"/>
            <w:rtl/>
            <w:lang w:bidi="fa-IR"/>
          </w:rPr>
          <w:t xml:space="preserve"> (</w:t>
        </w:r>
      </w:ins>
      <w:ins w:id="1903"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1904"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1905"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1906" w:author="Microsoft account" w:date="2025-10-14T10:06:00Z">
        <w:r w:rsidR="003B0881">
          <w:rPr>
            <w:rFonts w:hint="cs"/>
            <w:rtl/>
            <w:lang w:bidi="fa-IR"/>
          </w:rPr>
          <w:t>)</w:t>
        </w:r>
      </w:ins>
    </w:p>
    <w:p w14:paraId="4868C78C" w14:textId="61F63027" w:rsidR="000616B9" w:rsidRDefault="000616B9">
      <w:pPr>
        <w:spacing w:after="0" w:line="276" w:lineRule="auto"/>
        <w:jc w:val="both"/>
        <w:rPr>
          <w:ins w:id="1907" w:author="Microsoft account" w:date="2025-09-19T14:27:00Z"/>
          <w:rtl/>
          <w:lang w:bidi="fa-IR"/>
        </w:rPr>
        <w:pPrChange w:id="1908" w:author="Microsoft account" w:date="2025-09-19T14:27:00Z">
          <w:pPr>
            <w:spacing w:after="0" w:line="276" w:lineRule="auto"/>
            <w:jc w:val="both"/>
          </w:pPr>
        </w:pPrChange>
      </w:pPr>
      <w:ins w:id="1909" w:author="Microsoft account" w:date="2025-09-19T14:27:00Z">
        <w:r w:rsidRPr="000616B9">
          <w:rPr>
            <w:noProof/>
            <w:rPrChange w:id="1910"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1911" w:author="Microsoft account" w:date="2025-09-19T14:28:00Z"/>
          <w:rtl/>
          <w:lang w:bidi="fa-IR"/>
        </w:rPr>
        <w:pPrChange w:id="1912" w:author="Microsoft account" w:date="2025-09-20T13:21:00Z">
          <w:pPr>
            <w:spacing w:after="0" w:line="276" w:lineRule="auto"/>
            <w:jc w:val="both"/>
          </w:pPr>
        </w:pPrChange>
      </w:pPr>
      <w:ins w:id="191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191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1915" w:author="Microsoft account" w:date="2025-09-20T13:21:00Z">
        <w:r w:rsidR="00715CE6">
          <w:rPr>
            <w:lang w:bidi="fa-IR"/>
          </w:rPr>
          <w:t xml:space="preserve"> </w:t>
        </w:r>
        <w:r w:rsidR="00715CE6">
          <w:rPr>
            <w:rFonts w:hint="cs"/>
            <w:rtl/>
            <w:lang w:bidi="fa-IR"/>
          </w:rPr>
          <w:t xml:space="preserve"> (</w:t>
        </w:r>
      </w:ins>
      <w:ins w:id="191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191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191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1919" w:author="Microsoft account" w:date="2025-09-20T13:21:00Z">
        <w:r w:rsidR="00715CE6">
          <w:rPr>
            <w:rFonts w:hint="cs"/>
            <w:rtl/>
            <w:lang w:bidi="fa-IR"/>
          </w:rPr>
          <w:t>)</w:t>
        </w:r>
      </w:ins>
      <w:ins w:id="192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1921" w:author="Microsoft account" w:date="2025-09-19T14:28:00Z"/>
          <w:rtl/>
          <w:lang w:bidi="fa-IR"/>
        </w:rPr>
        <w:pPrChange w:id="1922" w:author="Microsoft account" w:date="2025-09-19T14:28:00Z">
          <w:pPr>
            <w:spacing w:after="0" w:line="276" w:lineRule="auto"/>
            <w:jc w:val="both"/>
          </w:pPr>
        </w:pPrChange>
      </w:pPr>
    </w:p>
    <w:p w14:paraId="1AE49A4B" w14:textId="7B379F8F" w:rsidR="000616B9" w:rsidRDefault="000616B9">
      <w:pPr>
        <w:spacing w:after="0" w:line="276" w:lineRule="auto"/>
        <w:jc w:val="both"/>
        <w:rPr>
          <w:ins w:id="1923" w:author="Microsoft account" w:date="2025-09-19T15:14:00Z"/>
          <w:lang w:bidi="fa-IR"/>
        </w:rPr>
        <w:pPrChange w:id="1924" w:author="Microsoft account" w:date="2025-09-19T14:28:00Z">
          <w:pPr>
            <w:spacing w:after="0" w:line="276" w:lineRule="auto"/>
            <w:jc w:val="both"/>
          </w:pPr>
        </w:pPrChange>
      </w:pPr>
      <w:ins w:id="1925" w:author="Microsoft account" w:date="2025-09-19T14:28:00Z">
        <w:r>
          <w:rPr>
            <w:rFonts w:hint="cs"/>
            <w:rtl/>
            <w:lang w:bidi="fa-IR"/>
          </w:rPr>
          <w:t>-</w:t>
        </w:r>
      </w:ins>
      <w:ins w:id="192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1927" w:author="Microsoft account" w:date="2025-09-19T13:56:00Z"/>
          <w:lang w:bidi="fa-IR"/>
        </w:rPr>
        <w:pPrChange w:id="1928" w:author="Microsoft account" w:date="2025-09-19T15:14:00Z">
          <w:pPr>
            <w:spacing w:after="0" w:line="276" w:lineRule="auto"/>
            <w:jc w:val="both"/>
          </w:pPr>
        </w:pPrChange>
      </w:pPr>
      <w:ins w:id="1929" w:author="Microsoft account" w:date="2025-09-19T15:14:00Z">
        <w:r>
          <w:rPr>
            <w:rFonts w:hint="cs"/>
            <w:rtl/>
            <w:lang w:bidi="fa-IR"/>
          </w:rPr>
          <w:t xml:space="preserve">جلسه بعدی ادامه از </w:t>
        </w:r>
      </w:ins>
      <w:ins w:id="1930" w:author="Microsoft account" w:date="2025-09-19T15:15:00Z">
        <w:r>
          <w:rPr>
            <w:lang w:bidi="fa-IR"/>
          </w:rPr>
          <w:t>Day027 000</w:t>
        </w:r>
      </w:ins>
    </w:p>
    <w:p w14:paraId="19FCD565" w14:textId="77777777" w:rsidR="005876E9" w:rsidRDefault="005876E9">
      <w:pPr>
        <w:spacing w:after="0" w:line="276" w:lineRule="auto"/>
        <w:jc w:val="both"/>
        <w:rPr>
          <w:ins w:id="1931" w:author="Microsoft account" w:date="2025-09-19T13:56:00Z"/>
          <w:rtl/>
          <w:lang w:bidi="fa-IR"/>
        </w:rPr>
        <w:pPrChange w:id="1932" w:author="Microsoft account" w:date="2025-09-19T13:56:00Z">
          <w:pPr>
            <w:spacing w:after="0" w:line="276" w:lineRule="auto"/>
            <w:jc w:val="both"/>
          </w:pPr>
        </w:pPrChange>
      </w:pPr>
    </w:p>
    <w:p w14:paraId="139337C5" w14:textId="11CF3D43" w:rsidR="005876E9" w:rsidRDefault="005876E9">
      <w:pPr>
        <w:spacing w:after="0" w:line="240" w:lineRule="auto"/>
        <w:rPr>
          <w:ins w:id="1933" w:author="Microsoft account" w:date="2025-09-19T13:57:00Z"/>
          <w:rtl/>
          <w:lang w:bidi="fa-IR"/>
        </w:rPr>
      </w:pPr>
      <w:ins w:id="1934" w:author="Microsoft account" w:date="2025-09-19T13:57:00Z">
        <w:r>
          <w:rPr>
            <w:rtl/>
            <w:lang w:bidi="fa-IR"/>
          </w:rPr>
          <w:br w:type="page"/>
        </w:r>
      </w:ins>
    </w:p>
    <w:p w14:paraId="566DEBC3" w14:textId="6A9B2A5C" w:rsidR="005876E9" w:rsidRDefault="00D964CE">
      <w:pPr>
        <w:spacing w:after="0" w:line="276" w:lineRule="auto"/>
        <w:jc w:val="both"/>
        <w:rPr>
          <w:ins w:id="1935" w:author="Microsoft account" w:date="2025-09-20T13:24:00Z"/>
          <w:rtl/>
          <w:lang w:bidi="fa-IR"/>
        </w:rPr>
        <w:pPrChange w:id="1936" w:author="Microsoft account" w:date="2025-09-19T13:56:00Z">
          <w:pPr>
            <w:spacing w:after="0" w:line="276" w:lineRule="auto"/>
            <w:jc w:val="both"/>
          </w:pPr>
        </w:pPrChange>
      </w:pPr>
      <w:bookmarkStart w:id="1937" w:name="I4040629"/>
      <w:ins w:id="1938" w:author="Microsoft account" w:date="2025-09-20T13:24:00Z">
        <w:r>
          <w:rPr>
            <w:rFonts w:hint="cs"/>
            <w:rtl/>
            <w:lang w:bidi="fa-IR"/>
          </w:rPr>
          <w:lastRenderedPageBreak/>
          <w:t>ادامه</w:t>
        </w:r>
      </w:ins>
    </w:p>
    <w:bookmarkEnd w:id="1937"/>
    <w:p w14:paraId="0AD36375" w14:textId="2206DD0E" w:rsidR="00D964CE" w:rsidRDefault="00D964CE">
      <w:pPr>
        <w:spacing w:after="0" w:line="276" w:lineRule="auto"/>
        <w:jc w:val="both"/>
        <w:rPr>
          <w:ins w:id="1939" w:author="Microsoft account" w:date="2025-09-20T13:24:00Z"/>
          <w:lang w:bidi="fa-IR"/>
        </w:rPr>
        <w:pPrChange w:id="1940" w:author="Microsoft account" w:date="2025-09-20T13:24:00Z">
          <w:pPr>
            <w:spacing w:after="0" w:line="276" w:lineRule="auto"/>
            <w:jc w:val="both"/>
          </w:pPr>
        </w:pPrChange>
      </w:pPr>
      <w:ins w:id="1941"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1942" w:author="Microsoft account" w:date="2025-09-20T13:28:00Z"/>
          <w:lang w:bidi="fa-IR"/>
        </w:rPr>
        <w:pPrChange w:id="1943" w:author="Microsoft account" w:date="2025-09-20T13:24:00Z">
          <w:pPr>
            <w:spacing w:after="0" w:line="276" w:lineRule="auto"/>
            <w:jc w:val="both"/>
          </w:pPr>
        </w:pPrChange>
      </w:pPr>
      <w:ins w:id="1944"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1945" w:author="Microsoft account" w:date="2025-09-20T13:29:00Z"/>
          <w:rtl/>
          <w:lang w:bidi="fa-IR"/>
        </w:rPr>
        <w:pPrChange w:id="1946" w:author="Microsoft account" w:date="2025-09-20T13:28:00Z">
          <w:pPr>
            <w:spacing w:after="0" w:line="276" w:lineRule="auto"/>
            <w:jc w:val="both"/>
          </w:pPr>
        </w:pPrChange>
      </w:pPr>
    </w:p>
    <w:p w14:paraId="09B7C965" w14:textId="1DBB4692" w:rsidR="00D124EC" w:rsidRDefault="00D124EC">
      <w:pPr>
        <w:spacing w:after="0" w:line="276" w:lineRule="auto"/>
        <w:jc w:val="both"/>
        <w:rPr>
          <w:ins w:id="1947" w:author="Microsoft account" w:date="2025-09-20T13:30:00Z"/>
          <w:rtl/>
          <w:lang w:bidi="fa-IR"/>
        </w:rPr>
        <w:pPrChange w:id="1948" w:author="Microsoft account" w:date="2025-09-20T13:29:00Z">
          <w:pPr>
            <w:spacing w:after="0" w:line="276" w:lineRule="auto"/>
            <w:jc w:val="both"/>
          </w:pPr>
        </w:pPrChange>
      </w:pPr>
      <w:ins w:id="1949"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1950"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1951" w:author="Microsoft account" w:date="2025-09-20T13:35:00Z"/>
          <w:rtl/>
          <w:lang w:bidi="fa-IR"/>
        </w:rPr>
        <w:pPrChange w:id="1952" w:author="Microsoft account" w:date="2025-09-20T13:30:00Z">
          <w:pPr>
            <w:spacing w:after="0" w:line="276" w:lineRule="auto"/>
            <w:jc w:val="both"/>
          </w:pPr>
        </w:pPrChange>
      </w:pPr>
    </w:p>
    <w:p w14:paraId="348F188B" w14:textId="5B286024" w:rsidR="005F2484" w:rsidRDefault="005F2484">
      <w:pPr>
        <w:spacing w:after="0" w:line="276" w:lineRule="auto"/>
        <w:jc w:val="both"/>
        <w:rPr>
          <w:ins w:id="1953" w:author="Microsoft account" w:date="2025-09-20T13:36:00Z"/>
          <w:rtl/>
          <w:lang w:bidi="fa-IR"/>
        </w:rPr>
        <w:pPrChange w:id="1954" w:author="Microsoft account" w:date="2025-09-20T13:35:00Z">
          <w:pPr>
            <w:spacing w:after="0" w:line="276" w:lineRule="auto"/>
            <w:jc w:val="both"/>
          </w:pPr>
        </w:pPrChange>
      </w:pPr>
      <w:ins w:id="1955"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1956"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1957" w:author="Microsoft account" w:date="2025-09-20T13:36:00Z"/>
          <w:rtl/>
          <w:lang w:bidi="fa-IR"/>
        </w:rPr>
        <w:pPrChange w:id="1958" w:author="Microsoft account" w:date="2025-09-20T13:36:00Z">
          <w:pPr>
            <w:spacing w:after="0" w:line="276" w:lineRule="auto"/>
            <w:jc w:val="both"/>
          </w:pPr>
        </w:pPrChange>
      </w:pPr>
    </w:p>
    <w:p w14:paraId="36FD1A7F" w14:textId="303976C9" w:rsidR="00816BDB" w:rsidRDefault="00816BDB">
      <w:pPr>
        <w:spacing w:after="0" w:line="276" w:lineRule="auto"/>
        <w:jc w:val="both"/>
        <w:rPr>
          <w:ins w:id="1959" w:author="Microsoft account" w:date="2025-09-20T13:36:00Z"/>
          <w:rtl/>
          <w:lang w:bidi="fa-IR"/>
        </w:rPr>
        <w:pPrChange w:id="1960" w:author="Microsoft account" w:date="2025-09-20T13:36:00Z">
          <w:pPr>
            <w:spacing w:after="0" w:line="276" w:lineRule="auto"/>
            <w:jc w:val="both"/>
          </w:pPr>
        </w:pPrChange>
      </w:pPr>
      <w:ins w:id="1961"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1962" w:author="Microsoft account" w:date="2025-09-20T13:36:00Z"/>
          <w:rtl/>
          <w:lang w:bidi="fa-IR"/>
        </w:rPr>
        <w:pPrChange w:id="1963" w:author="Microsoft account" w:date="2025-09-20T13:36:00Z">
          <w:pPr>
            <w:spacing w:after="0" w:line="276" w:lineRule="auto"/>
            <w:jc w:val="both"/>
          </w:pPr>
        </w:pPrChange>
      </w:pPr>
    </w:p>
    <w:p w14:paraId="278EBD16" w14:textId="7E8086DB" w:rsidR="00816BDB" w:rsidRDefault="00816BDB">
      <w:pPr>
        <w:spacing w:after="0" w:line="276" w:lineRule="auto"/>
        <w:jc w:val="both"/>
        <w:rPr>
          <w:ins w:id="1964" w:author="Microsoft account" w:date="2025-09-20T13:38:00Z"/>
          <w:rtl/>
          <w:lang w:bidi="fa-IR"/>
        </w:rPr>
        <w:pPrChange w:id="1965" w:author="Microsoft account" w:date="2025-09-20T13:36:00Z">
          <w:pPr>
            <w:spacing w:after="0" w:line="276" w:lineRule="auto"/>
            <w:jc w:val="both"/>
          </w:pPr>
        </w:pPrChange>
      </w:pPr>
      <w:ins w:id="1966" w:author="Microsoft account" w:date="2025-09-20T13:36:00Z">
        <w:r>
          <w:rPr>
            <w:rFonts w:hint="cs"/>
            <w:rtl/>
            <w:lang w:bidi="fa-IR"/>
          </w:rPr>
          <w:t>-</w:t>
        </w:r>
      </w:ins>
      <w:ins w:id="1967"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1968" w:author="Microsoft account" w:date="2025-09-20T13:38:00Z"/>
          <w:rtl/>
          <w:lang w:bidi="fa-IR"/>
        </w:rPr>
        <w:pPrChange w:id="1969" w:author="Microsoft account" w:date="2025-09-20T13:38:00Z">
          <w:pPr>
            <w:spacing w:after="0" w:line="276" w:lineRule="auto"/>
            <w:jc w:val="both"/>
          </w:pPr>
        </w:pPrChange>
      </w:pPr>
    </w:p>
    <w:p w14:paraId="23C28E99" w14:textId="79DE2323" w:rsidR="00816BDB" w:rsidRDefault="00816BDB">
      <w:pPr>
        <w:spacing w:after="0" w:line="276" w:lineRule="auto"/>
        <w:jc w:val="both"/>
        <w:rPr>
          <w:ins w:id="1970" w:author="Microsoft account" w:date="2025-09-20T13:41:00Z"/>
          <w:rtl/>
          <w:lang w:bidi="fa-IR"/>
        </w:rPr>
        <w:pPrChange w:id="1971" w:author="Microsoft account" w:date="2025-10-15T11:02:00Z">
          <w:pPr>
            <w:spacing w:after="0" w:line="276" w:lineRule="auto"/>
            <w:jc w:val="both"/>
          </w:pPr>
        </w:pPrChange>
      </w:pPr>
      <w:ins w:id="1972" w:author="Microsoft account" w:date="2025-09-20T13:38:00Z">
        <w:r>
          <w:rPr>
            <w:rFonts w:hint="cs"/>
            <w:rtl/>
            <w:lang w:bidi="fa-IR"/>
          </w:rPr>
          <w:t>-</w:t>
        </w:r>
      </w:ins>
      <w:ins w:id="1973" w:author="Microsoft account" w:date="2025-09-20T13:40:00Z">
        <w:r w:rsidR="00845EA7">
          <w:rPr>
            <w:rFonts w:hint="cs"/>
            <w:rtl/>
            <w:lang w:bidi="fa-IR"/>
          </w:rPr>
          <w:t xml:space="preserve">نکته جالبی گفت. ما قبلا اگر میخواستیم از کامپیوتر استفاده </w:t>
        </w:r>
      </w:ins>
      <w:ins w:id="1974" w:author="Microsoft account" w:date="2025-10-15T11:02:00Z">
        <w:r w:rsidR="00830897">
          <w:rPr>
            <w:rFonts w:hint="cs"/>
            <w:rtl/>
            <w:lang w:bidi="fa-IR"/>
          </w:rPr>
          <w:t>کنیم</w:t>
        </w:r>
      </w:ins>
      <w:ins w:id="1975"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1976"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1977" w:author="Microsoft account" w:date="2025-09-20T13:43:00Z"/>
          <w:rtl/>
          <w:lang w:bidi="fa-IR"/>
        </w:rPr>
        <w:pPrChange w:id="1978" w:author="Microsoft account" w:date="2025-09-20T13:41:00Z">
          <w:pPr>
            <w:spacing w:after="0" w:line="276" w:lineRule="auto"/>
            <w:jc w:val="both"/>
          </w:pPr>
        </w:pPrChange>
      </w:pPr>
      <w:ins w:id="1979" w:author="Microsoft account" w:date="2025-09-20T13:41:00Z">
        <w:r w:rsidRPr="00845EA7">
          <w:rPr>
            <w:noProof/>
            <w:rPrChange w:id="1980"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8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1982" w:author="Microsoft account" w:date="2025-09-20T13:47:00Z"/>
          <w:rtl/>
          <w:lang w:bidi="fa-IR"/>
        </w:rPr>
        <w:pPrChange w:id="1983" w:author="Microsoft account" w:date="2025-09-20T13:43:00Z">
          <w:pPr>
            <w:spacing w:after="0" w:line="276" w:lineRule="auto"/>
            <w:jc w:val="both"/>
          </w:pPr>
        </w:pPrChange>
      </w:pPr>
      <w:ins w:id="1984" w:author="Microsoft account" w:date="2025-09-20T13:43:00Z">
        <w:r>
          <w:rPr>
            <w:rFonts w:hint="cs"/>
            <w:rtl/>
            <w:lang w:bidi="fa-IR"/>
          </w:rPr>
          <w:t xml:space="preserve">که این هم </w:t>
        </w:r>
      </w:ins>
      <w:ins w:id="198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1986" w:author="Microsoft account" w:date="2025-09-20T13:47:00Z"/>
          <w:rtl/>
          <w:lang w:bidi="fa-IR"/>
        </w:rPr>
        <w:pPrChange w:id="1987" w:author="Microsoft account" w:date="2025-09-20T13:47:00Z">
          <w:pPr>
            <w:spacing w:after="0" w:line="276" w:lineRule="auto"/>
            <w:jc w:val="both"/>
          </w:pPr>
        </w:pPrChange>
      </w:pPr>
    </w:p>
    <w:p w14:paraId="5F45B92D" w14:textId="5A4DDD21" w:rsidR="00C67456" w:rsidRDefault="00C67456">
      <w:pPr>
        <w:spacing w:after="0" w:line="276" w:lineRule="auto"/>
        <w:jc w:val="both"/>
        <w:rPr>
          <w:ins w:id="1988" w:author="Microsoft account" w:date="2025-09-21T11:46:00Z"/>
          <w:rtl/>
          <w:lang w:bidi="fa-IR"/>
        </w:rPr>
        <w:pPrChange w:id="1989" w:author="Microsoft account" w:date="2025-10-15T11:05:00Z">
          <w:pPr>
            <w:spacing w:after="0" w:line="276" w:lineRule="auto"/>
            <w:jc w:val="both"/>
          </w:pPr>
        </w:pPrChange>
      </w:pPr>
      <w:ins w:id="1990" w:author="Microsoft account" w:date="2025-09-20T13:47:00Z">
        <w:r>
          <w:rPr>
            <w:rFonts w:hint="cs"/>
            <w:rtl/>
            <w:lang w:bidi="fa-IR"/>
          </w:rPr>
          <w:t xml:space="preserve">- </w:t>
        </w:r>
      </w:ins>
      <w:ins w:id="1991" w:author="Microsoft account" w:date="2025-09-20T14:19:00Z">
        <w:r w:rsidR="00B349C8">
          <w:rPr>
            <w:rFonts w:hint="cs"/>
            <w:rtl/>
            <w:lang w:bidi="fa-IR"/>
          </w:rPr>
          <w:t xml:space="preserve">خب </w:t>
        </w:r>
        <w:r w:rsidR="00B349C8" w:rsidRPr="00B349C8">
          <w:rPr>
            <w:u w:val="single"/>
            <w:rtl/>
            <w:lang w:bidi="fa-IR"/>
            <w:rPrChange w:id="1992" w:author="Microsoft account" w:date="2025-09-20T14:23:00Z">
              <w:rPr>
                <w:rtl/>
                <w:lang w:bidi="fa-IR"/>
              </w:rPr>
            </w:rPrChange>
          </w:rPr>
          <w:t>ما با</w:t>
        </w:r>
        <w:r w:rsidR="00B349C8" w:rsidRPr="00B349C8">
          <w:rPr>
            <w:rFonts w:hint="cs"/>
            <w:u w:val="single"/>
            <w:rtl/>
            <w:lang w:bidi="fa-IR"/>
            <w:rPrChange w:id="1993" w:author="Microsoft account" w:date="2025-09-20T14:23:00Z">
              <w:rPr>
                <w:rFonts w:hint="cs"/>
                <w:rtl/>
                <w:lang w:bidi="fa-IR"/>
              </w:rPr>
            </w:rPrChange>
          </w:rPr>
          <w:t>ی</w:t>
        </w:r>
        <w:r w:rsidR="00B349C8" w:rsidRPr="00B349C8">
          <w:rPr>
            <w:rFonts w:hint="eastAsia"/>
            <w:u w:val="single"/>
            <w:rtl/>
            <w:lang w:bidi="fa-IR"/>
            <w:rPrChange w:id="1994" w:author="Microsoft account" w:date="2025-09-20T14:23:00Z">
              <w:rPr>
                <w:rFonts w:hint="eastAsia"/>
                <w:rtl/>
                <w:lang w:bidi="fa-IR"/>
              </w:rPr>
            </w:rPrChange>
          </w:rPr>
          <w:t>د</w:t>
        </w:r>
        <w:r w:rsidR="00B349C8" w:rsidRPr="00B349C8">
          <w:rPr>
            <w:u w:val="single"/>
            <w:rtl/>
            <w:lang w:bidi="fa-IR"/>
            <w:rPrChange w:id="1995" w:author="Microsoft account" w:date="2025-09-20T14:23:00Z">
              <w:rPr>
                <w:rtl/>
                <w:lang w:bidi="fa-IR"/>
              </w:rPr>
            </w:rPrChange>
          </w:rPr>
          <w:t xml:space="preserve"> </w:t>
        </w:r>
        <w:r w:rsidR="00B349C8" w:rsidRPr="00B349C8">
          <w:rPr>
            <w:rFonts w:hint="cs"/>
            <w:u w:val="single"/>
            <w:rtl/>
            <w:lang w:bidi="fa-IR"/>
            <w:rPrChange w:id="1996" w:author="Microsoft account" w:date="2025-09-20T14:23:00Z">
              <w:rPr>
                <w:rFonts w:hint="cs"/>
                <w:rtl/>
                <w:lang w:bidi="fa-IR"/>
              </w:rPr>
            </w:rPrChange>
          </w:rPr>
          <w:t>ی</w:t>
        </w:r>
        <w:r w:rsidR="00B349C8" w:rsidRPr="00B349C8">
          <w:rPr>
            <w:rFonts w:hint="eastAsia"/>
            <w:u w:val="single"/>
            <w:rtl/>
            <w:lang w:bidi="fa-IR"/>
            <w:rPrChange w:id="1997" w:author="Microsoft account" w:date="2025-09-20T14:23:00Z">
              <w:rPr>
                <w:rFonts w:hint="eastAsia"/>
                <w:rtl/>
                <w:lang w:bidi="fa-IR"/>
              </w:rPr>
            </w:rPrChange>
          </w:rPr>
          <w:t>ه</w:t>
        </w:r>
        <w:r w:rsidR="00B349C8" w:rsidRPr="00B349C8">
          <w:rPr>
            <w:u w:val="single"/>
            <w:rtl/>
            <w:lang w:bidi="fa-IR"/>
            <w:rPrChange w:id="1998" w:author="Microsoft account" w:date="2025-09-20T14:23:00Z">
              <w:rPr>
                <w:rtl/>
                <w:lang w:bidi="fa-IR"/>
              </w:rPr>
            </w:rPrChange>
          </w:rPr>
          <w:t xml:space="preserve"> تحق</w:t>
        </w:r>
        <w:r w:rsidR="00B349C8" w:rsidRPr="00B349C8">
          <w:rPr>
            <w:rFonts w:hint="cs"/>
            <w:u w:val="single"/>
            <w:rtl/>
            <w:lang w:bidi="fa-IR"/>
            <w:rPrChange w:id="1999" w:author="Microsoft account" w:date="2025-09-20T14:23:00Z">
              <w:rPr>
                <w:rFonts w:hint="cs"/>
                <w:rtl/>
                <w:lang w:bidi="fa-IR"/>
              </w:rPr>
            </w:rPrChange>
          </w:rPr>
          <w:t>ی</w:t>
        </w:r>
        <w:r w:rsidR="00B349C8" w:rsidRPr="00B349C8">
          <w:rPr>
            <w:rFonts w:hint="eastAsia"/>
            <w:u w:val="single"/>
            <w:rtl/>
            <w:lang w:bidi="fa-IR"/>
            <w:rPrChange w:id="2000" w:author="Microsoft account" w:date="2025-09-20T14:23:00Z">
              <w:rPr>
                <w:rFonts w:hint="eastAsia"/>
                <w:rtl/>
                <w:lang w:bidi="fa-IR"/>
              </w:rPr>
            </w:rPrChange>
          </w:rPr>
          <w:t>ق</w:t>
        </w:r>
        <w:r w:rsidR="00B349C8" w:rsidRPr="00B349C8">
          <w:rPr>
            <w:rFonts w:hint="cs"/>
            <w:u w:val="single"/>
            <w:rtl/>
            <w:lang w:bidi="fa-IR"/>
            <w:rPrChange w:id="2001" w:author="Microsoft account" w:date="2025-09-20T14:23:00Z">
              <w:rPr>
                <w:rFonts w:hint="cs"/>
                <w:rtl/>
                <w:lang w:bidi="fa-IR"/>
              </w:rPr>
            </w:rPrChange>
          </w:rPr>
          <w:t>ی</w:t>
        </w:r>
        <w:r w:rsidR="00B349C8" w:rsidRPr="00B349C8">
          <w:rPr>
            <w:u w:val="single"/>
            <w:rtl/>
            <w:lang w:bidi="fa-IR"/>
            <w:rPrChange w:id="2002" w:author="Microsoft account" w:date="2025-09-20T14:23:00Z">
              <w:rPr>
                <w:rtl/>
                <w:lang w:bidi="fa-IR"/>
              </w:rPr>
            </w:rPrChange>
          </w:rPr>
          <w:t xml:space="preserve"> در مورد </w:t>
        </w:r>
        <w:r w:rsidR="00B349C8" w:rsidRPr="00B349C8">
          <w:rPr>
            <w:u w:val="single"/>
            <w:lang w:bidi="fa-IR"/>
            <w:rPrChange w:id="2003" w:author="Microsoft account" w:date="2025-09-20T14:23:00Z">
              <w:rPr>
                <w:lang w:bidi="fa-IR"/>
              </w:rPr>
            </w:rPrChange>
          </w:rPr>
          <w:t>XEROX parc</w:t>
        </w:r>
        <w:r w:rsidR="00B349C8" w:rsidRPr="00B349C8">
          <w:rPr>
            <w:u w:val="single"/>
            <w:rtl/>
            <w:lang w:bidi="fa-IR"/>
            <w:rPrChange w:id="2004" w:author="Microsoft account" w:date="2025-09-20T14:23:00Z">
              <w:rPr>
                <w:rtl/>
                <w:lang w:bidi="fa-IR"/>
              </w:rPr>
            </w:rPrChange>
          </w:rPr>
          <w:t xml:space="preserve"> بکن</w:t>
        </w:r>
        <w:r w:rsidR="00B349C8" w:rsidRPr="00B349C8">
          <w:rPr>
            <w:rFonts w:hint="cs"/>
            <w:u w:val="single"/>
            <w:rtl/>
            <w:lang w:bidi="fa-IR"/>
            <w:rPrChange w:id="2005" w:author="Microsoft account" w:date="2025-09-20T14:23:00Z">
              <w:rPr>
                <w:rFonts w:hint="cs"/>
                <w:rtl/>
                <w:lang w:bidi="fa-IR"/>
              </w:rPr>
            </w:rPrChange>
          </w:rPr>
          <w:t>ی</w:t>
        </w:r>
        <w:r w:rsidR="00B349C8" w:rsidRPr="00B349C8">
          <w:rPr>
            <w:rFonts w:hint="eastAsia"/>
            <w:u w:val="single"/>
            <w:rtl/>
            <w:lang w:bidi="fa-IR"/>
            <w:rPrChange w:id="200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00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008" w:author="Microsoft account" w:date="2025-10-15T11:05:00Z">
        <w:r w:rsidR="00830897">
          <w:rPr>
            <w:rFonts w:hint="cs"/>
            <w:rtl/>
            <w:lang w:bidi="fa-IR"/>
          </w:rPr>
          <w:t>،</w:t>
        </w:r>
      </w:ins>
      <w:ins w:id="2009" w:author="Microsoft account" w:date="2025-09-20T14:20:00Z">
        <w:r w:rsidR="00B349C8">
          <w:rPr>
            <w:rFonts w:hint="cs"/>
            <w:rtl/>
            <w:lang w:bidi="fa-IR"/>
          </w:rPr>
          <w:t xml:space="preserve"> افراد</w:t>
        </w:r>
      </w:ins>
      <w:ins w:id="201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011" w:author="Microsoft account" w:date="2025-09-20T14:20:00Z">
        <w:r w:rsidR="00B349C8">
          <w:rPr>
            <w:rFonts w:hint="cs"/>
            <w:rtl/>
            <w:lang w:bidi="fa-IR"/>
          </w:rPr>
          <w:t xml:space="preserve"> دارای این ایده ها</w:t>
        </w:r>
      </w:ins>
      <w:ins w:id="2012" w:author="Microsoft account" w:date="2025-10-15T11:05:00Z">
        <w:r w:rsidR="00830897">
          <w:rPr>
            <w:rFonts w:hint="cs"/>
            <w:rtl/>
            <w:lang w:bidi="fa-IR"/>
          </w:rPr>
          <w:t xml:space="preserve"> بودن </w:t>
        </w:r>
      </w:ins>
      <w:ins w:id="2013" w:author="Microsoft account" w:date="2025-09-20T14:20:00Z">
        <w:r w:rsidR="00B349C8">
          <w:rPr>
            <w:rFonts w:hint="cs"/>
            <w:rtl/>
            <w:lang w:bidi="fa-IR"/>
          </w:rPr>
          <w:t xml:space="preserve">رو جذب کردن و تولید کردن که توی دعوای حقوقی ای که </w:t>
        </w:r>
      </w:ins>
      <w:ins w:id="201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015" w:author="Microsoft account" w:date="2025-10-15T11:05:00Z">
        <w:r w:rsidR="00830897">
          <w:rPr>
            <w:rFonts w:hint="cs"/>
            <w:rtl/>
            <w:lang w:bidi="fa-IR"/>
          </w:rPr>
          <w:t>(</w:t>
        </w:r>
        <w:r w:rsidR="00830897">
          <w:rPr>
            <w:lang w:bidi="fa-IR"/>
          </w:rPr>
          <w:t>Xerox</w:t>
        </w:r>
        <w:r w:rsidR="00830897">
          <w:rPr>
            <w:rFonts w:hint="cs"/>
            <w:rtl/>
            <w:lang w:bidi="fa-IR"/>
          </w:rPr>
          <w:t>)</w:t>
        </w:r>
      </w:ins>
      <w:ins w:id="2016" w:author="Microsoft account" w:date="2025-09-20T14:21:00Z">
        <w:r w:rsidR="00B349C8">
          <w:rPr>
            <w:rFonts w:hint="cs"/>
            <w:rtl/>
            <w:lang w:bidi="fa-IR"/>
          </w:rPr>
          <w:t xml:space="preserve"> که یه تلویزیون خفن خونشون داشتن </w:t>
        </w:r>
      </w:ins>
      <w:ins w:id="201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018" w:author="Microsoft account" w:date="2025-09-20T14:22:00Z">
        <w:r w:rsidR="00B349C8">
          <w:rPr>
            <w:rFonts w:hint="cs"/>
            <w:rtl/>
            <w:lang w:bidi="fa-IR"/>
          </w:rPr>
          <w:t xml:space="preserve"> ، حقیقت اینه که من وارد خونه اونا شدم به قصد دزدی</w:t>
        </w:r>
      </w:ins>
      <w:ins w:id="2019" w:author="Microsoft account" w:date="2025-10-15T11:06:00Z">
        <w:r w:rsidR="00830897">
          <w:rPr>
            <w:rFonts w:hint="cs"/>
            <w:rtl/>
            <w:lang w:bidi="fa-IR"/>
          </w:rPr>
          <w:t>؛</w:t>
        </w:r>
      </w:ins>
      <w:ins w:id="202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02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rPr>
          <w:ins w:id="2022" w:author="Microsoft account" w:date="2025-09-21T11:46:00Z"/>
          <w:sz w:val="18"/>
          <w:szCs w:val="18"/>
          <w:rtl/>
          <w:lang w:bidi="fa-IR"/>
        </w:rPr>
        <w:pPrChange w:id="2023" w:author="Microsoft account" w:date="2025-09-21T11:48:00Z">
          <w:pPr>
            <w:spacing w:after="0" w:line="276" w:lineRule="auto"/>
            <w:jc w:val="both"/>
          </w:pPr>
        </w:pPrChange>
      </w:pPr>
      <w:ins w:id="2024" w:author="Microsoft account" w:date="2025-09-21T11:46:00Z">
        <w:r>
          <w:rPr>
            <w:rFonts w:hint="cs"/>
            <w:rtl/>
            <w:lang w:bidi="fa-IR"/>
          </w:rPr>
          <w:t>(</w:t>
        </w:r>
      </w:ins>
    </w:p>
    <w:p w14:paraId="3B7B026B" w14:textId="700E5076" w:rsidR="00B85C88" w:rsidRDefault="00B85C88">
      <w:pPr>
        <w:spacing w:after="0" w:line="276" w:lineRule="auto"/>
        <w:rPr>
          <w:ins w:id="2025" w:author="Microsoft account" w:date="2025-09-21T11:46:00Z"/>
          <w:sz w:val="18"/>
          <w:szCs w:val="18"/>
          <w:rtl/>
          <w:lang w:bidi="fa-IR"/>
        </w:rPr>
        <w:pPrChange w:id="2026" w:author="Microsoft account" w:date="2025-09-21T11:48:00Z">
          <w:pPr>
            <w:spacing w:after="0" w:line="276" w:lineRule="auto"/>
            <w:jc w:val="both"/>
          </w:pPr>
        </w:pPrChange>
      </w:pPr>
      <w:ins w:id="202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rPr>
          <w:ins w:id="2028" w:author="Microsoft account" w:date="2025-09-21T11:47:00Z"/>
          <w:sz w:val="18"/>
          <w:szCs w:val="18"/>
          <w:rtl/>
          <w:lang w:bidi="fa-IR"/>
        </w:rPr>
        <w:pPrChange w:id="2029" w:author="Microsoft account" w:date="2025-09-21T11:48:00Z">
          <w:pPr>
            <w:spacing w:after="0" w:line="276" w:lineRule="auto"/>
          </w:pPr>
        </w:pPrChange>
      </w:pPr>
      <w:ins w:id="203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rPr>
          <w:ins w:id="2031" w:author="Microsoft account" w:date="2025-09-21T11:47:00Z"/>
          <w:sz w:val="18"/>
          <w:szCs w:val="18"/>
          <w:rtl/>
          <w:lang w:bidi="fa-IR"/>
        </w:rPr>
        <w:pPrChange w:id="2032" w:author="Microsoft account" w:date="2025-09-21T11:48:00Z">
          <w:pPr>
            <w:spacing w:after="0" w:line="276" w:lineRule="auto"/>
          </w:pPr>
        </w:pPrChange>
      </w:pPr>
      <w:ins w:id="203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rPr>
          <w:ins w:id="2034" w:author="Microsoft account" w:date="2025-09-21T11:47:00Z"/>
          <w:sz w:val="18"/>
          <w:szCs w:val="18"/>
          <w:rtl/>
          <w:lang w:bidi="fa-IR"/>
        </w:rPr>
        <w:pPrChange w:id="2035" w:author="Microsoft account" w:date="2025-09-21T11:48:00Z">
          <w:pPr>
            <w:spacing w:after="0" w:line="276" w:lineRule="auto"/>
          </w:pPr>
        </w:pPrChange>
      </w:pPr>
      <w:ins w:id="203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rPr>
          <w:ins w:id="2037" w:author="Microsoft account" w:date="2025-09-21T11:47:00Z"/>
          <w:sz w:val="18"/>
          <w:szCs w:val="18"/>
          <w:rtl/>
          <w:lang w:bidi="fa-IR"/>
        </w:rPr>
        <w:pPrChange w:id="2038" w:author="Microsoft account" w:date="2025-09-21T11:48:00Z">
          <w:pPr>
            <w:spacing w:after="0" w:line="276" w:lineRule="auto"/>
          </w:pPr>
        </w:pPrChange>
      </w:pPr>
      <w:ins w:id="203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rPr>
          <w:ins w:id="2040" w:author="Microsoft account" w:date="2025-09-21T11:47:00Z"/>
          <w:sz w:val="18"/>
          <w:szCs w:val="18"/>
          <w:rtl/>
          <w:lang w:bidi="fa-IR"/>
        </w:rPr>
        <w:pPrChange w:id="2041" w:author="Microsoft account" w:date="2025-09-21T11:48:00Z">
          <w:pPr>
            <w:spacing w:after="0" w:line="276" w:lineRule="auto"/>
          </w:pPr>
        </w:pPrChange>
      </w:pPr>
      <w:ins w:id="204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rPr>
          <w:ins w:id="2043" w:author="Microsoft account" w:date="2025-09-21T11:47:00Z"/>
          <w:sz w:val="18"/>
          <w:szCs w:val="18"/>
          <w:rtl/>
          <w:lang w:bidi="fa-IR"/>
        </w:rPr>
        <w:pPrChange w:id="2044" w:author="Microsoft account" w:date="2025-10-15T11:07:00Z">
          <w:pPr>
            <w:spacing w:after="0" w:line="276" w:lineRule="auto"/>
          </w:pPr>
        </w:pPrChange>
      </w:pPr>
      <w:ins w:id="204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rPr>
          <w:ins w:id="2046" w:author="Microsoft account" w:date="2025-09-21T11:46:00Z"/>
          <w:sz w:val="18"/>
          <w:szCs w:val="18"/>
          <w:rtl/>
          <w:lang w:bidi="fa-IR"/>
        </w:rPr>
        <w:pPrChange w:id="2047" w:author="Microsoft account" w:date="2025-09-21T11:48:00Z">
          <w:pPr>
            <w:spacing w:after="0" w:line="276" w:lineRule="auto"/>
            <w:jc w:val="both"/>
          </w:pPr>
        </w:pPrChange>
      </w:pPr>
      <w:ins w:id="204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rPr>
          <w:ins w:id="2049" w:author="Microsoft account" w:date="2025-09-21T11:47:00Z"/>
          <w:sz w:val="18"/>
          <w:szCs w:val="18"/>
          <w:rtl/>
          <w:lang w:bidi="fa-IR"/>
        </w:rPr>
        <w:pPrChange w:id="2050" w:author="Microsoft account" w:date="2025-10-15T11:07:00Z">
          <w:pPr>
            <w:spacing w:after="0" w:line="276" w:lineRule="auto"/>
          </w:pPr>
        </w:pPrChange>
      </w:pPr>
      <w:ins w:id="205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rPr>
          <w:ins w:id="2052" w:author="Microsoft account" w:date="2025-09-21T11:47:00Z"/>
          <w:sz w:val="18"/>
          <w:szCs w:val="18"/>
          <w:rtl/>
          <w:lang w:bidi="fa-IR"/>
        </w:rPr>
        <w:pPrChange w:id="2053" w:author="Microsoft account" w:date="2025-10-15T11:07:00Z">
          <w:pPr>
            <w:spacing w:after="0" w:line="276" w:lineRule="auto"/>
          </w:pPr>
        </w:pPrChange>
      </w:pPr>
      <w:ins w:id="205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rPr>
          <w:ins w:id="2055" w:author="Microsoft account" w:date="2025-09-21T11:47:00Z"/>
          <w:sz w:val="18"/>
          <w:szCs w:val="18"/>
          <w:rtl/>
          <w:lang w:bidi="fa-IR"/>
        </w:rPr>
        <w:pPrChange w:id="2056" w:author="Microsoft account" w:date="2025-09-21T11:48:00Z">
          <w:pPr>
            <w:spacing w:after="0" w:line="276" w:lineRule="auto"/>
          </w:pPr>
        </w:pPrChange>
      </w:pPr>
      <w:ins w:id="205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rPr>
          <w:ins w:id="2058" w:author="Microsoft account" w:date="2025-09-21T11:47:00Z"/>
          <w:sz w:val="18"/>
          <w:szCs w:val="18"/>
          <w:rtl/>
          <w:lang w:bidi="fa-IR"/>
        </w:rPr>
        <w:pPrChange w:id="2059" w:author="Microsoft account" w:date="2025-09-21T11:48:00Z">
          <w:pPr>
            <w:spacing w:after="0" w:line="276" w:lineRule="auto"/>
          </w:pPr>
        </w:pPrChange>
      </w:pPr>
      <w:ins w:id="206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rPr>
          <w:ins w:id="2061" w:author="Microsoft account" w:date="2025-09-21T11:47:00Z"/>
          <w:sz w:val="18"/>
          <w:szCs w:val="18"/>
          <w:rtl/>
          <w:lang w:bidi="fa-IR"/>
        </w:rPr>
        <w:pPrChange w:id="2062" w:author="Microsoft account" w:date="2025-10-15T11:08:00Z">
          <w:pPr>
            <w:spacing w:after="0" w:line="276" w:lineRule="auto"/>
          </w:pPr>
        </w:pPrChange>
      </w:pPr>
      <w:ins w:id="206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rPr>
          <w:ins w:id="2064" w:author="Microsoft account" w:date="2025-09-21T11:47:00Z"/>
          <w:sz w:val="18"/>
          <w:szCs w:val="18"/>
          <w:rtl/>
          <w:lang w:bidi="fa-IR"/>
        </w:rPr>
        <w:pPrChange w:id="2065" w:author="Microsoft account" w:date="2025-10-15T11:08:00Z">
          <w:pPr>
            <w:spacing w:after="0" w:line="276" w:lineRule="auto"/>
          </w:pPr>
        </w:pPrChange>
      </w:pPr>
      <w:ins w:id="206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rPr>
          <w:ins w:id="2067" w:author="Microsoft account" w:date="2025-09-21T11:47:00Z"/>
          <w:sz w:val="18"/>
          <w:szCs w:val="18"/>
          <w:rtl/>
          <w:lang w:bidi="fa-IR"/>
        </w:rPr>
        <w:pPrChange w:id="2068" w:author="Microsoft account" w:date="2025-09-21T11:48:00Z">
          <w:pPr>
            <w:spacing w:after="0" w:line="276" w:lineRule="auto"/>
          </w:pPr>
        </w:pPrChange>
      </w:pPr>
      <w:ins w:id="206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rPr>
          <w:ins w:id="2070" w:author="Microsoft account" w:date="2025-09-21T11:47:00Z"/>
          <w:sz w:val="18"/>
          <w:szCs w:val="18"/>
          <w:rtl/>
          <w:lang w:bidi="fa-IR"/>
        </w:rPr>
        <w:pPrChange w:id="2071" w:author="Microsoft account" w:date="2025-09-21T11:48:00Z">
          <w:pPr>
            <w:spacing w:after="0" w:line="276" w:lineRule="auto"/>
          </w:pPr>
        </w:pPrChange>
      </w:pPr>
      <w:ins w:id="207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rPr>
          <w:ins w:id="2073" w:author="Microsoft account" w:date="2025-09-21T11:47:00Z"/>
          <w:sz w:val="18"/>
          <w:szCs w:val="18"/>
          <w:rtl/>
          <w:lang w:bidi="fa-IR"/>
        </w:rPr>
        <w:pPrChange w:id="2074" w:author="Microsoft account" w:date="2025-09-21T11:48:00Z">
          <w:pPr>
            <w:spacing w:after="0" w:line="276" w:lineRule="auto"/>
          </w:pPr>
        </w:pPrChange>
      </w:pPr>
      <w:ins w:id="207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rPr>
          <w:ins w:id="2076" w:author="Microsoft account" w:date="2025-09-21T11:47:00Z"/>
          <w:sz w:val="18"/>
          <w:szCs w:val="18"/>
          <w:rtl/>
          <w:lang w:bidi="fa-IR"/>
        </w:rPr>
        <w:pPrChange w:id="2077" w:author="Microsoft account" w:date="2025-09-21T11:48:00Z">
          <w:pPr>
            <w:spacing w:after="0" w:line="276" w:lineRule="auto"/>
          </w:pPr>
        </w:pPrChange>
      </w:pPr>
      <w:ins w:id="207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rPr>
          <w:ins w:id="2079" w:author="Microsoft account" w:date="2025-09-21T11:47:00Z"/>
          <w:sz w:val="18"/>
          <w:szCs w:val="18"/>
          <w:rtl/>
          <w:lang w:bidi="fa-IR"/>
        </w:rPr>
        <w:pPrChange w:id="2080" w:author="Microsoft account" w:date="2025-10-15T11:09:00Z">
          <w:pPr>
            <w:spacing w:after="0" w:line="276" w:lineRule="auto"/>
          </w:pPr>
        </w:pPrChange>
      </w:pPr>
      <w:ins w:id="208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rPr>
          <w:ins w:id="2082" w:author="Microsoft account" w:date="2025-09-21T11:47:00Z"/>
          <w:sz w:val="18"/>
          <w:szCs w:val="18"/>
          <w:rtl/>
          <w:lang w:bidi="fa-IR"/>
        </w:rPr>
        <w:pPrChange w:id="2083" w:author="Microsoft account" w:date="2025-10-15T11:09:00Z">
          <w:pPr>
            <w:spacing w:after="0" w:line="276" w:lineRule="auto"/>
          </w:pPr>
        </w:pPrChange>
      </w:pPr>
      <w:ins w:id="208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rPr>
          <w:ins w:id="2085" w:author="Microsoft account" w:date="2025-09-21T11:47:00Z"/>
          <w:sz w:val="18"/>
          <w:szCs w:val="18"/>
          <w:rtl/>
          <w:lang w:bidi="fa-IR"/>
        </w:rPr>
        <w:pPrChange w:id="2086" w:author="Microsoft account" w:date="2025-09-21T11:48:00Z">
          <w:pPr>
            <w:spacing w:after="0" w:line="276" w:lineRule="auto"/>
            <w:jc w:val="both"/>
          </w:pPr>
        </w:pPrChange>
      </w:pPr>
      <w:ins w:id="208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rPr>
          <w:ins w:id="2088" w:author="Microsoft account" w:date="2025-09-21T11:48:00Z"/>
          <w:sz w:val="18"/>
          <w:szCs w:val="18"/>
          <w:rtl/>
          <w:lang w:bidi="fa-IR"/>
        </w:rPr>
        <w:pPrChange w:id="2089" w:author="Microsoft account" w:date="2025-09-21T11:48:00Z">
          <w:pPr>
            <w:spacing w:after="0" w:line="276" w:lineRule="auto"/>
            <w:jc w:val="both"/>
          </w:pPr>
        </w:pPrChange>
      </w:pPr>
      <w:ins w:id="209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rPr>
          <w:ins w:id="2091" w:author="Microsoft account" w:date="2025-09-21T11:48:00Z"/>
          <w:sz w:val="18"/>
          <w:szCs w:val="18"/>
          <w:rtl/>
          <w:lang w:bidi="fa-IR"/>
        </w:rPr>
        <w:pPrChange w:id="2092" w:author="Microsoft account" w:date="2025-09-21T11:48:00Z">
          <w:pPr>
            <w:spacing w:after="0" w:line="276" w:lineRule="auto"/>
          </w:pPr>
        </w:pPrChange>
      </w:pPr>
      <w:ins w:id="209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rPr>
          <w:ins w:id="2094" w:author="Microsoft account" w:date="2025-09-21T11:47:00Z"/>
          <w:sz w:val="18"/>
          <w:szCs w:val="18"/>
          <w:rtl/>
          <w:lang w:bidi="fa-IR"/>
        </w:rPr>
        <w:pPrChange w:id="2095" w:author="Microsoft account" w:date="2025-09-21T11:48:00Z">
          <w:pPr>
            <w:spacing w:after="0" w:line="276" w:lineRule="auto"/>
            <w:jc w:val="both"/>
          </w:pPr>
        </w:pPrChange>
      </w:pPr>
      <w:ins w:id="209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097" w:author="Microsoft account" w:date="2025-09-21T11:46:00Z"/>
          <w:sz w:val="18"/>
          <w:szCs w:val="18"/>
          <w:rtl/>
          <w:lang w:bidi="fa-IR"/>
        </w:rPr>
        <w:pPrChange w:id="2098" w:author="Microsoft account" w:date="2025-09-21T11:47:00Z">
          <w:pPr>
            <w:spacing w:after="0" w:line="276" w:lineRule="auto"/>
            <w:jc w:val="both"/>
          </w:pPr>
        </w:pPrChange>
      </w:pPr>
    </w:p>
    <w:p w14:paraId="2788F7C8" w14:textId="42EDE51B" w:rsidR="00B85C88" w:rsidRDefault="00B85C88">
      <w:pPr>
        <w:spacing w:after="0" w:line="276" w:lineRule="auto"/>
        <w:jc w:val="both"/>
        <w:rPr>
          <w:ins w:id="2099" w:author="Microsoft account" w:date="2025-09-20T14:23:00Z"/>
          <w:rtl/>
          <w:lang w:bidi="fa-IR"/>
        </w:rPr>
        <w:pPrChange w:id="2100" w:author="Microsoft account" w:date="2025-09-21T11:46:00Z">
          <w:pPr>
            <w:spacing w:after="0" w:line="276" w:lineRule="auto"/>
            <w:jc w:val="both"/>
          </w:pPr>
        </w:pPrChange>
      </w:pPr>
      <w:ins w:id="2101" w:author="Microsoft account" w:date="2025-09-21T11:46:00Z">
        <w:r>
          <w:rPr>
            <w:rFonts w:hint="cs"/>
            <w:rtl/>
            <w:lang w:bidi="fa-IR"/>
          </w:rPr>
          <w:t>)</w:t>
        </w:r>
      </w:ins>
    </w:p>
    <w:p w14:paraId="772FE720" w14:textId="77777777" w:rsidR="00B349C8" w:rsidRDefault="00B349C8">
      <w:pPr>
        <w:spacing w:after="0" w:line="276" w:lineRule="auto"/>
        <w:jc w:val="both"/>
        <w:rPr>
          <w:ins w:id="2102" w:author="Microsoft account" w:date="2025-09-20T14:23:00Z"/>
          <w:rtl/>
          <w:lang w:bidi="fa-IR"/>
        </w:rPr>
        <w:pPrChange w:id="2103" w:author="Microsoft account" w:date="2025-09-20T14:23:00Z">
          <w:pPr>
            <w:spacing w:after="0" w:line="276" w:lineRule="auto"/>
            <w:jc w:val="both"/>
          </w:pPr>
        </w:pPrChange>
      </w:pPr>
    </w:p>
    <w:p w14:paraId="01F3D778" w14:textId="77777777" w:rsidR="001A2329" w:rsidRDefault="00B349C8">
      <w:pPr>
        <w:spacing w:after="0" w:line="276" w:lineRule="auto"/>
        <w:jc w:val="both"/>
        <w:rPr>
          <w:ins w:id="2104" w:author="Microsoft account" w:date="2025-10-16T10:59:00Z"/>
          <w:sz w:val="18"/>
          <w:szCs w:val="18"/>
          <w:rtl/>
          <w:lang w:bidi="fa-IR"/>
        </w:rPr>
        <w:pPrChange w:id="2105" w:author="Microsoft account" w:date="2025-09-20T14:23:00Z">
          <w:pPr>
            <w:spacing w:after="0" w:line="276" w:lineRule="auto"/>
            <w:jc w:val="both"/>
          </w:pPr>
        </w:pPrChange>
      </w:pPr>
      <w:ins w:id="2106" w:author="Microsoft account" w:date="2025-09-20T14:23:00Z">
        <w:r>
          <w:rPr>
            <w:rFonts w:hint="cs"/>
            <w:rtl/>
            <w:lang w:bidi="fa-IR"/>
          </w:rPr>
          <w:t>-</w:t>
        </w:r>
      </w:ins>
      <w:ins w:id="210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108" w:author="Microsoft account" w:date="2025-09-20T14:36:00Z">
        <w:r w:rsidR="00FC668A">
          <w:rPr>
            <w:lang w:bidi="fa-IR"/>
          </w:rPr>
          <w:t>tk().mainloop()</w:t>
        </w:r>
        <w:r w:rsidR="00FC668A">
          <w:rPr>
            <w:rFonts w:hint="cs"/>
            <w:rtl/>
            <w:lang w:bidi="fa-IR"/>
          </w:rPr>
          <w:t xml:space="preserve"> میکنیم.</w:t>
        </w:r>
      </w:ins>
      <w:ins w:id="210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11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11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11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11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11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115" w:author="Microsoft account" w:date="2025-10-16T11:00:00Z"/>
          <w:sz w:val="18"/>
          <w:szCs w:val="18"/>
          <w:rtl/>
          <w:lang w:bidi="fa-IR"/>
        </w:rPr>
        <w:pPrChange w:id="2116" w:author="Microsoft account" w:date="2025-10-16T10:59:00Z">
          <w:pPr>
            <w:spacing w:after="0" w:line="276" w:lineRule="auto"/>
            <w:jc w:val="both"/>
          </w:pPr>
        </w:pPrChange>
      </w:pPr>
      <w:ins w:id="2117" w:author="Microsoft account" w:date="2025-10-16T11:00:00Z">
        <w:r w:rsidRPr="001A2329">
          <w:rPr>
            <w:noProof/>
            <w:sz w:val="18"/>
            <w:szCs w:val="18"/>
            <w:rPrChange w:id="211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119" w:author="Microsoft account" w:date="2025-10-16T11:00:00Z"/>
          <w:sz w:val="18"/>
          <w:szCs w:val="18"/>
          <w:rtl/>
          <w:lang w:bidi="fa-IR"/>
        </w:rPr>
        <w:pPrChange w:id="2120" w:author="Microsoft account" w:date="2025-10-16T11:00:00Z">
          <w:pPr>
            <w:spacing w:after="0" w:line="276" w:lineRule="auto"/>
            <w:jc w:val="both"/>
          </w:pPr>
        </w:pPrChange>
      </w:pPr>
      <w:ins w:id="2121" w:author="Microsoft account" w:date="2025-10-16T11:00:00Z">
        <w:r w:rsidRPr="001A2329">
          <w:rPr>
            <w:noProof/>
            <w:sz w:val="18"/>
            <w:szCs w:val="18"/>
            <w:rPrChange w:id="212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123" w:author="Microsoft account" w:date="2025-10-16T10:59:00Z"/>
          <w:sz w:val="18"/>
          <w:szCs w:val="18"/>
          <w:rtl/>
          <w:lang w:bidi="fa-IR"/>
        </w:rPr>
        <w:pPrChange w:id="2124" w:author="Microsoft account" w:date="2025-10-16T11:00:00Z">
          <w:pPr>
            <w:spacing w:after="0" w:line="276" w:lineRule="auto"/>
            <w:jc w:val="both"/>
          </w:pPr>
        </w:pPrChange>
      </w:pPr>
      <w:ins w:id="212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12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127" w:author="Microsoft account" w:date="2025-10-16T11:02:00Z"/>
          <w:rtl/>
          <w:lang w:bidi="fa-IR"/>
        </w:rPr>
        <w:pPrChange w:id="2128" w:author="Microsoft account" w:date="2025-10-16T10:59:00Z">
          <w:pPr>
            <w:spacing w:after="0" w:line="276" w:lineRule="auto"/>
            <w:jc w:val="both"/>
          </w:pPr>
        </w:pPrChange>
      </w:pPr>
      <w:ins w:id="2129" w:author="Microsoft account" w:date="2025-10-16T10:52:00Z">
        <w:r>
          <w:rPr>
            <w:rFonts w:hint="cs"/>
            <w:rtl/>
            <w:lang w:bidi="fa-IR"/>
          </w:rPr>
          <w:t>)</w:t>
        </w:r>
      </w:ins>
      <w:ins w:id="213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13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13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13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134" w:author="Microsoft account" w:date="2025-10-16T11:01:00Z">
        <w:r w:rsidR="004E7588">
          <w:rPr>
            <w:rFonts w:hint="cs"/>
            <w:rtl/>
            <w:lang w:bidi="fa-IR"/>
          </w:rPr>
          <w:t>)</w:t>
        </w:r>
      </w:ins>
    </w:p>
    <w:p w14:paraId="5E2D3CDA" w14:textId="77777777" w:rsidR="004E7588" w:rsidRDefault="004E7588">
      <w:pPr>
        <w:spacing w:after="0" w:line="276" w:lineRule="auto"/>
        <w:jc w:val="both"/>
        <w:rPr>
          <w:ins w:id="2135" w:author="Microsoft account" w:date="2025-09-20T14:37:00Z"/>
          <w:rtl/>
          <w:lang w:bidi="fa-IR"/>
        </w:rPr>
        <w:pPrChange w:id="2136" w:author="Microsoft account" w:date="2025-10-16T11:02:00Z">
          <w:pPr>
            <w:spacing w:after="0" w:line="276" w:lineRule="auto"/>
            <w:jc w:val="both"/>
          </w:pPr>
        </w:pPrChange>
      </w:pPr>
    </w:p>
    <w:p w14:paraId="7B7BEE3B" w14:textId="425772EA" w:rsidR="00FC668A" w:rsidRDefault="00FC668A">
      <w:pPr>
        <w:spacing w:after="0" w:line="276" w:lineRule="auto"/>
        <w:jc w:val="both"/>
        <w:rPr>
          <w:ins w:id="2137" w:author="Microsoft account" w:date="2025-09-20T14:40:00Z"/>
          <w:rtl/>
          <w:lang w:bidi="fa-IR"/>
        </w:rPr>
        <w:pPrChange w:id="2138" w:author="Microsoft account" w:date="2025-09-20T14:38:00Z">
          <w:pPr>
            <w:spacing w:after="0" w:line="276" w:lineRule="auto"/>
            <w:jc w:val="both"/>
          </w:pPr>
        </w:pPrChange>
      </w:pPr>
      <w:ins w:id="213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14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141" w:author="Microsoft account" w:date="2025-10-17T10:52:00Z">
        <w:r w:rsidR="00EB5A77">
          <w:rPr>
            <w:rFonts w:hint="cs"/>
            <w:sz w:val="18"/>
            <w:szCs w:val="18"/>
            <w:rtl/>
            <w:lang w:bidi="fa-IR"/>
          </w:rPr>
          <w:t xml:space="preserve">   داره تقریبا</w:t>
        </w:r>
      </w:ins>
      <w:ins w:id="2142" w:author="Microsoft account" w:date="2025-10-17T10:51:00Z">
        <w:r w:rsidR="00EB5A77">
          <w:rPr>
            <w:rFonts w:hint="cs"/>
            <w:rtl/>
            <w:lang w:bidi="fa-IR"/>
          </w:rPr>
          <w:t>)</w:t>
        </w:r>
      </w:ins>
      <w:ins w:id="2143" w:author="Microsoft account" w:date="2025-09-20T14:38:00Z">
        <w:r>
          <w:rPr>
            <w:rFonts w:hint="cs"/>
            <w:rtl/>
            <w:lang w:bidi="fa-IR"/>
          </w:rPr>
          <w:t xml:space="preserve"> و </w:t>
        </w:r>
      </w:ins>
      <w:ins w:id="214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14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14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147" w:author="Microsoft account" w:date="2025-09-20T14:40:00Z"/>
          <w:rtl/>
          <w:lang w:bidi="fa-IR"/>
        </w:rPr>
        <w:pPrChange w:id="2148" w:author="Microsoft account" w:date="2025-09-20T14:40:00Z">
          <w:pPr>
            <w:spacing w:after="0" w:line="276" w:lineRule="auto"/>
            <w:jc w:val="both"/>
          </w:pPr>
        </w:pPrChange>
      </w:pPr>
    </w:p>
    <w:p w14:paraId="60C9788C" w14:textId="70278CFE" w:rsidR="00B15B6C" w:rsidRDefault="00B15B6C">
      <w:pPr>
        <w:spacing w:after="0" w:line="276" w:lineRule="auto"/>
        <w:jc w:val="both"/>
        <w:rPr>
          <w:ins w:id="2149" w:author="Microsoft account" w:date="2025-09-20T14:59:00Z"/>
          <w:rtl/>
          <w:lang w:bidi="fa-IR"/>
        </w:rPr>
        <w:pPrChange w:id="2150" w:author="Microsoft account" w:date="2025-09-20T14:40:00Z">
          <w:pPr>
            <w:spacing w:after="0" w:line="276" w:lineRule="auto"/>
            <w:jc w:val="both"/>
          </w:pPr>
        </w:pPrChange>
      </w:pPr>
      <w:ins w:id="2151" w:author="Microsoft account" w:date="2025-09-20T14:40:00Z">
        <w:r>
          <w:rPr>
            <w:rFonts w:hint="cs"/>
            <w:rtl/>
            <w:lang w:bidi="fa-IR"/>
          </w:rPr>
          <w:t>-</w:t>
        </w:r>
      </w:ins>
      <w:ins w:id="215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15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154" w:author="Microsoft account" w:date="2025-09-21T11:51:00Z">
        <w:r w:rsidR="00A40A16">
          <w:rPr>
            <w:rFonts w:hint="cs"/>
            <w:rtl/>
            <w:lang w:bidi="fa-IR"/>
          </w:rPr>
          <w:t>.</w:t>
        </w:r>
      </w:ins>
    </w:p>
    <w:p w14:paraId="139C3A97" w14:textId="77777777" w:rsidR="00736843" w:rsidRDefault="00736843">
      <w:pPr>
        <w:spacing w:after="0" w:line="276" w:lineRule="auto"/>
        <w:jc w:val="both"/>
        <w:rPr>
          <w:ins w:id="2155" w:author="Microsoft account" w:date="2025-09-20T14:59:00Z"/>
          <w:rtl/>
          <w:lang w:bidi="fa-IR"/>
        </w:rPr>
        <w:pPrChange w:id="2156" w:author="Microsoft account" w:date="2025-09-20T14:59:00Z">
          <w:pPr>
            <w:spacing w:after="0" w:line="276" w:lineRule="auto"/>
            <w:jc w:val="both"/>
          </w:pPr>
        </w:pPrChange>
      </w:pPr>
    </w:p>
    <w:p w14:paraId="36BD69BE" w14:textId="03879D4E" w:rsidR="00736843" w:rsidRDefault="00736843">
      <w:pPr>
        <w:spacing w:after="0" w:line="276" w:lineRule="auto"/>
        <w:jc w:val="both"/>
        <w:rPr>
          <w:ins w:id="2157" w:author="Microsoft account" w:date="2025-09-20T15:02:00Z"/>
          <w:rtl/>
          <w:lang w:bidi="fa-IR"/>
        </w:rPr>
        <w:pPrChange w:id="2158" w:author="Microsoft account" w:date="2025-09-21T11:51:00Z">
          <w:pPr>
            <w:spacing w:after="0" w:line="276" w:lineRule="auto"/>
            <w:jc w:val="both"/>
          </w:pPr>
        </w:pPrChange>
      </w:pPr>
      <w:ins w:id="2159" w:author="Microsoft account" w:date="2025-09-20T14:59:00Z">
        <w:r>
          <w:rPr>
            <w:rFonts w:hint="cs"/>
            <w:rtl/>
            <w:lang w:bidi="fa-IR"/>
          </w:rPr>
          <w:t>-</w:t>
        </w:r>
      </w:ins>
      <w:ins w:id="216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16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162" w:author="Microsoft account" w:date="2025-09-20T15:02:00Z"/>
          <w:rtl/>
          <w:lang w:bidi="fa-IR"/>
        </w:rPr>
        <w:pPrChange w:id="2163" w:author="Microsoft account" w:date="2025-09-20T15:02:00Z">
          <w:pPr>
            <w:spacing w:after="0" w:line="276" w:lineRule="auto"/>
            <w:jc w:val="both"/>
          </w:pPr>
        </w:pPrChange>
      </w:pPr>
    </w:p>
    <w:p w14:paraId="6D3826A3" w14:textId="77777777" w:rsidR="00E04E5F" w:rsidRDefault="00436A90">
      <w:pPr>
        <w:spacing w:after="0" w:line="276" w:lineRule="auto"/>
        <w:jc w:val="both"/>
        <w:rPr>
          <w:ins w:id="2164" w:author="Microsoft account" w:date="2025-10-17T10:54:00Z"/>
          <w:sz w:val="18"/>
          <w:szCs w:val="18"/>
          <w:rtl/>
          <w:lang w:bidi="fa-IR"/>
        </w:rPr>
        <w:pPrChange w:id="2165" w:author="Microsoft account" w:date="2025-09-20T15:02:00Z">
          <w:pPr>
            <w:spacing w:after="0" w:line="276" w:lineRule="auto"/>
            <w:jc w:val="both"/>
          </w:pPr>
        </w:pPrChange>
      </w:pPr>
      <w:ins w:id="2166" w:author="Microsoft account" w:date="2025-09-20T15:02:00Z">
        <w:r>
          <w:rPr>
            <w:rFonts w:hint="cs"/>
            <w:rtl/>
            <w:lang w:bidi="fa-IR"/>
          </w:rPr>
          <w:lastRenderedPageBreak/>
          <w:t>-</w:t>
        </w:r>
      </w:ins>
      <w:ins w:id="2167" w:author="Microsoft account" w:date="2025-09-20T15:04:00Z">
        <w:r>
          <w:rPr>
            <w:rFonts w:hint="cs"/>
            <w:rtl/>
            <w:lang w:bidi="fa-IR"/>
          </w:rPr>
          <w:t xml:space="preserve">و همچنین این هم یاداوریه هم نکته: که ما میتونیم داخل پایتون بجای اینکه </w:t>
        </w:r>
      </w:ins>
      <w:ins w:id="216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169" w:author="Microsoft account" w:date="2025-10-17T10:53:00Z">
        <w:r w:rsidR="00E04E5F">
          <w:rPr>
            <w:rFonts w:hint="cs"/>
            <w:rtl/>
            <w:lang w:bidi="fa-IR"/>
          </w:rPr>
          <w:t>(</w:t>
        </w:r>
      </w:ins>
      <w:ins w:id="217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171" w:author="Microsoft account" w:date="2025-10-17T10:55:00Z"/>
          <w:sz w:val="18"/>
          <w:szCs w:val="18"/>
          <w:rtl/>
          <w:lang w:bidi="fa-IR"/>
        </w:rPr>
        <w:pPrChange w:id="2172" w:author="Microsoft account" w:date="2025-10-17T10:54:00Z">
          <w:pPr>
            <w:spacing w:after="0" w:line="276" w:lineRule="auto"/>
            <w:jc w:val="both"/>
          </w:pPr>
        </w:pPrChange>
      </w:pPr>
      <w:ins w:id="2173" w:author="Microsoft account" w:date="2025-10-17T10:54:00Z">
        <w:r w:rsidRPr="00E04E5F">
          <w:rPr>
            <w:noProof/>
            <w:sz w:val="18"/>
            <w:szCs w:val="18"/>
            <w:rPrChange w:id="217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175" w:author="Microsoft account" w:date="2025-10-17T10:54:00Z"/>
          <w:sz w:val="18"/>
          <w:szCs w:val="18"/>
          <w:rtl/>
          <w:lang w:bidi="fa-IR"/>
        </w:rPr>
        <w:pPrChange w:id="2176" w:author="Microsoft account" w:date="2025-10-17T10:55:00Z">
          <w:pPr>
            <w:spacing w:after="0" w:line="276" w:lineRule="auto"/>
            <w:jc w:val="both"/>
          </w:pPr>
        </w:pPrChange>
      </w:pPr>
      <w:ins w:id="2177" w:author="Microsoft account" w:date="2025-10-17T10:55:00Z">
        <w:r w:rsidRPr="00E04E5F">
          <w:rPr>
            <w:noProof/>
            <w:sz w:val="18"/>
            <w:szCs w:val="18"/>
            <w:rPrChange w:id="217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179" w:author="Microsoft account" w:date="2025-09-20T15:05:00Z"/>
          <w:rtl/>
          <w:lang w:bidi="fa-IR"/>
        </w:rPr>
        <w:pPrChange w:id="2180" w:author="Microsoft account" w:date="2025-10-17T10:54:00Z">
          <w:pPr>
            <w:spacing w:after="0" w:line="276" w:lineRule="auto"/>
            <w:jc w:val="both"/>
          </w:pPr>
        </w:pPrChange>
      </w:pPr>
      <w:ins w:id="2181" w:author="Microsoft account" w:date="2025-10-17T10:53:00Z">
        <w:r>
          <w:rPr>
            <w:rFonts w:hint="cs"/>
            <w:rtl/>
            <w:lang w:bidi="fa-IR"/>
          </w:rPr>
          <w:t>)</w:t>
        </w:r>
      </w:ins>
    </w:p>
    <w:p w14:paraId="6C6D1E4C" w14:textId="77777777" w:rsidR="00436A90" w:rsidRDefault="00436A90">
      <w:pPr>
        <w:spacing w:after="0" w:line="276" w:lineRule="auto"/>
        <w:jc w:val="both"/>
        <w:rPr>
          <w:ins w:id="2182" w:author="Microsoft account" w:date="2025-09-20T15:05:00Z"/>
          <w:rtl/>
          <w:lang w:bidi="fa-IR"/>
        </w:rPr>
        <w:pPrChange w:id="2183" w:author="Microsoft account" w:date="2025-09-20T15:05:00Z">
          <w:pPr>
            <w:spacing w:after="0" w:line="276" w:lineRule="auto"/>
            <w:jc w:val="both"/>
          </w:pPr>
        </w:pPrChange>
      </w:pPr>
    </w:p>
    <w:p w14:paraId="1F765CF9" w14:textId="3122D646" w:rsidR="00436A90" w:rsidRDefault="00436A90">
      <w:pPr>
        <w:spacing w:after="0" w:line="276" w:lineRule="auto"/>
        <w:jc w:val="both"/>
        <w:rPr>
          <w:ins w:id="2184" w:author="Microsoft account" w:date="2025-09-20T15:14:00Z"/>
          <w:rtl/>
          <w:lang w:bidi="fa-IR"/>
        </w:rPr>
        <w:pPrChange w:id="2185" w:author="Microsoft account" w:date="2025-09-20T15:05:00Z">
          <w:pPr>
            <w:spacing w:after="0" w:line="276" w:lineRule="auto"/>
            <w:jc w:val="both"/>
          </w:pPr>
        </w:pPrChange>
      </w:pPr>
      <w:ins w:id="2186" w:author="Microsoft account" w:date="2025-09-20T15:05:00Z">
        <w:r>
          <w:rPr>
            <w:rFonts w:hint="cs"/>
            <w:rtl/>
            <w:lang w:bidi="fa-IR"/>
          </w:rPr>
          <w:t>-</w:t>
        </w:r>
      </w:ins>
      <w:ins w:id="2187" w:author="Microsoft account" w:date="2025-09-20T15:12:00Z">
        <w:r w:rsidR="00A72519">
          <w:rPr>
            <w:rFonts w:hint="cs"/>
            <w:rtl/>
            <w:lang w:bidi="fa-IR"/>
          </w:rPr>
          <w:t xml:space="preserve">حائض اهمیت هست که به </w:t>
        </w:r>
        <w:r w:rsidR="00A72519">
          <w:rPr>
            <w:lang w:bidi="fa-IR"/>
          </w:rPr>
          <w:t>asterisk *</w:t>
        </w:r>
      </w:ins>
      <w:ins w:id="218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18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190" w:author="Microsoft account" w:date="2025-09-20T15:14:00Z"/>
          <w:rtl/>
          <w:lang w:bidi="fa-IR"/>
        </w:rPr>
        <w:pPrChange w:id="2191" w:author="Microsoft account" w:date="2025-09-20T15:14:00Z">
          <w:pPr>
            <w:spacing w:after="0" w:line="276" w:lineRule="auto"/>
            <w:jc w:val="both"/>
          </w:pPr>
        </w:pPrChange>
      </w:pPr>
      <w:ins w:id="219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193" w:author="Microsoft account" w:date="2025-09-20T15:14:00Z"/>
          <w:rtl/>
          <w:lang w:bidi="fa-IR"/>
        </w:rPr>
        <w:pPrChange w:id="2194" w:author="Microsoft account" w:date="2025-09-20T15:14:00Z">
          <w:pPr>
            <w:spacing w:after="0" w:line="276" w:lineRule="auto"/>
            <w:jc w:val="both"/>
          </w:pPr>
        </w:pPrChange>
      </w:pPr>
    </w:p>
    <w:p w14:paraId="56A20343" w14:textId="571037FC" w:rsidR="00326DDC" w:rsidRDefault="00A72519">
      <w:pPr>
        <w:spacing w:after="0" w:line="276" w:lineRule="auto"/>
        <w:jc w:val="both"/>
        <w:rPr>
          <w:ins w:id="2195" w:author="Microsoft account" w:date="2025-09-20T15:21:00Z"/>
          <w:rtl/>
          <w:lang w:bidi="fa-IR"/>
        </w:rPr>
        <w:pPrChange w:id="2196" w:author="Microsoft account" w:date="2025-09-20T15:21:00Z">
          <w:pPr>
            <w:spacing w:after="0" w:line="276" w:lineRule="auto"/>
            <w:jc w:val="both"/>
          </w:pPr>
        </w:pPrChange>
      </w:pPr>
      <w:ins w:id="2197" w:author="Microsoft account" w:date="2025-09-20T15:14:00Z">
        <w:r>
          <w:rPr>
            <w:rFonts w:hint="cs"/>
            <w:rtl/>
            <w:lang w:bidi="fa-IR"/>
          </w:rPr>
          <w:t>-</w:t>
        </w:r>
      </w:ins>
      <w:ins w:id="219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19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20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201" w:author="Microsoft account" w:date="2025-09-20T15:21:00Z"/>
          <w:rtl/>
          <w:lang w:bidi="fa-IR"/>
        </w:rPr>
        <w:pPrChange w:id="2202" w:author="Microsoft account" w:date="2025-09-20T15:21:00Z">
          <w:pPr>
            <w:spacing w:after="0" w:line="276" w:lineRule="auto"/>
            <w:jc w:val="both"/>
          </w:pPr>
        </w:pPrChange>
      </w:pPr>
      <w:ins w:id="2203" w:author="Microsoft account" w:date="2025-09-20T15:21:00Z">
        <w:r w:rsidRPr="00326DDC">
          <w:rPr>
            <w:noProof/>
            <w:rPrChange w:id="2204"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205" w:author="Microsoft account" w:date="2025-09-20T15:21:00Z"/>
          <w:rtl/>
          <w:lang w:bidi="fa-IR"/>
        </w:rPr>
        <w:pPrChange w:id="2206" w:author="Microsoft account" w:date="2025-09-20T15:21:00Z">
          <w:pPr>
            <w:spacing w:after="0" w:line="276" w:lineRule="auto"/>
            <w:jc w:val="both"/>
          </w:pPr>
        </w:pPrChange>
      </w:pPr>
    </w:p>
    <w:p w14:paraId="207137E9" w14:textId="77777777" w:rsidR="00326DDC" w:rsidRDefault="00326DDC">
      <w:pPr>
        <w:spacing w:after="0" w:line="276" w:lineRule="auto"/>
        <w:jc w:val="both"/>
        <w:rPr>
          <w:ins w:id="2207" w:author="Microsoft account" w:date="2025-09-20T15:23:00Z"/>
          <w:rtl/>
          <w:lang w:bidi="fa-IR"/>
        </w:rPr>
        <w:pPrChange w:id="2208" w:author="Microsoft account" w:date="2025-09-20T15:22:00Z">
          <w:pPr>
            <w:spacing w:after="0" w:line="276" w:lineRule="auto"/>
            <w:jc w:val="both"/>
          </w:pPr>
        </w:pPrChange>
      </w:pPr>
    </w:p>
    <w:p w14:paraId="1C3F6CBC" w14:textId="3EB495C4" w:rsidR="00326DDC" w:rsidRDefault="00326DDC">
      <w:pPr>
        <w:spacing w:after="0" w:line="276" w:lineRule="auto"/>
        <w:jc w:val="both"/>
        <w:rPr>
          <w:ins w:id="2209" w:author="Microsoft account" w:date="2025-09-20T15:25:00Z"/>
          <w:rtl/>
          <w:lang w:bidi="fa-IR"/>
        </w:rPr>
        <w:pPrChange w:id="2210" w:author="Microsoft account" w:date="2025-09-20T15:23:00Z">
          <w:pPr>
            <w:spacing w:after="0" w:line="276" w:lineRule="auto"/>
            <w:jc w:val="both"/>
          </w:pPr>
        </w:pPrChange>
      </w:pPr>
      <w:ins w:id="2211" w:author="Microsoft account" w:date="2025-09-20T15:22:00Z">
        <w:r>
          <w:rPr>
            <w:lang w:bidi="fa-IR"/>
          </w:rPr>
          <w:lastRenderedPageBreak/>
          <w:t>-</w:t>
        </w:r>
      </w:ins>
      <w:ins w:id="2212"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213"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214"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215"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216"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217" w:author="Microsoft account" w:date="2025-10-17T10:56:00Z">
        <w:r w:rsidR="00C153A8">
          <w:rPr>
            <w:rFonts w:hint="cs"/>
            <w:rtl/>
            <w:lang w:bidi="fa-IR"/>
          </w:rPr>
          <w:t>)</w:t>
        </w:r>
      </w:ins>
    </w:p>
    <w:p w14:paraId="0568A58E" w14:textId="6ECB8AEA" w:rsidR="00326DDC" w:rsidRDefault="00326DDC">
      <w:pPr>
        <w:spacing w:after="0" w:line="276" w:lineRule="auto"/>
        <w:jc w:val="both"/>
        <w:rPr>
          <w:ins w:id="2218" w:author="Microsoft account" w:date="2025-09-20T13:24:00Z"/>
          <w:lang w:bidi="fa-IR"/>
        </w:rPr>
        <w:pPrChange w:id="2219" w:author="Microsoft account" w:date="2025-09-20T15:25:00Z">
          <w:pPr>
            <w:spacing w:after="0" w:line="276" w:lineRule="auto"/>
            <w:jc w:val="both"/>
          </w:pPr>
        </w:pPrChange>
      </w:pPr>
      <w:ins w:id="2220"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221" w:author="Microsoft account" w:date="2025-09-20T13:24:00Z"/>
          <w:rtl/>
          <w:lang w:bidi="fa-IR"/>
        </w:rPr>
        <w:pPrChange w:id="2222" w:author="Microsoft account" w:date="2025-09-20T13:24:00Z">
          <w:pPr>
            <w:spacing w:after="0" w:line="276" w:lineRule="auto"/>
            <w:jc w:val="both"/>
          </w:pPr>
        </w:pPrChange>
      </w:pPr>
    </w:p>
    <w:p w14:paraId="04F65187" w14:textId="78A24B2E" w:rsidR="00D964CE" w:rsidRDefault="00D964CE">
      <w:pPr>
        <w:spacing w:after="0" w:line="240" w:lineRule="auto"/>
        <w:rPr>
          <w:ins w:id="2223" w:author="Microsoft account" w:date="2025-09-20T13:24:00Z"/>
          <w:rtl/>
          <w:lang w:bidi="fa-IR"/>
        </w:rPr>
      </w:pPr>
      <w:ins w:id="2224" w:author="Microsoft account" w:date="2025-09-20T13:24:00Z">
        <w:r>
          <w:rPr>
            <w:rtl/>
            <w:lang w:bidi="fa-IR"/>
          </w:rPr>
          <w:br w:type="page"/>
        </w:r>
      </w:ins>
    </w:p>
    <w:p w14:paraId="052B2B2F" w14:textId="1BDC22B1" w:rsidR="00D964CE" w:rsidRDefault="009F075E">
      <w:pPr>
        <w:spacing w:after="0" w:line="276" w:lineRule="auto"/>
        <w:jc w:val="both"/>
        <w:rPr>
          <w:ins w:id="2225" w:author="Microsoft account" w:date="2025-09-21T11:53:00Z"/>
          <w:rtl/>
          <w:lang w:bidi="fa-IR"/>
        </w:rPr>
        <w:pPrChange w:id="2226" w:author="Microsoft account" w:date="2025-09-20T13:24:00Z">
          <w:pPr>
            <w:spacing w:after="0" w:line="276" w:lineRule="auto"/>
            <w:jc w:val="both"/>
          </w:pPr>
        </w:pPrChange>
      </w:pPr>
      <w:bookmarkStart w:id="2227" w:name="I4040630"/>
      <w:ins w:id="2228" w:author="Microsoft account" w:date="2025-09-21T11:53:00Z">
        <w:r>
          <w:rPr>
            <w:rFonts w:hint="cs"/>
            <w:rtl/>
            <w:lang w:bidi="fa-IR"/>
          </w:rPr>
          <w:lastRenderedPageBreak/>
          <w:t>ادامه</w:t>
        </w:r>
      </w:ins>
    </w:p>
    <w:bookmarkEnd w:id="2227"/>
    <w:p w14:paraId="5D3D831F" w14:textId="77777777" w:rsidR="009F075E" w:rsidRDefault="009F075E">
      <w:pPr>
        <w:spacing w:after="0" w:line="276" w:lineRule="auto"/>
        <w:jc w:val="both"/>
        <w:rPr>
          <w:ins w:id="2229" w:author="Microsoft account" w:date="2025-09-21T11:54:00Z"/>
          <w:rtl/>
          <w:lang w:bidi="fa-IR"/>
        </w:rPr>
        <w:pPrChange w:id="2230" w:author="Microsoft account" w:date="2025-09-21T11:53:00Z">
          <w:pPr>
            <w:spacing w:after="0" w:line="276" w:lineRule="auto"/>
            <w:jc w:val="both"/>
          </w:pPr>
        </w:pPrChange>
      </w:pPr>
    </w:p>
    <w:p w14:paraId="710A15A8" w14:textId="1340836B" w:rsidR="009F075E" w:rsidRDefault="00E34CC8">
      <w:pPr>
        <w:spacing w:after="0" w:line="276" w:lineRule="auto"/>
        <w:jc w:val="both"/>
        <w:rPr>
          <w:ins w:id="2231" w:author="Microsoft account" w:date="2025-09-21T12:01:00Z"/>
          <w:rtl/>
          <w:lang w:bidi="fa-IR"/>
        </w:rPr>
        <w:pPrChange w:id="2232" w:author="Microsoft account" w:date="2025-09-21T11:54:00Z">
          <w:pPr>
            <w:spacing w:after="0" w:line="276" w:lineRule="auto"/>
            <w:jc w:val="both"/>
          </w:pPr>
        </w:pPrChange>
      </w:pPr>
      <w:ins w:id="223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23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235" w:author="Microsoft account" w:date="2025-09-21T12:01:00Z"/>
          <w:rtl/>
          <w:lang w:bidi="fa-IR"/>
        </w:rPr>
        <w:pPrChange w:id="2236" w:author="Microsoft account" w:date="2025-09-21T12:01:00Z">
          <w:pPr>
            <w:spacing w:after="0" w:line="276" w:lineRule="auto"/>
            <w:jc w:val="both"/>
          </w:pPr>
        </w:pPrChange>
      </w:pPr>
      <w:ins w:id="2237" w:author="Microsoft account" w:date="2025-09-21T12:02:00Z">
        <w:r w:rsidRPr="00E34CC8">
          <w:rPr>
            <w:noProof/>
            <w:rPrChange w:id="2238"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239" w:author="Microsoft account" w:date="2025-09-22T10:05:00Z"/>
          <w:rtl/>
          <w:lang w:bidi="fa-IR"/>
        </w:rPr>
        <w:pPrChange w:id="2240" w:author="Microsoft account" w:date="2025-09-21T12:01:00Z">
          <w:pPr>
            <w:spacing w:after="0" w:line="276" w:lineRule="auto"/>
            <w:jc w:val="both"/>
          </w:pPr>
        </w:pPrChange>
      </w:pPr>
      <w:ins w:id="2241"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242"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243"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244"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245"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246" w:author="Microsoft account" w:date="2025-09-21T12:05:00Z"/>
          <w:rtl/>
          <w:lang w:bidi="fa-IR"/>
        </w:rPr>
        <w:pPrChange w:id="2247" w:author="Microsoft account" w:date="2025-09-22T10:05:00Z">
          <w:pPr>
            <w:spacing w:after="0" w:line="276" w:lineRule="auto"/>
            <w:jc w:val="both"/>
          </w:pPr>
        </w:pPrChange>
      </w:pPr>
      <w:ins w:id="2248"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249"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250"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251" w:author="Microsoft account" w:date="2025-09-22T10:05:00Z">
        <w:r>
          <w:rPr>
            <w:rFonts w:hint="cs"/>
            <w:rtl/>
            <w:lang w:bidi="fa-IR"/>
          </w:rPr>
          <w:t>)</w:t>
        </w:r>
      </w:ins>
    </w:p>
    <w:p w14:paraId="49B86A66" w14:textId="77777777" w:rsidR="00210F46" w:rsidRDefault="00210F46">
      <w:pPr>
        <w:spacing w:after="0" w:line="276" w:lineRule="auto"/>
        <w:jc w:val="both"/>
        <w:rPr>
          <w:ins w:id="2252" w:author="Microsoft account" w:date="2025-09-21T12:06:00Z"/>
          <w:rtl/>
          <w:lang w:bidi="fa-IR"/>
        </w:rPr>
        <w:pPrChange w:id="2253" w:author="Microsoft account" w:date="2025-09-21T12:06:00Z">
          <w:pPr>
            <w:spacing w:after="0" w:line="276" w:lineRule="auto"/>
            <w:jc w:val="both"/>
          </w:pPr>
        </w:pPrChange>
      </w:pPr>
    </w:p>
    <w:p w14:paraId="4285F413" w14:textId="4B672519" w:rsidR="00210F46" w:rsidRDefault="00210F46">
      <w:pPr>
        <w:spacing w:after="0" w:line="276" w:lineRule="auto"/>
        <w:jc w:val="both"/>
        <w:rPr>
          <w:ins w:id="2254" w:author="Microsoft account" w:date="2025-09-21T12:27:00Z"/>
          <w:rtl/>
          <w:lang w:bidi="fa-IR"/>
        </w:rPr>
        <w:pPrChange w:id="2255" w:author="Microsoft account" w:date="2025-09-21T12:06:00Z">
          <w:pPr>
            <w:spacing w:after="0" w:line="276" w:lineRule="auto"/>
            <w:jc w:val="both"/>
          </w:pPr>
        </w:pPrChange>
      </w:pPr>
      <w:ins w:id="2256" w:author="Microsoft account" w:date="2025-09-21T12:06:00Z">
        <w:r>
          <w:rPr>
            <w:rFonts w:hint="cs"/>
            <w:rtl/>
            <w:lang w:bidi="fa-IR"/>
          </w:rPr>
          <w:t>-</w:t>
        </w:r>
      </w:ins>
      <w:ins w:id="2257" w:author="Microsoft account" w:date="2025-09-21T12:25:00Z">
        <w:r w:rsidR="00891166">
          <w:rPr>
            <w:rFonts w:hint="cs"/>
            <w:rtl/>
            <w:lang w:bidi="fa-IR"/>
          </w:rPr>
          <w:t xml:space="preserve">درمورد ساخت </w:t>
        </w:r>
      </w:ins>
      <w:ins w:id="2258"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259"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260" w:author="Microsoft account" w:date="2025-09-21T12:27:00Z"/>
          <w:rtl/>
          <w:lang w:bidi="fa-IR"/>
        </w:rPr>
        <w:pPrChange w:id="2261" w:author="Microsoft account" w:date="2025-09-21T12:27:00Z">
          <w:pPr>
            <w:spacing w:after="0" w:line="276" w:lineRule="auto"/>
            <w:jc w:val="both"/>
          </w:pPr>
        </w:pPrChange>
      </w:pPr>
      <w:ins w:id="2262" w:author="Microsoft account" w:date="2025-09-21T12:27:00Z">
        <w:r>
          <w:rPr>
            <w:lang w:bidi="fa-IR"/>
          </w:rPr>
          <w:t>My_label[“text”] = “new text add”</w:t>
        </w:r>
      </w:ins>
    </w:p>
    <w:p w14:paraId="4D79BD12" w14:textId="569C9A66" w:rsidR="00891166" w:rsidRDefault="00891166">
      <w:pPr>
        <w:spacing w:after="0" w:line="276" w:lineRule="auto"/>
        <w:jc w:val="both"/>
        <w:rPr>
          <w:ins w:id="2263" w:author="Microsoft account" w:date="2025-09-21T12:28:00Z"/>
          <w:rtl/>
          <w:lang w:bidi="fa-IR"/>
        </w:rPr>
        <w:pPrChange w:id="2264" w:author="Microsoft account" w:date="2025-09-21T12:27:00Z">
          <w:pPr>
            <w:spacing w:after="0" w:line="276" w:lineRule="auto"/>
            <w:jc w:val="both"/>
          </w:pPr>
        </w:pPrChange>
      </w:pPr>
      <w:ins w:id="2265"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266"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267"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268" w:author="Microsoft account" w:date="2025-09-21T12:28:00Z"/>
          <w:rtl/>
          <w:lang w:bidi="fa-IR"/>
        </w:rPr>
        <w:pPrChange w:id="2269" w:author="Microsoft account" w:date="2025-09-21T12:28:00Z">
          <w:pPr>
            <w:spacing w:after="0" w:line="276" w:lineRule="auto"/>
            <w:jc w:val="both"/>
          </w:pPr>
        </w:pPrChange>
      </w:pPr>
    </w:p>
    <w:p w14:paraId="7F23BB70" w14:textId="51E3AAF7" w:rsidR="00891166" w:rsidRDefault="00891166">
      <w:pPr>
        <w:spacing w:after="0" w:line="276" w:lineRule="auto"/>
        <w:jc w:val="both"/>
        <w:rPr>
          <w:ins w:id="2270" w:author="Microsoft account" w:date="2025-09-21T12:35:00Z"/>
          <w:lang w:bidi="fa-IR"/>
        </w:rPr>
        <w:pPrChange w:id="2271" w:author="Microsoft account" w:date="2025-09-21T12:28:00Z">
          <w:pPr>
            <w:spacing w:after="0" w:line="276" w:lineRule="auto"/>
            <w:jc w:val="both"/>
          </w:pPr>
        </w:pPrChange>
      </w:pPr>
      <w:ins w:id="2272" w:author="Microsoft account" w:date="2025-09-21T12:28:00Z">
        <w:r>
          <w:rPr>
            <w:rFonts w:hint="cs"/>
            <w:rtl/>
            <w:lang w:bidi="fa-IR"/>
          </w:rPr>
          <w:lastRenderedPageBreak/>
          <w:t>-</w:t>
        </w:r>
      </w:ins>
      <w:ins w:id="2273" w:author="Microsoft account" w:date="2025-09-21T12:33:00Z">
        <w:r w:rsidR="00C77CBB">
          <w:rPr>
            <w:rFonts w:hint="cs"/>
            <w:rtl/>
            <w:lang w:bidi="fa-IR"/>
          </w:rPr>
          <w:t xml:space="preserve">همونطور که میدونیم </w:t>
        </w:r>
      </w:ins>
      <w:ins w:id="2274"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275"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276" w:author="Microsoft account" w:date="2025-09-21T12:34:00Z">
        <w:r w:rsidR="00C77CBB">
          <w:rPr>
            <w:rFonts w:hint="cs"/>
            <w:rtl/>
            <w:lang w:bidi="fa-IR"/>
          </w:rPr>
          <w:t xml:space="preserve"> سری بزن</w:t>
        </w:r>
      </w:ins>
      <w:ins w:id="2277"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278" w:author="Microsoft account" w:date="2025-09-21T11:54:00Z"/>
          <w:rtl/>
          <w:lang w:bidi="fa-IR"/>
        </w:rPr>
        <w:pPrChange w:id="2279" w:author="Microsoft account" w:date="2025-09-21T12:35:00Z">
          <w:pPr>
            <w:spacing w:after="0" w:line="276" w:lineRule="auto"/>
            <w:jc w:val="both"/>
          </w:pPr>
        </w:pPrChange>
      </w:pPr>
    </w:p>
    <w:p w14:paraId="0F8E96EC" w14:textId="414E5360" w:rsidR="009F075E" w:rsidRDefault="00C11108">
      <w:pPr>
        <w:spacing w:after="0" w:line="276" w:lineRule="auto"/>
        <w:jc w:val="both"/>
        <w:rPr>
          <w:ins w:id="2280" w:author="Microsoft account" w:date="2025-09-21T12:53:00Z"/>
          <w:rtl/>
          <w:lang w:bidi="fa-IR"/>
        </w:rPr>
        <w:pPrChange w:id="2281" w:author="Microsoft account" w:date="2025-09-21T11:54:00Z">
          <w:pPr>
            <w:spacing w:after="0" w:line="276" w:lineRule="auto"/>
            <w:jc w:val="both"/>
          </w:pPr>
        </w:pPrChange>
      </w:pPr>
      <w:ins w:id="2282"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283" w:author="Microsoft account" w:date="2025-09-21T12:54:00Z"/>
          <w:rtl/>
          <w:lang w:bidi="fa-IR"/>
        </w:rPr>
        <w:pPrChange w:id="2284" w:author="Microsoft account" w:date="2025-09-21T12:53:00Z">
          <w:pPr>
            <w:spacing w:after="0" w:line="276" w:lineRule="auto"/>
            <w:jc w:val="both"/>
          </w:pPr>
        </w:pPrChange>
      </w:pPr>
      <w:ins w:id="2285" w:author="Microsoft account" w:date="2025-09-21T12:53:00Z">
        <w:r w:rsidRPr="00C11108">
          <w:rPr>
            <w:noProof/>
            <w:rPrChange w:id="2286"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287" w:author="Microsoft account" w:date="2025-09-21T12:54:00Z"/>
          <w:rtl/>
          <w:lang w:bidi="fa-IR"/>
        </w:rPr>
        <w:pPrChange w:id="2288" w:author="Microsoft account" w:date="2025-09-21T12:54:00Z">
          <w:pPr>
            <w:spacing w:after="0" w:line="276" w:lineRule="auto"/>
            <w:jc w:val="both"/>
          </w:pPr>
        </w:pPrChange>
      </w:pPr>
      <w:ins w:id="2289"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290" w:author="Microsoft account" w:date="2025-09-21T12:54:00Z"/>
          <w:rtl/>
          <w:lang w:bidi="fa-IR"/>
        </w:rPr>
        <w:pPrChange w:id="2291" w:author="Microsoft account" w:date="2025-09-21T12:54:00Z">
          <w:pPr>
            <w:spacing w:after="0" w:line="276" w:lineRule="auto"/>
            <w:jc w:val="both"/>
          </w:pPr>
        </w:pPrChange>
      </w:pPr>
    </w:p>
    <w:p w14:paraId="1E10F27C" w14:textId="0D000F8F" w:rsidR="00C11108" w:rsidRDefault="00A16425">
      <w:pPr>
        <w:spacing w:after="0" w:line="276" w:lineRule="auto"/>
        <w:jc w:val="both"/>
        <w:rPr>
          <w:ins w:id="2292" w:author="Microsoft account" w:date="2025-09-21T13:09:00Z"/>
          <w:rtl/>
          <w:lang w:bidi="fa-IR"/>
        </w:rPr>
        <w:pPrChange w:id="2293" w:author="Microsoft account" w:date="2025-10-18T11:47:00Z">
          <w:pPr>
            <w:spacing w:after="0" w:line="276" w:lineRule="auto"/>
            <w:jc w:val="both"/>
          </w:pPr>
        </w:pPrChange>
      </w:pPr>
      <w:ins w:id="2294"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295" w:author="Microsoft account" w:date="2025-09-21T13:08:00Z">
        <w:r>
          <w:rPr>
            <w:lang w:bidi="fa-IR"/>
          </w:rPr>
          <w:t>IntVar()</w:t>
        </w:r>
        <w:r>
          <w:rPr>
            <w:rFonts w:hint="cs"/>
            <w:rtl/>
            <w:lang w:bidi="fa-IR"/>
          </w:rPr>
          <w:t xml:space="preserve"> و </w:t>
        </w:r>
      </w:ins>
      <w:ins w:id="2296"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297"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298" w:author="Microsoft account" w:date="2025-10-18T11:47:00Z">
        <w:r w:rsidR="00DD0D56">
          <w:rPr>
            <w:sz w:val="18"/>
            <w:szCs w:val="18"/>
            <w:lang w:bidi="fa-IR"/>
          </w:rPr>
          <w:t>7</w:t>
        </w:r>
      </w:ins>
      <w:ins w:id="2299" w:author="Microsoft account" w:date="2025-10-18T11:46:00Z">
        <w:r w:rsidR="00DD0D56">
          <w:rPr>
            <w:rFonts w:hint="cs"/>
            <w:sz w:val="18"/>
            <w:szCs w:val="18"/>
            <w:rtl/>
            <w:lang w:bidi="fa-IR"/>
          </w:rPr>
          <w:t xml:space="preserve"> میتونی دنبال فایلش بگردی.</w:t>
        </w:r>
      </w:ins>
      <w:ins w:id="2300"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301" w:author="Microsoft account" w:date="2025-10-18T11:46:00Z">
        <w:r w:rsidR="00DD0D56">
          <w:rPr>
            <w:rFonts w:hint="cs"/>
            <w:rtl/>
            <w:lang w:bidi="fa-IR"/>
          </w:rPr>
          <w:t>)</w:t>
        </w:r>
      </w:ins>
    </w:p>
    <w:p w14:paraId="4493BF71" w14:textId="77777777" w:rsidR="00A16425" w:rsidRDefault="00A16425">
      <w:pPr>
        <w:spacing w:after="0" w:line="276" w:lineRule="auto"/>
        <w:jc w:val="both"/>
        <w:rPr>
          <w:ins w:id="2302" w:author="Microsoft account" w:date="2025-09-21T13:09:00Z"/>
          <w:rtl/>
          <w:lang w:bidi="fa-IR"/>
        </w:rPr>
        <w:pPrChange w:id="2303" w:author="Microsoft account" w:date="2025-09-21T13:09:00Z">
          <w:pPr>
            <w:spacing w:after="0" w:line="276" w:lineRule="auto"/>
            <w:jc w:val="both"/>
          </w:pPr>
        </w:pPrChange>
      </w:pPr>
    </w:p>
    <w:p w14:paraId="4B3C37F4" w14:textId="398C7C2A" w:rsidR="00A16425" w:rsidRDefault="00A16425">
      <w:pPr>
        <w:spacing w:after="0" w:line="276" w:lineRule="auto"/>
        <w:jc w:val="both"/>
        <w:rPr>
          <w:ins w:id="2304" w:author="Microsoft account" w:date="2025-09-21T13:14:00Z"/>
          <w:rtl/>
          <w:lang w:bidi="fa-IR"/>
        </w:rPr>
        <w:pPrChange w:id="2305" w:author="Microsoft account" w:date="2025-09-21T13:09:00Z">
          <w:pPr>
            <w:spacing w:after="0" w:line="276" w:lineRule="auto"/>
            <w:jc w:val="both"/>
          </w:pPr>
        </w:pPrChange>
      </w:pPr>
      <w:ins w:id="2306" w:author="Microsoft account" w:date="2025-09-21T13:09:00Z">
        <w:r>
          <w:rPr>
            <w:rFonts w:hint="cs"/>
            <w:rtl/>
            <w:lang w:bidi="fa-IR"/>
          </w:rPr>
          <w:t>-</w:t>
        </w:r>
      </w:ins>
      <w:ins w:id="2307"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308"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309"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310" w:author="Microsoft account" w:date="2025-09-21T13:14:00Z"/>
          <w:rtl/>
          <w:lang w:bidi="fa-IR"/>
        </w:rPr>
        <w:pPrChange w:id="2311" w:author="Microsoft account" w:date="2025-09-21T13:14:00Z">
          <w:pPr>
            <w:spacing w:after="0" w:line="276" w:lineRule="auto"/>
            <w:jc w:val="both"/>
          </w:pPr>
        </w:pPrChange>
      </w:pPr>
      <w:ins w:id="2312"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313" w:author="Microsoft account" w:date="2025-09-21T13:14:00Z"/>
          <w:rtl/>
          <w:lang w:bidi="fa-IR"/>
        </w:rPr>
        <w:pPrChange w:id="2314" w:author="Microsoft account" w:date="2025-09-21T13:14:00Z">
          <w:pPr>
            <w:spacing w:after="0" w:line="276" w:lineRule="auto"/>
            <w:jc w:val="both"/>
          </w:pPr>
        </w:pPrChange>
      </w:pPr>
    </w:p>
    <w:p w14:paraId="2FC45F10" w14:textId="4F253058" w:rsidR="00E47AC6" w:rsidRDefault="00E47AC6">
      <w:pPr>
        <w:spacing w:after="0" w:line="276" w:lineRule="auto"/>
        <w:jc w:val="both"/>
        <w:rPr>
          <w:ins w:id="2315" w:author="Microsoft account" w:date="2025-09-21T13:19:00Z"/>
          <w:rtl/>
          <w:lang w:bidi="fa-IR"/>
        </w:rPr>
        <w:pPrChange w:id="2316" w:author="Microsoft account" w:date="2025-09-21T13:14:00Z">
          <w:pPr>
            <w:spacing w:after="0" w:line="276" w:lineRule="auto"/>
            <w:jc w:val="both"/>
          </w:pPr>
        </w:pPrChange>
      </w:pPr>
      <w:ins w:id="2317"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318"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319"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320" w:author="Microsoft account" w:date="2025-09-21T13:19:00Z">
        <w:r>
          <w:rPr>
            <w:lang w:bidi="fa-IR"/>
          </w:rPr>
          <w:t>Grid()</w:t>
        </w:r>
        <w:r>
          <w:rPr>
            <w:rFonts w:hint="cs"/>
            <w:rtl/>
            <w:lang w:bidi="fa-IR"/>
          </w:rPr>
          <w:t xml:space="preserve"> .</w:t>
        </w:r>
      </w:ins>
      <w:ins w:id="2321"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322" w:author="Microsoft account" w:date="2025-09-21T13:19:00Z"/>
          <w:rtl/>
          <w:lang w:bidi="fa-IR"/>
        </w:rPr>
        <w:pPrChange w:id="2323" w:author="Microsoft account" w:date="2025-09-21T13:19:00Z">
          <w:pPr>
            <w:spacing w:after="0" w:line="276" w:lineRule="auto"/>
            <w:jc w:val="both"/>
          </w:pPr>
        </w:pPrChange>
      </w:pPr>
    </w:p>
    <w:p w14:paraId="3AB064F6" w14:textId="55683714" w:rsidR="00E47AC6" w:rsidRDefault="00E47AC6">
      <w:pPr>
        <w:spacing w:after="0" w:line="276" w:lineRule="auto"/>
        <w:jc w:val="both"/>
        <w:rPr>
          <w:ins w:id="2324" w:author="Microsoft account" w:date="2025-09-21T13:24:00Z"/>
          <w:rtl/>
          <w:lang w:bidi="fa-IR"/>
        </w:rPr>
        <w:pPrChange w:id="2325" w:author="Microsoft account" w:date="2025-09-21T13:19:00Z">
          <w:pPr>
            <w:spacing w:after="0" w:line="276" w:lineRule="auto"/>
            <w:jc w:val="both"/>
          </w:pPr>
        </w:pPrChange>
      </w:pPr>
      <w:ins w:id="2326" w:author="Microsoft account" w:date="2025-09-21T13:19:00Z">
        <w:r>
          <w:rPr>
            <w:rFonts w:hint="cs"/>
            <w:rtl/>
            <w:lang w:bidi="fa-IR"/>
          </w:rPr>
          <w:t>-</w:t>
        </w:r>
      </w:ins>
      <w:ins w:id="2327"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328" w:author="Microsoft account" w:date="2025-09-21T13:24:00Z">
        <w:r w:rsidR="00D47888">
          <w:rPr>
            <w:rFonts w:hint="cs"/>
            <w:rtl/>
            <w:lang w:bidi="fa-IR"/>
          </w:rPr>
          <w:t xml:space="preserve"> محسوب میشه یا نه ولی اگر باشه که دیگر غمی نیست. </w:t>
        </w:r>
      </w:ins>
      <w:ins w:id="2329"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330"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331" w:author="Microsoft account" w:date="2025-09-22T10:20:00Z">
        <w:r w:rsidR="0070255D">
          <w:rPr>
            <w:rFonts w:hint="cs"/>
            <w:rtl/>
            <w:lang w:bidi="fa-IR"/>
          </w:rPr>
          <w:t>)</w:t>
        </w:r>
      </w:ins>
      <w:ins w:id="2332"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333" w:author="Microsoft account" w:date="2025-10-19T10:21:00Z">
        <w:r w:rsidR="002C319C">
          <w:rPr>
            <w:rFonts w:hint="cs"/>
            <w:sz w:val="18"/>
            <w:szCs w:val="18"/>
            <w:rtl/>
            <w:lang w:bidi="fa-IR"/>
          </w:rPr>
          <w:t>انقدر باش و ... ، در حد حدس دارم این رو میگم</w:t>
        </w:r>
      </w:ins>
      <w:ins w:id="2334" w:author="Microsoft account" w:date="2025-10-19T10:20:00Z">
        <w:r w:rsidR="002C319C">
          <w:rPr>
            <w:rFonts w:hint="cs"/>
            <w:rtl/>
            <w:lang w:bidi="fa-IR"/>
          </w:rPr>
          <w:t>)</w:t>
        </w:r>
      </w:ins>
    </w:p>
    <w:p w14:paraId="3044D467" w14:textId="77777777" w:rsidR="00D47888" w:rsidRDefault="00D47888">
      <w:pPr>
        <w:spacing w:after="0" w:line="276" w:lineRule="auto"/>
        <w:jc w:val="both"/>
        <w:rPr>
          <w:ins w:id="2335" w:author="Microsoft account" w:date="2025-09-21T13:24:00Z"/>
          <w:rtl/>
          <w:lang w:bidi="fa-IR"/>
        </w:rPr>
        <w:pPrChange w:id="2336" w:author="Microsoft account" w:date="2025-09-21T13:24:00Z">
          <w:pPr>
            <w:spacing w:after="0" w:line="276" w:lineRule="auto"/>
            <w:jc w:val="both"/>
          </w:pPr>
        </w:pPrChange>
      </w:pPr>
    </w:p>
    <w:p w14:paraId="090C96CD" w14:textId="0CC5AC19" w:rsidR="00D47888" w:rsidRDefault="00D47888">
      <w:pPr>
        <w:spacing w:after="0" w:line="276" w:lineRule="auto"/>
        <w:jc w:val="both"/>
        <w:rPr>
          <w:ins w:id="2337" w:author="Microsoft account" w:date="2025-09-21T13:25:00Z"/>
          <w:rtl/>
          <w:lang w:bidi="fa-IR"/>
        </w:rPr>
        <w:pPrChange w:id="2338" w:author="Microsoft account" w:date="2025-09-21T13:24:00Z">
          <w:pPr>
            <w:spacing w:after="0" w:line="276" w:lineRule="auto"/>
            <w:jc w:val="both"/>
          </w:pPr>
        </w:pPrChange>
      </w:pPr>
      <w:ins w:id="2339"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340" w:author="Microsoft account" w:date="2025-09-22T10:17:00Z">
              <w:rPr>
                <w:rFonts w:hint="eastAsia"/>
                <w:rtl/>
                <w:lang w:bidi="fa-IR"/>
              </w:rPr>
            </w:rPrChange>
          </w:rPr>
          <w:t>نم</w:t>
        </w:r>
        <w:r w:rsidRPr="00145A4C">
          <w:rPr>
            <w:rFonts w:hint="cs"/>
            <w:u w:val="single"/>
            <w:rtl/>
            <w:lang w:bidi="fa-IR"/>
            <w:rPrChange w:id="2341" w:author="Microsoft account" w:date="2025-09-22T10:17:00Z">
              <w:rPr>
                <w:rFonts w:hint="cs"/>
                <w:rtl/>
                <w:lang w:bidi="fa-IR"/>
              </w:rPr>
            </w:rPrChange>
          </w:rPr>
          <w:t>ی</w:t>
        </w:r>
        <w:r w:rsidRPr="00145A4C">
          <w:rPr>
            <w:rFonts w:hint="eastAsia"/>
            <w:u w:val="single"/>
            <w:rtl/>
            <w:lang w:bidi="fa-IR"/>
            <w:rPrChange w:id="2342" w:author="Microsoft account" w:date="2025-09-22T10:17:00Z">
              <w:rPr>
                <w:rFonts w:hint="eastAsia"/>
                <w:rtl/>
                <w:lang w:bidi="fa-IR"/>
              </w:rPr>
            </w:rPrChange>
          </w:rPr>
          <w:t>شه</w:t>
        </w:r>
        <w:r w:rsidRPr="00145A4C">
          <w:rPr>
            <w:u w:val="single"/>
            <w:rtl/>
            <w:lang w:bidi="fa-IR"/>
            <w:rPrChange w:id="2343" w:author="Microsoft account" w:date="2025-09-22T10:17:00Z">
              <w:rPr>
                <w:rtl/>
                <w:lang w:bidi="fa-IR"/>
              </w:rPr>
            </w:rPrChange>
          </w:rPr>
          <w:t xml:space="preserve"> از </w:t>
        </w:r>
        <w:r w:rsidRPr="00145A4C">
          <w:rPr>
            <w:u w:val="single"/>
            <w:lang w:bidi="fa-IR"/>
            <w:rPrChange w:id="2344" w:author="Microsoft account" w:date="2025-09-22T10:17:00Z">
              <w:rPr>
                <w:lang w:bidi="fa-IR"/>
              </w:rPr>
            </w:rPrChange>
          </w:rPr>
          <w:t>pack</w:t>
        </w:r>
        <w:r w:rsidRPr="00145A4C">
          <w:rPr>
            <w:u w:val="single"/>
            <w:rtl/>
            <w:lang w:bidi="fa-IR"/>
            <w:rPrChange w:id="2345" w:author="Microsoft account" w:date="2025-09-22T10:17:00Z">
              <w:rPr>
                <w:rtl/>
                <w:lang w:bidi="fa-IR"/>
              </w:rPr>
            </w:rPrChange>
          </w:rPr>
          <w:t xml:space="preserve"> و </w:t>
        </w:r>
        <w:r w:rsidRPr="00145A4C">
          <w:rPr>
            <w:u w:val="single"/>
            <w:lang w:bidi="fa-IR"/>
            <w:rPrChange w:id="2346" w:author="Microsoft account" w:date="2025-09-22T10:17:00Z">
              <w:rPr>
                <w:lang w:bidi="fa-IR"/>
              </w:rPr>
            </w:rPrChange>
          </w:rPr>
          <w:t>grid</w:t>
        </w:r>
        <w:r w:rsidRPr="00145A4C">
          <w:rPr>
            <w:u w:val="single"/>
            <w:rtl/>
            <w:lang w:bidi="fa-IR"/>
            <w:rPrChange w:id="2347"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348"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349" w:author="Microsoft account" w:date="2025-09-21T13:25:00Z"/>
          <w:rtl/>
          <w:lang w:bidi="fa-IR"/>
        </w:rPr>
        <w:pPrChange w:id="2350" w:author="Microsoft account" w:date="2025-09-21T13:25:00Z">
          <w:pPr>
            <w:spacing w:after="0" w:line="276" w:lineRule="auto"/>
            <w:jc w:val="both"/>
          </w:pPr>
        </w:pPrChange>
      </w:pPr>
    </w:p>
    <w:p w14:paraId="1668045D" w14:textId="19C126D9" w:rsidR="00D47888" w:rsidRDefault="00341AAE">
      <w:pPr>
        <w:spacing w:after="0" w:line="276" w:lineRule="auto"/>
        <w:jc w:val="both"/>
        <w:rPr>
          <w:ins w:id="2351" w:author="Microsoft account" w:date="2025-09-21T11:54:00Z"/>
          <w:lang w:bidi="fa-IR"/>
        </w:rPr>
        <w:pPrChange w:id="2352" w:author="Microsoft account" w:date="2025-09-21T13:25:00Z">
          <w:pPr>
            <w:spacing w:after="0" w:line="276" w:lineRule="auto"/>
            <w:jc w:val="both"/>
          </w:pPr>
        </w:pPrChange>
      </w:pPr>
      <w:ins w:id="2353"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rPr>
          <w:ins w:id="2354" w:author="Microsoft account" w:date="2025-09-21T11:54:00Z"/>
          <w:rtl/>
          <w:lang w:bidi="fa-IR"/>
        </w:rPr>
      </w:pPr>
      <w:ins w:id="2355"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2356" w:author="Microsoft account" w:date="2025-09-21T11:54:00Z">
          <w:pPr>
            <w:spacing w:after="0" w:line="276" w:lineRule="auto"/>
            <w:jc w:val="both"/>
          </w:pPr>
        </w:pPrChange>
      </w:pPr>
      <w:bookmarkStart w:id="2357" w:name="I4040631"/>
      <w:ins w:id="2358" w:author="Microsoft account" w:date="2025-09-22T10:21:00Z">
        <w:r>
          <w:rPr>
            <w:rFonts w:hint="cs"/>
            <w:rtl/>
            <w:lang w:bidi="fa-IR"/>
          </w:rPr>
          <w:lastRenderedPageBreak/>
          <w:t>ادامه</w:t>
        </w:r>
      </w:ins>
    </w:p>
    <w:bookmarkEnd w:id="2357"/>
    <w:p w14:paraId="41681A98" w14:textId="77777777" w:rsidR="0070255D" w:rsidRDefault="0070255D" w:rsidP="00A07812">
      <w:pPr>
        <w:spacing w:after="0" w:line="276" w:lineRule="auto"/>
        <w:jc w:val="both"/>
        <w:rPr>
          <w:ins w:id="2359" w:author="Microsoft account" w:date="2025-09-22T10:22:00Z"/>
          <w:rtl/>
          <w:lang w:bidi="fa-IR"/>
        </w:rPr>
      </w:pPr>
    </w:p>
    <w:p w14:paraId="37B50822" w14:textId="08D8ADB4" w:rsidR="00A7222C" w:rsidRDefault="00A7222C">
      <w:pPr>
        <w:spacing w:after="0" w:line="276" w:lineRule="auto"/>
        <w:jc w:val="both"/>
        <w:rPr>
          <w:ins w:id="2360" w:author="Microsoft account" w:date="2025-09-22T10:22:00Z"/>
          <w:rtl/>
          <w:lang w:bidi="fa-IR"/>
        </w:rPr>
        <w:pPrChange w:id="2361" w:author="Microsoft account" w:date="2025-09-22T10:22:00Z">
          <w:pPr>
            <w:spacing w:after="0" w:line="276" w:lineRule="auto"/>
            <w:jc w:val="both"/>
          </w:pPr>
        </w:pPrChange>
      </w:pPr>
      <w:ins w:id="236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2363" w:author="Microsoft account" w:date="2025-09-23T10:42:00Z"/>
          <w:sz w:val="18"/>
          <w:szCs w:val="18"/>
          <w:lang w:bidi="fa-IR"/>
        </w:rPr>
        <w:pPrChange w:id="2364" w:author="Microsoft account" w:date="2025-09-22T10:22:00Z">
          <w:pPr>
            <w:spacing w:after="0" w:line="276" w:lineRule="auto"/>
            <w:jc w:val="both"/>
          </w:pPr>
        </w:pPrChange>
      </w:pPr>
      <w:ins w:id="2365" w:author="Microsoft account" w:date="2025-09-22T11:54:00Z">
        <w:r>
          <w:rPr>
            <w:rFonts w:hint="cs"/>
            <w:rtl/>
            <w:lang w:bidi="fa-IR"/>
          </w:rPr>
          <w:t xml:space="preserve">بعله </w:t>
        </w:r>
      </w:ins>
      <w:ins w:id="236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36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36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36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2370" w:author="Microsoft account" w:date="2025-09-22T11:55:00Z"/>
          <w:rtl/>
          <w:lang w:bidi="fa-IR"/>
        </w:rPr>
        <w:pPrChange w:id="2371" w:author="Microsoft account" w:date="2025-09-23T10:42:00Z">
          <w:pPr>
            <w:spacing w:after="0" w:line="276" w:lineRule="auto"/>
            <w:jc w:val="both"/>
          </w:pPr>
        </w:pPrChange>
      </w:pPr>
      <w:ins w:id="237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373" w:author="Microsoft account" w:date="2025-09-23T10:41:00Z">
        <w:r>
          <w:rPr>
            <w:rFonts w:hint="cs"/>
            <w:rtl/>
            <w:lang w:bidi="fa-IR"/>
          </w:rPr>
          <w:t>)</w:t>
        </w:r>
      </w:ins>
    </w:p>
    <w:p w14:paraId="7BEDA770" w14:textId="363DB4F0" w:rsidR="00E3271C" w:rsidRDefault="00E3271C">
      <w:pPr>
        <w:spacing w:after="0" w:line="276" w:lineRule="auto"/>
        <w:jc w:val="both"/>
        <w:rPr>
          <w:ins w:id="2374" w:author="Microsoft account" w:date="2025-09-22T11:55:00Z"/>
          <w:lang w:bidi="fa-IR"/>
        </w:rPr>
        <w:pPrChange w:id="2375" w:author="Microsoft account" w:date="2025-09-22T11:55:00Z">
          <w:pPr>
            <w:spacing w:after="0" w:line="276" w:lineRule="auto"/>
            <w:jc w:val="both"/>
          </w:pPr>
        </w:pPrChange>
      </w:pPr>
      <w:ins w:id="2376" w:author="Microsoft account" w:date="2025-09-22T11:55:00Z">
        <w:r>
          <w:rPr>
            <w:lang w:bidi="fa-IR"/>
          </w:rPr>
          <w:t>End of Day027</w:t>
        </w:r>
      </w:ins>
    </w:p>
    <w:p w14:paraId="1195ADEA" w14:textId="77777777" w:rsidR="00E3271C" w:rsidRDefault="00E3271C">
      <w:pPr>
        <w:spacing w:after="0" w:line="276" w:lineRule="auto"/>
        <w:jc w:val="both"/>
        <w:rPr>
          <w:ins w:id="2377" w:author="Microsoft account" w:date="2025-09-22T11:56:00Z"/>
          <w:rtl/>
          <w:lang w:bidi="fa-IR"/>
        </w:rPr>
        <w:pPrChange w:id="2378" w:author="Microsoft account" w:date="2025-09-22T11:55:00Z">
          <w:pPr>
            <w:spacing w:after="0" w:line="276" w:lineRule="auto"/>
            <w:jc w:val="both"/>
          </w:pPr>
        </w:pPrChange>
      </w:pPr>
    </w:p>
    <w:p w14:paraId="3313822D" w14:textId="77777777" w:rsidR="00E3271C" w:rsidRDefault="00E3271C">
      <w:pPr>
        <w:spacing w:after="0" w:line="276" w:lineRule="auto"/>
        <w:jc w:val="both"/>
        <w:rPr>
          <w:ins w:id="2379" w:author="Microsoft account" w:date="2025-09-22T11:55:00Z"/>
          <w:lang w:bidi="fa-IR"/>
        </w:rPr>
        <w:pPrChange w:id="2380" w:author="Microsoft account" w:date="2025-09-22T11:56:00Z">
          <w:pPr>
            <w:spacing w:after="0" w:line="276" w:lineRule="auto"/>
            <w:jc w:val="both"/>
          </w:pPr>
        </w:pPrChange>
      </w:pPr>
    </w:p>
    <w:p w14:paraId="7853273D" w14:textId="0E75B8F0" w:rsidR="00E3271C" w:rsidRDefault="00E3271C">
      <w:pPr>
        <w:spacing w:after="0" w:line="276" w:lineRule="auto"/>
        <w:jc w:val="both"/>
        <w:rPr>
          <w:ins w:id="2381" w:author="Microsoft account" w:date="2025-09-22T10:22:00Z"/>
          <w:lang w:bidi="fa-IR"/>
        </w:rPr>
        <w:pPrChange w:id="2382" w:author="Microsoft account" w:date="2025-09-22T11:55:00Z">
          <w:pPr>
            <w:spacing w:after="0" w:line="276" w:lineRule="auto"/>
            <w:jc w:val="both"/>
          </w:pPr>
        </w:pPrChange>
      </w:pPr>
      <w:ins w:id="2383" w:author="Microsoft account" w:date="2025-09-22T11:57:00Z">
        <w:r>
          <w:rPr>
            <w:lang w:bidi="fa-IR"/>
          </w:rPr>
          <w:t xml:space="preserve">Start </w:t>
        </w:r>
      </w:ins>
      <w:ins w:id="2384" w:author="Microsoft account" w:date="2025-09-22T11:55:00Z">
        <w:r>
          <w:rPr>
            <w:lang w:bidi="fa-IR"/>
          </w:rPr>
          <w:t>Day028</w:t>
        </w:r>
      </w:ins>
    </w:p>
    <w:p w14:paraId="5A4E45E2" w14:textId="77777777" w:rsidR="002D4789" w:rsidRDefault="00752A02">
      <w:pPr>
        <w:spacing w:after="0" w:line="276" w:lineRule="auto"/>
        <w:jc w:val="both"/>
        <w:rPr>
          <w:ins w:id="2385" w:author="Microsoft account" w:date="2025-09-22T12:13:00Z"/>
          <w:rtl/>
          <w:lang w:bidi="fa-IR"/>
        </w:rPr>
        <w:pPrChange w:id="2386" w:author="Microsoft account" w:date="2025-09-22T10:22:00Z">
          <w:pPr>
            <w:spacing w:after="0" w:line="276" w:lineRule="auto"/>
            <w:jc w:val="both"/>
          </w:pPr>
        </w:pPrChange>
      </w:pPr>
      <w:ins w:id="2387" w:author="Microsoft account" w:date="2025-09-22T12:09:00Z">
        <w:r>
          <w:rPr>
            <w:lang w:bidi="fa-IR"/>
          </w:rPr>
          <w:t>Building Pomodoro App</w:t>
        </w:r>
      </w:ins>
    </w:p>
    <w:p w14:paraId="18C3942E" w14:textId="4AF8B159" w:rsidR="002D4789" w:rsidRDefault="002D4789">
      <w:pPr>
        <w:spacing w:after="0" w:line="276" w:lineRule="auto"/>
        <w:jc w:val="both"/>
        <w:rPr>
          <w:ins w:id="2388" w:author="Microsoft account" w:date="2025-09-22T12:13:00Z"/>
          <w:rtl/>
          <w:lang w:bidi="fa-IR"/>
        </w:rPr>
        <w:pPrChange w:id="2389" w:author="Microsoft account" w:date="2025-09-22T12:13:00Z">
          <w:pPr>
            <w:spacing w:after="0" w:line="276" w:lineRule="auto"/>
            <w:jc w:val="both"/>
          </w:pPr>
        </w:pPrChange>
      </w:pPr>
    </w:p>
    <w:p w14:paraId="2C6B88E6" w14:textId="0FE24907" w:rsidR="00954022" w:rsidRDefault="002D4789">
      <w:pPr>
        <w:spacing w:after="0" w:line="276" w:lineRule="auto"/>
        <w:jc w:val="both"/>
        <w:rPr>
          <w:ins w:id="2390" w:author="Microsoft account" w:date="2025-09-22T12:14:00Z"/>
          <w:rtl/>
          <w:lang w:bidi="fa-IR"/>
        </w:rPr>
        <w:pPrChange w:id="2391" w:author="Microsoft account" w:date="2025-09-22T12:14:00Z">
          <w:pPr>
            <w:spacing w:after="0" w:line="276" w:lineRule="auto"/>
            <w:jc w:val="both"/>
          </w:pPr>
        </w:pPrChange>
      </w:pPr>
      <w:ins w:id="239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9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center"/>
        <w:rPr>
          <w:ins w:id="2394" w:author="Microsoft account" w:date="2025-09-22T12:13:00Z"/>
          <w:rtl/>
          <w:lang w:bidi="fa-IR"/>
        </w:rPr>
        <w:pPrChange w:id="2395" w:author="Microsoft account" w:date="2025-09-22T12:15:00Z">
          <w:pPr>
            <w:spacing w:after="0" w:line="276" w:lineRule="auto"/>
            <w:jc w:val="both"/>
          </w:pPr>
        </w:pPrChange>
      </w:pPr>
      <w:ins w:id="2396" w:author="Microsoft account" w:date="2025-09-22T12:14:00Z">
        <w:r w:rsidRPr="00954022">
          <w:rPr>
            <w:noProof/>
            <w:rPrChange w:id="2397"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398" w:author="Microsoft account" w:date="2025-09-22T12:15:00Z"/>
          <w:rtl/>
          <w:lang w:bidi="fa-IR"/>
        </w:rPr>
        <w:pPrChange w:id="2399" w:author="Microsoft account" w:date="2025-09-22T12:13:00Z">
          <w:pPr>
            <w:spacing w:after="0" w:line="276" w:lineRule="auto"/>
            <w:jc w:val="both"/>
          </w:pPr>
        </w:pPrChange>
      </w:pPr>
      <w:ins w:id="240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401" w:author="Microsoft account" w:date="2025-09-22T12:15:00Z"/>
          <w:rtl/>
          <w:lang w:bidi="fa-IR"/>
        </w:rPr>
        <w:pPrChange w:id="2402" w:author="Microsoft account" w:date="2025-09-22T12:15:00Z">
          <w:pPr>
            <w:spacing w:after="0" w:line="276" w:lineRule="auto"/>
            <w:jc w:val="both"/>
          </w:pPr>
        </w:pPrChange>
      </w:pPr>
      <w:ins w:id="2403" w:author="Microsoft account" w:date="2025-09-22T12:15:00Z">
        <w:r w:rsidRPr="00954022">
          <w:rPr>
            <w:noProof/>
            <w:rPrChange w:id="2404"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405" w:author="Microsoft account" w:date="2025-09-22T12:23:00Z"/>
          <w:rtl/>
          <w:lang w:bidi="fa-IR"/>
        </w:rPr>
        <w:pPrChange w:id="2406" w:author="Microsoft account" w:date="2025-09-22T12:23:00Z">
          <w:pPr>
            <w:spacing w:after="0" w:line="276" w:lineRule="auto"/>
            <w:jc w:val="both"/>
          </w:pPr>
        </w:pPrChange>
      </w:pPr>
      <w:ins w:id="2407" w:author="Microsoft account" w:date="2025-09-22T12:15:00Z">
        <w:r>
          <w:rPr>
            <w:rFonts w:hint="cs"/>
            <w:rtl/>
            <w:lang w:bidi="fa-IR"/>
          </w:rPr>
          <w:t xml:space="preserve">که </w:t>
        </w:r>
      </w:ins>
      <w:ins w:id="2408"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409"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410" w:author="Microsoft account" w:date="2025-09-22T12:19:00Z">
        <w:r w:rsidR="008D3B28">
          <w:rPr>
            <w:rFonts w:hint="cs"/>
            <w:rtl/>
            <w:lang w:bidi="fa-IR"/>
          </w:rPr>
          <w:t xml:space="preserve">، تایمر 4 ام رو (که یعنی 4*25 دقیقه کار کردی که میشه </w:t>
        </w:r>
      </w:ins>
      <w:ins w:id="2411"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412" w:author="Microsoft account" w:date="2025-09-22T12:22:00Z">
        <w:r w:rsidR="008D3B28">
          <w:rPr>
            <w:rFonts w:hint="cs"/>
            <w:rtl/>
            <w:lang w:bidi="fa-IR"/>
          </w:rPr>
          <w:t xml:space="preserve">که به این حساب کتاب باید </w:t>
        </w:r>
      </w:ins>
      <w:ins w:id="2413" w:author="Microsoft account" w:date="2025-09-22T12:23:00Z">
        <w:r w:rsidR="008D3B28">
          <w:rPr>
            <w:lang w:bidi="fa-IR"/>
          </w:rPr>
          <w:t>2.5h</w:t>
        </w:r>
      </w:ins>
      <w:ins w:id="2414" w:author="Microsoft account" w:date="2025-09-22T12:22:00Z">
        <w:r w:rsidR="008D3B28">
          <w:rPr>
            <w:rFonts w:hint="cs"/>
            <w:rtl/>
            <w:lang w:bidi="fa-IR"/>
          </w:rPr>
          <w:t xml:space="preserve"> طول بکشه. </w:t>
        </w:r>
      </w:ins>
      <w:ins w:id="2415" w:author="Microsoft account" w:date="2025-09-22T12:23:00Z">
        <w:r w:rsidR="005E1440">
          <w:rPr>
            <w:rFonts w:hint="cs"/>
            <w:rtl/>
            <w:lang w:bidi="fa-IR"/>
          </w:rPr>
          <w:t xml:space="preserve">بعد اگر خواستی چرخه بعدی رو انجام میدی و همینطوری ادامه میدی. </w:t>
        </w:r>
      </w:ins>
      <w:ins w:id="2416"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417" w:author="Microsoft account" w:date="2025-09-22T12:23:00Z"/>
          <w:rtl/>
          <w:lang w:bidi="fa-IR"/>
        </w:rPr>
        <w:pPrChange w:id="2418" w:author="Microsoft account" w:date="2025-09-22T12:23:00Z">
          <w:pPr>
            <w:spacing w:after="0" w:line="276" w:lineRule="auto"/>
            <w:jc w:val="both"/>
          </w:pPr>
        </w:pPrChange>
      </w:pPr>
    </w:p>
    <w:p w14:paraId="41C55D3E" w14:textId="1079D737" w:rsidR="005E1440" w:rsidRDefault="005E1440">
      <w:pPr>
        <w:spacing w:after="0" w:line="276" w:lineRule="auto"/>
        <w:jc w:val="both"/>
        <w:rPr>
          <w:ins w:id="2419" w:author="Microsoft account" w:date="2025-09-22T12:25:00Z"/>
          <w:rtl/>
          <w:lang w:bidi="fa-IR"/>
        </w:rPr>
        <w:pPrChange w:id="2420" w:author="Microsoft account" w:date="2025-09-22T12:23:00Z">
          <w:pPr>
            <w:spacing w:after="0" w:line="276" w:lineRule="auto"/>
            <w:jc w:val="both"/>
          </w:pPr>
        </w:pPrChange>
      </w:pPr>
      <w:ins w:id="2421" w:author="Microsoft account" w:date="2025-09-22T12:23:00Z">
        <w:r>
          <w:rPr>
            <w:rFonts w:hint="cs"/>
            <w:rtl/>
            <w:lang w:bidi="fa-IR"/>
          </w:rPr>
          <w:t xml:space="preserve">اینا توضیح قضیه بود. حالا ما قراره برنامه ای بنویسیم که بتونه این رو </w:t>
        </w:r>
      </w:ins>
      <w:ins w:id="2422"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423" w:author="Microsoft account" w:date="2025-09-22T12:25:00Z"/>
          <w:rtl/>
          <w:lang w:bidi="fa-IR"/>
        </w:rPr>
        <w:pPrChange w:id="2424" w:author="Microsoft account" w:date="2025-09-22T12:25:00Z">
          <w:pPr>
            <w:spacing w:after="0" w:line="276" w:lineRule="auto"/>
            <w:jc w:val="both"/>
          </w:pPr>
        </w:pPrChange>
      </w:pPr>
      <w:ins w:id="2425"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426" w:author="Microsoft account" w:date="2025-09-22T12:13:00Z"/>
          <w:lang w:bidi="fa-IR"/>
        </w:rPr>
        <w:pPrChange w:id="2427" w:author="Microsoft account" w:date="2025-09-22T12:25:00Z">
          <w:pPr>
            <w:spacing w:after="0" w:line="276" w:lineRule="auto"/>
            <w:jc w:val="both"/>
          </w:pPr>
        </w:pPrChange>
      </w:pPr>
      <w:ins w:id="2428" w:author="Microsoft account" w:date="2025-09-22T12:25:00Z">
        <w:r>
          <w:rPr>
            <w:lang w:bidi="fa-IR"/>
          </w:rPr>
          <w:t>Day028 001</w:t>
        </w:r>
      </w:ins>
    </w:p>
    <w:p w14:paraId="3D488C8C" w14:textId="07DBDD40" w:rsidR="0070255D" w:rsidRDefault="00752A02">
      <w:pPr>
        <w:spacing w:after="0" w:line="276" w:lineRule="auto"/>
        <w:jc w:val="both"/>
        <w:rPr>
          <w:ins w:id="2429" w:author="Microsoft account" w:date="2025-09-22T10:22:00Z"/>
          <w:lang w:bidi="fa-IR"/>
        </w:rPr>
        <w:pPrChange w:id="2430" w:author="Microsoft account" w:date="2025-09-22T12:13:00Z">
          <w:pPr>
            <w:spacing w:after="0" w:line="276" w:lineRule="auto"/>
            <w:jc w:val="both"/>
          </w:pPr>
        </w:pPrChange>
      </w:pPr>
      <w:ins w:id="2431" w:author="Microsoft account" w:date="2025-09-22T12:09:00Z">
        <w:r>
          <w:rPr>
            <w:lang w:bidi="fa-IR"/>
          </w:rPr>
          <w:t xml:space="preserve"> </w:t>
        </w:r>
      </w:ins>
    </w:p>
    <w:p w14:paraId="23449E7E" w14:textId="1A811421" w:rsidR="0070255D" w:rsidRDefault="0070255D">
      <w:pPr>
        <w:spacing w:after="0" w:line="240" w:lineRule="auto"/>
        <w:rPr>
          <w:ins w:id="2432" w:author="Microsoft account" w:date="2025-09-22T10:22:00Z"/>
          <w:rtl/>
          <w:lang w:bidi="fa-IR"/>
        </w:rPr>
      </w:pPr>
      <w:ins w:id="2433" w:author="Microsoft account" w:date="2025-09-22T10:22:00Z">
        <w:r>
          <w:rPr>
            <w:rtl/>
            <w:lang w:bidi="fa-IR"/>
          </w:rPr>
          <w:br w:type="page"/>
        </w:r>
      </w:ins>
    </w:p>
    <w:p w14:paraId="64EDECFC" w14:textId="77777777" w:rsidR="0070255D" w:rsidRDefault="008C7665">
      <w:pPr>
        <w:spacing w:after="0" w:line="276" w:lineRule="auto"/>
        <w:jc w:val="both"/>
        <w:rPr>
          <w:ins w:id="2434" w:author="Microsoft account" w:date="2025-09-22T10:22:00Z"/>
          <w:rtl/>
          <w:lang w:bidi="fa-IR"/>
        </w:rPr>
        <w:pPrChange w:id="2435" w:author="Microsoft account" w:date="2025-09-22T10:22:00Z">
          <w:pPr>
            <w:spacing w:after="0" w:line="276" w:lineRule="auto"/>
            <w:jc w:val="both"/>
          </w:pPr>
        </w:pPrChange>
      </w:pPr>
      <w:bookmarkStart w:id="2436" w:name="I4040701"/>
      <w:ins w:id="2437" w:author="Microsoft account" w:date="2025-09-23T10:48:00Z">
        <w:r>
          <w:rPr>
            <w:rFonts w:hint="cs"/>
            <w:rtl/>
            <w:lang w:bidi="fa-IR"/>
          </w:rPr>
          <w:lastRenderedPageBreak/>
          <w:t>ادامه</w:t>
        </w:r>
      </w:ins>
    </w:p>
    <w:bookmarkEnd w:id="2436"/>
    <w:p w14:paraId="0FCE71CA" w14:textId="77777777" w:rsidR="008C7665" w:rsidRDefault="008C7665">
      <w:pPr>
        <w:spacing w:after="0" w:line="276" w:lineRule="auto"/>
        <w:jc w:val="both"/>
        <w:rPr>
          <w:ins w:id="2438" w:author="Microsoft account" w:date="2025-09-23T10:48:00Z"/>
          <w:rtl/>
          <w:lang w:bidi="fa-IR"/>
        </w:rPr>
        <w:pPrChange w:id="2439" w:author="Microsoft account" w:date="2025-09-22T10:22:00Z">
          <w:pPr>
            <w:spacing w:after="0" w:line="276" w:lineRule="auto"/>
            <w:jc w:val="both"/>
          </w:pPr>
        </w:pPrChange>
      </w:pPr>
    </w:p>
    <w:p w14:paraId="3607EF01" w14:textId="238784A0" w:rsidR="00FF1489" w:rsidRDefault="008C7665">
      <w:pPr>
        <w:spacing w:after="0" w:line="276" w:lineRule="auto"/>
        <w:jc w:val="both"/>
        <w:rPr>
          <w:ins w:id="2440" w:author="Microsoft account" w:date="2025-09-23T11:21:00Z"/>
          <w:rtl/>
          <w:lang w:bidi="fa-IR"/>
        </w:rPr>
        <w:pPrChange w:id="2441" w:author="Microsoft account" w:date="2025-09-23T11:19:00Z">
          <w:pPr>
            <w:spacing w:after="0" w:line="276" w:lineRule="auto"/>
            <w:jc w:val="both"/>
          </w:pPr>
        </w:pPrChange>
      </w:pPr>
      <w:ins w:id="2442" w:author="Microsoft account" w:date="2025-09-23T10:48:00Z">
        <w:r>
          <w:rPr>
            <w:rFonts w:hint="cs"/>
            <w:rtl/>
            <w:lang w:bidi="fa-IR"/>
          </w:rPr>
          <w:t>-</w:t>
        </w:r>
      </w:ins>
      <w:ins w:id="2443"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444"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445" w:author="Microsoft account" w:date="2025-09-24T10:08:00Z">
              <w:rPr>
                <w:rFonts w:hint="eastAsia"/>
                <w:rtl/>
                <w:lang w:bidi="fa-IR"/>
              </w:rPr>
            </w:rPrChange>
          </w:rPr>
          <w:t>شما</w:t>
        </w:r>
        <w:r w:rsidR="00FF1489" w:rsidRPr="00F26E73">
          <w:rPr>
            <w:u w:val="single"/>
            <w:rtl/>
            <w:lang w:bidi="fa-IR"/>
            <w:rPrChange w:id="2446" w:author="Microsoft account" w:date="2025-09-24T10:08:00Z">
              <w:rPr>
                <w:rtl/>
                <w:lang w:bidi="fa-IR"/>
              </w:rPr>
            </w:rPrChange>
          </w:rPr>
          <w:t xml:space="preserve"> م</w:t>
        </w:r>
        <w:r w:rsidR="00FF1489" w:rsidRPr="00F26E73">
          <w:rPr>
            <w:rFonts w:hint="cs"/>
            <w:u w:val="single"/>
            <w:rtl/>
            <w:lang w:bidi="fa-IR"/>
            <w:rPrChange w:id="2447" w:author="Microsoft account" w:date="2025-09-24T10:08:00Z">
              <w:rPr>
                <w:rFonts w:hint="cs"/>
                <w:rtl/>
                <w:lang w:bidi="fa-IR"/>
              </w:rPr>
            </w:rPrChange>
          </w:rPr>
          <w:t>ی</w:t>
        </w:r>
        <w:r w:rsidR="00FF1489" w:rsidRPr="00F26E73">
          <w:rPr>
            <w:rFonts w:hint="eastAsia"/>
            <w:u w:val="single"/>
            <w:rtl/>
            <w:lang w:bidi="fa-IR"/>
            <w:rPrChange w:id="2448" w:author="Microsoft account" w:date="2025-09-24T10:08:00Z">
              <w:rPr>
                <w:rFonts w:hint="eastAsia"/>
                <w:rtl/>
                <w:lang w:bidi="fa-IR"/>
              </w:rPr>
            </w:rPrChange>
          </w:rPr>
          <w:t>تون</w:t>
        </w:r>
        <w:r w:rsidR="00FF1489" w:rsidRPr="00F26E73">
          <w:rPr>
            <w:rFonts w:hint="cs"/>
            <w:u w:val="single"/>
            <w:rtl/>
            <w:lang w:bidi="fa-IR"/>
            <w:rPrChange w:id="2449" w:author="Microsoft account" w:date="2025-09-24T10:08:00Z">
              <w:rPr>
                <w:rFonts w:hint="cs"/>
                <w:rtl/>
                <w:lang w:bidi="fa-IR"/>
              </w:rPr>
            </w:rPrChange>
          </w:rPr>
          <w:t>ی</w:t>
        </w:r>
        <w:r w:rsidR="00FF1489" w:rsidRPr="00F26E73">
          <w:rPr>
            <w:u w:val="single"/>
            <w:rtl/>
            <w:lang w:bidi="fa-IR"/>
            <w:rPrChange w:id="2450" w:author="Microsoft account" w:date="2025-09-24T10:08:00Z">
              <w:rPr>
                <w:rtl/>
                <w:lang w:bidi="fa-IR"/>
              </w:rPr>
            </w:rPrChange>
          </w:rPr>
          <w:t xml:space="preserve"> </w:t>
        </w:r>
        <w:r w:rsidR="00FF1489" w:rsidRPr="00F26E73">
          <w:rPr>
            <w:u w:val="single"/>
            <w:lang w:bidi="fa-IR"/>
            <w:rPrChange w:id="2451" w:author="Microsoft account" w:date="2025-09-24T10:08:00Z">
              <w:rPr>
                <w:lang w:bidi="fa-IR"/>
              </w:rPr>
            </w:rPrChange>
          </w:rPr>
          <w:t>container</w:t>
        </w:r>
        <w:r w:rsidR="00FF1489" w:rsidRPr="00F26E73">
          <w:rPr>
            <w:u w:val="single"/>
            <w:rtl/>
            <w:lang w:bidi="fa-IR"/>
            <w:rPrChange w:id="2452" w:author="Microsoft account" w:date="2025-09-24T10:08:00Z">
              <w:rPr>
                <w:rtl/>
                <w:lang w:bidi="fa-IR"/>
              </w:rPr>
            </w:rPrChange>
          </w:rPr>
          <w:t xml:space="preserve"> در نظرش بگ</w:t>
        </w:r>
        <w:r w:rsidR="00FF1489" w:rsidRPr="00F26E73">
          <w:rPr>
            <w:rFonts w:hint="cs"/>
            <w:u w:val="single"/>
            <w:rtl/>
            <w:lang w:bidi="fa-IR"/>
            <w:rPrChange w:id="2453" w:author="Microsoft account" w:date="2025-09-24T10:08:00Z">
              <w:rPr>
                <w:rFonts w:hint="cs"/>
                <w:rtl/>
                <w:lang w:bidi="fa-IR"/>
              </w:rPr>
            </w:rPrChange>
          </w:rPr>
          <w:t>ی</w:t>
        </w:r>
        <w:r w:rsidR="00FF1489" w:rsidRPr="00F26E73">
          <w:rPr>
            <w:rFonts w:hint="eastAsia"/>
            <w:u w:val="single"/>
            <w:rtl/>
            <w:lang w:bidi="fa-IR"/>
            <w:rPrChange w:id="2454" w:author="Microsoft account" w:date="2025-09-24T10:08:00Z">
              <w:rPr>
                <w:rFonts w:hint="eastAsia"/>
                <w:rtl/>
                <w:lang w:bidi="fa-IR"/>
              </w:rPr>
            </w:rPrChange>
          </w:rPr>
          <w:t>ر</w:t>
        </w:r>
        <w:r w:rsidR="00FF1489" w:rsidRPr="00F26E73">
          <w:rPr>
            <w:rFonts w:hint="cs"/>
            <w:u w:val="single"/>
            <w:rtl/>
            <w:lang w:bidi="fa-IR"/>
            <w:rPrChange w:id="2455"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456"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457" w:author="Microsoft account" w:date="2025-09-23T11:16:00Z">
        <w:r w:rsidR="00FF1489">
          <w:rPr>
            <w:lang w:bidi="fa-IR"/>
          </w:rPr>
          <w:t>cascade</w:t>
        </w:r>
        <w:r w:rsidR="00FF1489">
          <w:rPr>
            <w:rFonts w:hint="cs"/>
            <w:rtl/>
            <w:lang w:bidi="fa-IR"/>
          </w:rPr>
          <w:t xml:space="preserve">) تعیین میکنه. </w:t>
        </w:r>
      </w:ins>
      <w:ins w:id="2458"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459" w:author="Microsoft account" w:date="2025-09-23T11:21:00Z">
              <w:rPr>
                <w:rFonts w:hint="eastAsia"/>
                <w:rtl/>
                <w:lang w:bidi="fa-IR"/>
              </w:rPr>
            </w:rPrChange>
          </w:rPr>
          <w:t>و</w:t>
        </w:r>
        <w:r w:rsidR="00340CDD" w:rsidRPr="00340CDD">
          <w:rPr>
            <w:strike/>
            <w:rtl/>
            <w:lang w:bidi="fa-IR"/>
            <w:rPrChange w:id="2460" w:author="Microsoft account" w:date="2025-09-23T11:21:00Z">
              <w:rPr>
                <w:rtl/>
                <w:lang w:bidi="fa-IR"/>
              </w:rPr>
            </w:rPrChange>
          </w:rPr>
          <w:t xml:space="preserve"> فکر م</w:t>
        </w:r>
        <w:r w:rsidR="00340CDD" w:rsidRPr="00340CDD">
          <w:rPr>
            <w:rFonts w:hint="cs"/>
            <w:strike/>
            <w:rtl/>
            <w:lang w:bidi="fa-IR"/>
            <w:rPrChange w:id="2461" w:author="Microsoft account" w:date="2025-09-23T11:21:00Z">
              <w:rPr>
                <w:rFonts w:hint="cs"/>
                <w:rtl/>
                <w:lang w:bidi="fa-IR"/>
              </w:rPr>
            </w:rPrChange>
          </w:rPr>
          <w:t>ی</w:t>
        </w:r>
        <w:r w:rsidR="00340CDD" w:rsidRPr="00340CDD">
          <w:rPr>
            <w:rFonts w:hint="eastAsia"/>
            <w:strike/>
            <w:rtl/>
            <w:lang w:bidi="fa-IR"/>
            <w:rPrChange w:id="2462" w:author="Microsoft account" w:date="2025-09-23T11:21:00Z">
              <w:rPr>
                <w:rFonts w:hint="eastAsia"/>
                <w:rtl/>
                <w:lang w:bidi="fa-IR"/>
              </w:rPr>
            </w:rPrChange>
          </w:rPr>
          <w:t>کنم</w:t>
        </w:r>
        <w:r w:rsidR="00340CDD" w:rsidRPr="00340CDD">
          <w:rPr>
            <w:strike/>
            <w:rtl/>
            <w:lang w:bidi="fa-IR"/>
            <w:rPrChange w:id="2463" w:author="Microsoft account" w:date="2025-09-23T11:21:00Z">
              <w:rPr>
                <w:rtl/>
                <w:lang w:bidi="fa-IR"/>
              </w:rPr>
            </w:rPrChange>
          </w:rPr>
          <w:t xml:space="preserve"> ا</w:t>
        </w:r>
        <w:r w:rsidR="00340CDD" w:rsidRPr="00340CDD">
          <w:rPr>
            <w:rFonts w:hint="cs"/>
            <w:strike/>
            <w:rtl/>
            <w:lang w:bidi="fa-IR"/>
            <w:rPrChange w:id="2464" w:author="Microsoft account" w:date="2025-09-23T11:21:00Z">
              <w:rPr>
                <w:rFonts w:hint="cs"/>
                <w:rtl/>
                <w:lang w:bidi="fa-IR"/>
              </w:rPr>
            </w:rPrChange>
          </w:rPr>
          <w:t>ی</w:t>
        </w:r>
        <w:r w:rsidR="00340CDD" w:rsidRPr="00340CDD">
          <w:rPr>
            <w:rFonts w:hint="eastAsia"/>
            <w:strike/>
            <w:rtl/>
            <w:lang w:bidi="fa-IR"/>
            <w:rPrChange w:id="2465" w:author="Microsoft account" w:date="2025-09-23T11:21:00Z">
              <w:rPr>
                <w:rFonts w:hint="eastAsia"/>
                <w:rtl/>
                <w:lang w:bidi="fa-IR"/>
              </w:rPr>
            </w:rPrChange>
          </w:rPr>
          <w:t>ن</w:t>
        </w:r>
        <w:r w:rsidR="00340CDD" w:rsidRPr="00340CDD">
          <w:rPr>
            <w:strike/>
            <w:rtl/>
            <w:lang w:bidi="fa-IR"/>
            <w:rPrChange w:id="2466" w:author="Microsoft account" w:date="2025-09-23T11:21:00Z">
              <w:rPr>
                <w:rtl/>
                <w:lang w:bidi="fa-IR"/>
              </w:rPr>
            </w:rPrChange>
          </w:rPr>
          <w:t xml:space="preserve"> کار بدونِ ساختن </w:t>
        </w:r>
        <w:r w:rsidR="00340CDD" w:rsidRPr="00340CDD">
          <w:rPr>
            <w:rFonts w:hint="cs"/>
            <w:strike/>
            <w:rtl/>
            <w:lang w:bidi="fa-IR"/>
            <w:rPrChange w:id="2467" w:author="Microsoft account" w:date="2025-09-23T11:21:00Z">
              <w:rPr>
                <w:rFonts w:hint="cs"/>
                <w:rtl/>
                <w:lang w:bidi="fa-IR"/>
              </w:rPr>
            </w:rPrChange>
          </w:rPr>
          <w:t>ی</w:t>
        </w:r>
        <w:r w:rsidR="00340CDD" w:rsidRPr="00340CDD">
          <w:rPr>
            <w:rFonts w:hint="eastAsia"/>
            <w:strike/>
            <w:rtl/>
            <w:lang w:bidi="fa-IR"/>
            <w:rPrChange w:id="2468" w:author="Microsoft account" w:date="2025-09-23T11:21:00Z">
              <w:rPr>
                <w:rFonts w:hint="eastAsia"/>
                <w:rtl/>
                <w:lang w:bidi="fa-IR"/>
              </w:rPr>
            </w:rPrChange>
          </w:rPr>
          <w:t>ه</w:t>
        </w:r>
        <w:r w:rsidR="00340CDD" w:rsidRPr="00340CDD">
          <w:rPr>
            <w:strike/>
            <w:rtl/>
            <w:lang w:bidi="fa-IR"/>
            <w:rPrChange w:id="2469" w:author="Microsoft account" w:date="2025-09-23T11:21:00Z">
              <w:rPr>
                <w:rtl/>
                <w:lang w:bidi="fa-IR"/>
              </w:rPr>
            </w:rPrChange>
          </w:rPr>
          <w:t xml:space="preserve"> </w:t>
        </w:r>
      </w:ins>
      <w:ins w:id="2470" w:author="Microsoft account" w:date="2025-09-23T11:20:00Z">
        <w:r w:rsidR="00340CDD" w:rsidRPr="00340CDD">
          <w:rPr>
            <w:strike/>
            <w:lang w:bidi="fa-IR"/>
            <w:rPrChange w:id="2471" w:author="Microsoft account" w:date="2025-09-23T11:21:00Z">
              <w:rPr>
                <w:lang w:bidi="fa-IR"/>
              </w:rPr>
            </w:rPrChange>
          </w:rPr>
          <w:t>object</w:t>
        </w:r>
        <w:r w:rsidR="00340CDD" w:rsidRPr="00340CDD">
          <w:rPr>
            <w:strike/>
            <w:rtl/>
            <w:lang w:bidi="fa-IR"/>
            <w:rPrChange w:id="2472" w:author="Microsoft account" w:date="2025-09-23T11:21:00Z">
              <w:rPr>
                <w:rtl/>
                <w:lang w:bidi="fa-IR"/>
              </w:rPr>
            </w:rPrChange>
          </w:rPr>
          <w:t xml:space="preserve"> از </w:t>
        </w:r>
        <w:r w:rsidR="00340CDD" w:rsidRPr="00340CDD">
          <w:rPr>
            <w:strike/>
            <w:lang w:bidi="fa-IR"/>
            <w:rPrChange w:id="2473" w:author="Microsoft account" w:date="2025-09-23T11:21:00Z">
              <w:rPr>
                <w:lang w:bidi="fa-IR"/>
              </w:rPr>
            </w:rPrChange>
          </w:rPr>
          <w:t>Canvas()</w:t>
        </w:r>
        <w:r w:rsidR="00340CDD" w:rsidRPr="00340CDD">
          <w:rPr>
            <w:strike/>
            <w:rtl/>
            <w:lang w:bidi="fa-IR"/>
            <w:rPrChange w:id="2474" w:author="Microsoft account" w:date="2025-09-23T11:21:00Z">
              <w:rPr>
                <w:rtl/>
                <w:lang w:bidi="fa-IR"/>
              </w:rPr>
            </w:rPrChange>
          </w:rPr>
          <w:t xml:space="preserve"> غ</w:t>
        </w:r>
        <w:r w:rsidR="00340CDD" w:rsidRPr="00340CDD">
          <w:rPr>
            <w:rFonts w:hint="cs"/>
            <w:strike/>
            <w:rtl/>
            <w:lang w:bidi="fa-IR"/>
            <w:rPrChange w:id="2475" w:author="Microsoft account" w:date="2025-09-23T11:21:00Z">
              <w:rPr>
                <w:rFonts w:hint="cs"/>
                <w:rtl/>
                <w:lang w:bidi="fa-IR"/>
              </w:rPr>
            </w:rPrChange>
          </w:rPr>
          <w:t>ی</w:t>
        </w:r>
        <w:r w:rsidR="00340CDD" w:rsidRPr="00340CDD">
          <w:rPr>
            <w:rFonts w:hint="eastAsia"/>
            <w:strike/>
            <w:rtl/>
            <w:lang w:bidi="fa-IR"/>
            <w:rPrChange w:id="2476" w:author="Microsoft account" w:date="2025-09-23T11:21:00Z">
              <w:rPr>
                <w:rFonts w:hint="eastAsia"/>
                <w:rtl/>
                <w:lang w:bidi="fa-IR"/>
              </w:rPr>
            </w:rPrChange>
          </w:rPr>
          <w:t>ر</w:t>
        </w:r>
        <w:r w:rsidR="00340CDD" w:rsidRPr="00340CDD">
          <w:rPr>
            <w:strike/>
            <w:rtl/>
            <w:lang w:bidi="fa-IR"/>
            <w:rPrChange w:id="2477" w:author="Microsoft account" w:date="2025-09-23T11:21:00Z">
              <w:rPr>
                <w:rtl/>
                <w:lang w:bidi="fa-IR"/>
              </w:rPr>
            </w:rPrChange>
          </w:rPr>
          <w:t xml:space="preserve"> قابل انجام باشه</w:t>
        </w:r>
      </w:ins>
      <w:ins w:id="2478" w:author="Microsoft account" w:date="2025-09-23T11:21:00Z">
        <w:r w:rsidR="00340CDD" w:rsidRPr="00340CDD">
          <w:rPr>
            <w:strike/>
            <w:rtl/>
            <w:lang w:bidi="fa-IR"/>
            <w:rPrChange w:id="2479"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2480" w:author="Microsoft account" w:date="2025-09-23T11:22:00Z"/>
          <w:rtl/>
          <w:lang w:bidi="fa-IR"/>
        </w:rPr>
        <w:pPrChange w:id="2481" w:author="Microsoft account" w:date="2025-09-23T11:22:00Z">
          <w:pPr>
            <w:spacing w:after="0" w:line="276" w:lineRule="auto"/>
            <w:jc w:val="both"/>
          </w:pPr>
        </w:pPrChange>
      </w:pPr>
      <w:ins w:id="2482"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2483" w:author="Microsoft account" w:date="2025-09-23T11:22:00Z"/>
          <w:rtl/>
          <w:lang w:bidi="fa-IR"/>
        </w:rPr>
        <w:pPrChange w:id="2484" w:author="Microsoft account" w:date="2025-09-23T11:22:00Z">
          <w:pPr>
            <w:spacing w:after="0" w:line="276" w:lineRule="auto"/>
            <w:jc w:val="both"/>
          </w:pPr>
        </w:pPrChange>
      </w:pPr>
    </w:p>
    <w:p w14:paraId="48F35243" w14:textId="6DA924D6" w:rsidR="00340CDD" w:rsidRDefault="00340CDD">
      <w:pPr>
        <w:spacing w:after="0" w:line="276" w:lineRule="auto"/>
        <w:jc w:val="both"/>
        <w:rPr>
          <w:ins w:id="2485" w:author="Microsoft account" w:date="2025-09-23T11:31:00Z"/>
          <w:rtl/>
          <w:lang w:bidi="fa-IR"/>
        </w:rPr>
        <w:pPrChange w:id="2486" w:author="Microsoft account" w:date="2025-09-23T11:22:00Z">
          <w:pPr>
            <w:spacing w:after="0" w:line="276" w:lineRule="auto"/>
            <w:jc w:val="both"/>
          </w:pPr>
        </w:pPrChange>
      </w:pPr>
      <w:ins w:id="2487" w:author="Microsoft account" w:date="2025-09-23T11:22:00Z">
        <w:r>
          <w:rPr>
            <w:rFonts w:hint="cs"/>
            <w:rtl/>
            <w:lang w:bidi="fa-IR"/>
          </w:rPr>
          <w:t>-</w:t>
        </w:r>
      </w:ins>
      <w:ins w:id="2488" w:author="Microsoft account" w:date="2025-09-23T11:30:00Z">
        <w:r w:rsidR="00C4682B">
          <w:rPr>
            <w:rFonts w:hint="cs"/>
            <w:rtl/>
            <w:lang w:bidi="fa-IR"/>
          </w:rPr>
          <w:t xml:space="preserve">یه نکته خیلی مهمی که در استفاده از </w:t>
        </w:r>
        <w:r w:rsidR="00C4682B">
          <w:rPr>
            <w:lang w:bidi="fa-IR"/>
          </w:rPr>
          <w:t>Tkinter</w:t>
        </w:r>
      </w:ins>
      <w:ins w:id="2489"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490"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491" w:author="Microsoft account" w:date="2025-10-21T09:57:00Z">
        <w:r w:rsidR="005C28E0">
          <w:rPr>
            <w:rFonts w:hint="cs"/>
            <w:sz w:val="18"/>
            <w:szCs w:val="18"/>
            <w:rtl/>
            <w:lang w:bidi="fa-IR"/>
          </w:rPr>
          <w:t xml:space="preserve"> مشکلی نداره تقریبا.</w:t>
        </w:r>
      </w:ins>
      <w:ins w:id="2492" w:author="Microsoft account" w:date="2025-10-21T09:56:00Z">
        <w:r w:rsidR="005C28E0">
          <w:rPr>
            <w:rFonts w:hint="cs"/>
            <w:rtl/>
            <w:lang w:bidi="fa-IR"/>
          </w:rPr>
          <w:t>)</w:t>
        </w:r>
      </w:ins>
    </w:p>
    <w:p w14:paraId="75471E51" w14:textId="77777777" w:rsidR="00C4682B" w:rsidRDefault="00C4682B">
      <w:pPr>
        <w:spacing w:after="0" w:line="276" w:lineRule="auto"/>
        <w:jc w:val="both"/>
        <w:rPr>
          <w:ins w:id="2493" w:author="Microsoft account" w:date="2025-09-23T11:31:00Z"/>
          <w:rtl/>
          <w:lang w:bidi="fa-IR"/>
        </w:rPr>
        <w:pPrChange w:id="2494" w:author="Microsoft account" w:date="2025-09-23T11:31:00Z">
          <w:pPr>
            <w:spacing w:after="0" w:line="276" w:lineRule="auto"/>
            <w:jc w:val="both"/>
          </w:pPr>
        </w:pPrChange>
      </w:pPr>
    </w:p>
    <w:p w14:paraId="27C867FA" w14:textId="199BBB91" w:rsidR="00C4682B" w:rsidRDefault="00C4682B">
      <w:pPr>
        <w:spacing w:after="0" w:line="276" w:lineRule="auto"/>
        <w:jc w:val="both"/>
        <w:rPr>
          <w:ins w:id="2495" w:author="Microsoft account" w:date="2025-09-23T13:05:00Z"/>
          <w:rtl/>
          <w:lang w:bidi="fa-IR"/>
        </w:rPr>
        <w:pPrChange w:id="2496" w:author="Microsoft account" w:date="2025-09-23T11:31:00Z">
          <w:pPr>
            <w:spacing w:after="0" w:line="276" w:lineRule="auto"/>
            <w:jc w:val="both"/>
          </w:pPr>
        </w:pPrChange>
      </w:pPr>
      <w:ins w:id="2497" w:author="Microsoft account" w:date="2025-09-23T11:31:00Z">
        <w:r>
          <w:rPr>
            <w:rFonts w:hint="cs"/>
            <w:rtl/>
            <w:lang w:bidi="fa-IR"/>
          </w:rPr>
          <w:t>-</w:t>
        </w:r>
      </w:ins>
      <w:ins w:id="2498"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2499" w:author="Microsoft account" w:date="2025-09-23T10:48:00Z"/>
          <w:rtl/>
          <w:lang w:bidi="fa-IR"/>
        </w:rPr>
        <w:pPrChange w:id="2500" w:author="Microsoft account" w:date="2025-09-23T13:05:00Z">
          <w:pPr>
            <w:spacing w:after="0" w:line="276" w:lineRule="auto"/>
            <w:jc w:val="both"/>
          </w:pPr>
        </w:pPrChange>
      </w:pPr>
      <w:ins w:id="2501" w:author="Microsoft account" w:date="2025-09-23T13:05:00Z">
        <w:r>
          <w:rPr>
            <w:rFonts w:hint="cs"/>
            <w:rtl/>
            <w:lang w:bidi="fa-IR"/>
          </w:rPr>
          <w:t xml:space="preserve">تا </w:t>
        </w:r>
        <w:r>
          <w:rPr>
            <w:lang w:bidi="fa-IR"/>
          </w:rPr>
          <w:t>Day028</w:t>
        </w:r>
      </w:ins>
      <w:ins w:id="2502" w:author="Microsoft account" w:date="2025-09-23T13:06:00Z">
        <w:r>
          <w:rPr>
            <w:lang w:bidi="fa-IR"/>
          </w:rPr>
          <w:t xml:space="preserve"> 003 </w:t>
        </w:r>
      </w:ins>
      <w:ins w:id="2503" w:author="Microsoft account" w:date="2025-09-23T13:07:00Z">
        <w:r>
          <w:rPr>
            <w:lang w:bidi="fa-IR"/>
          </w:rPr>
          <w:t>00</w:t>
        </w:r>
      </w:ins>
      <w:ins w:id="2504" w:author="Microsoft account" w:date="2025-09-23T13:06:00Z">
        <w:r>
          <w:rPr>
            <w:lang w:bidi="fa-IR"/>
          </w:rPr>
          <w:t>:</w:t>
        </w:r>
      </w:ins>
      <w:ins w:id="2505" w:author="Microsoft account" w:date="2025-09-23T13:07:00Z">
        <w:r>
          <w:rPr>
            <w:lang w:bidi="fa-IR"/>
          </w:rPr>
          <w:t>03</w:t>
        </w:r>
      </w:ins>
      <w:ins w:id="2506" w:author="Microsoft account" w:date="2025-09-23T13:06:00Z">
        <w:r>
          <w:rPr>
            <w:lang w:bidi="fa-IR"/>
          </w:rPr>
          <w:t>:</w:t>
        </w:r>
      </w:ins>
      <w:ins w:id="2507" w:author="Microsoft account" w:date="2025-09-23T13:07:00Z">
        <w:r>
          <w:rPr>
            <w:lang w:bidi="fa-IR"/>
          </w:rPr>
          <w:t>06</w:t>
        </w:r>
      </w:ins>
    </w:p>
    <w:p w14:paraId="4F073F60" w14:textId="77777777" w:rsidR="008C7665" w:rsidRDefault="008C7665">
      <w:pPr>
        <w:spacing w:after="0" w:line="276" w:lineRule="auto"/>
        <w:jc w:val="both"/>
        <w:rPr>
          <w:ins w:id="2508" w:author="Microsoft account" w:date="2025-09-23T10:48:00Z"/>
          <w:rtl/>
          <w:lang w:bidi="fa-IR"/>
        </w:rPr>
        <w:pPrChange w:id="2509" w:author="Microsoft account" w:date="2025-09-23T10:48:00Z">
          <w:pPr>
            <w:spacing w:after="0" w:line="276" w:lineRule="auto"/>
            <w:jc w:val="both"/>
          </w:pPr>
        </w:pPrChange>
      </w:pPr>
    </w:p>
    <w:p w14:paraId="64173777" w14:textId="77777777" w:rsidR="008C7665" w:rsidRDefault="008C7665">
      <w:pPr>
        <w:spacing w:after="0" w:line="276" w:lineRule="auto"/>
        <w:jc w:val="both"/>
        <w:rPr>
          <w:ins w:id="2510" w:author="Microsoft account" w:date="2025-09-23T10:48:00Z"/>
          <w:rtl/>
          <w:lang w:bidi="fa-IR"/>
        </w:rPr>
        <w:pPrChange w:id="2511" w:author="Microsoft account" w:date="2025-09-23T10:48:00Z">
          <w:pPr>
            <w:spacing w:after="0" w:line="276" w:lineRule="auto"/>
            <w:jc w:val="both"/>
          </w:pPr>
        </w:pPrChange>
      </w:pPr>
    </w:p>
    <w:p w14:paraId="69B7B827" w14:textId="4820ADE6" w:rsidR="008C7665" w:rsidRDefault="008C7665">
      <w:pPr>
        <w:spacing w:after="0" w:line="240" w:lineRule="auto"/>
        <w:rPr>
          <w:ins w:id="2512" w:author="Microsoft account" w:date="2025-09-23T10:48:00Z"/>
          <w:rtl/>
          <w:lang w:bidi="fa-IR"/>
        </w:rPr>
      </w:pPr>
      <w:ins w:id="2513" w:author="Microsoft account" w:date="2025-09-23T10:48:00Z">
        <w:r>
          <w:rPr>
            <w:rtl/>
            <w:lang w:bidi="fa-IR"/>
          </w:rPr>
          <w:br w:type="page"/>
        </w:r>
      </w:ins>
    </w:p>
    <w:p w14:paraId="28BC2274" w14:textId="45D9BDAF" w:rsidR="008C7665" w:rsidRDefault="00F26E73">
      <w:pPr>
        <w:spacing w:after="0" w:line="276" w:lineRule="auto"/>
        <w:jc w:val="both"/>
        <w:rPr>
          <w:ins w:id="2514" w:author="Microsoft account" w:date="2025-09-24T10:09:00Z"/>
          <w:rtl/>
          <w:lang w:bidi="fa-IR"/>
        </w:rPr>
        <w:pPrChange w:id="2515" w:author="Microsoft account" w:date="2025-09-23T10:48:00Z">
          <w:pPr>
            <w:spacing w:after="0" w:line="276" w:lineRule="auto"/>
            <w:jc w:val="both"/>
          </w:pPr>
        </w:pPrChange>
      </w:pPr>
      <w:bookmarkStart w:id="2516" w:name="I4040702"/>
      <w:ins w:id="2517" w:author="Microsoft account" w:date="2025-09-24T10:09:00Z">
        <w:r>
          <w:rPr>
            <w:rFonts w:hint="cs"/>
            <w:rtl/>
            <w:lang w:bidi="fa-IR"/>
          </w:rPr>
          <w:lastRenderedPageBreak/>
          <w:t>ادامه</w:t>
        </w:r>
      </w:ins>
    </w:p>
    <w:bookmarkEnd w:id="2516"/>
    <w:p w14:paraId="2D5C37E9" w14:textId="77777777" w:rsidR="00F26E73" w:rsidRDefault="00F26E73">
      <w:pPr>
        <w:spacing w:after="0" w:line="276" w:lineRule="auto"/>
        <w:jc w:val="both"/>
        <w:rPr>
          <w:ins w:id="2518" w:author="Microsoft account" w:date="2025-09-24T10:09:00Z"/>
          <w:rtl/>
          <w:lang w:bidi="fa-IR"/>
        </w:rPr>
        <w:pPrChange w:id="2519" w:author="Microsoft account" w:date="2025-09-24T10:09:00Z">
          <w:pPr>
            <w:spacing w:after="0" w:line="276" w:lineRule="auto"/>
            <w:jc w:val="both"/>
          </w:pPr>
        </w:pPrChange>
      </w:pPr>
    </w:p>
    <w:p w14:paraId="5771B02A" w14:textId="5A38271A" w:rsidR="00422B25" w:rsidRDefault="00422B25">
      <w:pPr>
        <w:spacing w:after="0" w:line="276" w:lineRule="auto"/>
        <w:jc w:val="both"/>
        <w:rPr>
          <w:ins w:id="2520" w:author="Microsoft account" w:date="2025-09-24T12:29:00Z"/>
          <w:rtl/>
          <w:lang w:bidi="fa-IR"/>
        </w:rPr>
        <w:pPrChange w:id="2521" w:author="Microsoft account" w:date="2025-09-24T10:09:00Z">
          <w:pPr>
            <w:spacing w:after="0" w:line="276" w:lineRule="auto"/>
            <w:jc w:val="both"/>
          </w:pPr>
        </w:pPrChange>
      </w:pPr>
      <w:ins w:id="2522" w:author="Microsoft account" w:date="2025-09-24T10:09:00Z">
        <w:r>
          <w:rPr>
            <w:rFonts w:hint="cs"/>
            <w:rtl/>
            <w:lang w:bidi="fa-IR"/>
          </w:rPr>
          <w:t>-</w:t>
        </w:r>
      </w:ins>
      <w:ins w:id="2523" w:author="Microsoft account" w:date="2025-09-24T12:28:00Z">
        <w:r w:rsidR="007E1409">
          <w:rPr>
            <w:rFonts w:hint="cs"/>
            <w:rtl/>
            <w:lang w:bidi="fa-IR"/>
          </w:rPr>
          <w:t xml:space="preserve">دکمۀ </w:t>
        </w:r>
      </w:ins>
      <w:ins w:id="252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2525" w:author="Microsoft account" w:date="2025-09-24T12:31:00Z"/>
          <w:rtl/>
          <w:lang w:bidi="fa-IR"/>
        </w:rPr>
        <w:pPrChange w:id="2526" w:author="Microsoft account" w:date="2025-09-24T12:29:00Z">
          <w:pPr>
            <w:spacing w:after="0" w:line="276" w:lineRule="auto"/>
            <w:jc w:val="both"/>
          </w:pPr>
        </w:pPrChange>
      </w:pPr>
      <w:ins w:id="252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52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2529" w:author="Microsoft account" w:date="2025-09-24T12:31:00Z"/>
          <w:rtl/>
          <w:lang w:bidi="fa-IR"/>
        </w:rPr>
        <w:pPrChange w:id="2530" w:author="Microsoft account" w:date="2025-09-24T12:31:00Z">
          <w:pPr>
            <w:spacing w:after="0" w:line="276" w:lineRule="auto"/>
            <w:jc w:val="both"/>
          </w:pPr>
        </w:pPrChange>
      </w:pPr>
    </w:p>
    <w:p w14:paraId="08553D66" w14:textId="70DA9E06" w:rsidR="007E1409" w:rsidRDefault="007E1409">
      <w:pPr>
        <w:spacing w:after="0" w:line="276" w:lineRule="auto"/>
        <w:jc w:val="both"/>
        <w:rPr>
          <w:ins w:id="2531" w:author="Microsoft account" w:date="2025-09-24T10:09:00Z"/>
          <w:rtl/>
          <w:lang w:bidi="fa-IR"/>
        </w:rPr>
        <w:pPrChange w:id="2532" w:author="Microsoft account" w:date="2025-09-24T12:31:00Z">
          <w:pPr>
            <w:spacing w:after="0" w:line="276" w:lineRule="auto"/>
            <w:jc w:val="both"/>
          </w:pPr>
        </w:pPrChange>
      </w:pPr>
      <w:ins w:id="253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53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2535" w:author="Microsoft account" w:date="2025-09-24T10:09:00Z"/>
          <w:rtl/>
          <w:lang w:bidi="fa-IR"/>
        </w:rPr>
        <w:pPrChange w:id="2536" w:author="Microsoft account" w:date="2025-09-24T10:09:00Z">
          <w:pPr>
            <w:spacing w:after="0" w:line="276" w:lineRule="auto"/>
            <w:jc w:val="both"/>
          </w:pPr>
        </w:pPrChange>
      </w:pPr>
    </w:p>
    <w:p w14:paraId="4D4ECCD2" w14:textId="3073E938" w:rsidR="00422B25" w:rsidRDefault="00422B25">
      <w:pPr>
        <w:spacing w:after="0" w:line="240" w:lineRule="auto"/>
        <w:rPr>
          <w:ins w:id="2537" w:author="Microsoft account" w:date="2025-09-24T10:09:00Z"/>
          <w:rtl/>
          <w:lang w:bidi="fa-IR"/>
        </w:rPr>
      </w:pPr>
      <w:ins w:id="2538" w:author="Microsoft account" w:date="2025-09-24T10:09:00Z">
        <w:r>
          <w:rPr>
            <w:rtl/>
            <w:lang w:bidi="fa-IR"/>
          </w:rPr>
          <w:br w:type="page"/>
        </w:r>
      </w:ins>
    </w:p>
    <w:p w14:paraId="69C6DF49" w14:textId="43E87314" w:rsidR="00F26E73" w:rsidRDefault="00F41F59">
      <w:pPr>
        <w:spacing w:after="0" w:line="276" w:lineRule="auto"/>
        <w:jc w:val="both"/>
        <w:rPr>
          <w:ins w:id="2539" w:author="Microsoft account" w:date="2025-09-25T13:15:00Z"/>
          <w:rtl/>
          <w:lang w:bidi="fa-IR"/>
        </w:rPr>
        <w:pPrChange w:id="2540" w:author="Microsoft account" w:date="2025-09-24T10:09:00Z">
          <w:pPr>
            <w:spacing w:after="0" w:line="276" w:lineRule="auto"/>
            <w:jc w:val="both"/>
          </w:pPr>
        </w:pPrChange>
      </w:pPr>
      <w:bookmarkStart w:id="2541" w:name="I4040703"/>
      <w:ins w:id="2542" w:author="Microsoft account" w:date="2025-09-25T13:15:00Z">
        <w:r>
          <w:rPr>
            <w:rFonts w:hint="cs"/>
            <w:rtl/>
            <w:lang w:bidi="fa-IR"/>
          </w:rPr>
          <w:lastRenderedPageBreak/>
          <w:t>ادامه</w:t>
        </w:r>
      </w:ins>
    </w:p>
    <w:bookmarkEnd w:id="2541"/>
    <w:p w14:paraId="0F63ECA6" w14:textId="77777777" w:rsidR="00F41F59" w:rsidRDefault="00F41F59">
      <w:pPr>
        <w:spacing w:after="0" w:line="276" w:lineRule="auto"/>
        <w:jc w:val="both"/>
        <w:rPr>
          <w:ins w:id="2543" w:author="Microsoft account" w:date="2025-09-25T13:16:00Z"/>
          <w:rtl/>
          <w:lang w:bidi="fa-IR"/>
        </w:rPr>
        <w:pPrChange w:id="2544" w:author="Microsoft account" w:date="2025-09-25T13:15:00Z">
          <w:pPr>
            <w:spacing w:after="0" w:line="276" w:lineRule="auto"/>
            <w:jc w:val="both"/>
          </w:pPr>
        </w:pPrChange>
      </w:pPr>
    </w:p>
    <w:p w14:paraId="4793A0EE" w14:textId="6B35AD83" w:rsidR="00F41F59" w:rsidRDefault="00F41F59">
      <w:pPr>
        <w:spacing w:after="0" w:line="276" w:lineRule="auto"/>
        <w:jc w:val="both"/>
        <w:rPr>
          <w:ins w:id="2545" w:author="Microsoft account" w:date="2025-09-26T11:50:00Z"/>
          <w:rtl/>
          <w:lang w:bidi="fa-IR"/>
        </w:rPr>
        <w:pPrChange w:id="2546" w:author="Microsoft account" w:date="2025-09-25T13:16:00Z">
          <w:pPr>
            <w:spacing w:after="0" w:line="276" w:lineRule="auto"/>
            <w:jc w:val="both"/>
          </w:pPr>
        </w:pPrChange>
      </w:pPr>
      <w:ins w:id="2547"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548" w:author="Microsoft account" w:date="2025-09-26T11:44:00Z">
              <w:rPr>
                <w:rFonts w:hint="eastAsia"/>
                <w:rtl/>
                <w:lang w:bidi="fa-IR"/>
              </w:rPr>
            </w:rPrChange>
          </w:rPr>
          <w:t>خ</w:t>
        </w:r>
        <w:r w:rsidRPr="009902E3">
          <w:rPr>
            <w:rFonts w:hint="cs"/>
            <w:u w:val="single"/>
            <w:rtl/>
            <w:lang w:bidi="fa-IR"/>
            <w:rPrChange w:id="2549" w:author="Microsoft account" w:date="2025-09-26T11:44:00Z">
              <w:rPr>
                <w:rFonts w:hint="cs"/>
                <w:rtl/>
                <w:lang w:bidi="fa-IR"/>
              </w:rPr>
            </w:rPrChange>
          </w:rPr>
          <w:t>ی</w:t>
        </w:r>
        <w:r w:rsidRPr="009902E3">
          <w:rPr>
            <w:rFonts w:hint="eastAsia"/>
            <w:u w:val="single"/>
            <w:rtl/>
            <w:lang w:bidi="fa-IR"/>
            <w:rPrChange w:id="2550" w:author="Microsoft account" w:date="2025-09-26T11:44:00Z">
              <w:rPr>
                <w:rFonts w:hint="eastAsia"/>
                <w:rtl/>
                <w:lang w:bidi="fa-IR"/>
              </w:rPr>
            </w:rPrChange>
          </w:rPr>
          <w:t>ل</w:t>
        </w:r>
        <w:r w:rsidRPr="009902E3">
          <w:rPr>
            <w:rFonts w:hint="cs"/>
            <w:u w:val="single"/>
            <w:rtl/>
            <w:lang w:bidi="fa-IR"/>
            <w:rPrChange w:id="2551" w:author="Microsoft account" w:date="2025-09-26T11:44:00Z">
              <w:rPr>
                <w:rFonts w:hint="cs"/>
                <w:rtl/>
                <w:lang w:bidi="fa-IR"/>
              </w:rPr>
            </w:rPrChange>
          </w:rPr>
          <w:t>ی</w:t>
        </w:r>
        <w:r w:rsidRPr="009902E3">
          <w:rPr>
            <w:u w:val="single"/>
            <w:rtl/>
            <w:lang w:bidi="fa-IR"/>
            <w:rPrChange w:id="2552" w:author="Microsoft account" w:date="2025-09-26T11:44:00Z">
              <w:rPr>
                <w:rtl/>
                <w:lang w:bidi="fa-IR"/>
              </w:rPr>
            </w:rPrChange>
          </w:rPr>
          <w:t xml:space="preserve"> با</w:t>
        </w:r>
        <w:r w:rsidRPr="009902E3">
          <w:rPr>
            <w:rFonts w:hint="cs"/>
            <w:u w:val="single"/>
            <w:rtl/>
            <w:lang w:bidi="fa-IR"/>
            <w:rPrChange w:id="2553" w:author="Microsoft account" w:date="2025-09-26T11:44:00Z">
              <w:rPr>
                <w:rFonts w:hint="cs"/>
                <w:rtl/>
                <w:lang w:bidi="fa-IR"/>
              </w:rPr>
            </w:rPrChange>
          </w:rPr>
          <w:t>ی</w:t>
        </w:r>
        <w:r w:rsidRPr="009902E3">
          <w:rPr>
            <w:rFonts w:hint="eastAsia"/>
            <w:u w:val="single"/>
            <w:rtl/>
            <w:lang w:bidi="fa-IR"/>
            <w:rPrChange w:id="2554" w:author="Microsoft account" w:date="2025-09-26T11:44:00Z">
              <w:rPr>
                <w:rFonts w:hint="eastAsia"/>
                <w:rtl/>
                <w:lang w:bidi="fa-IR"/>
              </w:rPr>
            </w:rPrChange>
          </w:rPr>
          <w:t>د</w:t>
        </w:r>
        <w:r w:rsidRPr="009902E3">
          <w:rPr>
            <w:u w:val="single"/>
            <w:rtl/>
            <w:lang w:bidi="fa-IR"/>
            <w:rPrChange w:id="2555" w:author="Microsoft account" w:date="2025-09-26T11:44:00Z">
              <w:rPr>
                <w:rtl/>
                <w:lang w:bidi="fa-IR"/>
              </w:rPr>
            </w:rPrChange>
          </w:rPr>
          <w:t xml:space="preserve"> به ا</w:t>
        </w:r>
        <w:r w:rsidRPr="009902E3">
          <w:rPr>
            <w:rFonts w:hint="cs"/>
            <w:u w:val="single"/>
            <w:rtl/>
            <w:lang w:bidi="fa-IR"/>
            <w:rPrChange w:id="2556" w:author="Microsoft account" w:date="2025-09-26T11:44:00Z">
              <w:rPr>
                <w:rFonts w:hint="cs"/>
                <w:rtl/>
                <w:lang w:bidi="fa-IR"/>
              </w:rPr>
            </w:rPrChange>
          </w:rPr>
          <w:t>ی</w:t>
        </w:r>
        <w:r w:rsidRPr="009902E3">
          <w:rPr>
            <w:rFonts w:hint="eastAsia"/>
            <w:u w:val="single"/>
            <w:rtl/>
            <w:lang w:bidi="fa-IR"/>
            <w:rPrChange w:id="2557" w:author="Microsoft account" w:date="2025-09-26T11:44:00Z">
              <w:rPr>
                <w:rFonts w:hint="eastAsia"/>
                <w:rtl/>
                <w:lang w:bidi="fa-IR"/>
              </w:rPr>
            </w:rPrChange>
          </w:rPr>
          <w:t>ن</w:t>
        </w:r>
        <w:r w:rsidRPr="009902E3">
          <w:rPr>
            <w:u w:val="single"/>
            <w:rtl/>
            <w:lang w:bidi="fa-IR"/>
            <w:rPrChange w:id="2558" w:author="Microsoft account" w:date="2025-09-26T11:44:00Z">
              <w:rPr>
                <w:rtl/>
                <w:lang w:bidi="fa-IR"/>
              </w:rPr>
            </w:rPrChange>
          </w:rPr>
          <w:t xml:space="preserve"> دقت کن</w:t>
        </w:r>
        <w:r w:rsidRPr="009902E3">
          <w:rPr>
            <w:rFonts w:hint="cs"/>
            <w:u w:val="single"/>
            <w:rtl/>
            <w:lang w:bidi="fa-IR"/>
            <w:rPrChange w:id="2559" w:author="Microsoft account" w:date="2025-09-26T11:44:00Z">
              <w:rPr>
                <w:rFonts w:hint="cs"/>
                <w:rtl/>
                <w:lang w:bidi="fa-IR"/>
              </w:rPr>
            </w:rPrChange>
          </w:rPr>
          <w:t>ی</w:t>
        </w:r>
        <w:r w:rsidRPr="009902E3">
          <w:rPr>
            <w:rFonts w:hint="eastAsia"/>
            <w:u w:val="single"/>
            <w:rtl/>
            <w:lang w:bidi="fa-IR"/>
            <w:rPrChange w:id="2560" w:author="Microsoft account" w:date="2025-09-26T11:44:00Z">
              <w:rPr>
                <w:rFonts w:hint="eastAsia"/>
                <w:rtl/>
                <w:lang w:bidi="fa-IR"/>
              </w:rPr>
            </w:rPrChange>
          </w:rPr>
          <w:t>م</w:t>
        </w:r>
        <w:r w:rsidRPr="009902E3">
          <w:rPr>
            <w:u w:val="single"/>
            <w:rtl/>
            <w:lang w:bidi="fa-IR"/>
            <w:rPrChange w:id="2561" w:author="Microsoft account" w:date="2025-09-26T11:44:00Z">
              <w:rPr>
                <w:rtl/>
                <w:lang w:bidi="fa-IR"/>
              </w:rPr>
            </w:rPrChange>
          </w:rPr>
          <w:t xml:space="preserve"> که </w:t>
        </w:r>
        <w:r w:rsidRPr="009902E3">
          <w:rPr>
            <w:rFonts w:hint="cs"/>
            <w:u w:val="single"/>
            <w:rtl/>
            <w:lang w:bidi="fa-IR"/>
            <w:rPrChange w:id="2562" w:author="Microsoft account" w:date="2025-09-26T11:44:00Z">
              <w:rPr>
                <w:rFonts w:hint="cs"/>
                <w:rtl/>
                <w:lang w:bidi="fa-IR"/>
              </w:rPr>
            </w:rPrChange>
          </w:rPr>
          <w:t>ی</w:t>
        </w:r>
        <w:r w:rsidRPr="009902E3">
          <w:rPr>
            <w:rFonts w:hint="eastAsia"/>
            <w:u w:val="single"/>
            <w:rtl/>
            <w:lang w:bidi="fa-IR"/>
            <w:rPrChange w:id="2563" w:author="Microsoft account" w:date="2025-09-26T11:44:00Z">
              <w:rPr>
                <w:rFonts w:hint="eastAsia"/>
                <w:rtl/>
                <w:lang w:bidi="fa-IR"/>
              </w:rPr>
            </w:rPrChange>
          </w:rPr>
          <w:t>ه</w:t>
        </w:r>
        <w:r w:rsidRPr="009902E3">
          <w:rPr>
            <w:u w:val="single"/>
            <w:rtl/>
            <w:lang w:bidi="fa-IR"/>
            <w:rPrChange w:id="2564" w:author="Microsoft account" w:date="2025-09-26T11:44:00Z">
              <w:rPr>
                <w:rtl/>
                <w:lang w:bidi="fa-IR"/>
              </w:rPr>
            </w:rPrChange>
          </w:rPr>
          <w:t xml:space="preserve"> </w:t>
        </w:r>
        <w:r w:rsidRPr="009902E3">
          <w:rPr>
            <w:u w:val="single"/>
            <w:lang w:bidi="fa-IR"/>
            <w:rPrChange w:id="2565" w:author="Microsoft account" w:date="2025-09-26T11:44:00Z">
              <w:rPr>
                <w:lang w:bidi="fa-IR"/>
              </w:rPr>
            </w:rPrChange>
          </w:rPr>
          <w:t>object</w:t>
        </w:r>
        <w:r w:rsidRPr="009902E3">
          <w:rPr>
            <w:u w:val="single"/>
            <w:rtl/>
            <w:lang w:bidi="fa-IR"/>
            <w:rPrChange w:id="2566" w:author="Microsoft account" w:date="2025-09-26T11:44:00Z">
              <w:rPr>
                <w:rtl/>
                <w:lang w:bidi="fa-IR"/>
              </w:rPr>
            </w:rPrChange>
          </w:rPr>
          <w:t xml:space="preserve"> چ</w:t>
        </w:r>
        <w:r w:rsidRPr="009902E3">
          <w:rPr>
            <w:rFonts w:hint="cs"/>
            <w:u w:val="single"/>
            <w:rtl/>
            <w:lang w:bidi="fa-IR"/>
            <w:rPrChange w:id="2567" w:author="Microsoft account" w:date="2025-09-26T11:44:00Z">
              <w:rPr>
                <w:rFonts w:hint="cs"/>
                <w:rtl/>
                <w:lang w:bidi="fa-IR"/>
              </w:rPr>
            </w:rPrChange>
          </w:rPr>
          <w:t>ی</w:t>
        </w:r>
        <w:r w:rsidRPr="009902E3">
          <w:rPr>
            <w:u w:val="single"/>
            <w:rtl/>
            <w:lang w:bidi="fa-IR"/>
            <w:rPrChange w:id="2568" w:author="Microsoft account" w:date="2025-09-26T11:44:00Z">
              <w:rPr>
                <w:rtl/>
                <w:lang w:bidi="fa-IR"/>
              </w:rPr>
            </w:rPrChange>
          </w:rPr>
          <w:t xml:space="preserve"> هست اصن</w:t>
        </w:r>
        <w:r>
          <w:rPr>
            <w:rFonts w:hint="cs"/>
            <w:rtl/>
            <w:lang w:bidi="fa-IR"/>
          </w:rPr>
          <w:t xml:space="preserve">. مثلا ما اگر قصد داریم یه </w:t>
        </w:r>
      </w:ins>
      <w:ins w:id="2569"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570" w:author="Microsoft account" w:date="2025-09-26T11:45:00Z">
        <w:r w:rsidR="009902E3">
          <w:rPr>
            <w:lang w:bidi="fa-IR"/>
          </w:rPr>
          <w:t>o</w:t>
        </w:r>
      </w:ins>
      <w:ins w:id="2571"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2572" w:author="Microsoft account" w:date="2025-09-26T11:50:00Z"/>
          <w:sz w:val="18"/>
          <w:szCs w:val="18"/>
          <w:rtl/>
          <w:lang w:bidi="fa-IR"/>
        </w:rPr>
        <w:pPrChange w:id="2573" w:author="Microsoft account" w:date="2025-09-26T11:50:00Z">
          <w:pPr>
            <w:spacing w:after="0" w:line="276" w:lineRule="auto"/>
            <w:jc w:val="both"/>
          </w:pPr>
        </w:pPrChange>
      </w:pPr>
      <w:ins w:id="2574"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575" w:author="Microsoft account" w:date="2025-09-26T11:51:00Z"/>
          <w:sz w:val="18"/>
          <w:szCs w:val="18"/>
          <w:rtl/>
          <w:lang w:bidi="fa-IR"/>
        </w:rPr>
        <w:pPrChange w:id="2576" w:author="Microsoft account" w:date="2025-09-26T11:50:00Z">
          <w:pPr>
            <w:spacing w:after="0" w:line="276" w:lineRule="auto"/>
            <w:jc w:val="both"/>
          </w:pPr>
        </w:pPrChange>
      </w:pPr>
      <w:ins w:id="2577"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578" w:author="Microsoft account" w:date="2025-09-26T11:54:00Z"/>
          <w:sz w:val="18"/>
          <w:szCs w:val="18"/>
          <w:rtl/>
          <w:lang w:bidi="fa-IR"/>
        </w:rPr>
        <w:pPrChange w:id="2579" w:author="Microsoft account" w:date="2025-09-26T11:51:00Z">
          <w:pPr>
            <w:spacing w:after="0" w:line="276" w:lineRule="auto"/>
            <w:jc w:val="both"/>
          </w:pPr>
        </w:pPrChange>
      </w:pPr>
      <w:ins w:id="2580" w:author="Microsoft account" w:date="2025-09-26T11:54:00Z">
        <w:r w:rsidRPr="00E26450">
          <w:rPr>
            <w:noProof/>
            <w:sz w:val="18"/>
            <w:szCs w:val="18"/>
            <w:rPrChange w:id="2581"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582" w:author="Microsoft account" w:date="2025-09-26T11:55:00Z"/>
          <w:sz w:val="18"/>
          <w:szCs w:val="18"/>
          <w:rtl/>
          <w:lang w:bidi="fa-IR"/>
        </w:rPr>
        <w:pPrChange w:id="2583" w:author="Microsoft account" w:date="2025-09-26T11:54:00Z">
          <w:pPr>
            <w:spacing w:after="0" w:line="276" w:lineRule="auto"/>
            <w:jc w:val="both"/>
          </w:pPr>
        </w:pPrChange>
      </w:pPr>
      <w:ins w:id="2584" w:author="Microsoft account" w:date="2025-09-26T11:55:00Z">
        <w:r w:rsidRPr="00E26450">
          <w:rPr>
            <w:noProof/>
            <w:sz w:val="18"/>
            <w:szCs w:val="18"/>
            <w:rPrChange w:id="2585"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586" w:author="Microsoft account" w:date="2025-09-26T11:55:00Z"/>
          <w:sz w:val="18"/>
          <w:szCs w:val="18"/>
          <w:rtl/>
          <w:lang w:bidi="fa-IR"/>
        </w:rPr>
        <w:pPrChange w:id="2587" w:author="Microsoft account" w:date="2025-09-26T11:55:00Z">
          <w:pPr>
            <w:spacing w:after="0" w:line="276" w:lineRule="auto"/>
            <w:jc w:val="both"/>
          </w:pPr>
        </w:pPrChange>
      </w:pPr>
      <w:ins w:id="2588" w:author="Microsoft account" w:date="2025-09-26T11:55:00Z">
        <w:r w:rsidRPr="00E73202">
          <w:rPr>
            <w:noProof/>
            <w:sz w:val="18"/>
            <w:szCs w:val="18"/>
            <w:rPrChange w:id="2589"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590" w:author="Microsoft account" w:date="2025-09-26T11:55:00Z"/>
          <w:sz w:val="18"/>
          <w:szCs w:val="18"/>
          <w:rtl/>
          <w:lang w:bidi="fa-IR"/>
        </w:rPr>
        <w:pPrChange w:id="2591" w:author="Microsoft account" w:date="2025-09-26T11:55:00Z">
          <w:pPr>
            <w:spacing w:after="0" w:line="276" w:lineRule="auto"/>
            <w:jc w:val="both"/>
          </w:pPr>
        </w:pPrChange>
      </w:pPr>
    </w:p>
    <w:p w14:paraId="1EB1B874" w14:textId="1ECC6626" w:rsidR="00E73202" w:rsidRDefault="00E73202">
      <w:pPr>
        <w:spacing w:after="0" w:line="276" w:lineRule="auto"/>
        <w:ind w:firstLine="720"/>
        <w:jc w:val="both"/>
        <w:rPr>
          <w:ins w:id="2592" w:author="Microsoft account" w:date="2025-09-26T11:55:00Z"/>
          <w:sz w:val="18"/>
          <w:szCs w:val="18"/>
          <w:rtl/>
          <w:lang w:bidi="fa-IR"/>
        </w:rPr>
        <w:pPrChange w:id="2593" w:author="Microsoft account" w:date="2025-09-26T11:55:00Z">
          <w:pPr>
            <w:spacing w:after="0" w:line="276" w:lineRule="auto"/>
            <w:jc w:val="both"/>
          </w:pPr>
        </w:pPrChange>
      </w:pPr>
      <w:ins w:id="2594"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595" w:author="Microsoft account" w:date="2025-09-26T11:57:00Z"/>
          <w:sz w:val="18"/>
          <w:szCs w:val="18"/>
          <w:rtl/>
          <w:lang w:bidi="fa-IR"/>
        </w:rPr>
        <w:pPrChange w:id="2596" w:author="Microsoft account" w:date="2025-09-26T11:56:00Z">
          <w:pPr>
            <w:spacing w:after="0" w:line="276" w:lineRule="auto"/>
            <w:jc w:val="both"/>
          </w:pPr>
        </w:pPrChange>
      </w:pPr>
      <w:ins w:id="2597"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598" w:author="Microsoft account" w:date="2025-10-21T10:02:00Z">
              <w:rPr>
                <w:sz w:val="18"/>
                <w:szCs w:val="18"/>
                <w:rtl/>
                <w:lang w:bidi="fa-IR"/>
              </w:rPr>
            </w:rPrChange>
          </w:rPr>
          <w:t>فا</w:t>
        </w:r>
        <w:r w:rsidRPr="00F67C9F">
          <w:rPr>
            <w:rFonts w:hint="cs"/>
            <w:sz w:val="18"/>
            <w:szCs w:val="18"/>
            <w:u w:val="single"/>
            <w:rtl/>
            <w:lang w:bidi="fa-IR"/>
            <w:rPrChange w:id="2599" w:author="Microsoft account" w:date="2025-10-21T10:02:00Z">
              <w:rPr>
                <w:rFonts w:hint="cs"/>
                <w:sz w:val="18"/>
                <w:szCs w:val="18"/>
                <w:rtl/>
                <w:lang w:bidi="fa-IR"/>
              </w:rPr>
            </w:rPrChange>
          </w:rPr>
          <w:t>ی</w:t>
        </w:r>
        <w:r w:rsidRPr="00F67C9F">
          <w:rPr>
            <w:rFonts w:hint="eastAsia"/>
            <w:sz w:val="18"/>
            <w:szCs w:val="18"/>
            <w:u w:val="single"/>
            <w:rtl/>
            <w:lang w:bidi="fa-IR"/>
            <w:rPrChange w:id="2600" w:author="Microsoft account" w:date="2025-10-21T10:02:00Z">
              <w:rPr>
                <w:rFonts w:hint="eastAsia"/>
                <w:sz w:val="18"/>
                <w:szCs w:val="18"/>
                <w:rtl/>
                <w:lang w:bidi="fa-IR"/>
              </w:rPr>
            </w:rPrChange>
          </w:rPr>
          <w:t>لِ</w:t>
        </w:r>
        <w:r w:rsidRPr="00F67C9F">
          <w:rPr>
            <w:sz w:val="18"/>
            <w:szCs w:val="18"/>
            <w:u w:val="single"/>
            <w:rtl/>
            <w:lang w:bidi="fa-IR"/>
            <w:rPrChange w:id="2601" w:author="Microsoft account" w:date="2025-10-21T10:02:00Z">
              <w:rPr>
                <w:sz w:val="18"/>
                <w:szCs w:val="18"/>
                <w:rtl/>
                <w:lang w:bidi="fa-IR"/>
              </w:rPr>
            </w:rPrChange>
          </w:rPr>
          <w:t xml:space="preserve"> </w:t>
        </w:r>
        <w:r w:rsidRPr="00F67C9F">
          <w:rPr>
            <w:sz w:val="18"/>
            <w:szCs w:val="18"/>
            <w:u w:val="single"/>
            <w:lang w:bidi="fa-IR"/>
            <w:rPrChange w:id="2602" w:author="Microsoft account" w:date="2025-10-21T10:02:00Z">
              <w:rPr>
                <w:sz w:val="18"/>
                <w:szCs w:val="18"/>
                <w:lang w:bidi="fa-IR"/>
              </w:rPr>
            </w:rPrChange>
          </w:rPr>
          <w:t>main.py</w:t>
        </w:r>
        <w:r w:rsidRPr="00F67C9F">
          <w:rPr>
            <w:sz w:val="18"/>
            <w:szCs w:val="18"/>
            <w:u w:val="single"/>
            <w:rtl/>
            <w:lang w:bidi="fa-IR"/>
            <w:rPrChange w:id="2603" w:author="Microsoft account" w:date="2025-10-21T10:02:00Z">
              <w:rPr>
                <w:sz w:val="18"/>
                <w:szCs w:val="18"/>
                <w:rtl/>
                <w:lang w:bidi="fa-IR"/>
              </w:rPr>
            </w:rPrChange>
          </w:rPr>
          <w:t xml:space="preserve"> تو</w:t>
        </w:r>
        <w:r w:rsidRPr="00F67C9F">
          <w:rPr>
            <w:rFonts w:hint="cs"/>
            <w:sz w:val="18"/>
            <w:szCs w:val="18"/>
            <w:u w:val="single"/>
            <w:rtl/>
            <w:lang w:bidi="fa-IR"/>
            <w:rPrChange w:id="2604" w:author="Microsoft account" w:date="2025-10-21T10:02:00Z">
              <w:rPr>
                <w:rFonts w:hint="cs"/>
                <w:sz w:val="18"/>
                <w:szCs w:val="18"/>
                <w:rtl/>
                <w:lang w:bidi="fa-IR"/>
              </w:rPr>
            </w:rPrChange>
          </w:rPr>
          <w:t>ی</w:t>
        </w:r>
        <w:r w:rsidRPr="00F67C9F">
          <w:rPr>
            <w:sz w:val="18"/>
            <w:szCs w:val="18"/>
            <w:u w:val="single"/>
            <w:rtl/>
            <w:lang w:bidi="fa-IR"/>
            <w:rPrChange w:id="2605" w:author="Microsoft account" w:date="2025-10-21T10:02:00Z">
              <w:rPr>
                <w:sz w:val="18"/>
                <w:szCs w:val="18"/>
                <w:rtl/>
                <w:lang w:bidi="fa-IR"/>
              </w:rPr>
            </w:rPrChange>
          </w:rPr>
          <w:t xml:space="preserve"> هر پروژه ا</w:t>
        </w:r>
        <w:r w:rsidRPr="00F67C9F">
          <w:rPr>
            <w:rFonts w:hint="cs"/>
            <w:sz w:val="18"/>
            <w:szCs w:val="18"/>
            <w:u w:val="single"/>
            <w:rtl/>
            <w:lang w:bidi="fa-IR"/>
            <w:rPrChange w:id="2606" w:author="Microsoft account" w:date="2025-10-21T10:02:00Z">
              <w:rPr>
                <w:rFonts w:hint="cs"/>
                <w:sz w:val="18"/>
                <w:szCs w:val="18"/>
                <w:rtl/>
                <w:lang w:bidi="fa-IR"/>
              </w:rPr>
            </w:rPrChange>
          </w:rPr>
          <w:t>ی</w:t>
        </w:r>
        <w:r w:rsidRPr="00F67C9F">
          <w:rPr>
            <w:sz w:val="18"/>
            <w:szCs w:val="18"/>
            <w:u w:val="single"/>
            <w:rtl/>
            <w:lang w:bidi="fa-IR"/>
            <w:rPrChange w:id="2607" w:author="Microsoft account" w:date="2025-10-21T10:02:00Z">
              <w:rPr>
                <w:sz w:val="18"/>
                <w:szCs w:val="18"/>
                <w:rtl/>
                <w:lang w:bidi="fa-IR"/>
              </w:rPr>
            </w:rPrChange>
          </w:rPr>
          <w:t xml:space="preserve"> هدف وجود</w:t>
        </w:r>
        <w:r w:rsidRPr="00F67C9F">
          <w:rPr>
            <w:rFonts w:hint="cs"/>
            <w:sz w:val="18"/>
            <w:szCs w:val="18"/>
            <w:u w:val="single"/>
            <w:rtl/>
            <w:lang w:bidi="fa-IR"/>
            <w:rPrChange w:id="2608" w:author="Microsoft account" w:date="2025-10-21T10:02:00Z">
              <w:rPr>
                <w:rFonts w:hint="cs"/>
                <w:sz w:val="18"/>
                <w:szCs w:val="18"/>
                <w:rtl/>
                <w:lang w:bidi="fa-IR"/>
              </w:rPr>
            </w:rPrChange>
          </w:rPr>
          <w:t>ی</w:t>
        </w:r>
        <w:r w:rsidRPr="00F67C9F">
          <w:rPr>
            <w:rFonts w:hint="eastAsia"/>
            <w:sz w:val="18"/>
            <w:szCs w:val="18"/>
            <w:u w:val="single"/>
            <w:rtl/>
            <w:lang w:bidi="fa-IR"/>
            <w:rPrChange w:id="2609" w:author="Microsoft account" w:date="2025-10-21T10:02:00Z">
              <w:rPr>
                <w:rFonts w:hint="eastAsia"/>
                <w:sz w:val="18"/>
                <w:szCs w:val="18"/>
                <w:rtl/>
                <w:lang w:bidi="fa-IR"/>
              </w:rPr>
            </w:rPrChange>
          </w:rPr>
          <w:t>ش</w:t>
        </w:r>
        <w:r w:rsidRPr="00F67C9F">
          <w:rPr>
            <w:sz w:val="18"/>
            <w:szCs w:val="18"/>
            <w:u w:val="single"/>
            <w:rtl/>
            <w:lang w:bidi="fa-IR"/>
            <w:rPrChange w:id="2610" w:author="Microsoft account" w:date="2025-10-21T10:02:00Z">
              <w:rPr>
                <w:sz w:val="18"/>
                <w:szCs w:val="18"/>
                <w:rtl/>
                <w:lang w:bidi="fa-IR"/>
              </w:rPr>
            </w:rPrChange>
          </w:rPr>
          <w:t xml:space="preserve"> برقرار</w:t>
        </w:r>
        <w:r w:rsidRPr="00F67C9F">
          <w:rPr>
            <w:rFonts w:hint="cs"/>
            <w:sz w:val="18"/>
            <w:szCs w:val="18"/>
            <w:u w:val="single"/>
            <w:rtl/>
            <w:lang w:bidi="fa-IR"/>
            <w:rPrChange w:id="2611" w:author="Microsoft account" w:date="2025-10-21T10:02:00Z">
              <w:rPr>
                <w:rFonts w:hint="cs"/>
                <w:sz w:val="18"/>
                <w:szCs w:val="18"/>
                <w:rtl/>
                <w:lang w:bidi="fa-IR"/>
              </w:rPr>
            </w:rPrChange>
          </w:rPr>
          <w:t>ی</w:t>
        </w:r>
        <w:r w:rsidRPr="00F67C9F">
          <w:rPr>
            <w:sz w:val="18"/>
            <w:szCs w:val="18"/>
            <w:u w:val="single"/>
            <w:rtl/>
            <w:lang w:bidi="fa-IR"/>
            <w:rPrChange w:id="2612" w:author="Microsoft account" w:date="2025-10-21T10:02:00Z">
              <w:rPr>
                <w:sz w:val="18"/>
                <w:szCs w:val="18"/>
                <w:rtl/>
                <w:lang w:bidi="fa-IR"/>
              </w:rPr>
            </w:rPrChange>
          </w:rPr>
          <w:t xml:space="preserve"> ارتباط ب</w:t>
        </w:r>
        <w:r w:rsidRPr="00F67C9F">
          <w:rPr>
            <w:rFonts w:hint="cs"/>
            <w:sz w:val="18"/>
            <w:szCs w:val="18"/>
            <w:u w:val="single"/>
            <w:rtl/>
            <w:lang w:bidi="fa-IR"/>
            <w:rPrChange w:id="2613" w:author="Microsoft account" w:date="2025-10-21T10:02:00Z">
              <w:rPr>
                <w:rFonts w:hint="cs"/>
                <w:sz w:val="18"/>
                <w:szCs w:val="18"/>
                <w:rtl/>
                <w:lang w:bidi="fa-IR"/>
              </w:rPr>
            </w:rPrChange>
          </w:rPr>
          <w:t>ی</w:t>
        </w:r>
        <w:r w:rsidRPr="00F67C9F">
          <w:rPr>
            <w:rFonts w:hint="eastAsia"/>
            <w:sz w:val="18"/>
            <w:szCs w:val="18"/>
            <w:u w:val="single"/>
            <w:rtl/>
            <w:lang w:bidi="fa-IR"/>
            <w:rPrChange w:id="2614" w:author="Microsoft account" w:date="2025-10-21T10:02:00Z">
              <w:rPr>
                <w:rFonts w:hint="eastAsia"/>
                <w:sz w:val="18"/>
                <w:szCs w:val="18"/>
                <w:rtl/>
                <w:lang w:bidi="fa-IR"/>
              </w:rPr>
            </w:rPrChange>
          </w:rPr>
          <w:t>ن</w:t>
        </w:r>
        <w:r w:rsidRPr="00F67C9F">
          <w:rPr>
            <w:sz w:val="18"/>
            <w:szCs w:val="18"/>
            <w:u w:val="single"/>
            <w:rtl/>
            <w:lang w:bidi="fa-IR"/>
            <w:rPrChange w:id="2615" w:author="Microsoft account" w:date="2025-10-21T10:02:00Z">
              <w:rPr>
                <w:sz w:val="18"/>
                <w:szCs w:val="18"/>
                <w:rtl/>
                <w:lang w:bidi="fa-IR"/>
              </w:rPr>
            </w:rPrChange>
          </w:rPr>
          <w:t xml:space="preserve"> ا</w:t>
        </w:r>
        <w:r w:rsidRPr="00F67C9F">
          <w:rPr>
            <w:rFonts w:hint="cs"/>
            <w:sz w:val="18"/>
            <w:szCs w:val="18"/>
            <w:u w:val="single"/>
            <w:rtl/>
            <w:lang w:bidi="fa-IR"/>
            <w:rPrChange w:id="2616" w:author="Microsoft account" w:date="2025-10-21T10:02:00Z">
              <w:rPr>
                <w:rFonts w:hint="cs"/>
                <w:sz w:val="18"/>
                <w:szCs w:val="18"/>
                <w:rtl/>
                <w:lang w:bidi="fa-IR"/>
              </w:rPr>
            </w:rPrChange>
          </w:rPr>
          <w:t>ی</w:t>
        </w:r>
        <w:r w:rsidRPr="00F67C9F">
          <w:rPr>
            <w:rFonts w:hint="eastAsia"/>
            <w:sz w:val="18"/>
            <w:szCs w:val="18"/>
            <w:u w:val="single"/>
            <w:rtl/>
            <w:lang w:bidi="fa-IR"/>
            <w:rPrChange w:id="2617" w:author="Microsoft account" w:date="2025-10-21T10:02:00Z">
              <w:rPr>
                <w:rFonts w:hint="eastAsia"/>
                <w:sz w:val="18"/>
                <w:szCs w:val="18"/>
                <w:rtl/>
                <w:lang w:bidi="fa-IR"/>
              </w:rPr>
            </w:rPrChange>
          </w:rPr>
          <w:t>ن</w:t>
        </w:r>
        <w:r w:rsidRPr="00F67C9F">
          <w:rPr>
            <w:sz w:val="18"/>
            <w:szCs w:val="18"/>
            <w:u w:val="single"/>
            <w:rtl/>
            <w:lang w:bidi="fa-IR"/>
            <w:rPrChange w:id="2618" w:author="Microsoft account" w:date="2025-10-21T10:02:00Z">
              <w:rPr>
                <w:sz w:val="18"/>
                <w:szCs w:val="18"/>
                <w:rtl/>
                <w:lang w:bidi="fa-IR"/>
              </w:rPr>
            </w:rPrChange>
          </w:rPr>
          <w:t xml:space="preserve"> بخش ها</w:t>
        </w:r>
        <w:r w:rsidRPr="00F67C9F">
          <w:rPr>
            <w:rFonts w:hint="cs"/>
            <w:sz w:val="18"/>
            <w:szCs w:val="18"/>
            <w:u w:val="single"/>
            <w:rtl/>
            <w:lang w:bidi="fa-IR"/>
            <w:rPrChange w:id="2619" w:author="Microsoft account" w:date="2025-10-21T10:02:00Z">
              <w:rPr>
                <w:rFonts w:hint="cs"/>
                <w:sz w:val="18"/>
                <w:szCs w:val="18"/>
                <w:rtl/>
                <w:lang w:bidi="fa-IR"/>
              </w:rPr>
            </w:rPrChange>
          </w:rPr>
          <w:t>ی</w:t>
        </w:r>
        <w:r w:rsidRPr="00F67C9F">
          <w:rPr>
            <w:sz w:val="18"/>
            <w:szCs w:val="18"/>
            <w:u w:val="single"/>
            <w:rtl/>
            <w:lang w:bidi="fa-IR"/>
            <w:rPrChange w:id="2620"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621" w:author="Microsoft account" w:date="2025-10-21T10:02:00Z">
              <w:rPr>
                <w:rFonts w:hint="eastAsia"/>
                <w:sz w:val="18"/>
                <w:szCs w:val="18"/>
                <w:rtl/>
                <w:lang w:bidi="fa-IR"/>
              </w:rPr>
            </w:rPrChange>
          </w:rPr>
          <w:t>ِ</w:t>
        </w:r>
        <w:r w:rsidRPr="00F67C9F">
          <w:rPr>
            <w:sz w:val="18"/>
            <w:szCs w:val="18"/>
            <w:u w:val="single"/>
            <w:rtl/>
            <w:lang w:bidi="fa-IR"/>
            <w:rPrChange w:id="2622" w:author="Microsoft account" w:date="2025-10-21T10:02:00Z">
              <w:rPr>
                <w:sz w:val="18"/>
                <w:szCs w:val="18"/>
                <w:rtl/>
                <w:lang w:bidi="fa-IR"/>
              </w:rPr>
            </w:rPrChange>
          </w:rPr>
          <w:t xml:space="preserve"> که ا</w:t>
        </w:r>
        <w:r w:rsidRPr="00F67C9F">
          <w:rPr>
            <w:rFonts w:hint="cs"/>
            <w:sz w:val="18"/>
            <w:szCs w:val="18"/>
            <w:u w:val="single"/>
            <w:rtl/>
            <w:lang w:bidi="fa-IR"/>
            <w:rPrChange w:id="2623" w:author="Microsoft account" w:date="2025-10-21T10:02:00Z">
              <w:rPr>
                <w:rFonts w:hint="cs"/>
                <w:sz w:val="18"/>
                <w:szCs w:val="18"/>
                <w:rtl/>
                <w:lang w:bidi="fa-IR"/>
              </w:rPr>
            </w:rPrChange>
          </w:rPr>
          <w:t>ی</w:t>
        </w:r>
        <w:r w:rsidRPr="00F67C9F">
          <w:rPr>
            <w:rFonts w:hint="eastAsia"/>
            <w:sz w:val="18"/>
            <w:szCs w:val="18"/>
            <w:u w:val="single"/>
            <w:rtl/>
            <w:lang w:bidi="fa-IR"/>
            <w:rPrChange w:id="2624" w:author="Microsoft account" w:date="2025-10-21T10:02:00Z">
              <w:rPr>
                <w:rFonts w:hint="eastAsia"/>
                <w:sz w:val="18"/>
                <w:szCs w:val="18"/>
                <w:rtl/>
                <w:lang w:bidi="fa-IR"/>
              </w:rPr>
            </w:rPrChange>
          </w:rPr>
          <w:t>نا</w:t>
        </w:r>
        <w:r w:rsidRPr="00F67C9F">
          <w:rPr>
            <w:sz w:val="18"/>
            <w:szCs w:val="18"/>
            <w:u w:val="single"/>
            <w:rtl/>
            <w:lang w:bidi="fa-IR"/>
            <w:rPrChange w:id="2625"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626" w:author="Microsoft account" w:date="2025-10-21T10:02:00Z">
              <w:rPr>
                <w:rFonts w:hint="cs"/>
                <w:sz w:val="18"/>
                <w:szCs w:val="18"/>
                <w:rtl/>
                <w:lang w:bidi="fa-IR"/>
              </w:rPr>
            </w:rPrChange>
          </w:rPr>
          <w:t>ی</w:t>
        </w:r>
        <w:r w:rsidRPr="00F67C9F">
          <w:rPr>
            <w:sz w:val="18"/>
            <w:szCs w:val="18"/>
            <w:u w:val="single"/>
            <w:rtl/>
            <w:lang w:bidi="fa-IR"/>
            <w:rPrChange w:id="2627"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628" w:author="Microsoft account" w:date="2025-09-26T11:57:00Z"/>
          <w:sz w:val="18"/>
          <w:szCs w:val="18"/>
          <w:rtl/>
          <w:lang w:bidi="fa-IR"/>
        </w:rPr>
        <w:pPrChange w:id="2629" w:author="Microsoft account" w:date="2025-09-26T11:57:00Z">
          <w:pPr>
            <w:spacing w:after="0" w:line="276" w:lineRule="auto"/>
            <w:jc w:val="both"/>
          </w:pPr>
        </w:pPrChange>
      </w:pPr>
      <w:ins w:id="2630" w:author="Microsoft account" w:date="2025-09-26T11:57:00Z">
        <w:r w:rsidRPr="00E73202">
          <w:rPr>
            <w:noProof/>
            <w:sz w:val="18"/>
            <w:szCs w:val="18"/>
            <w:rPrChange w:id="2631"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632" w:author="Microsoft account" w:date="2025-09-26T11:58:00Z"/>
          <w:sz w:val="18"/>
          <w:szCs w:val="18"/>
          <w:rtl/>
          <w:lang w:bidi="fa-IR"/>
        </w:rPr>
        <w:pPrChange w:id="2633" w:author="Microsoft account" w:date="2025-09-26T11:57:00Z">
          <w:pPr>
            <w:spacing w:after="0" w:line="276" w:lineRule="auto"/>
            <w:jc w:val="both"/>
          </w:pPr>
        </w:pPrChange>
      </w:pPr>
      <w:ins w:id="2634" w:author="Microsoft account" w:date="2025-09-26T11:58:00Z">
        <w:r w:rsidRPr="00E73202">
          <w:rPr>
            <w:noProof/>
            <w:sz w:val="18"/>
            <w:szCs w:val="18"/>
            <w:rPrChange w:id="2635"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636" w:author="Microsoft account" w:date="2025-09-26T11:50:00Z"/>
          <w:sz w:val="18"/>
          <w:szCs w:val="18"/>
          <w:lang w:bidi="fa-IR"/>
        </w:rPr>
        <w:pPrChange w:id="2637" w:author="Microsoft account" w:date="2025-09-26T11:58:00Z">
          <w:pPr>
            <w:spacing w:after="0" w:line="276" w:lineRule="auto"/>
            <w:jc w:val="both"/>
          </w:pPr>
        </w:pPrChange>
      </w:pPr>
    </w:p>
    <w:p w14:paraId="054E690A" w14:textId="6F2647F8" w:rsidR="009902E3" w:rsidRDefault="009902E3">
      <w:pPr>
        <w:spacing w:after="0" w:line="276" w:lineRule="auto"/>
        <w:jc w:val="both"/>
        <w:rPr>
          <w:ins w:id="2638" w:author="Microsoft account" w:date="2025-09-25T13:17:00Z"/>
          <w:rtl/>
          <w:lang w:bidi="fa-IR"/>
        </w:rPr>
        <w:pPrChange w:id="2639" w:author="Microsoft account" w:date="2025-09-26T11:50:00Z">
          <w:pPr>
            <w:spacing w:after="0" w:line="276" w:lineRule="auto"/>
            <w:jc w:val="both"/>
          </w:pPr>
        </w:pPrChange>
      </w:pPr>
      <w:ins w:id="2640" w:author="Microsoft account" w:date="2025-09-26T11:50:00Z">
        <w:r>
          <w:rPr>
            <w:rFonts w:hint="cs"/>
            <w:rtl/>
            <w:lang w:bidi="fa-IR"/>
          </w:rPr>
          <w:t>)</w:t>
        </w:r>
      </w:ins>
    </w:p>
    <w:p w14:paraId="32D13937" w14:textId="77777777" w:rsidR="00F41F59" w:rsidRDefault="00F41F59">
      <w:pPr>
        <w:spacing w:after="0" w:line="276" w:lineRule="auto"/>
        <w:jc w:val="both"/>
        <w:rPr>
          <w:ins w:id="2641" w:author="Microsoft account" w:date="2025-09-25T13:18:00Z"/>
          <w:rtl/>
          <w:lang w:bidi="fa-IR"/>
        </w:rPr>
        <w:pPrChange w:id="2642" w:author="Microsoft account" w:date="2025-09-25T13:18:00Z">
          <w:pPr>
            <w:spacing w:after="0" w:line="276" w:lineRule="auto"/>
            <w:jc w:val="both"/>
          </w:pPr>
        </w:pPrChange>
      </w:pPr>
    </w:p>
    <w:p w14:paraId="75783E88" w14:textId="36F2AFEF" w:rsidR="00F41F59" w:rsidRDefault="00F41F59">
      <w:pPr>
        <w:spacing w:after="0" w:line="276" w:lineRule="auto"/>
        <w:jc w:val="both"/>
        <w:rPr>
          <w:ins w:id="2643" w:author="Microsoft account" w:date="2025-09-25T13:19:00Z"/>
          <w:rtl/>
          <w:lang w:bidi="fa-IR"/>
        </w:rPr>
        <w:pPrChange w:id="2644" w:author="Microsoft account" w:date="2025-09-25T13:18:00Z">
          <w:pPr>
            <w:spacing w:after="0" w:line="276" w:lineRule="auto"/>
            <w:jc w:val="both"/>
          </w:pPr>
        </w:pPrChange>
      </w:pPr>
      <w:ins w:id="264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64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2647" w:author="Microsoft account" w:date="2025-09-25T13:20:00Z"/>
          <w:rtl/>
          <w:lang w:bidi="fa-IR"/>
        </w:rPr>
        <w:pPrChange w:id="2648" w:author="Microsoft account" w:date="2025-09-26T12:15:00Z">
          <w:pPr>
            <w:spacing w:after="0" w:line="276" w:lineRule="auto"/>
            <w:jc w:val="both"/>
          </w:pPr>
        </w:pPrChange>
      </w:pPr>
      <w:ins w:id="264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650" w:author="Microsoft account" w:date="2025-09-25T13:20:00Z">
        <w:r>
          <w:rPr>
            <w:rFonts w:hint="cs"/>
            <w:rtl/>
            <w:lang w:bidi="fa-IR"/>
          </w:rPr>
          <w:t xml:space="preserve">از 4 بار هم یه تایمر </w:t>
        </w:r>
      </w:ins>
      <w:ins w:id="2651" w:author="Microsoft account" w:date="2025-09-26T12:15:00Z">
        <w:r w:rsidR="00F9195A">
          <w:rPr>
            <w:lang w:bidi="fa-IR"/>
          </w:rPr>
          <w:t>15</w:t>
        </w:r>
      </w:ins>
      <w:ins w:id="2652"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2653" w:author="Microsoft account" w:date="2025-09-25T13:20:00Z"/>
          <w:rtl/>
          <w:lang w:bidi="fa-IR"/>
        </w:rPr>
        <w:pPrChange w:id="2654" w:author="Microsoft account" w:date="2025-09-25T13:20:00Z">
          <w:pPr>
            <w:spacing w:after="0" w:line="276" w:lineRule="auto"/>
            <w:jc w:val="both"/>
          </w:pPr>
        </w:pPrChange>
      </w:pPr>
    </w:p>
    <w:p w14:paraId="3166FCB3" w14:textId="49D2FE7F" w:rsidR="00867F49" w:rsidRPr="00F41F59" w:rsidRDefault="00871A74">
      <w:pPr>
        <w:bidi w:val="0"/>
        <w:spacing w:after="0" w:line="240" w:lineRule="auto"/>
        <w:rPr>
          <w:ins w:id="2655" w:author="Microsoft account" w:date="2025-09-25T13:15:00Z"/>
          <w:rtl/>
          <w:lang w:bidi="fa-IR"/>
        </w:rPr>
        <w:pPrChange w:id="2656" w:author="Microsoft account" w:date="2025-09-26T12:15:00Z">
          <w:pPr>
            <w:spacing w:after="0" w:line="276" w:lineRule="auto"/>
            <w:jc w:val="both"/>
          </w:pPr>
        </w:pPrChange>
      </w:pPr>
      <w:ins w:id="2657" w:author="Microsoft account" w:date="2025-09-25T13:29:00Z">
        <w:r>
          <w:rPr>
            <w:rtl/>
            <w:lang w:bidi="fa-IR"/>
          </w:rPr>
          <w:br w:type="page"/>
        </w:r>
      </w:ins>
    </w:p>
    <w:p w14:paraId="077A64B0" w14:textId="726F774E" w:rsidR="00F41F59" w:rsidRDefault="00F9195A">
      <w:pPr>
        <w:spacing w:after="0" w:line="276" w:lineRule="auto"/>
        <w:jc w:val="both"/>
        <w:rPr>
          <w:ins w:id="2658" w:author="Microsoft account" w:date="2025-09-26T12:15:00Z"/>
          <w:rtl/>
          <w:lang w:bidi="fa-IR"/>
        </w:rPr>
        <w:pPrChange w:id="2659" w:author="Microsoft account" w:date="2025-09-25T13:15:00Z">
          <w:pPr>
            <w:spacing w:after="0" w:line="276" w:lineRule="auto"/>
            <w:jc w:val="both"/>
          </w:pPr>
        </w:pPrChange>
      </w:pPr>
      <w:bookmarkStart w:id="2660" w:name="I4040704"/>
      <w:ins w:id="2661" w:author="Microsoft account" w:date="2025-09-26T12:15:00Z">
        <w:r>
          <w:rPr>
            <w:rFonts w:hint="cs"/>
            <w:rtl/>
            <w:lang w:bidi="fa-IR"/>
          </w:rPr>
          <w:lastRenderedPageBreak/>
          <w:t>ادامه</w:t>
        </w:r>
      </w:ins>
    </w:p>
    <w:bookmarkEnd w:id="2660"/>
    <w:p w14:paraId="75950F0E" w14:textId="77777777" w:rsidR="00F9195A" w:rsidRDefault="00F9195A">
      <w:pPr>
        <w:spacing w:after="0" w:line="276" w:lineRule="auto"/>
        <w:jc w:val="both"/>
        <w:rPr>
          <w:ins w:id="2662" w:author="Microsoft account" w:date="2025-09-26T12:16:00Z"/>
          <w:rtl/>
          <w:lang w:bidi="fa-IR"/>
        </w:rPr>
        <w:pPrChange w:id="2663" w:author="Microsoft account" w:date="2025-09-26T12:15:00Z">
          <w:pPr>
            <w:spacing w:after="0" w:line="276" w:lineRule="auto"/>
            <w:jc w:val="both"/>
          </w:pPr>
        </w:pPrChange>
      </w:pPr>
    </w:p>
    <w:p w14:paraId="4AFB6B66" w14:textId="77777777" w:rsidR="00A620CB" w:rsidRDefault="00F9195A" w:rsidP="004E4AEC">
      <w:pPr>
        <w:spacing w:after="0" w:line="276" w:lineRule="auto"/>
        <w:jc w:val="both"/>
        <w:rPr>
          <w:ins w:id="2664" w:author="Microsoft account" w:date="2025-09-27T09:43:00Z"/>
          <w:lang w:bidi="fa-IR"/>
        </w:rPr>
      </w:pPr>
      <w:ins w:id="2665" w:author="Microsoft account" w:date="2025-09-26T12:16:00Z">
        <w:r>
          <w:rPr>
            <w:rFonts w:hint="cs"/>
            <w:rtl/>
            <w:lang w:bidi="fa-IR"/>
          </w:rPr>
          <w:t>-</w:t>
        </w:r>
      </w:ins>
      <w:ins w:id="2666"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rPr>
          <w:ins w:id="2667" w:author="Microsoft account" w:date="2025-09-26T14:33:00Z"/>
          <w:lang w:bidi="fa-IR"/>
        </w:rPr>
        <w:pPrChange w:id="2668" w:author="Microsoft account" w:date="2025-09-27T09:44:00Z">
          <w:pPr>
            <w:spacing w:after="0" w:line="276" w:lineRule="auto"/>
            <w:jc w:val="both"/>
          </w:pPr>
        </w:pPrChange>
      </w:pPr>
      <w:ins w:id="2669"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rPr>
          <w:ins w:id="2670" w:author="Microsoft account" w:date="2025-09-26T14:33:00Z"/>
          <w:lang w:bidi="fa-IR"/>
        </w:rPr>
        <w:pPrChange w:id="2671" w:author="Microsoft account" w:date="2025-09-27T09:44:00Z">
          <w:pPr>
            <w:spacing w:after="0" w:line="276" w:lineRule="auto"/>
            <w:jc w:val="both"/>
          </w:pPr>
        </w:pPrChange>
      </w:pPr>
      <w:ins w:id="2672"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2673" w:author="Microsoft account" w:date="2025-09-26T14:33:00Z"/>
          <w:lang w:bidi="fa-IR"/>
        </w:rPr>
        <w:pPrChange w:id="2674" w:author="Microsoft account" w:date="2025-09-26T14:33:00Z">
          <w:pPr>
            <w:spacing w:after="0" w:line="276" w:lineRule="auto"/>
            <w:jc w:val="both"/>
          </w:pPr>
        </w:pPrChange>
      </w:pPr>
    </w:p>
    <w:p w14:paraId="5565397F" w14:textId="223FC4DE" w:rsidR="004E4AEC" w:rsidRDefault="004E4AEC">
      <w:pPr>
        <w:spacing w:after="0" w:line="276" w:lineRule="auto"/>
        <w:jc w:val="both"/>
        <w:rPr>
          <w:ins w:id="2675" w:author="Microsoft account" w:date="2025-09-26T12:15:00Z"/>
          <w:rtl/>
          <w:lang w:bidi="fa-IR"/>
        </w:rPr>
        <w:pPrChange w:id="2676" w:author="Microsoft account" w:date="2025-09-26T14:33:00Z">
          <w:pPr>
            <w:spacing w:after="0" w:line="276" w:lineRule="auto"/>
            <w:jc w:val="both"/>
          </w:pPr>
        </w:pPrChange>
      </w:pPr>
      <w:ins w:id="2677"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2678"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679" w:author="Microsoft account" w:date="2025-10-22T10:20:00Z">
        <w:r w:rsidR="00A861C2">
          <w:rPr>
            <w:sz w:val="18"/>
            <w:szCs w:val="18"/>
            <w:lang w:bidi="fa-IR"/>
          </w:rPr>
          <w:t xml:space="preserve"> </w:t>
        </w:r>
      </w:ins>
      <w:ins w:id="2680" w:author="Microsoft account" w:date="2025-09-27T09:45:00Z">
        <w:r w:rsidR="006B4E22">
          <w:rPr>
            <w:rFonts w:hint="cs"/>
            <w:sz w:val="18"/>
            <w:szCs w:val="18"/>
            <w:rtl/>
            <w:lang w:bidi="fa-IR"/>
          </w:rPr>
          <w:t xml:space="preserve"> </w:t>
        </w:r>
      </w:ins>
      <w:ins w:id="2681" w:author="Microsoft account" w:date="2025-10-22T10:20:00Z">
        <w:r w:rsidR="00A861C2">
          <w:rPr>
            <w:rFonts w:hint="cs"/>
            <w:sz w:val="18"/>
            <w:szCs w:val="18"/>
            <w:rtl/>
            <w:lang w:bidi="fa-IR"/>
          </w:rPr>
          <w:t>(</w:t>
        </w:r>
      </w:ins>
      <w:ins w:id="2682"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2683"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2684" w:author="Microsoft account" w:date="2025-10-22T10:20:00Z">
        <w:r w:rsidR="00A861C2">
          <w:rPr>
            <w:rFonts w:hint="cs"/>
            <w:sz w:val="18"/>
            <w:szCs w:val="18"/>
            <w:rtl/>
            <w:lang w:bidi="fa-IR"/>
          </w:rPr>
          <w:t>)</w:t>
        </w:r>
      </w:ins>
      <w:ins w:id="2685" w:author="Microsoft account" w:date="2025-09-27T09:45:00Z">
        <w:r w:rsidR="006B4E22">
          <w:rPr>
            <w:rFonts w:hint="cs"/>
            <w:rtl/>
            <w:lang w:bidi="fa-IR"/>
          </w:rPr>
          <w:t>)</w:t>
        </w:r>
      </w:ins>
      <w:ins w:id="2686" w:author="Microsoft account" w:date="2025-09-26T14:33:00Z">
        <w:r>
          <w:rPr>
            <w:rFonts w:hint="cs"/>
            <w:rtl/>
            <w:lang w:bidi="fa-IR"/>
          </w:rPr>
          <w:t xml:space="preserve">و پرینتش هم نمیکنه نمیدونم مشکلش چیه. یه سوال از </w:t>
        </w:r>
        <w:r>
          <w:rPr>
            <w:lang w:bidi="fa-IR"/>
          </w:rPr>
          <w:t>G</w:t>
        </w:r>
      </w:ins>
      <w:ins w:id="2687"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2688" w:author="Microsoft account" w:date="2025-10-22T10:22:00Z">
        <w:r w:rsidR="00A861C2">
          <w:rPr>
            <w:rFonts w:hint="cs"/>
            <w:rtl/>
            <w:lang w:bidi="fa-IR"/>
          </w:rPr>
          <w:t xml:space="preserve"> </w:t>
        </w:r>
      </w:ins>
      <w:ins w:id="2689"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2690" w:author="Microsoft account" w:date="2025-09-26T12:15:00Z"/>
          <w:lang w:bidi="fa-IR"/>
        </w:rPr>
        <w:pPrChange w:id="2691" w:author="Microsoft account" w:date="2025-09-26T12:15:00Z">
          <w:pPr>
            <w:spacing w:after="0" w:line="276" w:lineRule="auto"/>
            <w:jc w:val="both"/>
          </w:pPr>
        </w:pPrChange>
      </w:pPr>
    </w:p>
    <w:p w14:paraId="7C012664" w14:textId="77777777" w:rsidR="00F9195A" w:rsidRDefault="00F9195A">
      <w:pPr>
        <w:spacing w:after="0" w:line="276" w:lineRule="auto"/>
        <w:jc w:val="both"/>
        <w:rPr>
          <w:ins w:id="2692" w:author="Microsoft account" w:date="2025-09-26T12:15:00Z"/>
          <w:rtl/>
          <w:lang w:bidi="fa-IR"/>
        </w:rPr>
        <w:pPrChange w:id="2693" w:author="Microsoft account" w:date="2025-09-26T12:15:00Z">
          <w:pPr>
            <w:spacing w:after="0" w:line="276" w:lineRule="auto"/>
            <w:jc w:val="both"/>
          </w:pPr>
        </w:pPrChange>
      </w:pPr>
    </w:p>
    <w:p w14:paraId="3940E8D7" w14:textId="77777777" w:rsidR="00F9195A" w:rsidRDefault="00F9195A">
      <w:pPr>
        <w:spacing w:after="0" w:line="276" w:lineRule="auto"/>
        <w:jc w:val="both"/>
        <w:rPr>
          <w:ins w:id="2694" w:author="Microsoft account" w:date="2025-09-26T12:15:00Z"/>
          <w:rtl/>
          <w:lang w:bidi="fa-IR"/>
        </w:rPr>
        <w:pPrChange w:id="2695" w:author="Microsoft account" w:date="2025-09-26T12:15:00Z">
          <w:pPr>
            <w:spacing w:after="0" w:line="276" w:lineRule="auto"/>
            <w:jc w:val="both"/>
          </w:pPr>
        </w:pPrChange>
      </w:pPr>
    </w:p>
    <w:p w14:paraId="0A31638A" w14:textId="77777777" w:rsidR="00F9195A" w:rsidRDefault="00F9195A">
      <w:pPr>
        <w:spacing w:after="0" w:line="276" w:lineRule="auto"/>
        <w:jc w:val="both"/>
        <w:rPr>
          <w:ins w:id="2696" w:author="Microsoft account" w:date="2025-09-26T12:15:00Z"/>
          <w:rtl/>
          <w:lang w:bidi="fa-IR"/>
        </w:rPr>
        <w:pPrChange w:id="2697" w:author="Microsoft account" w:date="2025-09-26T12:15:00Z">
          <w:pPr>
            <w:spacing w:after="0" w:line="276" w:lineRule="auto"/>
            <w:jc w:val="both"/>
          </w:pPr>
        </w:pPrChange>
      </w:pPr>
    </w:p>
    <w:p w14:paraId="23C45A09" w14:textId="3EBEC7E3" w:rsidR="00F9195A" w:rsidRDefault="00F9195A">
      <w:pPr>
        <w:spacing w:after="0" w:line="240" w:lineRule="auto"/>
        <w:rPr>
          <w:ins w:id="2698" w:author="Microsoft account" w:date="2025-09-26T12:15:00Z"/>
          <w:rtl/>
          <w:lang w:bidi="fa-IR"/>
        </w:rPr>
      </w:pPr>
      <w:ins w:id="2699" w:author="Microsoft account" w:date="2025-09-26T12:15:00Z">
        <w:r>
          <w:rPr>
            <w:rtl/>
            <w:lang w:bidi="fa-IR"/>
          </w:rPr>
          <w:br w:type="page"/>
        </w:r>
      </w:ins>
    </w:p>
    <w:p w14:paraId="38072748" w14:textId="111EB4B8" w:rsidR="00F9195A" w:rsidRDefault="006B4E22">
      <w:pPr>
        <w:spacing w:after="0" w:line="276" w:lineRule="auto"/>
        <w:jc w:val="both"/>
        <w:rPr>
          <w:ins w:id="2700" w:author="Microsoft account" w:date="2025-09-27T09:46:00Z"/>
          <w:rtl/>
          <w:lang w:bidi="fa-IR"/>
        </w:rPr>
        <w:pPrChange w:id="2701" w:author="Microsoft account" w:date="2025-09-26T12:15:00Z">
          <w:pPr>
            <w:spacing w:after="0" w:line="276" w:lineRule="auto"/>
            <w:jc w:val="both"/>
          </w:pPr>
        </w:pPrChange>
      </w:pPr>
      <w:bookmarkStart w:id="2702" w:name="I4040705"/>
      <w:ins w:id="2703" w:author="Microsoft account" w:date="2025-09-27T09:46:00Z">
        <w:r>
          <w:rPr>
            <w:rFonts w:hint="cs"/>
            <w:rtl/>
            <w:lang w:bidi="fa-IR"/>
          </w:rPr>
          <w:lastRenderedPageBreak/>
          <w:t>ادامه</w:t>
        </w:r>
      </w:ins>
    </w:p>
    <w:bookmarkEnd w:id="2702"/>
    <w:p w14:paraId="7307E665" w14:textId="77777777" w:rsidR="006B4E22" w:rsidRDefault="006B4E22">
      <w:pPr>
        <w:spacing w:after="0" w:line="276" w:lineRule="auto"/>
        <w:jc w:val="both"/>
        <w:rPr>
          <w:ins w:id="2704" w:author="Microsoft account" w:date="2025-09-27T09:46:00Z"/>
          <w:rtl/>
          <w:lang w:bidi="fa-IR"/>
        </w:rPr>
        <w:pPrChange w:id="2705" w:author="Microsoft account" w:date="2025-09-27T09:46:00Z">
          <w:pPr>
            <w:spacing w:after="0" w:line="276" w:lineRule="auto"/>
            <w:jc w:val="both"/>
          </w:pPr>
        </w:pPrChange>
      </w:pPr>
    </w:p>
    <w:p w14:paraId="1AF4E7FA" w14:textId="4DBBD563" w:rsidR="006B4E22" w:rsidRDefault="006B4E22">
      <w:pPr>
        <w:spacing w:after="0" w:line="276" w:lineRule="auto"/>
        <w:jc w:val="both"/>
        <w:rPr>
          <w:ins w:id="2706" w:author="Microsoft account" w:date="2025-09-27T09:46:00Z"/>
          <w:lang w:bidi="fa-IR"/>
        </w:rPr>
        <w:pPrChange w:id="2707" w:author="Microsoft account" w:date="2025-09-27T09:46:00Z">
          <w:pPr>
            <w:spacing w:after="0" w:line="276" w:lineRule="auto"/>
            <w:jc w:val="both"/>
          </w:pPr>
        </w:pPrChange>
      </w:pPr>
      <w:ins w:id="2708" w:author="Microsoft account" w:date="2025-09-27T09:46:00Z">
        <w:r>
          <w:rPr>
            <w:rFonts w:hint="cs"/>
            <w:rtl/>
            <w:lang w:bidi="fa-IR"/>
          </w:rPr>
          <w:t>-</w:t>
        </w:r>
      </w:ins>
      <w:ins w:id="2709"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2710"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2711"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2712" w:author="Microsoft account" w:date="2025-10-22T10:24:00Z">
        <w:r w:rsidR="00A861C2">
          <w:rPr>
            <w:rFonts w:hint="cs"/>
            <w:sz w:val="18"/>
            <w:szCs w:val="18"/>
            <w:rtl/>
            <w:lang w:bidi="fa-IR"/>
          </w:rPr>
          <w:t xml:space="preserve"> </w:t>
        </w:r>
      </w:ins>
      <w:ins w:id="2713" w:author="Microsoft account" w:date="2025-10-22T10:23:00Z">
        <w:r w:rsidR="00A861C2">
          <w:rPr>
            <w:rFonts w:hint="cs"/>
            <w:rtl/>
            <w:lang w:bidi="fa-IR"/>
          </w:rPr>
          <w:t>)</w:t>
        </w:r>
      </w:ins>
    </w:p>
    <w:p w14:paraId="6207AC6A" w14:textId="77777777" w:rsidR="006B4E22" w:rsidRDefault="006B4E22">
      <w:pPr>
        <w:spacing w:after="0" w:line="276" w:lineRule="auto"/>
        <w:jc w:val="both"/>
        <w:rPr>
          <w:ins w:id="2714" w:author="Microsoft account" w:date="2025-09-27T09:54:00Z"/>
          <w:lang w:bidi="fa-IR"/>
        </w:rPr>
        <w:pPrChange w:id="2715" w:author="Microsoft account" w:date="2025-09-27T09:46:00Z">
          <w:pPr>
            <w:spacing w:after="0" w:line="276" w:lineRule="auto"/>
            <w:jc w:val="both"/>
          </w:pPr>
        </w:pPrChange>
      </w:pPr>
    </w:p>
    <w:p w14:paraId="5142E807" w14:textId="750C2022" w:rsidR="003C205D" w:rsidRDefault="003C205D">
      <w:pPr>
        <w:spacing w:after="0" w:line="276" w:lineRule="auto"/>
        <w:jc w:val="both"/>
        <w:rPr>
          <w:ins w:id="2716" w:author="Microsoft account" w:date="2025-09-27T09:56:00Z"/>
          <w:rtl/>
          <w:lang w:bidi="fa-IR"/>
        </w:rPr>
        <w:pPrChange w:id="2717" w:author="Microsoft account" w:date="2025-09-27T09:54:00Z">
          <w:pPr>
            <w:spacing w:after="0" w:line="276" w:lineRule="auto"/>
            <w:jc w:val="both"/>
          </w:pPr>
        </w:pPrChange>
      </w:pPr>
      <w:ins w:id="2718"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2719"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2720" w:author="Microsoft account" w:date="2025-10-22T10:28:00Z">
        <w:r w:rsidR="00F52DE1">
          <w:rPr>
            <w:rFonts w:hint="cs"/>
            <w:rtl/>
            <w:lang w:bidi="fa-IR"/>
          </w:rPr>
          <w:t xml:space="preserve"> </w:t>
        </w:r>
      </w:ins>
      <w:ins w:id="2721"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2722"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2723" w:author="Microsoft account" w:date="2025-10-22T10:29:00Z">
        <w:r w:rsidR="00F52DE1">
          <w:rPr>
            <w:rFonts w:hint="cs"/>
            <w:rtl/>
            <w:lang w:bidi="fa-IR"/>
          </w:rPr>
          <w:t xml:space="preserve"> </w:t>
        </w:r>
      </w:ins>
      <w:ins w:id="2724"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2725"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2726" w:author="Microsoft account" w:date="2025-09-27T09:59:00Z">
        <w:r>
          <w:rPr>
            <w:rFonts w:hint="cs"/>
            <w:rtl/>
            <w:lang w:bidi="fa-IR"/>
          </w:rPr>
          <w:t>) باید از عکس بعدی استفاده کنیم</w:t>
        </w:r>
      </w:ins>
      <w:ins w:id="2727" w:author="Microsoft account" w:date="2025-09-27T09:55:00Z">
        <w:r>
          <w:rPr>
            <w:rFonts w:hint="cs"/>
            <w:rtl/>
            <w:lang w:bidi="fa-IR"/>
          </w:rPr>
          <w:t xml:space="preserve"> </w:t>
        </w:r>
      </w:ins>
      <w:ins w:id="2728" w:author="Microsoft account" w:date="2025-09-27T09:56:00Z">
        <w:r>
          <w:rPr>
            <w:rFonts w:hint="cs"/>
            <w:rtl/>
            <w:lang w:bidi="fa-IR"/>
          </w:rPr>
          <w:t>:</w:t>
        </w:r>
      </w:ins>
    </w:p>
    <w:p w14:paraId="08965554" w14:textId="35BCC6E3" w:rsidR="003C205D" w:rsidRDefault="003C205D">
      <w:pPr>
        <w:spacing w:after="0" w:line="276" w:lineRule="auto"/>
        <w:jc w:val="both"/>
        <w:rPr>
          <w:ins w:id="2729" w:author="Microsoft account" w:date="2025-09-27T10:00:00Z"/>
          <w:rtl/>
          <w:lang w:bidi="fa-IR"/>
        </w:rPr>
        <w:pPrChange w:id="2730" w:author="Microsoft account" w:date="2025-09-27T09:56:00Z">
          <w:pPr>
            <w:spacing w:after="0" w:line="276" w:lineRule="auto"/>
            <w:jc w:val="both"/>
          </w:pPr>
        </w:pPrChange>
      </w:pPr>
      <w:ins w:id="2731" w:author="Microsoft account" w:date="2025-09-27T09:56:00Z">
        <w:r w:rsidRPr="003C205D">
          <w:rPr>
            <w:noProof/>
            <w:rPrChange w:id="2732"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2733" w:author="Microsoft account" w:date="2025-09-27T09:56:00Z"/>
          <w:rtl/>
          <w:lang w:bidi="fa-IR"/>
        </w:rPr>
        <w:pPrChange w:id="2734" w:author="Microsoft account" w:date="2025-09-27T10:00:00Z">
          <w:pPr>
            <w:spacing w:after="0" w:line="276" w:lineRule="auto"/>
            <w:jc w:val="both"/>
          </w:pPr>
        </w:pPrChange>
      </w:pPr>
      <w:ins w:id="2735" w:author="Microsoft account" w:date="2025-09-27T10:00:00Z">
        <w:r w:rsidRPr="00536A28">
          <w:rPr>
            <w:noProof/>
            <w:rPrChange w:id="2736"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2737" w:author="Microsoft account" w:date="2025-09-27T09:56:00Z"/>
          <w:rtl/>
          <w:lang w:bidi="fa-IR"/>
        </w:rPr>
        <w:pPrChange w:id="2738" w:author="Microsoft account" w:date="2025-09-27T09:56:00Z">
          <w:pPr>
            <w:spacing w:after="0" w:line="276" w:lineRule="auto"/>
            <w:jc w:val="both"/>
          </w:pPr>
        </w:pPrChange>
      </w:pPr>
    </w:p>
    <w:p w14:paraId="1D26086D" w14:textId="6D39B7E1" w:rsidR="003C205D" w:rsidRDefault="003C205D">
      <w:pPr>
        <w:spacing w:after="0" w:line="276" w:lineRule="auto"/>
        <w:jc w:val="both"/>
        <w:rPr>
          <w:ins w:id="2739" w:author="Microsoft account" w:date="2025-09-27T10:05:00Z"/>
          <w:rtl/>
          <w:lang w:bidi="fa-IR"/>
        </w:rPr>
        <w:pPrChange w:id="2740" w:author="Microsoft account" w:date="2025-09-27T09:56:00Z">
          <w:pPr>
            <w:spacing w:after="0" w:line="276" w:lineRule="auto"/>
            <w:jc w:val="both"/>
          </w:pPr>
        </w:pPrChange>
      </w:pPr>
      <w:ins w:id="2741" w:author="Microsoft account" w:date="2025-09-27T09:56:00Z">
        <w:r>
          <w:rPr>
            <w:rFonts w:hint="cs"/>
            <w:rtl/>
            <w:lang w:bidi="fa-IR"/>
          </w:rPr>
          <w:t>-</w:t>
        </w:r>
      </w:ins>
      <w:ins w:id="2742" w:author="Microsoft account" w:date="2025-09-27T10:03:00Z">
        <w:r w:rsidR="00536A28">
          <w:rPr>
            <w:rFonts w:hint="cs"/>
            <w:rtl/>
            <w:lang w:bidi="fa-IR"/>
          </w:rPr>
          <w:t xml:space="preserve">اما این قضیه فرق میکنه برای وقتی که داریم از </w:t>
        </w:r>
      </w:ins>
      <w:ins w:id="2743"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2744" w:author="Microsoft account" w:date="2025-10-22T10:29:00Z">
        <w:r w:rsidR="00F52DE1">
          <w:rPr>
            <w:rFonts w:hint="cs"/>
            <w:rtl/>
            <w:lang w:bidi="fa-IR"/>
          </w:rPr>
          <w:t xml:space="preserve"> </w:t>
        </w:r>
      </w:ins>
      <w:ins w:id="2745"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2746" w:author="Microsoft account" w:date="2025-09-27T10:05:00Z">
        <w:r w:rsidR="00536A28">
          <w:rPr>
            <w:rFonts w:hint="cs"/>
            <w:rtl/>
            <w:lang w:bidi="fa-IR"/>
          </w:rPr>
          <w:t xml:space="preserve">هم همینه، </w:t>
        </w:r>
        <w:r w:rsidR="00536A28" w:rsidRPr="002A7590">
          <w:rPr>
            <w:rFonts w:hint="eastAsia"/>
            <w:u w:val="single"/>
            <w:rtl/>
            <w:lang w:bidi="fa-IR"/>
            <w:rPrChange w:id="2747" w:author="Microsoft account" w:date="2025-09-28T09:51:00Z">
              <w:rPr>
                <w:rFonts w:hint="eastAsia"/>
                <w:rtl/>
                <w:lang w:bidi="fa-IR"/>
              </w:rPr>
            </w:rPrChange>
          </w:rPr>
          <w:t>نم</w:t>
        </w:r>
        <w:r w:rsidR="00536A28" w:rsidRPr="002A7590">
          <w:rPr>
            <w:rFonts w:hint="cs"/>
            <w:u w:val="single"/>
            <w:rtl/>
            <w:lang w:bidi="fa-IR"/>
            <w:rPrChange w:id="2748" w:author="Microsoft account" w:date="2025-09-28T09:51:00Z">
              <w:rPr>
                <w:rFonts w:hint="cs"/>
                <w:rtl/>
                <w:lang w:bidi="fa-IR"/>
              </w:rPr>
            </w:rPrChange>
          </w:rPr>
          <w:t>ی</w:t>
        </w:r>
        <w:r w:rsidR="00536A28" w:rsidRPr="002A7590">
          <w:rPr>
            <w:rFonts w:hint="eastAsia"/>
            <w:u w:val="single"/>
            <w:rtl/>
            <w:lang w:bidi="fa-IR"/>
            <w:rPrChange w:id="2749" w:author="Microsoft account" w:date="2025-09-28T09:51:00Z">
              <w:rPr>
                <w:rFonts w:hint="eastAsia"/>
                <w:rtl/>
                <w:lang w:bidi="fa-IR"/>
              </w:rPr>
            </w:rPrChange>
          </w:rPr>
          <w:t>شه</w:t>
        </w:r>
        <w:r w:rsidR="00536A28" w:rsidRPr="002A7590">
          <w:rPr>
            <w:u w:val="single"/>
            <w:rtl/>
            <w:lang w:bidi="fa-IR"/>
            <w:rPrChange w:id="2750" w:author="Microsoft account" w:date="2025-09-28T09:51:00Z">
              <w:rPr>
                <w:rtl/>
                <w:lang w:bidi="fa-IR"/>
              </w:rPr>
            </w:rPrChange>
          </w:rPr>
          <w:t xml:space="preserve"> اگر در</w:t>
        </w:r>
        <w:r w:rsidR="00536A28" w:rsidRPr="002A7590">
          <w:rPr>
            <w:rFonts w:hint="cs"/>
            <w:u w:val="single"/>
            <w:rtl/>
            <w:lang w:bidi="fa-IR"/>
            <w:rPrChange w:id="2751" w:author="Microsoft account" w:date="2025-09-28T09:51:00Z">
              <w:rPr>
                <w:rFonts w:hint="cs"/>
                <w:rtl/>
                <w:lang w:bidi="fa-IR"/>
              </w:rPr>
            </w:rPrChange>
          </w:rPr>
          <w:t>ی</w:t>
        </w:r>
        <w:r w:rsidR="00536A28" w:rsidRPr="002A7590">
          <w:rPr>
            <w:rFonts w:hint="eastAsia"/>
            <w:u w:val="single"/>
            <w:rtl/>
            <w:lang w:bidi="fa-IR"/>
            <w:rPrChange w:id="2752" w:author="Microsoft account" w:date="2025-09-28T09:51:00Z">
              <w:rPr>
                <w:rFonts w:hint="eastAsia"/>
                <w:rtl/>
                <w:lang w:bidi="fa-IR"/>
              </w:rPr>
            </w:rPrChange>
          </w:rPr>
          <w:t>افتش</w:t>
        </w:r>
        <w:r w:rsidR="00536A28" w:rsidRPr="002A7590">
          <w:rPr>
            <w:u w:val="single"/>
            <w:rtl/>
            <w:lang w:bidi="fa-IR"/>
            <w:rPrChange w:id="2753" w:author="Microsoft account" w:date="2025-09-28T09:51:00Z">
              <w:rPr>
                <w:rtl/>
                <w:lang w:bidi="fa-IR"/>
              </w:rPr>
            </w:rPrChange>
          </w:rPr>
          <w:t xml:space="preserve"> نکرد</w:t>
        </w:r>
        <w:r w:rsidR="00536A28" w:rsidRPr="002A7590">
          <w:rPr>
            <w:rFonts w:hint="cs"/>
            <w:u w:val="single"/>
            <w:rtl/>
            <w:lang w:bidi="fa-IR"/>
            <w:rPrChange w:id="2754" w:author="Microsoft account" w:date="2025-09-28T09:51:00Z">
              <w:rPr>
                <w:rFonts w:hint="cs"/>
                <w:rtl/>
                <w:lang w:bidi="fa-IR"/>
              </w:rPr>
            </w:rPrChange>
          </w:rPr>
          <w:t>ی</w:t>
        </w:r>
        <w:r w:rsidR="00536A28" w:rsidRPr="002A7590">
          <w:rPr>
            <w:rFonts w:hint="eastAsia"/>
            <w:u w:val="single"/>
            <w:rtl/>
            <w:lang w:bidi="fa-IR"/>
            <w:rPrChange w:id="2755" w:author="Microsoft account" w:date="2025-09-28T09:51:00Z">
              <w:rPr>
                <w:rFonts w:hint="eastAsia"/>
                <w:rtl/>
                <w:lang w:bidi="fa-IR"/>
              </w:rPr>
            </w:rPrChange>
          </w:rPr>
          <w:t>م</w:t>
        </w:r>
        <w:r w:rsidR="00536A28" w:rsidRPr="002A7590">
          <w:rPr>
            <w:u w:val="single"/>
            <w:rtl/>
            <w:lang w:bidi="fa-IR"/>
            <w:rPrChange w:id="2756" w:author="Microsoft account" w:date="2025-09-28T09:51:00Z">
              <w:rPr>
                <w:rtl/>
                <w:lang w:bidi="fa-IR"/>
              </w:rPr>
            </w:rPrChange>
          </w:rPr>
          <w:t xml:space="preserve"> تو</w:t>
        </w:r>
        <w:r w:rsidR="00536A28" w:rsidRPr="002A7590">
          <w:rPr>
            <w:rFonts w:hint="cs"/>
            <w:u w:val="single"/>
            <w:rtl/>
            <w:lang w:bidi="fa-IR"/>
            <w:rPrChange w:id="2757" w:author="Microsoft account" w:date="2025-09-28T09:51:00Z">
              <w:rPr>
                <w:rFonts w:hint="cs"/>
                <w:rtl/>
                <w:lang w:bidi="fa-IR"/>
              </w:rPr>
            </w:rPrChange>
          </w:rPr>
          <w:t>ی</w:t>
        </w:r>
        <w:r w:rsidR="00536A28" w:rsidRPr="002A7590">
          <w:rPr>
            <w:u w:val="single"/>
            <w:rtl/>
            <w:lang w:bidi="fa-IR"/>
            <w:rPrChange w:id="2758" w:author="Microsoft account" w:date="2025-09-28T09:51:00Z">
              <w:rPr>
                <w:rtl/>
                <w:lang w:bidi="fa-IR"/>
              </w:rPr>
            </w:rPrChange>
          </w:rPr>
          <w:t xml:space="preserve"> </w:t>
        </w:r>
        <w:r w:rsidR="00536A28" w:rsidRPr="002A7590">
          <w:rPr>
            <w:rFonts w:hint="cs"/>
            <w:u w:val="single"/>
            <w:rtl/>
            <w:lang w:bidi="fa-IR"/>
            <w:rPrChange w:id="2759" w:author="Microsoft account" w:date="2025-09-28T09:51:00Z">
              <w:rPr>
                <w:rFonts w:hint="cs"/>
                <w:rtl/>
                <w:lang w:bidi="fa-IR"/>
              </w:rPr>
            </w:rPrChange>
          </w:rPr>
          <w:t>ی</w:t>
        </w:r>
        <w:r w:rsidR="00536A28" w:rsidRPr="002A7590">
          <w:rPr>
            <w:rFonts w:hint="eastAsia"/>
            <w:u w:val="single"/>
            <w:rtl/>
            <w:lang w:bidi="fa-IR"/>
            <w:rPrChange w:id="2760" w:author="Microsoft account" w:date="2025-09-28T09:51:00Z">
              <w:rPr>
                <w:rFonts w:hint="eastAsia"/>
                <w:rtl/>
                <w:lang w:bidi="fa-IR"/>
              </w:rPr>
            </w:rPrChange>
          </w:rPr>
          <w:t>ه</w:t>
        </w:r>
        <w:r w:rsidR="00536A28" w:rsidRPr="002A7590">
          <w:rPr>
            <w:u w:val="single"/>
            <w:rtl/>
            <w:lang w:bidi="fa-IR"/>
            <w:rPrChange w:id="2761" w:author="Microsoft account" w:date="2025-09-28T09:51:00Z">
              <w:rPr>
                <w:rtl/>
                <w:lang w:bidi="fa-IR"/>
              </w:rPr>
            </w:rPrChange>
          </w:rPr>
          <w:t xml:space="preserve"> متغ</w:t>
        </w:r>
        <w:r w:rsidR="00536A28" w:rsidRPr="002A7590">
          <w:rPr>
            <w:rFonts w:hint="cs"/>
            <w:u w:val="single"/>
            <w:rtl/>
            <w:lang w:bidi="fa-IR"/>
            <w:rPrChange w:id="2762" w:author="Microsoft account" w:date="2025-09-28T09:51:00Z">
              <w:rPr>
                <w:rFonts w:hint="cs"/>
                <w:rtl/>
                <w:lang w:bidi="fa-IR"/>
              </w:rPr>
            </w:rPrChange>
          </w:rPr>
          <w:t>ی</w:t>
        </w:r>
        <w:r w:rsidR="00536A28" w:rsidRPr="002A7590">
          <w:rPr>
            <w:rFonts w:hint="eastAsia"/>
            <w:u w:val="single"/>
            <w:rtl/>
            <w:lang w:bidi="fa-IR"/>
            <w:rPrChange w:id="2763" w:author="Microsoft account" w:date="2025-09-28T09:51:00Z">
              <w:rPr>
                <w:rFonts w:hint="eastAsia"/>
                <w:rtl/>
                <w:lang w:bidi="fa-IR"/>
              </w:rPr>
            </w:rPrChange>
          </w:rPr>
          <w:t>ر</w:t>
        </w:r>
        <w:r w:rsidR="00536A28" w:rsidRPr="002A7590">
          <w:rPr>
            <w:u w:val="single"/>
            <w:rtl/>
            <w:lang w:bidi="fa-IR"/>
            <w:rPrChange w:id="2764" w:author="Microsoft account" w:date="2025-09-28T09:51:00Z">
              <w:rPr>
                <w:rtl/>
                <w:lang w:bidi="fa-IR"/>
              </w:rPr>
            </w:rPrChange>
          </w:rPr>
          <w:t xml:space="preserve"> بعدا در</w:t>
        </w:r>
        <w:r w:rsidR="00536A28" w:rsidRPr="002A7590">
          <w:rPr>
            <w:rFonts w:hint="cs"/>
            <w:u w:val="single"/>
            <w:rtl/>
            <w:lang w:bidi="fa-IR"/>
            <w:rPrChange w:id="2765" w:author="Microsoft account" w:date="2025-09-28T09:51:00Z">
              <w:rPr>
                <w:rFonts w:hint="cs"/>
                <w:rtl/>
                <w:lang w:bidi="fa-IR"/>
              </w:rPr>
            </w:rPrChange>
          </w:rPr>
          <w:t>ی</w:t>
        </w:r>
        <w:r w:rsidR="00536A28" w:rsidRPr="002A7590">
          <w:rPr>
            <w:rFonts w:hint="eastAsia"/>
            <w:u w:val="single"/>
            <w:rtl/>
            <w:lang w:bidi="fa-IR"/>
            <w:rPrChange w:id="2766" w:author="Microsoft account" w:date="2025-09-28T09:51:00Z">
              <w:rPr>
                <w:rFonts w:hint="eastAsia"/>
                <w:rtl/>
                <w:lang w:bidi="fa-IR"/>
              </w:rPr>
            </w:rPrChange>
          </w:rPr>
          <w:t>افتش</w:t>
        </w:r>
        <w:r w:rsidR="00536A28" w:rsidRPr="002A7590">
          <w:rPr>
            <w:u w:val="single"/>
            <w:rtl/>
            <w:lang w:bidi="fa-IR"/>
            <w:rPrChange w:id="2767" w:author="Microsoft account" w:date="2025-09-28T09:51:00Z">
              <w:rPr>
                <w:rtl/>
                <w:lang w:bidi="fa-IR"/>
              </w:rPr>
            </w:rPrChange>
          </w:rPr>
          <w:t xml:space="preserve"> کن</w:t>
        </w:r>
        <w:r w:rsidR="00536A28" w:rsidRPr="002A7590">
          <w:rPr>
            <w:rFonts w:hint="cs"/>
            <w:u w:val="single"/>
            <w:rtl/>
            <w:lang w:bidi="fa-IR"/>
            <w:rPrChange w:id="2768" w:author="Microsoft account" w:date="2025-09-28T09:51:00Z">
              <w:rPr>
                <w:rFonts w:hint="cs"/>
                <w:rtl/>
                <w:lang w:bidi="fa-IR"/>
              </w:rPr>
            </w:rPrChange>
          </w:rPr>
          <w:t>ی</w:t>
        </w:r>
        <w:r w:rsidR="00536A28" w:rsidRPr="002A7590">
          <w:rPr>
            <w:rFonts w:hint="eastAsia"/>
            <w:u w:val="single"/>
            <w:rtl/>
            <w:lang w:bidi="fa-IR"/>
            <w:rPrChange w:id="2769" w:author="Microsoft account" w:date="2025-09-28T09:51:00Z">
              <w:rPr>
                <w:rFonts w:hint="eastAsia"/>
                <w:rtl/>
                <w:lang w:bidi="fa-IR"/>
              </w:rPr>
            </w:rPrChange>
          </w:rPr>
          <w:t>م</w:t>
        </w:r>
        <w:r w:rsidR="00536A28" w:rsidRPr="002A7590">
          <w:rPr>
            <w:u w:val="single"/>
            <w:rtl/>
            <w:lang w:bidi="fa-IR"/>
            <w:rPrChange w:id="2770" w:author="Microsoft account" w:date="2025-09-28T09:51:00Z">
              <w:rPr>
                <w:rtl/>
                <w:lang w:bidi="fa-IR"/>
              </w:rPr>
            </w:rPrChange>
          </w:rPr>
          <w:t>. با</w:t>
        </w:r>
        <w:r w:rsidR="00536A28" w:rsidRPr="002A7590">
          <w:rPr>
            <w:rFonts w:hint="cs"/>
            <w:u w:val="single"/>
            <w:rtl/>
            <w:lang w:bidi="fa-IR"/>
            <w:rPrChange w:id="2771" w:author="Microsoft account" w:date="2025-09-28T09:51:00Z">
              <w:rPr>
                <w:rFonts w:hint="cs"/>
                <w:rtl/>
                <w:lang w:bidi="fa-IR"/>
              </w:rPr>
            </w:rPrChange>
          </w:rPr>
          <w:t>ی</w:t>
        </w:r>
        <w:r w:rsidR="00536A28" w:rsidRPr="002A7590">
          <w:rPr>
            <w:rFonts w:hint="eastAsia"/>
            <w:u w:val="single"/>
            <w:rtl/>
            <w:lang w:bidi="fa-IR"/>
            <w:rPrChange w:id="2772" w:author="Microsoft account" w:date="2025-09-28T09:51:00Z">
              <w:rPr>
                <w:rFonts w:hint="eastAsia"/>
                <w:rtl/>
                <w:lang w:bidi="fa-IR"/>
              </w:rPr>
            </w:rPrChange>
          </w:rPr>
          <w:t>د</w:t>
        </w:r>
        <w:r w:rsidR="00536A28" w:rsidRPr="002A7590">
          <w:rPr>
            <w:u w:val="single"/>
            <w:rtl/>
            <w:lang w:bidi="fa-IR"/>
            <w:rPrChange w:id="2773" w:author="Microsoft account" w:date="2025-09-28T09:51:00Z">
              <w:rPr>
                <w:rtl/>
                <w:lang w:bidi="fa-IR"/>
              </w:rPr>
            </w:rPrChange>
          </w:rPr>
          <w:t xml:space="preserve"> ح</w:t>
        </w:r>
        <w:r w:rsidR="00536A28" w:rsidRPr="002A7590">
          <w:rPr>
            <w:rFonts w:hint="cs"/>
            <w:u w:val="single"/>
            <w:rtl/>
            <w:lang w:bidi="fa-IR"/>
            <w:rPrChange w:id="2774" w:author="Microsoft account" w:date="2025-09-28T09:51:00Z">
              <w:rPr>
                <w:rFonts w:hint="cs"/>
                <w:rtl/>
                <w:lang w:bidi="fa-IR"/>
              </w:rPr>
            </w:rPrChange>
          </w:rPr>
          <w:t>ی</w:t>
        </w:r>
        <w:r w:rsidR="00536A28" w:rsidRPr="002A7590">
          <w:rPr>
            <w:rFonts w:hint="eastAsia"/>
            <w:u w:val="single"/>
            <w:rtl/>
            <w:lang w:bidi="fa-IR"/>
            <w:rPrChange w:id="2775" w:author="Microsoft account" w:date="2025-09-28T09:51:00Z">
              <w:rPr>
                <w:rFonts w:hint="eastAsia"/>
                <w:rtl/>
                <w:lang w:bidi="fa-IR"/>
              </w:rPr>
            </w:rPrChange>
          </w:rPr>
          <w:t>ن</w:t>
        </w:r>
        <w:r w:rsidR="00536A28" w:rsidRPr="002A7590">
          <w:rPr>
            <w:u w:val="single"/>
            <w:rtl/>
            <w:lang w:bidi="fa-IR"/>
            <w:rPrChange w:id="2776" w:author="Microsoft account" w:date="2025-09-28T09:51:00Z">
              <w:rPr>
                <w:rtl/>
                <w:lang w:bidi="fa-IR"/>
              </w:rPr>
            </w:rPrChange>
          </w:rPr>
          <w:t xml:space="preserve"> </w:t>
        </w:r>
        <w:r w:rsidR="00536A28" w:rsidRPr="002A7590">
          <w:rPr>
            <w:u w:val="single"/>
            <w:lang w:bidi="fa-IR"/>
            <w:rPrChange w:id="2777" w:author="Microsoft account" w:date="2025-09-28T09:51:00Z">
              <w:rPr>
                <w:lang w:bidi="fa-IR"/>
              </w:rPr>
            </w:rPrChange>
          </w:rPr>
          <w:t>declare</w:t>
        </w:r>
        <w:r w:rsidR="00536A28" w:rsidRPr="002A7590">
          <w:rPr>
            <w:u w:val="single"/>
            <w:rtl/>
            <w:lang w:bidi="fa-IR"/>
            <w:rPrChange w:id="2778" w:author="Microsoft account" w:date="2025-09-28T09:51:00Z">
              <w:rPr>
                <w:rtl/>
                <w:lang w:bidi="fa-IR"/>
              </w:rPr>
            </w:rPrChange>
          </w:rPr>
          <w:t xml:space="preserve"> در</w:t>
        </w:r>
        <w:r w:rsidR="00536A28" w:rsidRPr="002A7590">
          <w:rPr>
            <w:rFonts w:hint="cs"/>
            <w:u w:val="single"/>
            <w:rtl/>
            <w:lang w:bidi="fa-IR"/>
            <w:rPrChange w:id="2779" w:author="Microsoft account" w:date="2025-09-28T09:51:00Z">
              <w:rPr>
                <w:rFonts w:hint="cs"/>
                <w:rtl/>
                <w:lang w:bidi="fa-IR"/>
              </w:rPr>
            </w:rPrChange>
          </w:rPr>
          <w:t>ی</w:t>
        </w:r>
        <w:r w:rsidR="00536A28" w:rsidRPr="002A7590">
          <w:rPr>
            <w:rFonts w:hint="eastAsia"/>
            <w:u w:val="single"/>
            <w:rtl/>
            <w:lang w:bidi="fa-IR"/>
            <w:rPrChange w:id="2780" w:author="Microsoft account" w:date="2025-09-28T09:51:00Z">
              <w:rPr>
                <w:rFonts w:hint="eastAsia"/>
                <w:rtl/>
                <w:lang w:bidi="fa-IR"/>
              </w:rPr>
            </w:rPrChange>
          </w:rPr>
          <w:t>افت</w:t>
        </w:r>
        <w:r w:rsidR="00536A28" w:rsidRPr="002A7590">
          <w:rPr>
            <w:u w:val="single"/>
            <w:rtl/>
            <w:lang w:bidi="fa-IR"/>
            <w:rPrChange w:id="2781"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2782" w:author="Microsoft account" w:date="2025-09-27T10:05:00Z"/>
          <w:rtl/>
          <w:lang w:bidi="fa-IR"/>
        </w:rPr>
        <w:pPrChange w:id="2783" w:author="Microsoft account" w:date="2025-09-27T10:05:00Z">
          <w:pPr>
            <w:spacing w:after="0" w:line="276" w:lineRule="auto"/>
            <w:jc w:val="both"/>
          </w:pPr>
        </w:pPrChange>
      </w:pPr>
    </w:p>
    <w:p w14:paraId="3DA665EB" w14:textId="1EBA7B7F" w:rsidR="00536A28" w:rsidRDefault="00536A28">
      <w:pPr>
        <w:spacing w:after="0" w:line="276" w:lineRule="auto"/>
        <w:jc w:val="both"/>
        <w:rPr>
          <w:ins w:id="2784" w:author="Microsoft account" w:date="2025-09-27T10:08:00Z"/>
          <w:rtl/>
          <w:lang w:bidi="fa-IR"/>
        </w:rPr>
        <w:pPrChange w:id="2785" w:author="Microsoft account" w:date="2025-09-27T10:05:00Z">
          <w:pPr>
            <w:spacing w:after="0" w:line="276" w:lineRule="auto"/>
            <w:jc w:val="both"/>
          </w:pPr>
        </w:pPrChange>
      </w:pPr>
      <w:ins w:id="2786" w:author="Microsoft account" w:date="2025-09-27T10:05:00Z">
        <w:r>
          <w:rPr>
            <w:rFonts w:hint="cs"/>
            <w:rtl/>
            <w:lang w:bidi="fa-IR"/>
          </w:rPr>
          <w:t>-</w:t>
        </w:r>
      </w:ins>
      <w:bookmarkStart w:id="2787" w:name="mrp"/>
      <w:ins w:id="2788" w:author="Microsoft account" w:date="2025-09-27T10:07:00Z">
        <w:r w:rsidR="00C44315">
          <w:rPr>
            <w:rFonts w:hint="cs"/>
            <w:rtl/>
            <w:lang w:bidi="fa-IR"/>
          </w:rPr>
          <w:t xml:space="preserve">نکته </w:t>
        </w:r>
        <w:bookmarkEnd w:id="2787"/>
        <w:r w:rsidR="00C44315">
          <w:rPr>
            <w:rFonts w:hint="cs"/>
            <w:rtl/>
            <w:lang w:bidi="fa-IR"/>
          </w:rPr>
          <w:t xml:space="preserve">درمورد تفاوت </w:t>
        </w:r>
        <w:r w:rsidR="00C44315">
          <w:rPr>
            <w:lang w:bidi="fa-IR"/>
          </w:rPr>
          <w:t>str(widget)</w:t>
        </w:r>
        <w:r w:rsidR="00C44315">
          <w:rPr>
            <w:rFonts w:hint="cs"/>
            <w:rtl/>
            <w:lang w:bidi="fa-IR"/>
          </w:rPr>
          <w:t xml:space="preserve"> و </w:t>
        </w:r>
        <w:r w:rsidR="00C44315">
          <w:rPr>
            <w:lang w:bidi="fa-IR"/>
          </w:rPr>
          <w:t>root.widget.winfo_id()</w:t>
        </w:r>
      </w:ins>
      <w:ins w:id="278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2790" w:author="Microsoft account" w:date="2025-09-27T10:08:00Z"/>
          <w:rtl/>
          <w:lang w:bidi="fa-IR"/>
        </w:rPr>
        <w:pPrChange w:id="2791" w:author="Microsoft account" w:date="2025-09-27T10:08:00Z">
          <w:pPr>
            <w:spacing w:after="0" w:line="276" w:lineRule="auto"/>
            <w:jc w:val="both"/>
          </w:pPr>
        </w:pPrChange>
      </w:pPr>
      <w:ins w:id="2792" w:author="Microsoft account" w:date="2025-09-27T10:08:00Z">
        <w:r w:rsidRPr="00C44315">
          <w:rPr>
            <w:noProof/>
            <w:rPrChange w:id="2793"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spacing w:after="0" w:line="276" w:lineRule="auto"/>
        <w:jc w:val="both"/>
        <w:rPr>
          <w:ins w:id="2794" w:author="Microsoft account" w:date="2025-09-27T10:08:00Z"/>
          <w:rtl/>
          <w:lang w:bidi="fa-IR"/>
        </w:rPr>
        <w:pPrChange w:id="2795" w:author="Microsoft account" w:date="2025-09-27T10:08:00Z">
          <w:pPr>
            <w:spacing w:after="0" w:line="276" w:lineRule="auto"/>
            <w:jc w:val="both"/>
          </w:pPr>
        </w:pPrChange>
      </w:pPr>
    </w:p>
    <w:p w14:paraId="4382BC76" w14:textId="34D3FFB6" w:rsidR="00C44315" w:rsidRDefault="00C44315">
      <w:pPr>
        <w:spacing w:after="0" w:line="276" w:lineRule="auto"/>
        <w:jc w:val="both"/>
        <w:rPr>
          <w:ins w:id="2796" w:author="Microsoft account" w:date="2025-09-27T10:13:00Z"/>
          <w:rtl/>
          <w:lang w:bidi="fa-IR"/>
        </w:rPr>
        <w:pPrChange w:id="2797" w:author="Microsoft account" w:date="2025-09-27T10:08:00Z">
          <w:pPr>
            <w:spacing w:after="0" w:line="276" w:lineRule="auto"/>
            <w:jc w:val="both"/>
          </w:pPr>
        </w:pPrChange>
      </w:pPr>
      <w:ins w:id="2798" w:author="Microsoft account" w:date="2025-09-27T10:08:00Z">
        <w:r>
          <w:rPr>
            <w:rFonts w:hint="cs"/>
            <w:rtl/>
            <w:lang w:bidi="fa-IR"/>
          </w:rPr>
          <w:t>-</w:t>
        </w:r>
      </w:ins>
      <w:ins w:id="2799"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2800"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2801" w:author="Microsoft account" w:date="2025-09-27T10:13:00Z"/>
          <w:rtl/>
          <w:lang w:bidi="fa-IR"/>
        </w:rPr>
        <w:pPrChange w:id="2802" w:author="Microsoft account" w:date="2025-09-27T10:13:00Z">
          <w:pPr>
            <w:spacing w:after="0" w:line="276" w:lineRule="auto"/>
            <w:jc w:val="both"/>
          </w:pPr>
        </w:pPrChange>
      </w:pPr>
      <w:ins w:id="2803" w:author="Microsoft account" w:date="2025-09-27T10:13:00Z">
        <w:r w:rsidRPr="00C44315">
          <w:rPr>
            <w:noProof/>
            <w:rPrChange w:id="2804"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2805" w:author="Microsoft account" w:date="2025-09-27T10:13:00Z"/>
          <w:rtl/>
          <w:lang w:bidi="fa-IR"/>
        </w:rPr>
        <w:pPrChange w:id="2806" w:author="Microsoft account" w:date="2025-09-27T10:13:00Z">
          <w:pPr>
            <w:spacing w:after="0" w:line="276" w:lineRule="auto"/>
            <w:jc w:val="both"/>
          </w:pPr>
        </w:pPrChange>
      </w:pPr>
    </w:p>
    <w:p w14:paraId="1848B764" w14:textId="77777777" w:rsidR="00C44315" w:rsidRDefault="00C44315">
      <w:pPr>
        <w:spacing w:after="0" w:line="276" w:lineRule="auto"/>
        <w:jc w:val="both"/>
        <w:rPr>
          <w:ins w:id="2807" w:author="Microsoft account" w:date="2025-09-27T09:56:00Z"/>
          <w:rtl/>
          <w:lang w:bidi="fa-IR"/>
        </w:rPr>
        <w:pPrChange w:id="2808" w:author="Microsoft account" w:date="2025-09-27T10:13:00Z">
          <w:pPr>
            <w:spacing w:after="0" w:line="276" w:lineRule="auto"/>
            <w:jc w:val="both"/>
          </w:pPr>
        </w:pPrChange>
      </w:pPr>
    </w:p>
    <w:p w14:paraId="7FFCB64F" w14:textId="797AB96D" w:rsidR="009554B3" w:rsidRDefault="00976414">
      <w:pPr>
        <w:spacing w:after="0" w:line="276" w:lineRule="auto"/>
        <w:jc w:val="both"/>
        <w:rPr>
          <w:ins w:id="2809" w:author="Microsoft account" w:date="2025-09-27T10:15:00Z"/>
          <w:rtl/>
          <w:lang w:bidi="fa-IR"/>
        </w:rPr>
        <w:pPrChange w:id="2810" w:author="Microsoft account" w:date="2025-09-28T09:56:00Z">
          <w:pPr>
            <w:spacing w:after="0" w:line="276" w:lineRule="auto"/>
            <w:jc w:val="both"/>
          </w:pPr>
        </w:pPrChange>
      </w:pPr>
      <w:ins w:id="2811" w:author="Microsoft account" w:date="2025-09-27T10:14:00Z">
        <w:r>
          <w:rPr>
            <w:rFonts w:hint="cs"/>
            <w:rtl/>
            <w:lang w:bidi="fa-IR"/>
          </w:rPr>
          <w:t xml:space="preserve">-پس چیزی که تا این لحظه من برداشت میکنم، اینه که ما نیاز به داشتن </w:t>
        </w:r>
      </w:ins>
      <w:ins w:id="2812"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2813"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2814" w:author="Microsoft account" w:date="2025-09-27T10:15:00Z"/>
          <w:rtl/>
          <w:lang w:bidi="fa-IR"/>
        </w:rPr>
        <w:pPrChange w:id="2815" w:author="Microsoft account" w:date="2025-09-27T10:15:00Z">
          <w:pPr>
            <w:spacing w:after="0" w:line="276" w:lineRule="auto"/>
            <w:jc w:val="both"/>
          </w:pPr>
        </w:pPrChange>
      </w:pPr>
    </w:p>
    <w:p w14:paraId="36B34F22" w14:textId="45A4AC84" w:rsidR="00976414" w:rsidRDefault="00976414">
      <w:pPr>
        <w:spacing w:after="0" w:line="276" w:lineRule="auto"/>
        <w:jc w:val="both"/>
        <w:rPr>
          <w:ins w:id="2816" w:author="Microsoft account" w:date="2025-09-27T12:13:00Z"/>
          <w:rtl/>
          <w:lang w:bidi="fa-IR"/>
        </w:rPr>
        <w:pPrChange w:id="2817" w:author="Microsoft account" w:date="2025-09-27T10:15:00Z">
          <w:pPr>
            <w:spacing w:after="0" w:line="276" w:lineRule="auto"/>
            <w:jc w:val="both"/>
          </w:pPr>
        </w:pPrChange>
      </w:pPr>
      <w:ins w:id="2818" w:author="Microsoft account" w:date="2025-09-27T10:15:00Z">
        <w:r>
          <w:rPr>
            <w:rFonts w:hint="cs"/>
            <w:rtl/>
            <w:lang w:bidi="fa-IR"/>
          </w:rPr>
          <w:t>-</w:t>
        </w:r>
      </w:ins>
      <w:ins w:id="2819"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2820" w:author="Microsoft account" w:date="2025-09-27T12:14:00Z"/>
          <w:rtl/>
          <w:lang w:bidi="fa-IR"/>
        </w:rPr>
        <w:pPrChange w:id="2821" w:author="Microsoft account" w:date="2025-09-27T12:13:00Z">
          <w:pPr>
            <w:spacing w:after="0" w:line="276" w:lineRule="auto"/>
            <w:jc w:val="both"/>
          </w:pPr>
        </w:pPrChange>
      </w:pPr>
      <w:ins w:id="2822"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2823"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2824" w:author="Microsoft account" w:date="2025-09-27T12:14:00Z"/>
          <w:rtl/>
          <w:lang w:bidi="fa-IR"/>
        </w:rPr>
        <w:pPrChange w:id="2825" w:author="Microsoft account" w:date="2025-09-27T12:14:00Z">
          <w:pPr>
            <w:spacing w:after="0" w:line="276" w:lineRule="auto"/>
            <w:jc w:val="both"/>
          </w:pPr>
        </w:pPrChange>
      </w:pPr>
      <w:ins w:id="2826"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2827" w:author="Microsoft account" w:date="2025-09-27T12:15:00Z"/>
          <w:rtl/>
          <w:lang w:bidi="fa-IR"/>
        </w:rPr>
        <w:pPrChange w:id="2828" w:author="Microsoft account" w:date="2025-09-27T12:15:00Z">
          <w:pPr>
            <w:spacing w:after="0" w:line="276" w:lineRule="auto"/>
            <w:jc w:val="both"/>
          </w:pPr>
        </w:pPrChange>
      </w:pPr>
      <w:ins w:id="2829"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2830" w:author="Microsoft account" w:date="2025-09-27T12:15:00Z"/>
          <w:rtl/>
          <w:lang w:bidi="fa-IR"/>
        </w:rPr>
        <w:pPrChange w:id="2831" w:author="Microsoft account" w:date="2025-09-27T12:15:00Z">
          <w:pPr>
            <w:spacing w:after="0" w:line="276" w:lineRule="auto"/>
            <w:jc w:val="both"/>
          </w:pPr>
        </w:pPrChange>
      </w:pPr>
    </w:p>
    <w:p w14:paraId="72CF8448" w14:textId="77777777" w:rsidR="00CD555C" w:rsidRDefault="00CD555C">
      <w:pPr>
        <w:spacing w:after="0" w:line="276" w:lineRule="auto"/>
        <w:jc w:val="both"/>
        <w:rPr>
          <w:ins w:id="2832" w:author="Microsoft account" w:date="2025-09-27T09:54:00Z"/>
          <w:rtl/>
          <w:lang w:bidi="fa-IR"/>
        </w:rPr>
        <w:pPrChange w:id="2833" w:author="Microsoft account" w:date="2025-09-27T12:15:00Z">
          <w:pPr>
            <w:spacing w:after="0" w:line="276" w:lineRule="auto"/>
            <w:jc w:val="both"/>
          </w:pPr>
        </w:pPrChange>
      </w:pPr>
    </w:p>
    <w:p w14:paraId="0ECC489C" w14:textId="4FB86AF2" w:rsidR="003C205D" w:rsidRDefault="009554B3">
      <w:pPr>
        <w:spacing w:after="0" w:line="276" w:lineRule="auto"/>
        <w:jc w:val="both"/>
        <w:rPr>
          <w:ins w:id="2834" w:author="Microsoft account" w:date="2025-09-28T09:57:00Z"/>
          <w:rtl/>
          <w:lang w:bidi="fa-IR"/>
        </w:rPr>
        <w:pPrChange w:id="2835" w:author="Microsoft account" w:date="2025-09-27T09:54:00Z">
          <w:pPr>
            <w:spacing w:after="0" w:line="276" w:lineRule="auto"/>
            <w:jc w:val="both"/>
          </w:pPr>
        </w:pPrChange>
      </w:pPr>
      <w:bookmarkStart w:id="2836" w:name="I4040706"/>
      <w:ins w:id="2837" w:author="Microsoft account" w:date="2025-09-28T09:57:00Z">
        <w:r>
          <w:rPr>
            <w:rFonts w:hint="cs"/>
            <w:rtl/>
            <w:lang w:bidi="fa-IR"/>
          </w:rPr>
          <w:lastRenderedPageBreak/>
          <w:t>ادامه</w:t>
        </w:r>
      </w:ins>
    </w:p>
    <w:bookmarkEnd w:id="2836"/>
    <w:p w14:paraId="535264E1" w14:textId="1E12A69C" w:rsidR="006B4E22" w:rsidRDefault="006B4E22">
      <w:pPr>
        <w:spacing w:after="0" w:line="240" w:lineRule="auto"/>
        <w:jc w:val="both"/>
        <w:rPr>
          <w:ins w:id="2838" w:author="Microsoft account" w:date="2025-09-27T09:46:00Z"/>
          <w:rtl/>
          <w:lang w:bidi="fa-IR"/>
        </w:rPr>
        <w:pPrChange w:id="2839" w:author="Microsoft account" w:date="2025-09-28T09:57:00Z">
          <w:pPr>
            <w:spacing w:after="0" w:line="240" w:lineRule="auto"/>
          </w:pPr>
        </w:pPrChange>
      </w:pPr>
    </w:p>
    <w:p w14:paraId="43D44E94" w14:textId="7EEE888E" w:rsidR="006B4E22" w:rsidRDefault="009554B3">
      <w:pPr>
        <w:spacing w:after="0" w:line="276" w:lineRule="auto"/>
        <w:jc w:val="both"/>
        <w:rPr>
          <w:ins w:id="2840" w:author="Microsoft account" w:date="2025-09-28T09:57:00Z"/>
          <w:rtl/>
          <w:lang w:bidi="fa-IR"/>
        </w:rPr>
        <w:pPrChange w:id="2841" w:author="Microsoft account" w:date="2025-09-28T10:36:00Z">
          <w:pPr>
            <w:spacing w:after="0" w:line="276" w:lineRule="auto"/>
            <w:jc w:val="both"/>
          </w:pPr>
        </w:pPrChange>
      </w:pPr>
      <w:ins w:id="2842" w:author="Microsoft account" w:date="2025-09-28T09:57:00Z">
        <w:r>
          <w:rPr>
            <w:rFonts w:hint="cs"/>
            <w:rtl/>
            <w:lang w:bidi="fa-IR"/>
          </w:rPr>
          <w:t>-</w:t>
        </w:r>
      </w:ins>
      <w:ins w:id="2843"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2844"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2845"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2846"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2847"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2848" w:author="Microsoft account" w:date="2025-09-29T09:55:00Z">
        <w:r w:rsidR="004D65D5">
          <w:rPr>
            <w:rFonts w:hint="cs"/>
            <w:sz w:val="18"/>
            <w:szCs w:val="18"/>
            <w:rtl/>
            <w:lang w:bidi="fa-IR"/>
          </w:rPr>
          <w:t xml:space="preserve"> رو بلد بودیم احتمالا به در بسته خوردیم. </w:t>
        </w:r>
      </w:ins>
      <w:ins w:id="2849" w:author="Microsoft account" w:date="2025-09-29T09:52:00Z">
        <w:r w:rsidR="004D65D5">
          <w:rPr>
            <w:rFonts w:hint="cs"/>
            <w:rtl/>
            <w:lang w:bidi="fa-IR"/>
          </w:rPr>
          <w:t>)</w:t>
        </w:r>
      </w:ins>
    </w:p>
    <w:p w14:paraId="70EB988F" w14:textId="77777777" w:rsidR="009554B3" w:rsidRDefault="009554B3">
      <w:pPr>
        <w:spacing w:after="0" w:line="276" w:lineRule="auto"/>
        <w:jc w:val="both"/>
        <w:rPr>
          <w:ins w:id="2850" w:author="Microsoft account" w:date="2025-09-28T09:57:00Z"/>
          <w:rtl/>
          <w:lang w:bidi="fa-IR"/>
        </w:rPr>
        <w:pPrChange w:id="2851" w:author="Microsoft account" w:date="2025-09-28T09:57:00Z">
          <w:pPr>
            <w:spacing w:after="0" w:line="276" w:lineRule="auto"/>
            <w:jc w:val="both"/>
          </w:pPr>
        </w:pPrChange>
      </w:pPr>
    </w:p>
    <w:p w14:paraId="19488D34" w14:textId="18CF0519" w:rsidR="009554B3" w:rsidRDefault="00231EEF">
      <w:pPr>
        <w:spacing w:after="0" w:line="276" w:lineRule="auto"/>
        <w:jc w:val="both"/>
        <w:rPr>
          <w:ins w:id="2852" w:author="Microsoft account" w:date="2025-09-28T10:40:00Z"/>
          <w:rtl/>
          <w:lang w:bidi="fa-IR"/>
        </w:rPr>
        <w:pPrChange w:id="2853" w:author="Microsoft account" w:date="2025-09-28T09:57:00Z">
          <w:pPr>
            <w:spacing w:after="0" w:line="276" w:lineRule="auto"/>
            <w:jc w:val="both"/>
          </w:pPr>
        </w:pPrChange>
      </w:pPr>
      <w:ins w:id="2854" w:author="Microsoft account" w:date="2025-09-28T10:39:00Z">
        <w:r>
          <w:rPr>
            <w:rFonts w:hint="cs"/>
            <w:rtl/>
            <w:lang w:bidi="fa-IR"/>
          </w:rPr>
          <w:t xml:space="preserve">-از نظرم پافشاری الان دیگه راه به جایی نمیبره. ما </w:t>
        </w:r>
      </w:ins>
      <w:ins w:id="2855"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2856"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857"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2858"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859"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2860" w:author="Microsoft account" w:date="2025-09-29T09:56:00Z">
        <w:r w:rsidR="004D65D5">
          <w:rPr>
            <w:rFonts w:hint="cs"/>
            <w:rtl/>
            <w:lang w:bidi="fa-IR"/>
          </w:rPr>
          <w:t>)</w:t>
        </w:r>
      </w:ins>
    </w:p>
    <w:p w14:paraId="1C3CBC73" w14:textId="77777777" w:rsidR="00231EEF" w:rsidRDefault="00231EEF">
      <w:pPr>
        <w:spacing w:after="0" w:line="276" w:lineRule="auto"/>
        <w:jc w:val="both"/>
        <w:rPr>
          <w:ins w:id="2861" w:author="Microsoft account" w:date="2025-09-28T10:40:00Z"/>
          <w:rtl/>
          <w:lang w:bidi="fa-IR"/>
        </w:rPr>
        <w:pPrChange w:id="2862" w:author="Microsoft account" w:date="2025-09-28T10:40:00Z">
          <w:pPr>
            <w:spacing w:after="0" w:line="276" w:lineRule="auto"/>
            <w:jc w:val="both"/>
          </w:pPr>
        </w:pPrChange>
      </w:pPr>
    </w:p>
    <w:p w14:paraId="2F53229C" w14:textId="56E1A5C3" w:rsidR="00231EEF" w:rsidRDefault="007B7BFF">
      <w:pPr>
        <w:spacing w:after="0" w:line="276" w:lineRule="auto"/>
        <w:jc w:val="both"/>
        <w:rPr>
          <w:ins w:id="2863" w:author="Microsoft account" w:date="2025-09-28T11:03:00Z"/>
          <w:rtl/>
          <w:lang w:bidi="fa-IR"/>
        </w:rPr>
        <w:pPrChange w:id="2864" w:author="Microsoft account" w:date="2025-09-28T10:40:00Z">
          <w:pPr>
            <w:spacing w:after="0" w:line="276" w:lineRule="auto"/>
            <w:jc w:val="both"/>
          </w:pPr>
        </w:pPrChange>
      </w:pPr>
      <w:ins w:id="2865"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2866" w:author="Microsoft account" w:date="2025-09-28T11:03:00Z"/>
          <w:rtl/>
          <w:lang w:bidi="fa-IR"/>
        </w:rPr>
        <w:pPrChange w:id="2867" w:author="Microsoft account" w:date="2025-09-28T11:03:00Z">
          <w:pPr>
            <w:spacing w:after="0" w:line="276" w:lineRule="auto"/>
            <w:jc w:val="both"/>
          </w:pPr>
        </w:pPrChange>
      </w:pPr>
    </w:p>
    <w:p w14:paraId="29A10182" w14:textId="4633BFEB" w:rsidR="007B7BFF" w:rsidRDefault="007B7BFF">
      <w:pPr>
        <w:spacing w:after="0" w:line="276" w:lineRule="auto"/>
        <w:jc w:val="both"/>
        <w:rPr>
          <w:ins w:id="2868" w:author="Microsoft account" w:date="2025-09-28T11:09:00Z"/>
          <w:rtl/>
          <w:lang w:bidi="fa-IR"/>
        </w:rPr>
        <w:pPrChange w:id="2869" w:author="Microsoft account" w:date="2025-09-28T11:03:00Z">
          <w:pPr>
            <w:spacing w:after="0" w:line="276" w:lineRule="auto"/>
            <w:jc w:val="both"/>
          </w:pPr>
        </w:pPrChange>
      </w:pPr>
      <w:ins w:id="2870"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2871"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2872" w:author="Microsoft account" w:date="2025-09-28T11:09:00Z"/>
          <w:rtl/>
          <w:lang w:bidi="fa-IR"/>
        </w:rPr>
        <w:pPrChange w:id="2873" w:author="Microsoft account" w:date="2025-09-28T11:09:00Z">
          <w:pPr>
            <w:spacing w:after="0" w:line="276" w:lineRule="auto"/>
            <w:jc w:val="both"/>
          </w:pPr>
        </w:pPrChange>
      </w:pPr>
    </w:p>
    <w:p w14:paraId="4A566A3F" w14:textId="6A45FC4D" w:rsidR="007D4478" w:rsidRDefault="007D4478">
      <w:pPr>
        <w:spacing w:after="0" w:line="276" w:lineRule="auto"/>
        <w:jc w:val="both"/>
        <w:rPr>
          <w:ins w:id="2874" w:author="Microsoft account" w:date="2025-09-28T12:11:00Z"/>
          <w:lang w:bidi="fa-IR"/>
        </w:rPr>
        <w:pPrChange w:id="2875" w:author="Microsoft account" w:date="2025-09-28T11:09:00Z">
          <w:pPr>
            <w:spacing w:after="0" w:line="276" w:lineRule="auto"/>
            <w:jc w:val="both"/>
          </w:pPr>
        </w:pPrChange>
      </w:pPr>
      <w:ins w:id="2876"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2877"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2878" w:author="Microsoft account" w:date="2025-09-28T12:11:00Z"/>
          <w:lang w:bidi="fa-IR"/>
        </w:rPr>
        <w:pPrChange w:id="2879" w:author="Microsoft account" w:date="2025-09-28T12:11:00Z">
          <w:pPr>
            <w:spacing w:after="0" w:line="276" w:lineRule="auto"/>
            <w:jc w:val="both"/>
          </w:pPr>
        </w:pPrChange>
      </w:pPr>
    </w:p>
    <w:p w14:paraId="3EF9D91A" w14:textId="6EF2C338" w:rsidR="00DC0DCA" w:rsidRDefault="00DC0DCA">
      <w:pPr>
        <w:spacing w:after="0" w:line="276" w:lineRule="auto"/>
        <w:jc w:val="both"/>
        <w:rPr>
          <w:ins w:id="2880" w:author="Microsoft account" w:date="2025-09-28T12:11:00Z"/>
          <w:rtl/>
          <w:lang w:bidi="fa-IR"/>
        </w:rPr>
        <w:pPrChange w:id="2881" w:author="Microsoft account" w:date="2025-09-28T12:11:00Z">
          <w:pPr>
            <w:spacing w:after="0" w:line="276" w:lineRule="auto"/>
            <w:jc w:val="both"/>
          </w:pPr>
        </w:pPrChange>
      </w:pPr>
      <w:ins w:id="2882"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2883"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p>
    <w:p w14:paraId="767F684D" w14:textId="5BBCCFB0" w:rsidR="00DC0DCA" w:rsidRDefault="00DC0DCA">
      <w:pPr>
        <w:spacing w:after="0" w:line="276" w:lineRule="auto"/>
        <w:jc w:val="both"/>
        <w:rPr>
          <w:ins w:id="2884" w:author="Microsoft account" w:date="2025-09-28T09:57:00Z"/>
          <w:lang w:bidi="fa-IR"/>
        </w:rPr>
        <w:pPrChange w:id="2885" w:author="Microsoft account" w:date="2025-09-28T12:12:00Z">
          <w:pPr>
            <w:spacing w:after="0" w:line="276" w:lineRule="auto"/>
            <w:jc w:val="both"/>
          </w:pPr>
        </w:pPrChange>
      </w:pPr>
      <w:ins w:id="2886" w:author="Microsoft account" w:date="2025-09-28T12:11:00Z">
        <w:r>
          <w:rPr>
            <w:rFonts w:hint="cs"/>
            <w:rtl/>
            <w:lang w:bidi="fa-IR"/>
          </w:rPr>
          <w:t xml:space="preserve">تا </w:t>
        </w:r>
        <w:r>
          <w:rPr>
            <w:lang w:bidi="fa-IR"/>
          </w:rPr>
          <w:t>Day028 004 00:</w:t>
        </w:r>
      </w:ins>
      <w:ins w:id="2887" w:author="Microsoft account" w:date="2025-09-28T12:12:00Z">
        <w:r>
          <w:rPr>
            <w:lang w:bidi="fa-IR"/>
          </w:rPr>
          <w:t>10:17</w:t>
        </w:r>
      </w:ins>
    </w:p>
    <w:p w14:paraId="6ED4729F" w14:textId="673E2011" w:rsidR="009554B3" w:rsidRDefault="009554B3">
      <w:pPr>
        <w:spacing w:after="0" w:line="240" w:lineRule="auto"/>
        <w:rPr>
          <w:ins w:id="2888" w:author="Microsoft account" w:date="2025-09-28T09:57:00Z"/>
          <w:rtl/>
          <w:lang w:bidi="fa-IR"/>
        </w:rPr>
      </w:pPr>
      <w:ins w:id="2889" w:author="Microsoft account" w:date="2025-09-28T09:57:00Z">
        <w:r>
          <w:rPr>
            <w:rtl/>
            <w:lang w:bidi="fa-IR"/>
          </w:rPr>
          <w:br w:type="page"/>
        </w:r>
      </w:ins>
    </w:p>
    <w:p w14:paraId="55611201" w14:textId="6368CCC7" w:rsidR="009554B3" w:rsidRDefault="001E0EE1">
      <w:pPr>
        <w:spacing w:after="0" w:line="276" w:lineRule="auto"/>
        <w:jc w:val="both"/>
        <w:rPr>
          <w:ins w:id="2890" w:author="Microsoft account" w:date="2025-09-29T10:01:00Z"/>
          <w:rtl/>
          <w:lang w:bidi="fa-IR"/>
        </w:rPr>
        <w:pPrChange w:id="2891" w:author="Microsoft account" w:date="2025-09-28T09:57:00Z">
          <w:pPr>
            <w:spacing w:after="0" w:line="276" w:lineRule="auto"/>
            <w:jc w:val="both"/>
          </w:pPr>
        </w:pPrChange>
      </w:pPr>
      <w:bookmarkStart w:id="2892" w:name="I4040707"/>
      <w:ins w:id="2893" w:author="Microsoft account" w:date="2025-09-29T10:01:00Z">
        <w:r>
          <w:rPr>
            <w:rFonts w:hint="cs"/>
            <w:rtl/>
            <w:lang w:bidi="fa-IR"/>
          </w:rPr>
          <w:lastRenderedPageBreak/>
          <w:t>ادامه</w:t>
        </w:r>
      </w:ins>
    </w:p>
    <w:bookmarkEnd w:id="2892"/>
    <w:p w14:paraId="0A727114" w14:textId="77777777" w:rsidR="001E0EE1" w:rsidRDefault="001E0EE1">
      <w:pPr>
        <w:spacing w:after="0" w:line="276" w:lineRule="auto"/>
        <w:jc w:val="both"/>
        <w:rPr>
          <w:ins w:id="2894" w:author="Microsoft account" w:date="2025-09-29T10:02:00Z"/>
          <w:rtl/>
          <w:lang w:bidi="fa-IR"/>
        </w:rPr>
        <w:pPrChange w:id="2895" w:author="Microsoft account" w:date="2025-09-29T10:01:00Z">
          <w:pPr>
            <w:spacing w:after="0" w:line="276" w:lineRule="auto"/>
            <w:jc w:val="both"/>
          </w:pPr>
        </w:pPrChange>
      </w:pPr>
    </w:p>
    <w:p w14:paraId="4CB6FDB8" w14:textId="1781E16F" w:rsidR="00EE2EC4" w:rsidRDefault="0068174A">
      <w:pPr>
        <w:spacing w:after="0" w:line="276" w:lineRule="auto"/>
        <w:jc w:val="both"/>
        <w:rPr>
          <w:ins w:id="2896" w:author="Microsoft account" w:date="2025-09-29T12:19:00Z"/>
          <w:rtl/>
          <w:lang w:bidi="fa-IR"/>
        </w:rPr>
        <w:pPrChange w:id="2897" w:author="Microsoft account" w:date="2025-09-29T12:17:00Z">
          <w:pPr>
            <w:spacing w:after="0" w:line="276" w:lineRule="auto"/>
            <w:jc w:val="both"/>
          </w:pPr>
        </w:pPrChange>
      </w:pPr>
      <w:ins w:id="2898"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899"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900" w:author="Microsoft account" w:date="2025-09-29T12:19:00Z">
        <w:r>
          <w:rPr>
            <w:rFonts w:hint="cs"/>
            <w:rtl/>
            <w:lang w:bidi="fa-IR"/>
          </w:rPr>
          <w:t xml:space="preserve">غیر این صورت از این به بعد با دوره پیش میریم اینطوری بهتره. </w:t>
        </w:r>
      </w:ins>
      <w:ins w:id="2901"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2902"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903" w:author="Microsoft account" w:date="2025-09-30T09:10:00Z">
        <w:r w:rsidR="000619A5">
          <w:rPr>
            <w:rFonts w:hint="cs"/>
            <w:sz w:val="18"/>
            <w:szCs w:val="18"/>
            <w:rtl/>
            <w:lang w:bidi="fa-IR"/>
          </w:rPr>
          <w:t xml:space="preserve">دوره پیش برو. </w:t>
        </w:r>
      </w:ins>
      <w:ins w:id="2904" w:author="Microsoft account" w:date="2025-09-30T09:08:00Z">
        <w:r w:rsidR="000619A5">
          <w:rPr>
            <w:rFonts w:hint="cs"/>
            <w:rtl/>
            <w:lang w:bidi="fa-IR"/>
          </w:rPr>
          <w:t>)</w:t>
        </w:r>
      </w:ins>
    </w:p>
    <w:p w14:paraId="2D46FF37" w14:textId="77777777" w:rsidR="0068174A" w:rsidRDefault="0068174A">
      <w:pPr>
        <w:spacing w:after="0" w:line="276" w:lineRule="auto"/>
        <w:jc w:val="both"/>
        <w:rPr>
          <w:ins w:id="2905" w:author="Microsoft account" w:date="2025-09-29T12:19:00Z"/>
          <w:rtl/>
          <w:lang w:bidi="fa-IR"/>
        </w:rPr>
        <w:pPrChange w:id="2906" w:author="Microsoft account" w:date="2025-09-29T12:19:00Z">
          <w:pPr>
            <w:spacing w:after="0" w:line="276" w:lineRule="auto"/>
            <w:jc w:val="both"/>
          </w:pPr>
        </w:pPrChange>
      </w:pPr>
    </w:p>
    <w:p w14:paraId="46EE2DC0" w14:textId="347C6D15" w:rsidR="0068174A" w:rsidRPr="0068174A" w:rsidRDefault="0068174A">
      <w:pPr>
        <w:spacing w:after="0" w:line="276" w:lineRule="auto"/>
        <w:jc w:val="both"/>
        <w:rPr>
          <w:ins w:id="2907" w:author="Microsoft account" w:date="2025-09-29T10:01:00Z"/>
          <w:lang w:bidi="fa-IR"/>
        </w:rPr>
        <w:pPrChange w:id="2908" w:author="Microsoft account" w:date="2025-09-29T12:19:00Z">
          <w:pPr>
            <w:spacing w:after="0" w:line="276" w:lineRule="auto"/>
            <w:jc w:val="both"/>
          </w:pPr>
        </w:pPrChange>
      </w:pPr>
      <w:ins w:id="2909"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2910" w:author="Microsoft account" w:date="2025-09-29T10:02:00Z"/>
          <w:rtl/>
          <w:lang w:bidi="fa-IR"/>
        </w:rPr>
        <w:pPrChange w:id="2911" w:author="Microsoft account" w:date="2025-09-29T10:01:00Z">
          <w:pPr>
            <w:spacing w:after="0" w:line="276" w:lineRule="auto"/>
            <w:jc w:val="both"/>
          </w:pPr>
        </w:pPrChange>
      </w:pPr>
    </w:p>
    <w:p w14:paraId="233066C5" w14:textId="12E34EC3" w:rsidR="00EE2EC4" w:rsidRDefault="00EE2EC4">
      <w:pPr>
        <w:spacing w:after="0" w:line="240" w:lineRule="auto"/>
        <w:rPr>
          <w:ins w:id="2912" w:author="Microsoft account" w:date="2025-09-29T10:02:00Z"/>
          <w:rtl/>
          <w:lang w:bidi="fa-IR"/>
        </w:rPr>
      </w:pPr>
      <w:ins w:id="2913" w:author="Microsoft account" w:date="2025-09-29T10:02:00Z">
        <w:r>
          <w:rPr>
            <w:rtl/>
            <w:lang w:bidi="fa-IR"/>
          </w:rPr>
          <w:br w:type="page"/>
        </w:r>
      </w:ins>
    </w:p>
    <w:p w14:paraId="35515559" w14:textId="5E9CAD46" w:rsidR="00EE2EC4" w:rsidRDefault="00181B89">
      <w:pPr>
        <w:spacing w:after="0" w:line="276" w:lineRule="auto"/>
        <w:jc w:val="both"/>
        <w:rPr>
          <w:ins w:id="2914" w:author="Microsoft account" w:date="2025-09-30T09:26:00Z"/>
          <w:rtl/>
          <w:lang w:bidi="fa-IR"/>
        </w:rPr>
        <w:pPrChange w:id="2915" w:author="Microsoft account" w:date="2025-09-29T10:02:00Z">
          <w:pPr>
            <w:spacing w:after="0" w:line="276" w:lineRule="auto"/>
            <w:jc w:val="both"/>
          </w:pPr>
        </w:pPrChange>
      </w:pPr>
      <w:bookmarkStart w:id="2916" w:name="I4040708"/>
      <w:ins w:id="2917" w:author="Microsoft account" w:date="2025-09-30T09:26:00Z">
        <w:r>
          <w:rPr>
            <w:rFonts w:hint="cs"/>
            <w:rtl/>
            <w:lang w:bidi="fa-IR"/>
          </w:rPr>
          <w:lastRenderedPageBreak/>
          <w:t>ادامه</w:t>
        </w:r>
      </w:ins>
    </w:p>
    <w:bookmarkEnd w:id="2916"/>
    <w:p w14:paraId="0FEEFE41" w14:textId="77777777" w:rsidR="00181B89" w:rsidRDefault="00181B89">
      <w:pPr>
        <w:spacing w:after="0" w:line="276" w:lineRule="auto"/>
        <w:jc w:val="both"/>
        <w:rPr>
          <w:ins w:id="2918" w:author="Microsoft account" w:date="2025-09-30T09:26:00Z"/>
          <w:rtl/>
          <w:lang w:bidi="fa-IR"/>
        </w:rPr>
        <w:pPrChange w:id="2919" w:author="Microsoft account" w:date="2025-09-30T09:26:00Z">
          <w:pPr>
            <w:spacing w:after="0" w:line="276" w:lineRule="auto"/>
            <w:jc w:val="both"/>
          </w:pPr>
        </w:pPrChange>
      </w:pPr>
    </w:p>
    <w:p w14:paraId="4E121E91" w14:textId="59FB517A" w:rsidR="00181B89" w:rsidRDefault="00181B89">
      <w:pPr>
        <w:spacing w:after="0" w:line="276" w:lineRule="auto"/>
        <w:jc w:val="both"/>
        <w:rPr>
          <w:ins w:id="2920" w:author="Microsoft account" w:date="2025-09-30T11:48:00Z"/>
          <w:rtl/>
          <w:lang w:bidi="fa-IR"/>
        </w:rPr>
        <w:pPrChange w:id="2921" w:author="Microsoft account" w:date="2025-09-30T09:26:00Z">
          <w:pPr>
            <w:spacing w:after="0" w:line="276" w:lineRule="auto"/>
            <w:jc w:val="both"/>
          </w:pPr>
        </w:pPrChange>
      </w:pPr>
      <w:ins w:id="2922" w:author="Microsoft account" w:date="2025-09-30T09:26:00Z">
        <w:r>
          <w:rPr>
            <w:rFonts w:hint="cs"/>
            <w:rtl/>
            <w:lang w:bidi="fa-IR"/>
          </w:rPr>
          <w:t>-</w:t>
        </w:r>
      </w:ins>
      <w:ins w:id="2923" w:author="Microsoft account" w:date="2025-09-30T11:47:00Z">
        <w:r w:rsidR="00ED0AB6">
          <w:rPr>
            <w:rFonts w:hint="cs"/>
            <w:rtl/>
            <w:lang w:bidi="fa-IR"/>
          </w:rPr>
          <w:t xml:space="preserve">خب برنامه ساخته شد خروجی هم گرفتیم. جلسه </w:t>
        </w:r>
      </w:ins>
      <w:ins w:id="2924"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2925" w:author="Microsoft account" w:date="2025-09-30T09:26:00Z"/>
          <w:lang w:bidi="fa-IR"/>
        </w:rPr>
        <w:pPrChange w:id="2926" w:author="Microsoft account" w:date="2025-09-30T11:48:00Z">
          <w:pPr>
            <w:spacing w:after="0" w:line="276" w:lineRule="auto"/>
            <w:jc w:val="both"/>
          </w:pPr>
        </w:pPrChange>
      </w:pPr>
      <w:ins w:id="2927"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2928" w:author="Microsoft account" w:date="2025-09-30T09:26:00Z"/>
          <w:rtl/>
          <w:lang w:bidi="fa-IR"/>
        </w:rPr>
        <w:pPrChange w:id="2929" w:author="Microsoft account" w:date="2025-09-30T09:26:00Z">
          <w:pPr>
            <w:spacing w:after="0" w:line="276" w:lineRule="auto"/>
            <w:jc w:val="both"/>
          </w:pPr>
        </w:pPrChange>
      </w:pPr>
    </w:p>
    <w:p w14:paraId="1E01D437" w14:textId="77777777" w:rsidR="00181B89" w:rsidRDefault="00181B89">
      <w:pPr>
        <w:spacing w:after="0" w:line="276" w:lineRule="auto"/>
        <w:jc w:val="both"/>
        <w:rPr>
          <w:ins w:id="2930" w:author="Microsoft account" w:date="2025-09-30T09:26:00Z"/>
          <w:rtl/>
          <w:lang w:bidi="fa-IR"/>
        </w:rPr>
        <w:pPrChange w:id="2931" w:author="Microsoft account" w:date="2025-09-30T09:26:00Z">
          <w:pPr>
            <w:spacing w:after="0" w:line="276" w:lineRule="auto"/>
            <w:jc w:val="both"/>
          </w:pPr>
        </w:pPrChange>
      </w:pPr>
    </w:p>
    <w:p w14:paraId="4736FC6D" w14:textId="77777777" w:rsidR="00181B89" w:rsidRDefault="00181B89">
      <w:pPr>
        <w:spacing w:after="0" w:line="276" w:lineRule="auto"/>
        <w:jc w:val="both"/>
        <w:rPr>
          <w:ins w:id="2932" w:author="Microsoft account" w:date="2025-09-30T09:26:00Z"/>
          <w:rtl/>
          <w:lang w:bidi="fa-IR"/>
        </w:rPr>
        <w:pPrChange w:id="2933" w:author="Microsoft account" w:date="2025-09-30T09:26:00Z">
          <w:pPr>
            <w:spacing w:after="0" w:line="276" w:lineRule="auto"/>
            <w:jc w:val="both"/>
          </w:pPr>
        </w:pPrChange>
      </w:pPr>
    </w:p>
    <w:p w14:paraId="237EAF27" w14:textId="2A830389" w:rsidR="00181B89" w:rsidRDefault="00181B89">
      <w:pPr>
        <w:spacing w:after="0" w:line="240" w:lineRule="auto"/>
        <w:rPr>
          <w:ins w:id="2934" w:author="Microsoft account" w:date="2025-09-30T09:27:00Z"/>
          <w:rtl/>
          <w:lang w:bidi="fa-IR"/>
        </w:rPr>
      </w:pPr>
      <w:ins w:id="2935" w:author="Microsoft account" w:date="2025-09-30T09:27:00Z">
        <w:r>
          <w:rPr>
            <w:rtl/>
            <w:lang w:bidi="fa-IR"/>
          </w:rPr>
          <w:br w:type="page"/>
        </w:r>
      </w:ins>
    </w:p>
    <w:p w14:paraId="7F2B6C9E" w14:textId="60BDFD0E" w:rsidR="00181B89" w:rsidRDefault="001B31A3">
      <w:pPr>
        <w:spacing w:after="0" w:line="276" w:lineRule="auto"/>
        <w:jc w:val="both"/>
        <w:rPr>
          <w:ins w:id="2936" w:author="Microsoft account" w:date="2025-10-01T10:12:00Z"/>
          <w:rtl/>
          <w:lang w:bidi="fa-IR"/>
        </w:rPr>
        <w:pPrChange w:id="2937" w:author="Microsoft account" w:date="2025-09-30T09:26:00Z">
          <w:pPr>
            <w:spacing w:after="0" w:line="276" w:lineRule="auto"/>
            <w:jc w:val="both"/>
          </w:pPr>
        </w:pPrChange>
      </w:pPr>
      <w:bookmarkStart w:id="2938" w:name="I4040709"/>
      <w:ins w:id="2939" w:author="Microsoft account" w:date="2025-10-01T10:12:00Z">
        <w:r>
          <w:rPr>
            <w:rFonts w:hint="cs"/>
            <w:rtl/>
            <w:lang w:bidi="fa-IR"/>
          </w:rPr>
          <w:lastRenderedPageBreak/>
          <w:t>ادامه</w:t>
        </w:r>
      </w:ins>
    </w:p>
    <w:bookmarkEnd w:id="2938"/>
    <w:p w14:paraId="6CC51B87" w14:textId="77777777" w:rsidR="001B31A3" w:rsidRDefault="001B31A3">
      <w:pPr>
        <w:spacing w:after="0" w:line="276" w:lineRule="auto"/>
        <w:jc w:val="both"/>
        <w:rPr>
          <w:ins w:id="2940" w:author="Microsoft account" w:date="2025-10-01T10:13:00Z"/>
          <w:lang w:bidi="fa-IR"/>
        </w:rPr>
        <w:pPrChange w:id="2941" w:author="Microsoft account" w:date="2025-10-01T10:12:00Z">
          <w:pPr>
            <w:spacing w:after="0" w:line="276" w:lineRule="auto"/>
            <w:jc w:val="both"/>
          </w:pPr>
        </w:pPrChange>
      </w:pPr>
    </w:p>
    <w:p w14:paraId="12C00201" w14:textId="7059208F" w:rsidR="001B31A3" w:rsidRDefault="001B31A3">
      <w:pPr>
        <w:spacing w:after="0" w:line="276" w:lineRule="auto"/>
        <w:jc w:val="both"/>
        <w:rPr>
          <w:ins w:id="2942" w:author="Microsoft account" w:date="2025-10-01T10:13:00Z"/>
          <w:lang w:bidi="fa-IR"/>
        </w:rPr>
        <w:pPrChange w:id="2943" w:author="Microsoft account" w:date="2025-10-01T10:13:00Z">
          <w:pPr>
            <w:spacing w:after="0" w:line="276" w:lineRule="auto"/>
            <w:jc w:val="both"/>
          </w:pPr>
        </w:pPrChange>
      </w:pPr>
      <w:ins w:id="2944"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2945" w:author="Microsoft account" w:date="2025-10-01T10:15:00Z"/>
          <w:lang w:bidi="fa-IR"/>
        </w:rPr>
        <w:pPrChange w:id="2946" w:author="Microsoft account" w:date="2025-10-01T10:12:00Z">
          <w:pPr>
            <w:spacing w:after="0" w:line="276" w:lineRule="auto"/>
            <w:jc w:val="both"/>
          </w:pPr>
        </w:pPrChange>
      </w:pPr>
      <w:ins w:id="2947"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2948" w:author="Microsoft account" w:date="2025-10-01T10:15:00Z"/>
          <w:lang w:bidi="fa-IR"/>
        </w:rPr>
        <w:pPrChange w:id="2949" w:author="Microsoft account" w:date="2025-10-01T10:15:00Z">
          <w:pPr>
            <w:spacing w:after="0" w:line="276" w:lineRule="auto"/>
            <w:jc w:val="both"/>
          </w:pPr>
        </w:pPrChange>
      </w:pPr>
    </w:p>
    <w:p w14:paraId="55877D38" w14:textId="67A3D9DF" w:rsidR="00A86E91" w:rsidRDefault="00A86E91">
      <w:pPr>
        <w:spacing w:after="0" w:line="276" w:lineRule="auto"/>
        <w:jc w:val="both"/>
        <w:rPr>
          <w:ins w:id="2950" w:author="Microsoft account" w:date="2025-10-01T10:18:00Z"/>
          <w:rtl/>
          <w:lang w:bidi="fa-IR"/>
        </w:rPr>
        <w:pPrChange w:id="2951" w:author="Microsoft account" w:date="2025-10-01T10:15:00Z">
          <w:pPr>
            <w:spacing w:after="0" w:line="276" w:lineRule="auto"/>
            <w:jc w:val="both"/>
          </w:pPr>
        </w:pPrChange>
      </w:pPr>
      <w:ins w:id="2952"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2953" w:author="Microsoft account" w:date="2025-10-01T10:18:00Z"/>
          <w:rtl/>
          <w:lang w:bidi="fa-IR"/>
        </w:rPr>
        <w:pPrChange w:id="2954" w:author="Microsoft account" w:date="2025-10-01T10:18:00Z">
          <w:pPr>
            <w:spacing w:after="0" w:line="276" w:lineRule="auto"/>
            <w:jc w:val="both"/>
          </w:pPr>
        </w:pPrChange>
      </w:pPr>
      <w:ins w:id="2955" w:author="Microsoft account" w:date="2025-10-01T10:18:00Z">
        <w:r w:rsidRPr="00A86E91">
          <w:rPr>
            <w:noProof/>
            <w:rPrChange w:id="2956"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2957" w:author="Microsoft account" w:date="2025-10-01T10:20:00Z"/>
          <w:rtl/>
          <w:lang w:bidi="fa-IR"/>
        </w:rPr>
        <w:pPrChange w:id="2958" w:author="Microsoft account" w:date="2025-10-01T10:18:00Z">
          <w:pPr>
            <w:spacing w:after="0" w:line="276" w:lineRule="auto"/>
            <w:jc w:val="both"/>
          </w:pPr>
        </w:pPrChange>
      </w:pPr>
      <w:ins w:id="295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296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296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2962" w:author="Microsoft account" w:date="2025-10-01T10:20:00Z"/>
          <w:rtl/>
          <w:lang w:bidi="fa-IR"/>
        </w:rPr>
        <w:pPrChange w:id="2963" w:author="Microsoft account" w:date="2025-10-01T10:20:00Z">
          <w:pPr>
            <w:spacing w:after="0" w:line="276" w:lineRule="auto"/>
            <w:jc w:val="both"/>
          </w:pPr>
        </w:pPrChange>
      </w:pPr>
    </w:p>
    <w:p w14:paraId="7B41E8EC" w14:textId="6C5597C0" w:rsidR="00A86E91" w:rsidRDefault="00A86E91">
      <w:pPr>
        <w:spacing w:after="0" w:line="276" w:lineRule="auto"/>
        <w:jc w:val="both"/>
        <w:rPr>
          <w:ins w:id="2964" w:author="Microsoft account" w:date="2025-10-01T10:22:00Z"/>
          <w:rtl/>
          <w:lang w:bidi="fa-IR"/>
        </w:rPr>
        <w:pPrChange w:id="2965" w:author="Microsoft account" w:date="2025-10-01T10:20:00Z">
          <w:pPr>
            <w:spacing w:after="0" w:line="276" w:lineRule="auto"/>
            <w:jc w:val="both"/>
          </w:pPr>
        </w:pPrChange>
      </w:pPr>
      <w:ins w:id="2966" w:author="Microsoft account" w:date="2025-10-01T10:20:00Z">
        <w:r>
          <w:rPr>
            <w:rFonts w:hint="cs"/>
            <w:rtl/>
            <w:lang w:bidi="fa-IR"/>
          </w:rPr>
          <w:t>-</w:t>
        </w:r>
      </w:ins>
      <w:ins w:id="296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296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 xml:space="preserve">) </w:t>
        </w:r>
      </w:ins>
      <w:ins w:id="2969"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2970" w:author="Microsoft account" w:date="2025-10-01T10:22:00Z">
        <w:r>
          <w:rPr>
            <w:rFonts w:hint="cs"/>
            <w:rtl/>
            <w:lang w:bidi="fa-IR"/>
          </w:rPr>
          <w:t xml:space="preserve"> کنه که نمیشه این کار رو بکنی باید اطلاعات رو پر کنی ابتدا.</w:t>
        </w:r>
      </w:ins>
      <w:ins w:id="2971" w:author="Microsoft account" w:date="2025-10-02T09:28:00Z">
        <w:r w:rsidR="002D6DA1">
          <w:rPr>
            <w:lang w:bidi="fa-IR"/>
          </w:rPr>
          <w:t xml:space="preserve"> </w:t>
        </w:r>
      </w:ins>
      <w:ins w:id="2972"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p>
    <w:p w14:paraId="21DF0517" w14:textId="77777777" w:rsidR="00A86E91" w:rsidRDefault="00A86E91">
      <w:pPr>
        <w:spacing w:after="0" w:line="276" w:lineRule="auto"/>
        <w:jc w:val="both"/>
        <w:rPr>
          <w:ins w:id="2973" w:author="Microsoft account" w:date="2025-10-01T10:22:00Z"/>
          <w:rtl/>
          <w:lang w:bidi="fa-IR"/>
        </w:rPr>
        <w:pPrChange w:id="2974" w:author="Microsoft account" w:date="2025-10-01T10:22:00Z">
          <w:pPr>
            <w:spacing w:after="0" w:line="276" w:lineRule="auto"/>
            <w:jc w:val="both"/>
          </w:pPr>
        </w:pPrChange>
      </w:pPr>
    </w:p>
    <w:p w14:paraId="507C2DBB" w14:textId="307719AD" w:rsidR="00A86E91" w:rsidRDefault="00A86E91">
      <w:pPr>
        <w:spacing w:after="0" w:line="276" w:lineRule="auto"/>
        <w:jc w:val="both"/>
        <w:rPr>
          <w:ins w:id="2975" w:author="Microsoft account" w:date="2025-10-01T10:52:00Z"/>
          <w:rtl/>
          <w:lang w:bidi="fa-IR"/>
        </w:rPr>
        <w:pPrChange w:id="2976" w:author="Microsoft account" w:date="2025-10-01T10:22:00Z">
          <w:pPr>
            <w:spacing w:after="0" w:line="276" w:lineRule="auto"/>
            <w:jc w:val="both"/>
          </w:pPr>
        </w:pPrChange>
      </w:pPr>
      <w:ins w:id="2977" w:author="Microsoft account" w:date="2025-10-01T10:22:00Z">
        <w:r>
          <w:rPr>
            <w:rFonts w:hint="cs"/>
            <w:rtl/>
            <w:lang w:bidi="fa-IR"/>
          </w:rPr>
          <w:t>-</w:t>
        </w:r>
      </w:ins>
      <w:ins w:id="2978" w:author="Microsoft account" w:date="2025-10-01T10:51:00Z">
        <w:r w:rsidR="00462037">
          <w:rPr>
            <w:rFonts w:hint="cs"/>
            <w:rtl/>
            <w:lang w:bidi="fa-IR"/>
          </w:rPr>
          <w:t xml:space="preserve">نکته : درمورد </w:t>
        </w:r>
      </w:ins>
      <w:ins w:id="297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2980" w:author="Microsoft account" w:date="2025-10-02T09:29:00Z">
        <w:r w:rsidR="002D6DA1">
          <w:rPr>
            <w:rFonts w:hint="cs"/>
            <w:rtl/>
            <w:lang w:bidi="fa-IR"/>
          </w:rPr>
          <w:t xml:space="preserve"> </w:t>
        </w:r>
      </w:ins>
      <w:ins w:id="298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298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2983" w:author="Microsoft account" w:date="2025-10-01T10:52:00Z"/>
          <w:rtl/>
          <w:lang w:bidi="fa-IR"/>
        </w:rPr>
        <w:pPrChange w:id="2984" w:author="Microsoft account" w:date="2025-10-01T10:52:00Z">
          <w:pPr>
            <w:spacing w:after="0" w:line="276" w:lineRule="auto"/>
            <w:jc w:val="both"/>
          </w:pPr>
        </w:pPrChange>
      </w:pPr>
    </w:p>
    <w:p w14:paraId="7F5E8B25" w14:textId="6420DB63" w:rsidR="00462037" w:rsidRDefault="00462037">
      <w:pPr>
        <w:spacing w:after="0" w:line="276" w:lineRule="auto"/>
        <w:jc w:val="both"/>
        <w:rPr>
          <w:ins w:id="2985" w:author="Microsoft account" w:date="2025-10-01T11:02:00Z"/>
          <w:rtl/>
          <w:lang w:bidi="fa-IR"/>
        </w:rPr>
        <w:pPrChange w:id="2986" w:author="Microsoft account" w:date="2025-10-01T10:52:00Z">
          <w:pPr>
            <w:spacing w:after="0" w:line="276" w:lineRule="auto"/>
            <w:jc w:val="both"/>
          </w:pPr>
        </w:pPrChange>
      </w:pPr>
      <w:ins w:id="2987" w:author="Microsoft account" w:date="2025-10-01T10:52:00Z">
        <w:r>
          <w:rPr>
            <w:rFonts w:hint="cs"/>
            <w:rtl/>
            <w:lang w:bidi="fa-IR"/>
          </w:rPr>
          <w:t>-</w:t>
        </w:r>
      </w:ins>
      <w:ins w:id="2988" w:author="Microsoft account" w:date="2025-10-01T10:59:00Z">
        <w:r w:rsidR="005341CF">
          <w:rPr>
            <w:rFonts w:hint="cs"/>
            <w:rtl/>
            <w:lang w:bidi="fa-IR"/>
          </w:rPr>
          <w:t xml:space="preserve">نکته: همونطور که به خاطر داری، ما برای اینکه </w:t>
        </w:r>
        <w:r w:rsidR="005341CF">
          <w:rPr>
            <w:lang w:bidi="fa-IR"/>
          </w:rPr>
          <w:t>widget</w:t>
        </w:r>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فضا رو در بر بگیره باید چکار کنیم، چراکه در ادامه بهش نیاز خواهیم داشت. </w:t>
        </w:r>
      </w:ins>
      <w:ins w:id="2989" w:author="Microsoft account" w:date="2025-10-01T11:00:00Z">
        <w:r w:rsidR="005341CF">
          <w:rPr>
            <w:rFonts w:hint="cs"/>
            <w:rtl/>
            <w:lang w:bidi="fa-IR"/>
          </w:rPr>
          <w:t xml:space="preserve">وقتی از </w:t>
        </w:r>
        <w:r w:rsidR="005341CF">
          <w:rPr>
            <w:lang w:bidi="fa-IR"/>
          </w:rPr>
          <w:t>grid()</w:t>
        </w:r>
      </w:ins>
      <w:ins w:id="2990" w:author="Microsoft account" w:date="2025-10-02T09:30:00Z">
        <w:r w:rsidR="002D6DA1">
          <w:rPr>
            <w:rFonts w:hint="cs"/>
            <w:rtl/>
            <w:lang w:bidi="fa-IR"/>
          </w:rPr>
          <w:t xml:space="preserve"> </w:t>
        </w:r>
      </w:ins>
      <w:ins w:id="2991" w:author="Microsoft account" w:date="2025-10-01T11:00:00Z">
        <w:r w:rsidR="005341CF">
          <w:rPr>
            <w:rFonts w:hint="cs"/>
            <w:rtl/>
            <w:lang w:bidi="fa-IR"/>
          </w:rPr>
          <w:lastRenderedPageBreak/>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2992"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993"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2994" w:author="Microsoft account" w:date="2025-10-01T11:02:00Z"/>
          <w:rtl/>
          <w:lang w:bidi="fa-IR"/>
        </w:rPr>
        <w:pPrChange w:id="2995" w:author="Microsoft account" w:date="2025-10-01T11:02:00Z">
          <w:pPr>
            <w:spacing w:after="0" w:line="276" w:lineRule="auto"/>
            <w:jc w:val="both"/>
          </w:pPr>
        </w:pPrChange>
      </w:pPr>
    </w:p>
    <w:p w14:paraId="30AEEFCA" w14:textId="1A89C067" w:rsidR="005341CF" w:rsidRDefault="005341CF">
      <w:pPr>
        <w:spacing w:after="0" w:line="276" w:lineRule="auto"/>
        <w:jc w:val="both"/>
        <w:rPr>
          <w:ins w:id="2996" w:author="Microsoft account" w:date="2025-10-01T11:03:00Z"/>
          <w:rtl/>
          <w:lang w:bidi="fa-IR"/>
        </w:rPr>
        <w:pPrChange w:id="2997" w:author="Microsoft account" w:date="2025-10-01T11:02:00Z">
          <w:pPr>
            <w:spacing w:after="0" w:line="276" w:lineRule="auto"/>
            <w:jc w:val="both"/>
          </w:pPr>
        </w:pPrChange>
      </w:pPr>
      <w:ins w:id="2998" w:author="Microsoft account" w:date="2025-10-01T11:02:00Z">
        <w:r>
          <w:rPr>
            <w:rFonts w:hint="cs"/>
            <w:rtl/>
            <w:lang w:bidi="fa-IR"/>
          </w:rPr>
          <w:t>-</w:t>
        </w:r>
      </w:ins>
      <w:ins w:id="2999"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000" w:author="Microsoft account" w:date="2025-10-01T11:03:00Z"/>
          <w:rtl/>
          <w:lang w:bidi="fa-IR"/>
        </w:rPr>
        <w:pPrChange w:id="3001" w:author="Microsoft account" w:date="2025-10-01T11:03:00Z">
          <w:pPr>
            <w:spacing w:after="0" w:line="276" w:lineRule="auto"/>
            <w:jc w:val="both"/>
          </w:pPr>
        </w:pPrChange>
      </w:pPr>
      <w:ins w:id="3002" w:author="Microsoft account" w:date="2025-10-01T11:03:00Z">
        <w:r w:rsidRPr="005341CF">
          <w:rPr>
            <w:noProof/>
            <w:rPrChange w:id="3003"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004" w:author="Microsoft account" w:date="2025-10-01T11:03:00Z"/>
          <w:rtl/>
          <w:lang w:bidi="fa-IR"/>
        </w:rPr>
        <w:pPrChange w:id="3005" w:author="Microsoft account" w:date="2025-10-01T11:03:00Z">
          <w:pPr>
            <w:spacing w:after="0" w:line="276" w:lineRule="auto"/>
            <w:jc w:val="both"/>
          </w:pPr>
        </w:pPrChange>
      </w:pPr>
    </w:p>
    <w:p w14:paraId="60C2B2F4" w14:textId="449CF4DC" w:rsidR="005341CF" w:rsidRDefault="005341CF">
      <w:pPr>
        <w:spacing w:after="0" w:line="276" w:lineRule="auto"/>
        <w:jc w:val="both"/>
        <w:rPr>
          <w:ins w:id="3006" w:author="Microsoft account" w:date="2025-10-01T11:05:00Z"/>
          <w:rtl/>
          <w:lang w:bidi="fa-IR"/>
        </w:rPr>
        <w:pPrChange w:id="3007" w:author="Microsoft account" w:date="2025-10-01T11:03:00Z">
          <w:pPr>
            <w:spacing w:after="0" w:line="276" w:lineRule="auto"/>
            <w:jc w:val="both"/>
          </w:pPr>
        </w:pPrChange>
      </w:pPr>
      <w:ins w:id="3008" w:author="Microsoft account" w:date="2025-10-01T11:03:00Z">
        <w:r>
          <w:rPr>
            <w:rFonts w:hint="cs"/>
            <w:rtl/>
            <w:lang w:bidi="fa-IR"/>
          </w:rPr>
          <w:t>-</w:t>
        </w:r>
      </w:ins>
      <w:ins w:id="3009"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010"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011" w:author="Microsoft account" w:date="2025-10-01T11:05:00Z"/>
          <w:rtl/>
          <w:lang w:bidi="fa-IR"/>
        </w:rPr>
        <w:pPrChange w:id="3012" w:author="Microsoft account" w:date="2025-10-01T11:05:00Z">
          <w:pPr>
            <w:spacing w:after="0" w:line="276" w:lineRule="auto"/>
            <w:jc w:val="both"/>
          </w:pPr>
        </w:pPrChange>
      </w:pPr>
    </w:p>
    <w:p w14:paraId="546A875E" w14:textId="73257F94" w:rsidR="007E17F4" w:rsidRDefault="007E17F4">
      <w:pPr>
        <w:spacing w:after="0" w:line="276" w:lineRule="auto"/>
        <w:jc w:val="both"/>
        <w:rPr>
          <w:ins w:id="3013" w:author="Microsoft account" w:date="2025-10-01T12:15:00Z"/>
          <w:rtl/>
          <w:lang w:bidi="fa-IR"/>
        </w:rPr>
        <w:pPrChange w:id="3014" w:author="Microsoft account" w:date="2025-10-01T11:05:00Z">
          <w:pPr>
            <w:spacing w:after="0" w:line="276" w:lineRule="auto"/>
            <w:jc w:val="both"/>
          </w:pPr>
        </w:pPrChange>
      </w:pPr>
      <w:ins w:id="3015" w:author="Microsoft account" w:date="2025-10-01T11:05:00Z">
        <w:r>
          <w:rPr>
            <w:rFonts w:hint="cs"/>
            <w:rtl/>
            <w:lang w:bidi="fa-IR"/>
          </w:rPr>
          <w:lastRenderedPageBreak/>
          <w:t>-</w:t>
        </w:r>
      </w:ins>
      <w:ins w:id="3016"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017"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018" w:author="Microsoft account" w:date="2025-10-01T12:16:00Z"/>
          <w:rtl/>
          <w:lang w:bidi="fa-IR"/>
        </w:rPr>
        <w:pPrChange w:id="3019" w:author="Microsoft account" w:date="2025-10-01T12:15:00Z">
          <w:pPr>
            <w:spacing w:after="0" w:line="276" w:lineRule="auto"/>
            <w:jc w:val="both"/>
          </w:pPr>
        </w:pPrChange>
      </w:pPr>
      <w:ins w:id="3020" w:author="Microsoft account" w:date="2025-10-01T12:15:00Z">
        <w:r w:rsidRPr="00C0212C">
          <w:rPr>
            <w:noProof/>
            <w:rPrChange w:id="3021"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022" w:author="Microsoft account" w:date="2025-10-01T12:16:00Z"/>
          <w:rtl/>
          <w:lang w:bidi="fa-IR"/>
        </w:rPr>
        <w:pPrChange w:id="3023" w:author="Microsoft account" w:date="2025-10-01T12:16:00Z">
          <w:pPr>
            <w:spacing w:after="0" w:line="276" w:lineRule="auto"/>
            <w:jc w:val="both"/>
          </w:pPr>
        </w:pPrChange>
      </w:pPr>
    </w:p>
    <w:p w14:paraId="44B1AA5A" w14:textId="44F4663D" w:rsidR="00C0212C" w:rsidRDefault="00C0212C">
      <w:pPr>
        <w:spacing w:after="0" w:line="276" w:lineRule="auto"/>
        <w:jc w:val="both"/>
        <w:rPr>
          <w:ins w:id="3024" w:author="Microsoft account" w:date="2025-10-01T12:16:00Z"/>
          <w:rtl/>
          <w:lang w:bidi="fa-IR"/>
        </w:rPr>
        <w:pPrChange w:id="3025" w:author="Microsoft account" w:date="2025-10-01T12:16:00Z">
          <w:pPr>
            <w:spacing w:after="0" w:line="276" w:lineRule="auto"/>
            <w:jc w:val="both"/>
          </w:pPr>
        </w:pPrChange>
      </w:pPr>
      <w:ins w:id="302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rPr>
          <w:ins w:id="3027" w:author="Microsoft account" w:date="2025-10-01T12:17:00Z"/>
          <w:rtl/>
          <w:lang w:bidi="fa-IR"/>
        </w:rPr>
        <w:pPrChange w:id="3028" w:author="Microsoft account" w:date="2025-10-01T12:16:00Z">
          <w:pPr>
            <w:spacing w:after="0" w:line="276" w:lineRule="auto"/>
            <w:jc w:val="both"/>
          </w:pPr>
        </w:pPrChange>
      </w:pPr>
      <w:ins w:id="3029" w:author="Microsoft account" w:date="2025-10-01T12:16:00Z">
        <w:r>
          <w:rPr>
            <w:rFonts w:cs="Times New Roman" w:hint="cs"/>
            <w:rtl/>
            <w:lang w:bidi="fa-IR"/>
          </w:rPr>
          <w:t xml:space="preserve">با </w:t>
        </w:r>
      </w:ins>
      <w:ins w:id="303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rPr>
          <w:ins w:id="3031" w:author="Microsoft account" w:date="2025-10-01T10:12:00Z"/>
          <w:rtl/>
          <w:lang w:bidi="fa-IR"/>
        </w:rPr>
        <w:pPrChange w:id="3032" w:author="Microsoft account" w:date="2025-10-01T12:17:00Z">
          <w:pPr>
            <w:spacing w:after="0" w:line="276" w:lineRule="auto"/>
            <w:jc w:val="both"/>
          </w:pPr>
        </w:pPrChange>
      </w:pPr>
      <w:ins w:id="3033" w:author="Microsoft account" w:date="2025-10-01T12:18:00Z">
        <w:r>
          <w:rPr>
            <w:rFonts w:hint="cs"/>
            <w:rtl/>
            <w:lang w:bidi="fa-IR"/>
          </w:rPr>
          <w:t xml:space="preserve">تا </w:t>
        </w:r>
        <w:r>
          <w:rPr>
            <w:lang w:bidi="fa-IR"/>
          </w:rPr>
          <w:t xml:space="preserve">Day029 005 </w:t>
        </w:r>
      </w:ins>
      <w:ins w:id="3034" w:author="Microsoft account" w:date="2025-10-01T12:19:00Z">
        <w:r>
          <w:rPr>
            <w:lang w:bidi="fa-IR"/>
          </w:rPr>
          <w:t>00:03:00</w:t>
        </w:r>
      </w:ins>
    </w:p>
    <w:p w14:paraId="3E2B0087" w14:textId="6B19945C" w:rsidR="001B31A3" w:rsidRDefault="001B31A3">
      <w:pPr>
        <w:rPr>
          <w:ins w:id="3035" w:author="Microsoft account" w:date="2025-10-01T10:13:00Z"/>
          <w:rtl/>
          <w:lang w:bidi="fa-IR"/>
        </w:rPr>
        <w:pPrChange w:id="3036" w:author="Microsoft account" w:date="2025-10-01T12:17:00Z">
          <w:pPr>
            <w:spacing w:after="0" w:line="240" w:lineRule="auto"/>
          </w:pPr>
        </w:pPrChange>
      </w:pPr>
      <w:ins w:id="3037" w:author="Microsoft account" w:date="2025-10-01T10:13:00Z">
        <w:r>
          <w:rPr>
            <w:rtl/>
            <w:lang w:bidi="fa-IR"/>
          </w:rPr>
          <w:br w:type="page"/>
        </w:r>
      </w:ins>
    </w:p>
    <w:p w14:paraId="4F5D8FDF" w14:textId="4B081BE9" w:rsidR="001B31A3" w:rsidRDefault="008C5507">
      <w:pPr>
        <w:rPr>
          <w:ins w:id="3038" w:author="Microsoft account" w:date="2025-10-02T09:32:00Z"/>
          <w:rtl/>
          <w:lang w:bidi="fa-IR"/>
        </w:rPr>
        <w:pPrChange w:id="3039" w:author="Microsoft account" w:date="2025-10-01T12:17:00Z">
          <w:pPr>
            <w:spacing w:after="0" w:line="276" w:lineRule="auto"/>
            <w:jc w:val="both"/>
          </w:pPr>
        </w:pPrChange>
      </w:pPr>
      <w:bookmarkStart w:id="3040" w:name="I4040710"/>
      <w:ins w:id="3041" w:author="Microsoft account" w:date="2025-10-02T09:32:00Z">
        <w:r>
          <w:rPr>
            <w:rFonts w:hint="cs"/>
            <w:rtl/>
            <w:lang w:bidi="fa-IR"/>
          </w:rPr>
          <w:lastRenderedPageBreak/>
          <w:t>ادامه</w:t>
        </w:r>
      </w:ins>
    </w:p>
    <w:bookmarkEnd w:id="3040"/>
    <w:p w14:paraId="3B51C53A" w14:textId="77777777" w:rsidR="008C5507" w:rsidRDefault="008C5507">
      <w:pPr>
        <w:rPr>
          <w:ins w:id="3042" w:author="Microsoft account" w:date="2025-10-02T09:32:00Z"/>
          <w:rtl/>
          <w:lang w:bidi="fa-IR"/>
        </w:rPr>
        <w:pPrChange w:id="3043" w:author="Microsoft account" w:date="2025-10-02T09:32:00Z">
          <w:pPr>
            <w:spacing w:after="0" w:line="276" w:lineRule="auto"/>
            <w:jc w:val="both"/>
          </w:pPr>
        </w:pPrChange>
      </w:pPr>
    </w:p>
    <w:p w14:paraId="47BD1E43" w14:textId="74C6EA2E" w:rsidR="008C5507" w:rsidRDefault="008C5507">
      <w:pPr>
        <w:rPr>
          <w:ins w:id="3044" w:author="Microsoft account" w:date="2025-10-02T10:11:00Z"/>
          <w:rtl/>
          <w:lang w:bidi="fa-IR"/>
        </w:rPr>
        <w:pPrChange w:id="3045" w:author="Microsoft account" w:date="2025-10-02T09:32:00Z">
          <w:pPr>
            <w:spacing w:after="0" w:line="276" w:lineRule="auto"/>
            <w:jc w:val="both"/>
          </w:pPr>
        </w:pPrChange>
      </w:pPr>
      <w:ins w:id="3046" w:author="Microsoft account" w:date="2025-10-02T09:32:00Z">
        <w:r>
          <w:rPr>
            <w:rFonts w:hint="cs"/>
            <w:rtl/>
            <w:lang w:bidi="fa-IR"/>
          </w:rPr>
          <w:t>-</w:t>
        </w:r>
      </w:ins>
      <w:ins w:id="304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04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rPr>
          <w:ins w:id="3049" w:author="Microsoft account" w:date="2025-10-02T10:11:00Z"/>
          <w:rtl/>
          <w:lang w:bidi="fa-IR"/>
        </w:rPr>
        <w:pPrChange w:id="3050" w:author="Microsoft account" w:date="2025-10-02T10:11:00Z">
          <w:pPr>
            <w:spacing w:after="0" w:line="276" w:lineRule="auto"/>
            <w:jc w:val="both"/>
          </w:pPr>
        </w:pPrChange>
      </w:pPr>
    </w:p>
    <w:p w14:paraId="0E12DB74" w14:textId="7FEC8E98" w:rsidR="009C2FC8" w:rsidRDefault="00DC3A93">
      <w:pPr>
        <w:rPr>
          <w:ins w:id="3051" w:author="Microsoft account" w:date="2025-10-02T10:22:00Z"/>
          <w:rtl/>
          <w:lang w:bidi="fa-IR"/>
        </w:rPr>
        <w:pPrChange w:id="3052" w:author="Microsoft account" w:date="2025-10-02T10:21:00Z">
          <w:pPr>
            <w:spacing w:after="0" w:line="276" w:lineRule="auto"/>
            <w:jc w:val="both"/>
          </w:pPr>
        </w:pPrChange>
      </w:pPr>
      <w:ins w:id="3053" w:author="Microsoft account" w:date="2025-10-02T10:21:00Z">
        <w:r>
          <w:rPr>
            <w:lang w:bidi="fa-IR"/>
          </w:rPr>
          <w:t>-</w:t>
        </w:r>
        <w:r>
          <w:rPr>
            <w:rFonts w:hint="cs"/>
            <w:rtl/>
            <w:lang w:bidi="fa-IR"/>
          </w:rPr>
          <w:t xml:space="preserve">توی این سایت </w:t>
        </w:r>
      </w:ins>
      <w:ins w:id="305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05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056" w:author="Microsoft account" w:date="2025-10-03T10:47:00Z">
        <w:r w:rsidR="00374F57">
          <w:rPr>
            <w:rFonts w:hint="cs"/>
            <w:rtl/>
            <w:lang w:bidi="fa-IR"/>
          </w:rPr>
          <w:t>(</w:t>
        </w:r>
      </w:ins>
      <w:ins w:id="305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058" w:author="Microsoft account" w:date="2025-10-03T10:47:00Z">
        <w:r w:rsidR="00374F57">
          <w:rPr>
            <w:rFonts w:hint="cs"/>
            <w:rtl/>
            <w:lang w:bidi="fa-IR"/>
          </w:rPr>
          <w:t>)</w:t>
        </w:r>
      </w:ins>
    </w:p>
    <w:p w14:paraId="021FB63C" w14:textId="77777777" w:rsidR="00DC3A93" w:rsidRDefault="00DC3A93">
      <w:pPr>
        <w:rPr>
          <w:ins w:id="3059" w:author="Microsoft account" w:date="2025-10-02T10:22:00Z"/>
          <w:rtl/>
          <w:lang w:bidi="fa-IR"/>
        </w:rPr>
        <w:pPrChange w:id="3060" w:author="Microsoft account" w:date="2025-10-02T10:22:00Z">
          <w:pPr>
            <w:spacing w:after="0" w:line="276" w:lineRule="auto"/>
            <w:jc w:val="both"/>
          </w:pPr>
        </w:pPrChange>
      </w:pPr>
    </w:p>
    <w:p w14:paraId="159ED1E6" w14:textId="43A31233" w:rsidR="00DC3A93" w:rsidRDefault="00DC3A93">
      <w:pPr>
        <w:rPr>
          <w:ins w:id="3061" w:author="Microsoft account" w:date="2025-10-03T10:54:00Z"/>
          <w:rtl/>
          <w:lang w:bidi="fa-IR"/>
        </w:rPr>
        <w:pPrChange w:id="3062" w:author="Microsoft account" w:date="2025-10-02T10:22:00Z">
          <w:pPr>
            <w:spacing w:after="0" w:line="276" w:lineRule="auto"/>
            <w:jc w:val="both"/>
          </w:pPr>
        </w:pPrChange>
      </w:pPr>
      <w:ins w:id="3063" w:author="Microsoft account" w:date="2025-10-02T10:22:00Z">
        <w:r>
          <w:rPr>
            <w:rFonts w:hint="cs"/>
            <w:rtl/>
            <w:lang w:bidi="fa-IR"/>
          </w:rPr>
          <w:t>-</w:t>
        </w:r>
      </w:ins>
      <w:ins w:id="306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06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06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06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068" w:author="Microsoft account" w:date="2025-10-02T10:26:00Z">
        <w:r w:rsidR="00AB2FC7">
          <w:rPr>
            <w:rFonts w:hint="cs"/>
            <w:rtl/>
            <w:lang w:bidi="fa-IR"/>
          </w:rPr>
          <w:t>)</w:t>
        </w:r>
      </w:ins>
    </w:p>
    <w:p w14:paraId="2BCCEF97" w14:textId="77777777" w:rsidR="00E565D1" w:rsidRDefault="00E565D1">
      <w:pPr>
        <w:rPr>
          <w:ins w:id="3069" w:author="Microsoft account" w:date="2025-10-03T10:54:00Z"/>
          <w:sz w:val="18"/>
          <w:szCs w:val="18"/>
          <w:rtl/>
          <w:lang w:bidi="fa-IR"/>
        </w:rPr>
        <w:pPrChange w:id="3070" w:author="Microsoft account" w:date="2025-10-03T10:54:00Z">
          <w:pPr>
            <w:spacing w:after="0" w:line="276" w:lineRule="auto"/>
            <w:jc w:val="both"/>
          </w:pPr>
        </w:pPrChange>
      </w:pPr>
      <w:ins w:id="3071" w:author="Microsoft account" w:date="2025-10-03T10:54:00Z">
        <w:r>
          <w:rPr>
            <w:rFonts w:hint="cs"/>
            <w:rtl/>
            <w:lang w:bidi="fa-IR"/>
          </w:rPr>
          <w:t>(</w:t>
        </w:r>
      </w:ins>
    </w:p>
    <w:p w14:paraId="39DDF5BA" w14:textId="49E4B72E" w:rsidR="00E565D1" w:rsidRDefault="00E565D1">
      <w:pPr>
        <w:rPr>
          <w:ins w:id="3072" w:author="Microsoft account" w:date="2025-10-03T10:55:00Z"/>
          <w:sz w:val="18"/>
          <w:szCs w:val="18"/>
          <w:rtl/>
          <w:lang w:bidi="fa-IR"/>
        </w:rPr>
        <w:pPrChange w:id="3073" w:author="Microsoft account" w:date="2025-10-03T10:54:00Z">
          <w:pPr>
            <w:spacing w:after="0" w:line="276" w:lineRule="auto"/>
            <w:jc w:val="both"/>
          </w:pPr>
        </w:pPrChange>
      </w:pPr>
      <w:ins w:id="3074" w:author="Microsoft account" w:date="2025-10-03T10:54:00Z">
        <w:r>
          <w:rPr>
            <w:rFonts w:hint="cs"/>
            <w:sz w:val="18"/>
            <w:szCs w:val="18"/>
            <w:rtl/>
            <w:lang w:bidi="fa-IR"/>
          </w:rPr>
          <w:t xml:space="preserve">-نکته درمورد </w:t>
        </w:r>
      </w:ins>
      <w:ins w:id="3075" w:author="Microsoft account" w:date="2025-10-03T10:55:00Z">
        <w:r w:rsidR="002763AA">
          <w:rPr>
            <w:rFonts w:hint="cs"/>
            <w:sz w:val="18"/>
            <w:szCs w:val="18"/>
            <w:rtl/>
            <w:lang w:bidi="fa-IR"/>
          </w:rPr>
          <w:t>پارگراف قبل:</w:t>
        </w:r>
      </w:ins>
    </w:p>
    <w:p w14:paraId="441738A4" w14:textId="59C17F98" w:rsidR="002763AA" w:rsidRDefault="002763AA">
      <w:pPr>
        <w:ind w:firstLine="720"/>
        <w:rPr>
          <w:ins w:id="3076" w:author="Microsoft account" w:date="2025-10-03T10:55:00Z"/>
          <w:sz w:val="18"/>
          <w:szCs w:val="18"/>
          <w:rtl/>
          <w:lang w:bidi="fa-IR"/>
        </w:rPr>
        <w:pPrChange w:id="3077" w:author="Microsoft account" w:date="2025-10-03T10:55:00Z">
          <w:pPr>
            <w:spacing w:after="0" w:line="276" w:lineRule="auto"/>
            <w:jc w:val="both"/>
          </w:pPr>
        </w:pPrChange>
      </w:pPr>
      <w:ins w:id="3078" w:author="Microsoft account" w:date="2025-10-03T10:55:00Z">
        <w:r w:rsidRPr="002763AA">
          <w:rPr>
            <w:noProof/>
            <w:sz w:val="18"/>
            <w:szCs w:val="18"/>
            <w:rPrChange w:id="307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rPr>
          <w:ins w:id="3080" w:author="Microsoft account" w:date="2025-10-03T10:54:00Z"/>
          <w:sz w:val="18"/>
          <w:szCs w:val="18"/>
          <w:rtl/>
          <w:lang w:bidi="fa-IR"/>
        </w:rPr>
        <w:pPrChange w:id="3081" w:author="Microsoft account" w:date="2025-10-03T10:55:00Z">
          <w:pPr>
            <w:spacing w:after="0" w:line="276" w:lineRule="auto"/>
            <w:jc w:val="both"/>
          </w:pPr>
        </w:pPrChange>
      </w:pPr>
      <w:ins w:id="3082" w:author="Microsoft account" w:date="2025-10-03T10:55:00Z">
        <w:r w:rsidRPr="002763AA">
          <w:rPr>
            <w:noProof/>
            <w:sz w:val="18"/>
            <w:szCs w:val="18"/>
            <w:rPrChange w:id="308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rPr>
          <w:ins w:id="3084" w:author="Microsoft account" w:date="2025-10-02T09:32:00Z"/>
          <w:lang w:bidi="fa-IR"/>
        </w:rPr>
        <w:pPrChange w:id="3085" w:author="Microsoft account" w:date="2025-10-03T10:54:00Z">
          <w:pPr>
            <w:spacing w:after="0" w:line="276" w:lineRule="auto"/>
            <w:jc w:val="both"/>
          </w:pPr>
        </w:pPrChange>
      </w:pPr>
      <w:ins w:id="3086" w:author="Microsoft account" w:date="2025-10-03T10:54:00Z">
        <w:r>
          <w:rPr>
            <w:rFonts w:hint="cs"/>
            <w:rtl/>
            <w:lang w:bidi="fa-IR"/>
          </w:rPr>
          <w:t>)</w:t>
        </w:r>
      </w:ins>
    </w:p>
    <w:p w14:paraId="11238B52" w14:textId="77777777" w:rsidR="008C5507" w:rsidRDefault="008C5507">
      <w:pPr>
        <w:rPr>
          <w:ins w:id="3087" w:author="Microsoft account" w:date="2025-10-02T10:28:00Z"/>
          <w:rtl/>
          <w:lang w:bidi="fa-IR"/>
        </w:rPr>
        <w:pPrChange w:id="3088" w:author="Microsoft account" w:date="2025-10-02T09:32:00Z">
          <w:pPr>
            <w:spacing w:after="0" w:line="276" w:lineRule="auto"/>
            <w:jc w:val="both"/>
          </w:pPr>
        </w:pPrChange>
      </w:pPr>
    </w:p>
    <w:p w14:paraId="61FDFF00" w14:textId="509BE081" w:rsidR="00AB2FC7" w:rsidRDefault="00AB2FC7">
      <w:pPr>
        <w:rPr>
          <w:ins w:id="3089" w:author="Microsoft account" w:date="2025-10-02T11:50:00Z"/>
          <w:rtl/>
          <w:lang w:bidi="fa-IR"/>
        </w:rPr>
        <w:pPrChange w:id="3090" w:author="Microsoft account" w:date="2025-10-02T10:28:00Z">
          <w:pPr>
            <w:spacing w:after="0" w:line="276" w:lineRule="auto"/>
            <w:jc w:val="both"/>
          </w:pPr>
        </w:pPrChange>
      </w:pPr>
      <w:ins w:id="3091" w:author="Microsoft account" w:date="2025-10-02T10:28:00Z">
        <w:r>
          <w:rPr>
            <w:rFonts w:hint="cs"/>
            <w:rtl/>
            <w:lang w:bidi="fa-IR"/>
          </w:rPr>
          <w:t>-</w:t>
        </w:r>
      </w:ins>
      <w:ins w:id="309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09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094" w:author="Microsoft account" w:date="2025-10-03T10:55:00Z">
        <w:r w:rsidR="002763AA">
          <w:rPr>
            <w:rFonts w:hint="cs"/>
            <w:rtl/>
            <w:lang w:bidi="fa-IR"/>
          </w:rPr>
          <w:t>(</w:t>
        </w:r>
      </w:ins>
      <w:ins w:id="309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09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097" w:author="Microsoft account" w:date="2025-10-03T10:55:00Z">
        <w:r w:rsidR="002763AA">
          <w:rPr>
            <w:rFonts w:hint="cs"/>
            <w:rtl/>
            <w:lang w:bidi="fa-IR"/>
          </w:rPr>
          <w:t>)</w:t>
        </w:r>
      </w:ins>
    </w:p>
    <w:p w14:paraId="3154FF0F" w14:textId="77777777" w:rsidR="001A6D6F" w:rsidRDefault="001A6D6F">
      <w:pPr>
        <w:rPr>
          <w:ins w:id="3098" w:author="Microsoft account" w:date="2025-10-02T11:50:00Z"/>
          <w:rtl/>
          <w:lang w:bidi="fa-IR"/>
        </w:rPr>
        <w:pPrChange w:id="3099" w:author="Microsoft account" w:date="2025-10-02T11:50:00Z">
          <w:pPr>
            <w:spacing w:after="0" w:line="276" w:lineRule="auto"/>
            <w:jc w:val="both"/>
          </w:pPr>
        </w:pPrChange>
      </w:pPr>
    </w:p>
    <w:p w14:paraId="69E778F3" w14:textId="070092FA" w:rsidR="001A6D6F" w:rsidRDefault="001A6D6F">
      <w:pPr>
        <w:rPr>
          <w:ins w:id="3100" w:author="Microsoft account" w:date="2025-10-02T11:54:00Z"/>
          <w:lang w:bidi="fa-IR"/>
        </w:rPr>
        <w:pPrChange w:id="3101" w:author="Microsoft account" w:date="2025-10-02T11:50:00Z">
          <w:pPr>
            <w:spacing w:after="0" w:line="276" w:lineRule="auto"/>
            <w:jc w:val="both"/>
          </w:pPr>
        </w:pPrChange>
      </w:pPr>
      <w:ins w:id="310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103" w:author="Microsoft account" w:date="2025-10-02T11:51:00Z">
        <w:r>
          <w:rPr>
            <w:lang w:bidi="fa-IR"/>
          </w:rPr>
          <w:t>pyperclip</w:t>
        </w:r>
      </w:ins>
      <w:ins w:id="310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105" w:author="Microsoft account" w:date="2025-10-02T11:54:00Z">
        <w:r>
          <w:rPr>
            <w:lang w:bidi="fa-IR"/>
          </w:rPr>
          <w:t>pyperclip.copy()</w:t>
        </w:r>
        <w:r>
          <w:rPr>
            <w:rFonts w:hint="cs"/>
            <w:rtl/>
            <w:lang w:bidi="fa-IR"/>
          </w:rPr>
          <w:t xml:space="preserve"> و هرج</w:t>
        </w:r>
      </w:ins>
      <w:ins w:id="3106" w:author="Microsoft account" w:date="2025-10-03T10:58:00Z">
        <w:r w:rsidR="002763AA">
          <w:rPr>
            <w:rFonts w:hint="cs"/>
            <w:rtl/>
            <w:lang w:bidi="fa-IR"/>
          </w:rPr>
          <w:t>ا</w:t>
        </w:r>
      </w:ins>
      <w:ins w:id="310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rPr>
          <w:ins w:id="3108" w:author="Microsoft account" w:date="2025-10-02T11:54:00Z"/>
          <w:lang w:bidi="fa-IR"/>
        </w:rPr>
        <w:pPrChange w:id="3109" w:author="Microsoft account" w:date="2025-10-02T11:54:00Z">
          <w:pPr>
            <w:spacing w:after="0" w:line="276" w:lineRule="auto"/>
            <w:jc w:val="both"/>
          </w:pPr>
        </w:pPrChange>
      </w:pPr>
    </w:p>
    <w:p w14:paraId="2B8A158E" w14:textId="254E4AE1" w:rsidR="001A6D6F" w:rsidRDefault="00161F77">
      <w:pPr>
        <w:rPr>
          <w:ins w:id="3110" w:author="Microsoft account" w:date="2025-10-02T09:32:00Z"/>
          <w:lang w:bidi="fa-IR"/>
        </w:rPr>
        <w:pPrChange w:id="3111" w:author="Microsoft account" w:date="2025-10-02T11:54:00Z">
          <w:pPr>
            <w:spacing w:after="0" w:line="276" w:lineRule="auto"/>
            <w:jc w:val="both"/>
          </w:pPr>
        </w:pPrChange>
      </w:pPr>
      <w:ins w:id="3112" w:author="Microsoft account" w:date="2025-10-02T11:58:00Z">
        <w:r>
          <w:rPr>
            <w:lang w:bidi="fa-IR"/>
          </w:rPr>
          <w:t>End of Day029</w:t>
        </w:r>
      </w:ins>
    </w:p>
    <w:p w14:paraId="6ECDD6EB" w14:textId="77777777" w:rsidR="008C5507" w:rsidRDefault="008C5507">
      <w:pPr>
        <w:rPr>
          <w:ins w:id="3113" w:author="Microsoft account" w:date="2025-10-02T09:32:00Z"/>
          <w:rtl/>
          <w:lang w:bidi="fa-IR"/>
        </w:rPr>
        <w:pPrChange w:id="3114" w:author="Microsoft account" w:date="2025-10-02T09:32:00Z">
          <w:pPr>
            <w:spacing w:after="0" w:line="276" w:lineRule="auto"/>
            <w:jc w:val="both"/>
          </w:pPr>
        </w:pPrChange>
      </w:pPr>
    </w:p>
    <w:p w14:paraId="69BAE7B6" w14:textId="1B1BC9F3" w:rsidR="008C5507" w:rsidRDefault="002763AA">
      <w:pPr>
        <w:spacing w:line="276" w:lineRule="auto"/>
        <w:rPr>
          <w:ins w:id="3115" w:author="Microsoft account" w:date="2025-10-02T09:32:00Z"/>
          <w:rtl/>
          <w:lang w:bidi="fa-IR"/>
        </w:rPr>
        <w:pPrChange w:id="3116" w:author="Microsoft account" w:date="2025-10-03T11:21:00Z">
          <w:pPr>
            <w:spacing w:after="0" w:line="276" w:lineRule="auto"/>
            <w:jc w:val="both"/>
          </w:pPr>
        </w:pPrChange>
      </w:pPr>
      <w:bookmarkStart w:id="3117" w:name="I4040711"/>
      <w:ins w:id="3118" w:author="Microsoft account" w:date="2025-10-03T10:58:00Z">
        <w:r>
          <w:rPr>
            <w:rFonts w:hint="cs"/>
            <w:rtl/>
            <w:lang w:bidi="fa-IR"/>
          </w:rPr>
          <w:lastRenderedPageBreak/>
          <w:t>ادامه</w:t>
        </w:r>
      </w:ins>
    </w:p>
    <w:bookmarkEnd w:id="3117"/>
    <w:p w14:paraId="14154208" w14:textId="4A50DC2F" w:rsidR="008C5507" w:rsidRDefault="008C5507">
      <w:pPr>
        <w:bidi w:val="0"/>
        <w:spacing w:after="0" w:line="276" w:lineRule="auto"/>
        <w:jc w:val="right"/>
        <w:rPr>
          <w:ins w:id="3119" w:author="Microsoft account" w:date="2025-10-03T10:58:00Z"/>
          <w:rtl/>
          <w:lang w:bidi="fa-IR"/>
        </w:rPr>
        <w:pPrChange w:id="3120" w:author="Microsoft account" w:date="2025-10-03T11:21:00Z">
          <w:pPr>
            <w:spacing w:after="0" w:line="276" w:lineRule="auto"/>
            <w:jc w:val="both"/>
          </w:pPr>
        </w:pPrChange>
      </w:pPr>
    </w:p>
    <w:p w14:paraId="2B72FEB9" w14:textId="5D306AAE" w:rsidR="002763AA" w:rsidRDefault="008A2F00">
      <w:pPr>
        <w:spacing w:after="0" w:line="276" w:lineRule="auto"/>
        <w:jc w:val="both"/>
        <w:rPr>
          <w:ins w:id="3121" w:author="Microsoft account" w:date="2025-10-03T11:07:00Z"/>
          <w:rtl/>
          <w:lang w:bidi="fa-IR"/>
        </w:rPr>
        <w:pPrChange w:id="3122" w:author="Microsoft account" w:date="2025-10-03T11:21:00Z">
          <w:pPr>
            <w:spacing w:after="0" w:line="276" w:lineRule="auto"/>
            <w:jc w:val="both"/>
          </w:pPr>
        </w:pPrChange>
      </w:pPr>
      <w:ins w:id="3123" w:author="Microsoft account" w:date="2025-10-03T11:06:00Z">
        <w:r>
          <w:rPr>
            <w:rFonts w:hint="cs"/>
            <w:rtl/>
            <w:lang w:bidi="fa-IR"/>
          </w:rPr>
          <w:t>-</w:t>
        </w:r>
      </w:ins>
      <w:ins w:id="312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125" w:author="Microsoft account" w:date="2025-10-03T11:07:00Z"/>
          <w:rtl/>
          <w:lang w:bidi="fa-IR"/>
        </w:rPr>
        <w:pPrChange w:id="3126" w:author="Microsoft account" w:date="2025-10-03T11:22:00Z">
          <w:pPr>
            <w:spacing w:after="0" w:line="276" w:lineRule="auto"/>
            <w:jc w:val="both"/>
          </w:pPr>
        </w:pPrChange>
      </w:pPr>
    </w:p>
    <w:p w14:paraId="427A4B4B" w14:textId="7F4E652E" w:rsidR="008A2F00" w:rsidRDefault="008A2F00">
      <w:pPr>
        <w:spacing w:after="0" w:line="276" w:lineRule="auto"/>
        <w:jc w:val="both"/>
        <w:rPr>
          <w:ins w:id="3127" w:author="Microsoft account" w:date="2025-10-03T11:07:00Z"/>
          <w:rtl/>
          <w:lang w:bidi="fa-IR"/>
        </w:rPr>
        <w:pPrChange w:id="3128" w:author="Microsoft account" w:date="2025-10-03T11:22:00Z">
          <w:pPr>
            <w:spacing w:after="0" w:line="276" w:lineRule="auto"/>
            <w:jc w:val="both"/>
          </w:pPr>
        </w:pPrChange>
      </w:pPr>
      <w:ins w:id="312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130" w:author="Microsoft account" w:date="2025-10-03T11:07:00Z"/>
          <w:rtl/>
          <w:lang w:bidi="fa-IR"/>
        </w:rPr>
        <w:pPrChange w:id="3131" w:author="Microsoft account" w:date="2025-10-03T11:22:00Z">
          <w:pPr>
            <w:spacing w:after="0" w:line="276" w:lineRule="auto"/>
            <w:jc w:val="both"/>
          </w:pPr>
        </w:pPrChange>
      </w:pPr>
    </w:p>
    <w:p w14:paraId="7D8CA366" w14:textId="5C8C022C" w:rsidR="008A2F00" w:rsidRPr="008A2F00" w:rsidRDefault="008A2F00">
      <w:pPr>
        <w:spacing w:after="0" w:line="276" w:lineRule="auto"/>
        <w:jc w:val="both"/>
        <w:rPr>
          <w:ins w:id="3132" w:author="Microsoft account" w:date="2025-10-03T10:58:00Z"/>
          <w:rtl/>
          <w:lang w:bidi="fa-IR"/>
        </w:rPr>
        <w:pPrChange w:id="3133" w:author="Microsoft account" w:date="2025-10-03T11:22:00Z">
          <w:pPr>
            <w:spacing w:after="0" w:line="276" w:lineRule="auto"/>
            <w:jc w:val="both"/>
          </w:pPr>
        </w:pPrChange>
      </w:pPr>
      <w:ins w:id="3134" w:author="Microsoft account" w:date="2025-10-03T11:07:00Z">
        <w:r>
          <w:rPr>
            <w:rFonts w:hint="cs"/>
            <w:rtl/>
            <w:lang w:bidi="fa-IR"/>
          </w:rPr>
          <w:t>-</w:t>
        </w:r>
      </w:ins>
      <w:ins w:id="313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13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center"/>
        <w:rPr>
          <w:ins w:id="3137" w:author="Microsoft account" w:date="2025-10-03T11:10:00Z"/>
          <w:rtl/>
          <w:lang w:bidi="fa-IR"/>
        </w:rPr>
        <w:pPrChange w:id="3138" w:author="Microsoft account" w:date="2025-10-03T11:22:00Z">
          <w:pPr>
            <w:spacing w:after="0" w:line="276" w:lineRule="auto"/>
            <w:jc w:val="both"/>
          </w:pPr>
        </w:pPrChange>
      </w:pPr>
      <w:ins w:id="3139" w:author="Microsoft account" w:date="2025-10-03T11:09:00Z">
        <w:r w:rsidRPr="008A2F00">
          <w:rPr>
            <w:noProof/>
            <w:rPrChange w:id="3140"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rPr>
          <w:ins w:id="3141" w:author="Microsoft account" w:date="2025-10-03T11:11:00Z"/>
          <w:rtl/>
          <w:lang w:bidi="fa-IR"/>
        </w:rPr>
        <w:pPrChange w:id="3142" w:author="Microsoft account" w:date="2025-10-03T11:22:00Z">
          <w:pPr>
            <w:spacing w:after="0" w:line="276" w:lineRule="auto"/>
            <w:jc w:val="both"/>
          </w:pPr>
        </w:pPrChange>
      </w:pPr>
      <w:ins w:id="3143"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144"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rPr>
          <w:ins w:id="3145" w:author="Microsoft account" w:date="2025-10-03T11:11:00Z"/>
          <w:rtl/>
          <w:lang w:bidi="fa-IR"/>
        </w:rPr>
        <w:pPrChange w:id="3146" w:author="Microsoft account" w:date="2025-10-03T11:22:00Z">
          <w:pPr>
            <w:spacing w:after="0" w:line="276" w:lineRule="auto"/>
            <w:jc w:val="both"/>
          </w:pPr>
        </w:pPrChange>
      </w:pPr>
    </w:p>
    <w:p w14:paraId="3566823F" w14:textId="5085B513" w:rsidR="00062862" w:rsidRDefault="00062862">
      <w:pPr>
        <w:spacing w:after="0" w:line="276" w:lineRule="auto"/>
        <w:rPr>
          <w:ins w:id="3147" w:author="Microsoft account" w:date="2025-10-03T11:17:00Z"/>
          <w:rtl/>
          <w:lang w:bidi="fa-IR"/>
        </w:rPr>
        <w:pPrChange w:id="3148" w:author="Microsoft account" w:date="2025-10-03T11:22:00Z">
          <w:pPr>
            <w:spacing w:after="0" w:line="276" w:lineRule="auto"/>
            <w:jc w:val="both"/>
          </w:pPr>
        </w:pPrChange>
      </w:pPr>
      <w:ins w:id="3149" w:author="Microsoft account" w:date="2025-10-03T11:11:00Z">
        <w:r>
          <w:rPr>
            <w:rFonts w:hint="cs"/>
            <w:rtl/>
            <w:lang w:bidi="fa-IR"/>
          </w:rPr>
          <w:t>-</w:t>
        </w:r>
      </w:ins>
      <w:ins w:id="3150"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rPr>
          <w:ins w:id="3151" w:author="Microsoft account" w:date="2025-10-03T11:17:00Z"/>
          <w:rtl/>
          <w:lang w:bidi="fa-IR"/>
        </w:rPr>
        <w:pPrChange w:id="3152" w:author="Microsoft account" w:date="2025-10-03T11:22:00Z">
          <w:pPr>
            <w:spacing w:after="0" w:line="276" w:lineRule="auto"/>
            <w:jc w:val="both"/>
          </w:pPr>
        </w:pPrChange>
      </w:pPr>
      <w:ins w:id="3153"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rPr>
          <w:ins w:id="3154" w:author="Microsoft account" w:date="2025-10-03T11:18:00Z"/>
          <w:rtl/>
          <w:lang w:bidi="fa-IR"/>
        </w:rPr>
        <w:pPrChange w:id="3155" w:author="Microsoft account" w:date="2025-10-03T11:22:00Z">
          <w:pPr>
            <w:spacing w:after="0" w:line="276" w:lineRule="auto"/>
            <w:jc w:val="both"/>
          </w:pPr>
        </w:pPrChange>
      </w:pPr>
      <w:ins w:id="3156" w:author="Microsoft account" w:date="2025-10-03T11:17:00Z">
        <w:r>
          <w:rPr>
            <w:lang w:bidi="fa-IR"/>
          </w:rPr>
          <w:t>KeyError</w:t>
        </w:r>
        <w:r>
          <w:rPr>
            <w:rFonts w:hint="cs"/>
            <w:rtl/>
            <w:lang w:bidi="fa-IR"/>
          </w:rPr>
          <w:t xml:space="preserve"> برای زمانیه که ما داریم از </w:t>
        </w:r>
      </w:ins>
      <w:ins w:id="3157"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rPr>
          <w:ins w:id="3158" w:author="Microsoft account" w:date="2025-10-03T11:19:00Z"/>
          <w:rtl/>
          <w:lang w:bidi="fa-IR"/>
        </w:rPr>
        <w:pPrChange w:id="3159" w:author="Microsoft account" w:date="2025-10-03T11:22:00Z">
          <w:pPr>
            <w:spacing w:after="0" w:line="276" w:lineRule="auto"/>
            <w:jc w:val="both"/>
          </w:pPr>
        </w:pPrChange>
      </w:pPr>
      <w:ins w:id="3160"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161"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rPr>
          <w:ins w:id="3162" w:author="Microsoft account" w:date="2025-10-04T09:27:00Z"/>
          <w:rtl/>
          <w:lang w:bidi="fa-IR"/>
        </w:rPr>
        <w:pPrChange w:id="3163" w:author="Microsoft account" w:date="2025-10-03T11:22:00Z">
          <w:pPr>
            <w:spacing w:after="0" w:line="276" w:lineRule="auto"/>
            <w:jc w:val="both"/>
          </w:pPr>
        </w:pPrChange>
      </w:pPr>
      <w:ins w:id="3164" w:author="Microsoft account" w:date="2025-10-03T11:19:00Z">
        <w:r>
          <w:rPr>
            <w:lang w:bidi="fa-IR"/>
          </w:rPr>
          <w:t>TypeError</w:t>
        </w:r>
        <w:r>
          <w:rPr>
            <w:rFonts w:hint="cs"/>
            <w:rtl/>
            <w:lang w:bidi="fa-IR"/>
          </w:rPr>
          <w:t xml:space="preserve"> برای زمانیه که ما قصد داریم مثلا عملیاتی که مربوط به </w:t>
        </w:r>
      </w:ins>
      <w:ins w:id="3165"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166" w:author="Microsoft account" w:date="2025-10-03T11:21:00Z">
        <w:r>
          <w:rPr>
            <w:rFonts w:hint="cs"/>
            <w:rtl/>
            <w:lang w:bidi="fa-IR"/>
          </w:rPr>
          <w:t xml:space="preserve"> عه. </w:t>
        </w:r>
      </w:ins>
    </w:p>
    <w:p w14:paraId="017B41A9" w14:textId="77777777" w:rsidR="00A636BA" w:rsidRDefault="00A636BA">
      <w:pPr>
        <w:spacing w:after="0" w:line="276" w:lineRule="auto"/>
        <w:ind w:left="720"/>
        <w:rPr>
          <w:ins w:id="3167" w:author="Microsoft account" w:date="2025-10-04T09:29:00Z"/>
          <w:sz w:val="18"/>
          <w:szCs w:val="18"/>
          <w:rtl/>
          <w:lang w:bidi="fa-IR"/>
        </w:rPr>
        <w:pPrChange w:id="3168" w:author="Microsoft account" w:date="2025-10-04T09:27:00Z">
          <w:pPr>
            <w:spacing w:after="0" w:line="276" w:lineRule="auto"/>
            <w:jc w:val="both"/>
          </w:pPr>
        </w:pPrChange>
      </w:pPr>
      <w:ins w:id="3169" w:author="Microsoft account" w:date="2025-10-04T09:27:00Z">
        <w:r>
          <w:rPr>
            <w:rFonts w:hint="cs"/>
            <w:rtl/>
            <w:lang w:bidi="fa-IR"/>
          </w:rPr>
          <w:t>(</w:t>
        </w:r>
      </w:ins>
      <w:ins w:id="3170"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171"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rPr>
          <w:ins w:id="3172" w:author="Microsoft account" w:date="2025-10-04T09:29:00Z"/>
          <w:sz w:val="18"/>
          <w:szCs w:val="18"/>
          <w:rtl/>
          <w:lang w:bidi="fa-IR"/>
        </w:rPr>
        <w:pPrChange w:id="3173" w:author="Microsoft account" w:date="2025-10-04T09:29:00Z">
          <w:pPr>
            <w:spacing w:after="0" w:line="276" w:lineRule="auto"/>
            <w:jc w:val="both"/>
          </w:pPr>
        </w:pPrChange>
      </w:pPr>
      <w:ins w:id="3174"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rPr>
          <w:ins w:id="3175" w:author="Microsoft account" w:date="2025-10-03T11:22:00Z"/>
          <w:rtl/>
          <w:lang w:bidi="fa-IR"/>
        </w:rPr>
        <w:pPrChange w:id="3176" w:author="Microsoft account" w:date="2025-10-04T09:29:00Z">
          <w:pPr>
            <w:spacing w:after="0" w:line="276" w:lineRule="auto"/>
            <w:jc w:val="both"/>
          </w:pPr>
        </w:pPrChange>
      </w:pPr>
      <w:ins w:id="3177" w:author="Microsoft account" w:date="2025-10-04T09:27:00Z">
        <w:r>
          <w:rPr>
            <w:rFonts w:hint="cs"/>
            <w:rtl/>
            <w:lang w:bidi="fa-IR"/>
          </w:rPr>
          <w:t>)</w:t>
        </w:r>
      </w:ins>
    </w:p>
    <w:p w14:paraId="30DBD150" w14:textId="77777777" w:rsidR="006D06FF" w:rsidRDefault="006D06FF">
      <w:pPr>
        <w:spacing w:after="0" w:line="276" w:lineRule="auto"/>
        <w:rPr>
          <w:ins w:id="3178" w:author="Microsoft account" w:date="2025-10-03T11:22:00Z"/>
          <w:rtl/>
          <w:lang w:bidi="fa-IR"/>
        </w:rPr>
        <w:pPrChange w:id="3179" w:author="Microsoft account" w:date="2025-10-03T11:22:00Z">
          <w:pPr>
            <w:spacing w:after="0" w:line="276" w:lineRule="auto"/>
            <w:jc w:val="both"/>
          </w:pPr>
        </w:pPrChange>
      </w:pPr>
    </w:p>
    <w:p w14:paraId="7BF9C4F2" w14:textId="07A4E92A" w:rsidR="006D06FF" w:rsidRDefault="006D06FF">
      <w:pPr>
        <w:spacing w:after="0" w:line="276" w:lineRule="auto"/>
        <w:rPr>
          <w:ins w:id="3180" w:author="Microsoft account" w:date="2025-10-03T11:23:00Z"/>
          <w:rtl/>
          <w:lang w:bidi="fa-IR"/>
        </w:rPr>
        <w:pPrChange w:id="3181" w:author="Microsoft account" w:date="2025-10-03T11:22:00Z">
          <w:pPr>
            <w:spacing w:after="0" w:line="276" w:lineRule="auto"/>
            <w:jc w:val="both"/>
          </w:pPr>
        </w:pPrChange>
      </w:pPr>
      <w:ins w:id="3182"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183"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spacing w:after="0" w:line="276" w:lineRule="auto"/>
        <w:rPr>
          <w:ins w:id="3184" w:author="Microsoft account" w:date="2025-10-03T11:23:00Z"/>
          <w:rtl/>
          <w:lang w:bidi="fa-IR"/>
        </w:rPr>
        <w:pPrChange w:id="3185" w:author="Microsoft account" w:date="2025-10-03T11:23:00Z">
          <w:pPr>
            <w:spacing w:after="0" w:line="276" w:lineRule="auto"/>
            <w:jc w:val="both"/>
          </w:pPr>
        </w:pPrChange>
      </w:pPr>
    </w:p>
    <w:p w14:paraId="5C91A5FB" w14:textId="00C49D9D" w:rsidR="006D06FF" w:rsidRDefault="006D06FF">
      <w:pPr>
        <w:spacing w:after="0" w:line="276" w:lineRule="auto"/>
        <w:rPr>
          <w:ins w:id="3186" w:author="Microsoft account" w:date="2025-10-03T11:24:00Z"/>
          <w:rtl/>
          <w:lang w:bidi="fa-IR"/>
        </w:rPr>
        <w:pPrChange w:id="3187" w:author="Microsoft account" w:date="2025-10-03T11:23:00Z">
          <w:pPr>
            <w:spacing w:after="0" w:line="276" w:lineRule="auto"/>
            <w:jc w:val="both"/>
          </w:pPr>
        </w:pPrChange>
      </w:pPr>
      <w:ins w:id="3188" w:author="Microsoft account" w:date="2025-10-03T11:23:00Z">
        <w:r>
          <w:rPr>
            <w:rFonts w:hint="cs"/>
            <w:rtl/>
            <w:lang w:bidi="fa-IR"/>
          </w:rPr>
          <w:t xml:space="preserve">در ادامه هم اشاره ای به قانون </w:t>
        </w:r>
      </w:ins>
      <w:ins w:id="318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rPr>
          <w:ins w:id="3190" w:author="Microsoft account" w:date="2025-10-03T11:21:00Z"/>
          <w:rStyle w:val="IntenseEmphasis"/>
          <w:rtl/>
          <w:rPrChange w:id="3191" w:author="Microsoft account" w:date="2025-10-03T11:24:00Z">
            <w:rPr>
              <w:ins w:id="3192" w:author="Microsoft account" w:date="2025-10-03T11:21:00Z"/>
              <w:rtl/>
              <w:lang w:bidi="fa-IR"/>
            </w:rPr>
          </w:rPrChange>
        </w:rPr>
        <w:pPrChange w:id="3193" w:author="Microsoft account" w:date="2025-10-03T11:24:00Z">
          <w:pPr>
            <w:spacing w:after="0" w:line="276" w:lineRule="auto"/>
            <w:jc w:val="both"/>
          </w:pPr>
        </w:pPrChange>
      </w:pPr>
      <w:ins w:id="319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rPr>
          <w:ins w:id="3195" w:author="Microsoft account" w:date="2025-10-03T11:25:00Z"/>
          <w:rtl/>
          <w:lang w:bidi="fa-IR"/>
        </w:rPr>
        <w:pPrChange w:id="3196" w:author="Microsoft account" w:date="2025-10-03T11:22:00Z">
          <w:pPr>
            <w:spacing w:after="0" w:line="276" w:lineRule="auto"/>
            <w:jc w:val="both"/>
          </w:pPr>
        </w:pPrChange>
      </w:pPr>
      <w:ins w:id="3197" w:author="Microsoft account" w:date="2025-10-03T11:24:00Z">
        <w:r>
          <w:rPr>
            <w:rFonts w:hint="cs"/>
            <w:rtl/>
            <w:lang w:bidi="fa-IR"/>
          </w:rPr>
          <w:t xml:space="preserve">که </w:t>
        </w:r>
      </w:ins>
      <w:ins w:id="319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rPr>
          <w:ins w:id="3199" w:author="Microsoft account" w:date="2025-10-03T11:27:00Z"/>
          <w:rtl/>
          <w:lang w:bidi="fa-IR"/>
        </w:rPr>
        <w:pPrChange w:id="3200" w:author="Microsoft account" w:date="2025-10-03T11:26:00Z">
          <w:pPr>
            <w:spacing w:after="0" w:line="276" w:lineRule="auto"/>
            <w:jc w:val="both"/>
          </w:pPr>
        </w:pPrChange>
      </w:pPr>
      <w:ins w:id="3201" w:author="Microsoft account" w:date="2025-10-03T11:26:00Z">
        <w:r w:rsidRPr="00D726F1">
          <w:rPr>
            <w:noProof/>
            <w:rPrChange w:id="3202"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rPr>
          <w:ins w:id="3203" w:author="Microsoft account" w:date="2025-10-03T11:27:00Z"/>
          <w:rtl/>
          <w:lang w:bidi="fa-IR"/>
        </w:rPr>
        <w:pPrChange w:id="3204" w:author="Microsoft account" w:date="2025-10-03T11:27:00Z">
          <w:pPr>
            <w:spacing w:after="0" w:line="276" w:lineRule="auto"/>
            <w:jc w:val="both"/>
          </w:pPr>
        </w:pPrChange>
      </w:pPr>
    </w:p>
    <w:p w14:paraId="1F471E5F" w14:textId="1B0C1C01" w:rsidR="00D726F1" w:rsidRDefault="00D726F1">
      <w:pPr>
        <w:spacing w:after="0" w:line="276" w:lineRule="auto"/>
        <w:rPr>
          <w:ins w:id="3205" w:author="Microsoft account" w:date="2025-10-03T11:28:00Z"/>
          <w:rtl/>
          <w:lang w:bidi="fa-IR"/>
        </w:rPr>
        <w:pPrChange w:id="3206" w:author="Microsoft account" w:date="2025-10-03T11:27:00Z">
          <w:pPr>
            <w:spacing w:after="0" w:line="276" w:lineRule="auto"/>
            <w:jc w:val="both"/>
          </w:pPr>
        </w:pPrChange>
      </w:pPr>
      <w:ins w:id="3207" w:author="Microsoft account" w:date="2025-10-03T11:27:00Z">
        <w:r>
          <w:rPr>
            <w:rFonts w:hint="cs"/>
            <w:rtl/>
            <w:lang w:bidi="fa-IR"/>
          </w:rPr>
          <w:t xml:space="preserve">-ما تا بخشِ </w:t>
        </w:r>
      </w:ins>
      <w:ins w:id="3208"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rPr>
          <w:ins w:id="3209" w:author="Microsoft account" w:date="2025-10-03T11:28:00Z"/>
          <w:rtl/>
          <w:lang w:bidi="fa-IR"/>
        </w:rPr>
        <w:pPrChange w:id="3210" w:author="Microsoft account" w:date="2025-10-03T11:28:00Z">
          <w:pPr>
            <w:spacing w:after="0" w:line="276" w:lineRule="auto"/>
            <w:jc w:val="both"/>
          </w:pPr>
        </w:pPrChange>
      </w:pPr>
    </w:p>
    <w:p w14:paraId="3A9B1846" w14:textId="7305CF22" w:rsidR="00D726F1" w:rsidRDefault="00D726F1">
      <w:pPr>
        <w:spacing w:after="0" w:line="276" w:lineRule="auto"/>
        <w:rPr>
          <w:ins w:id="3211" w:author="Microsoft account" w:date="2025-10-03T11:31:00Z"/>
          <w:rtl/>
          <w:lang w:bidi="fa-IR"/>
        </w:rPr>
        <w:pPrChange w:id="3212" w:author="Microsoft account" w:date="2025-10-03T11:28:00Z">
          <w:pPr>
            <w:spacing w:after="0" w:line="276" w:lineRule="auto"/>
            <w:jc w:val="both"/>
          </w:pPr>
        </w:pPrChange>
      </w:pPr>
      <w:ins w:id="3213" w:author="Microsoft account" w:date="2025-10-03T11:28:00Z">
        <w:r>
          <w:rPr>
            <w:rFonts w:hint="cs"/>
            <w:rtl/>
            <w:lang w:bidi="fa-IR"/>
          </w:rPr>
          <w:t>-</w:t>
        </w:r>
      </w:ins>
      <w:ins w:id="3214"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center"/>
        <w:rPr>
          <w:ins w:id="3215" w:author="Microsoft account" w:date="2025-10-03T11:31:00Z"/>
          <w:rtl/>
          <w:lang w:bidi="fa-IR"/>
        </w:rPr>
        <w:pPrChange w:id="3216" w:author="Microsoft account" w:date="2025-10-03T11:31:00Z">
          <w:pPr>
            <w:spacing w:after="0" w:line="276" w:lineRule="auto"/>
            <w:jc w:val="both"/>
          </w:pPr>
        </w:pPrChange>
      </w:pPr>
      <w:ins w:id="3217" w:author="Microsoft account" w:date="2025-10-03T11:31:00Z">
        <w:r w:rsidRPr="00356155">
          <w:rPr>
            <w:noProof/>
            <w:rPrChange w:id="3218"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rPr>
          <w:ins w:id="3219" w:author="Microsoft account" w:date="2025-10-03T11:35:00Z"/>
          <w:rtl/>
          <w:lang w:bidi="fa-IR"/>
        </w:rPr>
        <w:pPrChange w:id="3220" w:author="Microsoft account" w:date="2025-10-03T11:31:00Z">
          <w:pPr>
            <w:spacing w:after="0" w:line="276" w:lineRule="auto"/>
            <w:jc w:val="both"/>
          </w:pPr>
        </w:pPrChange>
      </w:pPr>
      <w:ins w:id="3221"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222"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223"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224"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225"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rPr>
          <w:ins w:id="3226" w:author="Microsoft account" w:date="2025-10-03T11:35:00Z"/>
          <w:rtl/>
          <w:lang w:bidi="fa-IR"/>
        </w:rPr>
        <w:pPrChange w:id="3227" w:author="Microsoft account" w:date="2025-10-03T11:35:00Z">
          <w:pPr>
            <w:spacing w:after="0" w:line="276" w:lineRule="auto"/>
            <w:jc w:val="both"/>
          </w:pPr>
        </w:pPrChange>
      </w:pPr>
    </w:p>
    <w:p w14:paraId="34694518" w14:textId="62615441" w:rsidR="00266C25" w:rsidRDefault="00266C25">
      <w:pPr>
        <w:spacing w:after="0" w:line="276" w:lineRule="auto"/>
        <w:rPr>
          <w:ins w:id="3228" w:author="Microsoft account" w:date="2025-10-03T11:45:00Z"/>
          <w:rtl/>
          <w:lang w:bidi="fa-IR"/>
        </w:rPr>
        <w:pPrChange w:id="3229" w:author="Microsoft account" w:date="2025-10-03T11:35:00Z">
          <w:pPr>
            <w:spacing w:after="0" w:line="276" w:lineRule="auto"/>
            <w:jc w:val="both"/>
          </w:pPr>
        </w:pPrChange>
      </w:pPr>
      <w:ins w:id="3230" w:author="Microsoft account" w:date="2025-10-03T11:35:00Z">
        <w:r>
          <w:rPr>
            <w:rFonts w:hint="cs"/>
            <w:rtl/>
            <w:lang w:bidi="fa-IR"/>
          </w:rPr>
          <w:t>-</w:t>
        </w:r>
      </w:ins>
      <w:ins w:id="3231" w:author="Microsoft account" w:date="2025-10-03T11:43:00Z">
        <w:r>
          <w:rPr>
            <w:rFonts w:hint="cs"/>
            <w:rtl/>
            <w:lang w:bidi="fa-IR"/>
          </w:rPr>
          <w:t xml:space="preserve">نکته: یه چیزی که درمورد </w:t>
        </w:r>
        <w:r>
          <w:rPr>
            <w:lang w:bidi="fa-IR"/>
          </w:rPr>
          <w:t>try-except</w:t>
        </w:r>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23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23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23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23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rPr>
          <w:ins w:id="3236" w:author="Microsoft account" w:date="2025-10-04T09:35:00Z"/>
          <w:rtl/>
          <w:lang w:bidi="fa-IR"/>
        </w:rPr>
        <w:pPrChange w:id="3237" w:author="Microsoft account" w:date="2025-10-03T11:45:00Z">
          <w:pPr>
            <w:spacing w:after="0" w:line="276" w:lineRule="auto"/>
            <w:jc w:val="both"/>
          </w:pPr>
        </w:pPrChange>
      </w:pPr>
      <w:ins w:id="3238" w:author="Microsoft account" w:date="2025-10-03T11:45:00Z">
        <w:r w:rsidRPr="00445024">
          <w:rPr>
            <w:noProof/>
            <w:rPrChange w:id="3239"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rPr>
          <w:ins w:id="3240" w:author="Microsoft account" w:date="2025-10-03T11:45:00Z"/>
          <w:rtl/>
          <w:lang w:bidi="fa-IR"/>
        </w:rPr>
        <w:pPrChange w:id="3241" w:author="Microsoft account" w:date="2025-10-04T09:35:00Z">
          <w:pPr>
            <w:spacing w:after="0" w:line="276" w:lineRule="auto"/>
            <w:jc w:val="both"/>
          </w:pPr>
        </w:pPrChange>
      </w:pPr>
      <w:ins w:id="3242" w:author="Microsoft account" w:date="2025-10-04T09:35:00Z">
        <w:r>
          <w:rPr>
            <w:rFonts w:hint="cs"/>
            <w:rtl/>
            <w:lang w:bidi="fa-IR"/>
          </w:rPr>
          <w:lastRenderedPageBreak/>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243"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244" w:author="Microsoft account" w:date="2025-10-04T09:35:00Z">
        <w:r>
          <w:rPr>
            <w:rFonts w:hint="cs"/>
            <w:rtl/>
            <w:lang w:bidi="fa-IR"/>
          </w:rPr>
          <w:t>)</w:t>
        </w:r>
      </w:ins>
    </w:p>
    <w:p w14:paraId="2DF8791E" w14:textId="77777777" w:rsidR="00445024" w:rsidRDefault="00445024">
      <w:pPr>
        <w:spacing w:after="0" w:line="276" w:lineRule="auto"/>
        <w:rPr>
          <w:ins w:id="3245" w:author="Microsoft account" w:date="2025-10-03T11:45:00Z"/>
          <w:rtl/>
          <w:lang w:bidi="fa-IR"/>
        </w:rPr>
        <w:pPrChange w:id="3246" w:author="Microsoft account" w:date="2025-10-03T11:45:00Z">
          <w:pPr>
            <w:spacing w:after="0" w:line="276" w:lineRule="auto"/>
            <w:jc w:val="both"/>
          </w:pPr>
        </w:pPrChange>
      </w:pPr>
    </w:p>
    <w:p w14:paraId="315777C2" w14:textId="5FBB6994" w:rsidR="00445024" w:rsidRDefault="00445024">
      <w:pPr>
        <w:spacing w:after="0" w:line="276" w:lineRule="auto"/>
        <w:rPr>
          <w:ins w:id="3247" w:author="Microsoft account" w:date="2025-10-03T11:49:00Z"/>
          <w:rtl/>
          <w:lang w:bidi="fa-IR"/>
        </w:rPr>
        <w:pPrChange w:id="3248" w:author="Microsoft account" w:date="2025-10-03T11:45:00Z">
          <w:pPr>
            <w:spacing w:after="0" w:line="276" w:lineRule="auto"/>
            <w:jc w:val="both"/>
          </w:pPr>
        </w:pPrChange>
      </w:pPr>
      <w:ins w:id="3249" w:author="Microsoft account" w:date="2025-10-03T11:45:00Z">
        <w:r>
          <w:rPr>
            <w:rFonts w:hint="cs"/>
            <w:rtl/>
            <w:lang w:bidi="fa-IR"/>
          </w:rPr>
          <w:t>-</w:t>
        </w:r>
      </w:ins>
      <w:ins w:id="3250" w:author="Microsoft account" w:date="2025-10-03T11:48:00Z">
        <w:r w:rsidR="00BF3BB4">
          <w:rPr>
            <w:rFonts w:hint="cs"/>
            <w:rtl/>
            <w:lang w:bidi="fa-IR"/>
          </w:rPr>
          <w:t xml:space="preserve">گفته شد که </w:t>
        </w:r>
        <w:r w:rsidR="00BF3BB4">
          <w:rPr>
            <w:lang w:bidi="fa-IR"/>
          </w:rPr>
          <w:t>finally</w:t>
        </w:r>
      </w:ins>
      <w:ins w:id="3251"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rPr>
          <w:ins w:id="3252" w:author="Microsoft account" w:date="2025-10-03T11:49:00Z"/>
          <w:rtl/>
          <w:lang w:bidi="fa-IR"/>
        </w:rPr>
        <w:pPrChange w:id="3253" w:author="Microsoft account" w:date="2025-10-03T11:49:00Z">
          <w:pPr>
            <w:spacing w:after="0" w:line="276" w:lineRule="auto"/>
            <w:jc w:val="both"/>
          </w:pPr>
        </w:pPrChange>
      </w:pPr>
    </w:p>
    <w:p w14:paraId="33CE2B42" w14:textId="3BC5E537" w:rsidR="00BF3BB4" w:rsidRDefault="00BF3BB4">
      <w:pPr>
        <w:spacing w:after="0" w:line="276" w:lineRule="auto"/>
        <w:rPr>
          <w:ins w:id="3254" w:author="Microsoft account" w:date="2025-10-03T11:50:00Z"/>
          <w:rtl/>
          <w:lang w:bidi="fa-IR"/>
        </w:rPr>
        <w:pPrChange w:id="3255" w:author="Microsoft account" w:date="2025-10-03T11:49:00Z">
          <w:pPr>
            <w:spacing w:after="0" w:line="276" w:lineRule="auto"/>
            <w:jc w:val="both"/>
          </w:pPr>
        </w:pPrChange>
      </w:pPr>
      <w:ins w:id="3256"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257" w:author="Microsoft account" w:date="2025-10-03T11:50:00Z">
        <w:r>
          <w:rPr>
            <w:rFonts w:hint="cs"/>
            <w:rtl/>
            <w:lang w:bidi="fa-IR"/>
          </w:rPr>
          <w:t xml:space="preserve">؟ </w:t>
        </w:r>
        <w:r w:rsidRPr="00BF3BB4">
          <w:rPr>
            <w:lang w:bidi="fa-IR"/>
          </w:rPr>
          <w:sym w:font="Wingdings" w:char="F04A"/>
        </w:r>
      </w:ins>
      <w:ins w:id="3258"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259"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260" w:author="Microsoft account" w:date="2025-10-04T09:37:00Z">
        <w:r w:rsidR="0097151B">
          <w:rPr>
            <w:rFonts w:hint="cs"/>
            <w:rtl/>
            <w:lang w:bidi="fa-IR"/>
          </w:rPr>
          <w:t>)</w:t>
        </w:r>
      </w:ins>
    </w:p>
    <w:p w14:paraId="5D4E6558" w14:textId="77777777" w:rsidR="00BF3BB4" w:rsidRDefault="00BF3BB4">
      <w:pPr>
        <w:spacing w:after="0" w:line="276" w:lineRule="auto"/>
        <w:rPr>
          <w:ins w:id="3261" w:author="Microsoft account" w:date="2025-10-03T11:50:00Z"/>
          <w:rtl/>
          <w:lang w:bidi="fa-IR"/>
        </w:rPr>
        <w:pPrChange w:id="3262" w:author="Microsoft account" w:date="2025-10-03T11:50:00Z">
          <w:pPr>
            <w:spacing w:after="0" w:line="276" w:lineRule="auto"/>
            <w:jc w:val="both"/>
          </w:pPr>
        </w:pPrChange>
      </w:pPr>
    </w:p>
    <w:p w14:paraId="2392D4E3" w14:textId="722F6CF1" w:rsidR="00BF3BB4" w:rsidRDefault="00BF3BB4">
      <w:pPr>
        <w:spacing w:after="0" w:line="276" w:lineRule="auto"/>
        <w:rPr>
          <w:ins w:id="3263" w:author="Microsoft account" w:date="2025-10-03T12:09:00Z"/>
          <w:rtl/>
          <w:lang w:bidi="fa-IR"/>
        </w:rPr>
        <w:pPrChange w:id="3264" w:author="Microsoft account" w:date="2025-10-03T11:50:00Z">
          <w:pPr>
            <w:spacing w:after="0" w:line="276" w:lineRule="auto"/>
            <w:jc w:val="both"/>
          </w:pPr>
        </w:pPrChange>
      </w:pPr>
      <w:ins w:id="3265" w:author="Microsoft account" w:date="2025-10-03T11:50:00Z">
        <w:r>
          <w:rPr>
            <w:rFonts w:hint="cs"/>
            <w:rtl/>
            <w:lang w:bidi="fa-IR"/>
          </w:rPr>
          <w:t>-</w:t>
        </w:r>
      </w:ins>
      <w:ins w:id="3266"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267" w:author="Microsoft account" w:date="2025-10-03T12:07:00Z">
        <w:r w:rsidR="00164F65">
          <w:rPr>
            <w:lang w:bidi="fa-IR"/>
          </w:rPr>
          <w:t>“message”</w:t>
        </w:r>
      </w:ins>
      <w:ins w:id="3268" w:author="Microsoft account" w:date="2025-10-03T12:06:00Z">
        <w:r w:rsidR="00164F65">
          <w:rPr>
            <w:lang w:bidi="fa-IR"/>
          </w:rPr>
          <w:t>)</w:t>
        </w:r>
      </w:ins>
      <w:ins w:id="3269"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270" w:author="Microsoft account" w:date="2025-10-03T12:09:00Z">
        <w:r w:rsidR="00164F65">
          <w:rPr>
            <w:rFonts w:hint="cs"/>
            <w:rtl/>
            <w:lang w:bidi="fa-IR"/>
          </w:rPr>
          <w:t>. مثال:</w:t>
        </w:r>
      </w:ins>
    </w:p>
    <w:p w14:paraId="717D6242" w14:textId="1AA71E84" w:rsidR="00164F65" w:rsidRDefault="00164F65">
      <w:pPr>
        <w:spacing w:after="0" w:line="276" w:lineRule="auto"/>
        <w:rPr>
          <w:ins w:id="3271" w:author="Microsoft account" w:date="2025-10-03T12:09:00Z"/>
          <w:rtl/>
          <w:lang w:bidi="fa-IR"/>
        </w:rPr>
        <w:pPrChange w:id="3272" w:author="Microsoft account" w:date="2025-10-03T12:09:00Z">
          <w:pPr>
            <w:spacing w:after="0" w:line="276" w:lineRule="auto"/>
            <w:jc w:val="both"/>
          </w:pPr>
        </w:pPrChange>
      </w:pPr>
      <w:ins w:id="3273" w:author="Microsoft account" w:date="2025-10-03T12:09:00Z">
        <w:r w:rsidRPr="00164F65">
          <w:rPr>
            <w:noProof/>
            <w:rPrChange w:id="3274"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rPr>
          <w:ins w:id="3275" w:author="Microsoft account" w:date="2025-10-04T09:39:00Z"/>
          <w:rtl/>
          <w:lang w:bidi="fa-IR"/>
        </w:rPr>
        <w:pPrChange w:id="3276" w:author="Microsoft account" w:date="2025-10-03T12:07:00Z">
          <w:pPr>
            <w:spacing w:after="0" w:line="276" w:lineRule="auto"/>
            <w:jc w:val="both"/>
          </w:pPr>
        </w:pPrChange>
      </w:pPr>
      <w:ins w:id="327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27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279" w:author="Microsoft account" w:date="2025-10-04T09:39:00Z">
        <w:r>
          <w:rPr>
            <w:rFonts w:hint="cs"/>
            <w:rtl/>
            <w:lang w:bidi="fa-IR"/>
          </w:rPr>
          <w:t>)</w:t>
        </w:r>
      </w:ins>
    </w:p>
    <w:p w14:paraId="74D670C9" w14:textId="77777777" w:rsidR="0060751C" w:rsidRDefault="0060751C">
      <w:pPr>
        <w:spacing w:after="0" w:line="276" w:lineRule="auto"/>
        <w:rPr>
          <w:ins w:id="3280" w:author="Microsoft account" w:date="2025-10-03T12:07:00Z"/>
          <w:rtl/>
          <w:lang w:bidi="fa-IR"/>
        </w:rPr>
        <w:pPrChange w:id="3281" w:author="Microsoft account" w:date="2025-10-04T09:39:00Z">
          <w:pPr>
            <w:spacing w:after="0" w:line="276" w:lineRule="auto"/>
            <w:jc w:val="both"/>
          </w:pPr>
        </w:pPrChange>
      </w:pPr>
    </w:p>
    <w:p w14:paraId="3367AE27" w14:textId="17C42128" w:rsidR="00164F65" w:rsidRDefault="00164F65">
      <w:pPr>
        <w:spacing w:after="0" w:line="276" w:lineRule="auto"/>
        <w:rPr>
          <w:ins w:id="3282" w:author="Microsoft account" w:date="2025-10-03T13:01:00Z"/>
          <w:rtl/>
          <w:lang w:bidi="fa-IR"/>
        </w:rPr>
        <w:pPrChange w:id="3283" w:author="Microsoft account" w:date="2025-10-03T12:07:00Z">
          <w:pPr>
            <w:spacing w:after="0" w:line="276" w:lineRule="auto"/>
            <w:jc w:val="both"/>
          </w:pPr>
        </w:pPrChange>
      </w:pPr>
      <w:ins w:id="3284" w:author="Microsoft account" w:date="2025-10-03T12:07:00Z">
        <w:r>
          <w:rPr>
            <w:rFonts w:hint="cs"/>
            <w:rtl/>
            <w:lang w:bidi="fa-IR"/>
          </w:rPr>
          <w:t>-</w:t>
        </w:r>
      </w:ins>
      <w:ins w:id="328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28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پرینت بشه و از دوباره ورودی بگیره. کاری </w:t>
        </w:r>
      </w:ins>
      <w:ins w:id="328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rPr>
          <w:ins w:id="3288" w:author="Microsoft account" w:date="2025-10-03T13:01:00Z"/>
          <w:rtl/>
          <w:lang w:bidi="fa-IR"/>
        </w:rPr>
        <w:pPrChange w:id="3289" w:author="Microsoft account" w:date="2025-10-03T13:01:00Z">
          <w:pPr>
            <w:spacing w:after="0" w:line="276" w:lineRule="auto"/>
            <w:jc w:val="both"/>
          </w:pPr>
        </w:pPrChange>
      </w:pPr>
    </w:p>
    <w:p w14:paraId="5A38B05B" w14:textId="7405DA49" w:rsidR="008A27FF" w:rsidRDefault="008A27FF">
      <w:pPr>
        <w:spacing w:after="0" w:line="276" w:lineRule="auto"/>
        <w:rPr>
          <w:ins w:id="3290" w:author="Microsoft account" w:date="2025-10-03T11:27:00Z"/>
          <w:lang w:bidi="fa-IR"/>
        </w:rPr>
        <w:pPrChange w:id="3291" w:author="Microsoft account" w:date="2025-10-03T13:01:00Z">
          <w:pPr>
            <w:spacing w:after="0" w:line="276" w:lineRule="auto"/>
            <w:jc w:val="both"/>
          </w:pPr>
        </w:pPrChange>
      </w:pPr>
      <w:ins w:id="329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rPr>
          <w:ins w:id="3293" w:author="Microsoft account" w:date="2025-10-03T11:27:00Z"/>
          <w:rtl/>
          <w:lang w:bidi="fa-IR"/>
        </w:rPr>
        <w:pPrChange w:id="3294" w:author="Microsoft account" w:date="2025-10-03T11:27:00Z">
          <w:pPr>
            <w:spacing w:after="0" w:line="276" w:lineRule="auto"/>
            <w:jc w:val="both"/>
          </w:pPr>
        </w:pPrChange>
      </w:pPr>
    </w:p>
    <w:p w14:paraId="4EA7E59F" w14:textId="77777777" w:rsidR="00D726F1" w:rsidRDefault="00D726F1">
      <w:pPr>
        <w:spacing w:after="0" w:line="276" w:lineRule="auto"/>
        <w:rPr>
          <w:ins w:id="3295" w:author="Microsoft account" w:date="2025-10-03T11:27:00Z"/>
          <w:rtl/>
          <w:lang w:bidi="fa-IR"/>
        </w:rPr>
        <w:pPrChange w:id="3296" w:author="Microsoft account" w:date="2025-10-03T11:27:00Z">
          <w:pPr>
            <w:spacing w:after="0" w:line="276" w:lineRule="auto"/>
            <w:jc w:val="both"/>
          </w:pPr>
        </w:pPrChange>
      </w:pPr>
    </w:p>
    <w:p w14:paraId="1A20E8F2" w14:textId="77777777" w:rsidR="00D726F1" w:rsidRDefault="00D726F1">
      <w:pPr>
        <w:spacing w:after="0" w:line="276" w:lineRule="auto"/>
        <w:rPr>
          <w:ins w:id="3297" w:author="Microsoft account" w:date="2025-10-03T11:27:00Z"/>
          <w:rtl/>
          <w:lang w:bidi="fa-IR"/>
        </w:rPr>
        <w:pPrChange w:id="3298" w:author="Microsoft account" w:date="2025-10-03T11:27:00Z">
          <w:pPr>
            <w:spacing w:after="0" w:line="276" w:lineRule="auto"/>
            <w:jc w:val="both"/>
          </w:pPr>
        </w:pPrChange>
      </w:pPr>
    </w:p>
    <w:p w14:paraId="7B9539C4" w14:textId="77777777" w:rsidR="00D726F1" w:rsidRDefault="00D726F1">
      <w:pPr>
        <w:spacing w:after="0" w:line="276" w:lineRule="auto"/>
        <w:rPr>
          <w:ins w:id="3299" w:author="Microsoft account" w:date="2025-10-03T11:27:00Z"/>
          <w:rtl/>
          <w:lang w:bidi="fa-IR"/>
        </w:rPr>
        <w:pPrChange w:id="3300" w:author="Microsoft account" w:date="2025-10-03T11:27:00Z">
          <w:pPr>
            <w:spacing w:after="0" w:line="276" w:lineRule="auto"/>
            <w:jc w:val="both"/>
          </w:pPr>
        </w:pPrChange>
      </w:pPr>
    </w:p>
    <w:p w14:paraId="26D61AB4" w14:textId="77777777" w:rsidR="00D726F1" w:rsidRDefault="00D726F1">
      <w:pPr>
        <w:spacing w:after="0" w:line="276" w:lineRule="auto"/>
        <w:rPr>
          <w:ins w:id="3301" w:author="Microsoft account" w:date="2025-10-03T11:27:00Z"/>
          <w:rtl/>
          <w:lang w:bidi="fa-IR"/>
        </w:rPr>
        <w:pPrChange w:id="3302" w:author="Microsoft account" w:date="2025-10-03T11:27:00Z">
          <w:pPr>
            <w:spacing w:after="0" w:line="276" w:lineRule="auto"/>
            <w:jc w:val="both"/>
          </w:pPr>
        </w:pPrChange>
      </w:pPr>
    </w:p>
    <w:p w14:paraId="7ECB20A9" w14:textId="77777777" w:rsidR="00D726F1" w:rsidRDefault="00D726F1">
      <w:pPr>
        <w:spacing w:after="0" w:line="276" w:lineRule="auto"/>
        <w:rPr>
          <w:ins w:id="3303" w:author="Microsoft account" w:date="2025-10-03T11:27:00Z"/>
          <w:rtl/>
          <w:lang w:bidi="fa-IR"/>
        </w:rPr>
        <w:pPrChange w:id="3304" w:author="Microsoft account" w:date="2025-10-03T11:27:00Z">
          <w:pPr>
            <w:spacing w:after="0" w:line="276" w:lineRule="auto"/>
            <w:jc w:val="both"/>
          </w:pPr>
        </w:pPrChange>
      </w:pPr>
    </w:p>
    <w:p w14:paraId="51B0F937" w14:textId="0EDC22DB" w:rsidR="00D726F1" w:rsidRDefault="0060751C">
      <w:pPr>
        <w:spacing w:after="0" w:line="276" w:lineRule="auto"/>
        <w:rPr>
          <w:ins w:id="3305" w:author="Microsoft account" w:date="2025-10-03T11:27:00Z"/>
          <w:rtl/>
          <w:lang w:bidi="fa-IR"/>
        </w:rPr>
        <w:pPrChange w:id="3306" w:author="Microsoft account" w:date="2025-10-03T11:27:00Z">
          <w:pPr>
            <w:spacing w:after="0" w:line="276" w:lineRule="auto"/>
            <w:jc w:val="both"/>
          </w:pPr>
        </w:pPrChange>
      </w:pPr>
      <w:bookmarkStart w:id="3307" w:name="I4040712"/>
      <w:ins w:id="3308" w:author="Microsoft account" w:date="2025-10-04T09:41:00Z">
        <w:r>
          <w:rPr>
            <w:rFonts w:hint="cs"/>
            <w:rtl/>
            <w:lang w:bidi="fa-IR"/>
          </w:rPr>
          <w:lastRenderedPageBreak/>
          <w:t>ادامه</w:t>
        </w:r>
      </w:ins>
    </w:p>
    <w:bookmarkEnd w:id="3307"/>
    <w:p w14:paraId="0D559CB5" w14:textId="77777777" w:rsidR="00D726F1" w:rsidRDefault="00D726F1">
      <w:pPr>
        <w:spacing w:after="0" w:line="276" w:lineRule="auto"/>
        <w:rPr>
          <w:ins w:id="3309" w:author="Microsoft account" w:date="2025-10-03T11:27:00Z"/>
          <w:rtl/>
          <w:lang w:bidi="fa-IR"/>
        </w:rPr>
        <w:pPrChange w:id="3310" w:author="Microsoft account" w:date="2025-10-03T11:27:00Z">
          <w:pPr>
            <w:spacing w:after="0" w:line="276" w:lineRule="auto"/>
            <w:jc w:val="both"/>
          </w:pPr>
        </w:pPrChange>
      </w:pPr>
    </w:p>
    <w:p w14:paraId="28698A8C" w14:textId="50CFDD8B" w:rsidR="00D726F1" w:rsidRDefault="0060751C">
      <w:pPr>
        <w:spacing w:after="0" w:line="276" w:lineRule="auto"/>
        <w:rPr>
          <w:ins w:id="3311" w:author="Microsoft account" w:date="2025-10-04T09:52:00Z"/>
          <w:rtl/>
          <w:lang w:bidi="fa-IR"/>
        </w:rPr>
        <w:pPrChange w:id="3312" w:author="Microsoft account" w:date="2025-10-03T11:27:00Z">
          <w:pPr>
            <w:spacing w:after="0" w:line="276" w:lineRule="auto"/>
            <w:jc w:val="both"/>
          </w:pPr>
        </w:pPrChange>
      </w:pPr>
      <w:ins w:id="3313" w:author="Microsoft account" w:date="2025-10-04T09:42:00Z">
        <w:r>
          <w:rPr>
            <w:rFonts w:hint="cs"/>
            <w:rtl/>
            <w:lang w:bidi="fa-IR"/>
          </w:rPr>
          <w:t>-</w:t>
        </w:r>
      </w:ins>
      <w:ins w:id="3314"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rPr>
          <w:ins w:id="3315" w:author="Microsoft account" w:date="2025-10-04T09:53:00Z"/>
          <w:rtl/>
          <w:lang w:bidi="fa-IR"/>
        </w:rPr>
        <w:pPrChange w:id="3316" w:author="Microsoft account" w:date="2025-10-04T09:53:00Z">
          <w:pPr>
            <w:spacing w:after="0" w:line="276" w:lineRule="auto"/>
            <w:jc w:val="both"/>
          </w:pPr>
        </w:pPrChange>
      </w:pPr>
    </w:p>
    <w:p w14:paraId="517300DA" w14:textId="45650A08" w:rsidR="00721849" w:rsidRDefault="00721849">
      <w:pPr>
        <w:spacing w:after="0" w:line="276" w:lineRule="auto"/>
        <w:rPr>
          <w:ins w:id="3317" w:author="Microsoft account" w:date="2025-10-04T09:53:00Z"/>
          <w:lang w:bidi="fa-IR"/>
        </w:rPr>
        <w:pPrChange w:id="3318" w:author="Microsoft account" w:date="2025-10-04T09:53:00Z">
          <w:pPr>
            <w:spacing w:after="0" w:line="276" w:lineRule="auto"/>
            <w:jc w:val="both"/>
          </w:pPr>
        </w:pPrChange>
      </w:pPr>
      <w:ins w:id="3319"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rPr>
          <w:ins w:id="3320" w:author="Microsoft account" w:date="2025-10-04T09:53:00Z"/>
          <w:lang w:bidi="fa-IR"/>
        </w:rPr>
        <w:pPrChange w:id="3321" w:author="Microsoft account" w:date="2025-10-04T09:53:00Z">
          <w:pPr>
            <w:spacing w:after="0" w:line="276" w:lineRule="auto"/>
            <w:jc w:val="both"/>
          </w:pPr>
        </w:pPrChange>
      </w:pPr>
    </w:p>
    <w:p w14:paraId="503EADC5" w14:textId="67724CC9" w:rsidR="00721849" w:rsidRDefault="00721849">
      <w:pPr>
        <w:spacing w:after="0" w:line="276" w:lineRule="auto"/>
        <w:rPr>
          <w:ins w:id="3322" w:author="Microsoft account" w:date="2025-10-04T09:57:00Z"/>
          <w:rtl/>
          <w:lang w:bidi="fa-IR"/>
        </w:rPr>
        <w:pPrChange w:id="3323" w:author="Microsoft account" w:date="2025-10-04T09:53:00Z">
          <w:pPr>
            <w:spacing w:after="0" w:line="276" w:lineRule="auto"/>
            <w:jc w:val="both"/>
          </w:pPr>
        </w:pPrChange>
      </w:pPr>
      <w:ins w:id="3324" w:author="Microsoft account" w:date="2025-10-04T09:53:00Z">
        <w:r>
          <w:rPr>
            <w:lang w:bidi="fa-IR"/>
          </w:rPr>
          <w:t>-</w:t>
        </w:r>
      </w:ins>
      <w:ins w:id="3325" w:author="Microsoft account" w:date="2025-10-04T09:55:00Z">
        <w:r>
          <w:rPr>
            <w:rFonts w:hint="cs"/>
            <w:rtl/>
            <w:lang w:bidi="fa-IR"/>
          </w:rPr>
          <w:t xml:space="preserve">خب حالا میخوایم بریم سراغ کاری که براش اومدیم تو این قسمت. </w:t>
        </w:r>
      </w:ins>
      <w:ins w:id="3326"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327"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rPr>
          <w:ins w:id="3328" w:author="Microsoft account" w:date="2025-10-05T09:57:00Z"/>
          <w:lang w:bidi="fa-IR"/>
        </w:rPr>
        <w:pPrChange w:id="3329" w:author="Microsoft account" w:date="2025-10-04T09:57:00Z">
          <w:pPr>
            <w:spacing w:after="0" w:line="276" w:lineRule="auto"/>
            <w:jc w:val="both"/>
          </w:pPr>
        </w:pPrChange>
      </w:pPr>
      <w:ins w:id="3330" w:author="Microsoft account" w:date="2025-10-04T09:58:00Z">
        <w:r w:rsidRPr="00652B98">
          <w:rPr>
            <w:noProof/>
            <w:rPrChange w:id="3331"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spacing w:after="0" w:line="276" w:lineRule="auto"/>
        <w:rPr>
          <w:ins w:id="3332" w:author="Microsoft account" w:date="2025-10-04T09:57:00Z"/>
          <w:rtl/>
          <w:lang w:bidi="fa-IR"/>
        </w:rPr>
        <w:pPrChange w:id="3333" w:author="Microsoft account" w:date="2025-10-05T09:57:00Z">
          <w:pPr>
            <w:spacing w:after="0" w:line="276" w:lineRule="auto"/>
            <w:jc w:val="both"/>
          </w:pPr>
        </w:pPrChange>
      </w:pPr>
      <w:ins w:id="333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33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336" w:author="Microsoft account" w:date="2025-10-05T09:57:00Z">
        <w:r>
          <w:rPr>
            <w:rFonts w:hint="cs"/>
            <w:rtl/>
            <w:lang w:bidi="fa-IR"/>
          </w:rPr>
          <w:t>)</w:t>
        </w:r>
      </w:ins>
    </w:p>
    <w:p w14:paraId="1CFF8750" w14:textId="77777777" w:rsidR="00652B98" w:rsidRDefault="00652B98">
      <w:pPr>
        <w:spacing w:after="0" w:line="276" w:lineRule="auto"/>
        <w:rPr>
          <w:ins w:id="3337" w:author="Microsoft account" w:date="2025-10-04T09:58:00Z"/>
          <w:rtl/>
          <w:lang w:bidi="fa-IR"/>
        </w:rPr>
        <w:pPrChange w:id="3338" w:author="Microsoft account" w:date="2025-10-04T09:57:00Z">
          <w:pPr>
            <w:spacing w:after="0" w:line="276" w:lineRule="auto"/>
            <w:jc w:val="both"/>
          </w:pPr>
        </w:pPrChange>
      </w:pPr>
    </w:p>
    <w:p w14:paraId="26F8BC33" w14:textId="6F3FDF43" w:rsidR="00652B98" w:rsidRDefault="00652B98">
      <w:pPr>
        <w:spacing w:after="0" w:line="276" w:lineRule="auto"/>
        <w:rPr>
          <w:ins w:id="3339" w:author="Microsoft account" w:date="2025-10-04T10:04:00Z"/>
          <w:rtl/>
          <w:lang w:bidi="fa-IR"/>
        </w:rPr>
        <w:pPrChange w:id="3340" w:author="Microsoft account" w:date="2025-10-04T09:58:00Z">
          <w:pPr>
            <w:spacing w:after="0" w:line="276" w:lineRule="auto"/>
            <w:jc w:val="both"/>
          </w:pPr>
        </w:pPrChange>
      </w:pPr>
      <w:ins w:id="3341" w:author="Microsoft account" w:date="2025-10-04T09:57:00Z">
        <w:r>
          <w:rPr>
            <w:rFonts w:hint="cs"/>
            <w:rtl/>
            <w:lang w:bidi="fa-IR"/>
          </w:rPr>
          <w:t>-</w:t>
        </w:r>
      </w:ins>
      <w:ins w:id="3342" w:author="Microsoft account" w:date="2025-10-04T10:02:00Z">
        <w:r>
          <w:rPr>
            <w:rFonts w:hint="cs"/>
            <w:rtl/>
            <w:lang w:bidi="fa-IR"/>
          </w:rPr>
          <w:t xml:space="preserve">خب در ابتدا برای راحتی کار زد </w:t>
        </w:r>
      </w:ins>
      <w:ins w:id="3343" w:author="Microsoft account" w:date="2025-10-04T10:03:00Z">
        <w:r>
          <w:rPr>
            <w:lang w:bidi="fa-IR"/>
          </w:rPr>
          <w:t>messageBox</w:t>
        </w:r>
        <w:r>
          <w:rPr>
            <w:rFonts w:hint="cs"/>
            <w:rtl/>
            <w:lang w:bidi="fa-IR"/>
          </w:rPr>
          <w:t xml:space="preserve"> رو پاک کرد برای راحتی کار</w:t>
        </w:r>
      </w:ins>
      <w:ins w:id="3344"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345"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346"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rPr>
          <w:ins w:id="3347" w:author="Microsoft account" w:date="2025-10-04T10:04:00Z"/>
          <w:rtl/>
          <w:lang w:bidi="fa-IR"/>
        </w:rPr>
        <w:pPrChange w:id="3348" w:author="Microsoft account" w:date="2025-10-04T10:04:00Z">
          <w:pPr>
            <w:spacing w:after="0" w:line="276" w:lineRule="auto"/>
            <w:jc w:val="both"/>
          </w:pPr>
        </w:pPrChange>
      </w:pPr>
      <w:ins w:id="3349" w:author="Microsoft account" w:date="2025-10-04T10:04:00Z">
        <w:r w:rsidRPr="00A0540F">
          <w:rPr>
            <w:noProof/>
            <w:rPrChange w:id="3350"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rPr>
          <w:ins w:id="3351" w:author="Microsoft account" w:date="2025-10-04T10:05:00Z"/>
          <w:rtl/>
          <w:lang w:bidi="fa-IR"/>
        </w:rPr>
        <w:pPrChange w:id="3352" w:author="Microsoft account" w:date="2025-10-04T10:04:00Z">
          <w:pPr>
            <w:spacing w:after="0" w:line="276" w:lineRule="auto"/>
            <w:jc w:val="both"/>
          </w:pPr>
        </w:pPrChange>
      </w:pPr>
      <w:ins w:id="3353" w:author="Microsoft account" w:date="2025-10-04T10:04:00Z">
        <w:r>
          <w:rPr>
            <w:rFonts w:hint="cs"/>
            <w:rtl/>
            <w:lang w:bidi="fa-IR"/>
          </w:rPr>
          <w:t xml:space="preserve">که </w:t>
        </w:r>
      </w:ins>
      <w:ins w:id="335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rPr>
          <w:ins w:id="3355" w:author="Microsoft account" w:date="2025-10-04T10:05:00Z"/>
          <w:rtl/>
          <w:lang w:bidi="fa-IR"/>
        </w:rPr>
        <w:pPrChange w:id="3356" w:author="Microsoft account" w:date="2025-10-04T10:05:00Z">
          <w:pPr>
            <w:spacing w:after="0" w:line="276" w:lineRule="auto"/>
            <w:jc w:val="both"/>
          </w:pPr>
        </w:pPrChange>
      </w:pPr>
    </w:p>
    <w:p w14:paraId="00C0B528" w14:textId="7D61BFDA" w:rsidR="00A0540F" w:rsidRDefault="00A0540F">
      <w:pPr>
        <w:spacing w:after="0" w:line="276" w:lineRule="auto"/>
        <w:rPr>
          <w:ins w:id="3357" w:author="Microsoft account" w:date="2025-10-04T10:16:00Z"/>
          <w:rtl/>
          <w:lang w:bidi="fa-IR"/>
        </w:rPr>
        <w:pPrChange w:id="3358" w:author="Microsoft account" w:date="2025-10-04T10:05:00Z">
          <w:pPr>
            <w:spacing w:after="0" w:line="276" w:lineRule="auto"/>
            <w:jc w:val="both"/>
          </w:pPr>
        </w:pPrChange>
      </w:pPr>
      <w:ins w:id="3359" w:author="Microsoft account" w:date="2025-10-04T10:05:00Z">
        <w:r>
          <w:rPr>
            <w:rFonts w:hint="cs"/>
            <w:rtl/>
            <w:lang w:bidi="fa-IR"/>
          </w:rPr>
          <w:t>-</w:t>
        </w:r>
      </w:ins>
      <w:ins w:id="3360" w:author="Microsoft account" w:date="2025-10-04T10:13:00Z">
        <w:r w:rsidR="00F04D31">
          <w:rPr>
            <w:rFonts w:hint="cs"/>
            <w:rtl/>
            <w:lang w:bidi="fa-IR"/>
          </w:rPr>
          <w:t xml:space="preserve">و همچنین اگر بخوایم یه فایل </w:t>
        </w:r>
        <w:r w:rsidR="00F04D31">
          <w:rPr>
            <w:lang w:bidi="fa-IR"/>
          </w:rPr>
          <w:t>json</w:t>
        </w:r>
      </w:ins>
      <w:ins w:id="3361" w:author="Microsoft account" w:date="2025-10-05T09:59:00Z">
        <w:r w:rsidR="00EC728E">
          <w:rPr>
            <w:rFonts w:hint="cs"/>
            <w:rtl/>
            <w:lang w:bidi="fa-IR"/>
          </w:rPr>
          <w:t xml:space="preserve"> </w:t>
        </w:r>
      </w:ins>
      <w:ins w:id="3362" w:author="Microsoft account" w:date="2025-10-04T10:13:00Z">
        <w:r w:rsidR="00F04D31">
          <w:rPr>
            <w:rFonts w:hint="cs"/>
            <w:rtl/>
            <w:lang w:bidi="fa-IR"/>
          </w:rPr>
          <w:t xml:space="preserve">رو بخونیم باید چکار کنیم ، باید روش </w:t>
        </w:r>
      </w:ins>
      <w:ins w:id="336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36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36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36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367" w:author="Microsoft account" w:date="2025-10-05T10:01:00Z">
        <w:r w:rsidR="00EC728E">
          <w:rPr>
            <w:rFonts w:hint="cs"/>
            <w:sz w:val="18"/>
            <w:szCs w:val="18"/>
            <w:rtl/>
            <w:lang w:bidi="fa-IR"/>
          </w:rPr>
          <w:t xml:space="preserve">  .</w:t>
        </w:r>
      </w:ins>
      <w:ins w:id="3368" w:author="Microsoft account" w:date="2025-10-05T10:00:00Z">
        <w:r w:rsidR="00EC728E">
          <w:rPr>
            <w:rFonts w:hint="cs"/>
            <w:rtl/>
            <w:lang w:bidi="fa-IR"/>
          </w:rPr>
          <w:t>)</w:t>
        </w:r>
      </w:ins>
    </w:p>
    <w:p w14:paraId="7FEEBC6E" w14:textId="77777777" w:rsidR="00CE2EC0" w:rsidRDefault="00CE2EC0">
      <w:pPr>
        <w:spacing w:after="0" w:line="276" w:lineRule="auto"/>
        <w:rPr>
          <w:ins w:id="3369" w:author="Microsoft account" w:date="2025-10-04T10:16:00Z"/>
          <w:rtl/>
          <w:lang w:bidi="fa-IR"/>
        </w:rPr>
        <w:pPrChange w:id="3370" w:author="Microsoft account" w:date="2025-10-04T10:16:00Z">
          <w:pPr>
            <w:spacing w:after="0" w:line="276" w:lineRule="auto"/>
            <w:jc w:val="both"/>
          </w:pPr>
        </w:pPrChange>
      </w:pPr>
    </w:p>
    <w:p w14:paraId="49DC8E15" w14:textId="49E15C9C" w:rsidR="00CE2EC0" w:rsidRDefault="00CE2EC0">
      <w:pPr>
        <w:spacing w:after="0" w:line="276" w:lineRule="auto"/>
        <w:rPr>
          <w:ins w:id="3371" w:author="Microsoft account" w:date="2025-10-04T10:19:00Z"/>
          <w:rtl/>
          <w:lang w:bidi="fa-IR"/>
        </w:rPr>
        <w:pPrChange w:id="3372" w:author="Microsoft account" w:date="2025-10-04T10:16:00Z">
          <w:pPr>
            <w:spacing w:after="0" w:line="276" w:lineRule="auto"/>
            <w:jc w:val="both"/>
          </w:pPr>
        </w:pPrChange>
      </w:pPr>
      <w:ins w:id="3373"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374"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اطلاعاتی که با فرمت </w:t>
        </w:r>
        <w:r>
          <w:rPr>
            <w:lang w:bidi="fa-IR"/>
          </w:rPr>
          <w:t>dictionary</w:t>
        </w:r>
      </w:ins>
      <w:ins w:id="3375" w:author="Microsoft account" w:date="2025-10-04T10:18:00Z">
        <w:r>
          <w:rPr>
            <w:rFonts w:hint="cs"/>
            <w:rtl/>
            <w:lang w:bidi="fa-IR"/>
          </w:rPr>
          <w:t xml:space="preserve"> در پایتون داریم رو با </w:t>
        </w:r>
        <w:r>
          <w:rPr>
            <w:lang w:bidi="fa-IR"/>
          </w:rPr>
          <w:t>update()</w:t>
        </w:r>
        <w:r>
          <w:rPr>
            <w:rFonts w:hint="cs"/>
            <w:rtl/>
            <w:lang w:bidi="fa-IR"/>
          </w:rPr>
          <w:t xml:space="preserve"> به اون اطلاعات اضافه کنیم ،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376" w:author="Microsoft account" w:date="2025-10-04T10:19:00Z">
        <w:r>
          <w:rPr>
            <w:rFonts w:hint="cs"/>
            <w:rtl/>
            <w:lang w:bidi="fa-IR"/>
          </w:rPr>
          <w:t>اینطوری:</w:t>
        </w:r>
      </w:ins>
    </w:p>
    <w:p w14:paraId="65AAA05D" w14:textId="6469C32D" w:rsidR="00CE2EC0" w:rsidRDefault="00CE2EC0">
      <w:pPr>
        <w:spacing w:after="0" w:line="276" w:lineRule="auto"/>
        <w:rPr>
          <w:ins w:id="3377" w:author="Microsoft account" w:date="2025-10-04T10:19:00Z"/>
          <w:rtl/>
          <w:lang w:bidi="fa-IR"/>
        </w:rPr>
        <w:pPrChange w:id="3378" w:author="Microsoft account" w:date="2025-10-04T10:19:00Z">
          <w:pPr>
            <w:spacing w:after="0" w:line="276" w:lineRule="auto"/>
            <w:jc w:val="both"/>
          </w:pPr>
        </w:pPrChange>
      </w:pPr>
      <w:ins w:id="3379" w:author="Microsoft account" w:date="2025-10-04T10:19:00Z">
        <w:r w:rsidRPr="00CE2EC0">
          <w:rPr>
            <w:noProof/>
            <w:rPrChange w:id="3380"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spacing w:after="0" w:line="276" w:lineRule="auto"/>
        <w:rPr>
          <w:ins w:id="3381" w:author="Microsoft account" w:date="2025-10-04T10:19:00Z"/>
          <w:rtl/>
          <w:lang w:bidi="fa-IR"/>
        </w:rPr>
        <w:pPrChange w:id="3382" w:author="Microsoft account" w:date="2025-10-04T10:19:00Z">
          <w:pPr>
            <w:spacing w:after="0" w:line="276" w:lineRule="auto"/>
            <w:jc w:val="both"/>
          </w:pPr>
        </w:pPrChange>
      </w:pPr>
    </w:p>
    <w:p w14:paraId="269BE492" w14:textId="27D60BFC" w:rsidR="00CE2EC0" w:rsidRDefault="00CE2EC0">
      <w:pPr>
        <w:spacing w:after="0" w:line="276" w:lineRule="auto"/>
        <w:rPr>
          <w:ins w:id="3383" w:author="Microsoft account" w:date="2025-10-04T10:19:00Z"/>
          <w:rtl/>
          <w:lang w:bidi="fa-IR"/>
        </w:rPr>
        <w:pPrChange w:id="3384" w:author="Microsoft account" w:date="2025-10-04T10:19:00Z">
          <w:pPr>
            <w:spacing w:after="0" w:line="276" w:lineRule="auto"/>
            <w:jc w:val="both"/>
          </w:pPr>
        </w:pPrChange>
      </w:pPr>
      <w:ins w:id="3385"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spacing w:after="0" w:line="276" w:lineRule="auto"/>
        <w:rPr>
          <w:ins w:id="3386" w:author="Microsoft account" w:date="2025-10-04T10:19:00Z"/>
          <w:rtl/>
          <w:lang w:bidi="fa-IR"/>
        </w:rPr>
        <w:pPrChange w:id="3387" w:author="Microsoft account" w:date="2025-10-04T10:19:00Z">
          <w:pPr>
            <w:spacing w:after="0" w:line="276" w:lineRule="auto"/>
            <w:jc w:val="both"/>
          </w:pPr>
        </w:pPrChange>
      </w:pPr>
    </w:p>
    <w:p w14:paraId="59968FB9" w14:textId="5F01AC6E" w:rsidR="00CE2EC0" w:rsidRDefault="00CE2EC0">
      <w:pPr>
        <w:spacing w:after="0" w:line="276" w:lineRule="auto"/>
        <w:rPr>
          <w:ins w:id="3388" w:author="Microsoft account" w:date="2025-10-04T11:20:00Z"/>
          <w:lang w:bidi="fa-IR"/>
        </w:rPr>
        <w:pPrChange w:id="3389" w:author="Microsoft account" w:date="2025-10-04T10:19:00Z">
          <w:pPr>
            <w:spacing w:after="0" w:line="276" w:lineRule="auto"/>
            <w:jc w:val="both"/>
          </w:pPr>
        </w:pPrChange>
      </w:pPr>
      <w:ins w:id="3390" w:author="Microsoft account" w:date="2025-10-04T10:19:00Z">
        <w:r>
          <w:rPr>
            <w:rFonts w:hint="cs"/>
            <w:rtl/>
            <w:lang w:bidi="fa-IR"/>
          </w:rPr>
          <w:t xml:space="preserve">-یه نکته ای انتهاش گفت، اونم انیه که ما با این کد، باید در ابتدا فایل رو با </w:t>
        </w:r>
      </w:ins>
      <w:ins w:id="3391"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3392"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p>
    <w:p w14:paraId="5C4B635D" w14:textId="77777777" w:rsidR="00B44DB5" w:rsidRDefault="00B44DB5">
      <w:pPr>
        <w:spacing w:after="0" w:line="276" w:lineRule="auto"/>
        <w:rPr>
          <w:ins w:id="3393" w:author="Microsoft account" w:date="2025-10-04T11:20:00Z"/>
          <w:lang w:bidi="fa-IR"/>
        </w:rPr>
        <w:pPrChange w:id="3394" w:author="Microsoft account" w:date="2025-10-04T11:20:00Z">
          <w:pPr>
            <w:spacing w:after="0" w:line="276" w:lineRule="auto"/>
            <w:jc w:val="both"/>
          </w:pPr>
        </w:pPrChange>
      </w:pPr>
    </w:p>
    <w:p w14:paraId="532FC066" w14:textId="3AFBB816" w:rsidR="00B44DB5" w:rsidRDefault="00B44DB5">
      <w:pPr>
        <w:spacing w:after="0" w:line="276" w:lineRule="auto"/>
        <w:rPr>
          <w:ins w:id="3395" w:author="Microsoft account" w:date="2025-10-04T11:21:00Z"/>
          <w:rtl/>
          <w:lang w:bidi="fa-IR"/>
        </w:rPr>
        <w:pPrChange w:id="3396" w:author="Microsoft account" w:date="2025-10-04T11:20:00Z">
          <w:pPr>
            <w:spacing w:after="0" w:line="276" w:lineRule="auto"/>
            <w:jc w:val="both"/>
          </w:pPr>
        </w:pPrChange>
      </w:pPr>
      <w:ins w:id="3397"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3398"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lastRenderedPageBreak/>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rPr>
          <w:ins w:id="3399" w:author="Microsoft account" w:date="2025-10-03T11:27:00Z"/>
          <w:rtl/>
          <w:lang w:bidi="fa-IR"/>
        </w:rPr>
        <w:pPrChange w:id="3400" w:author="Microsoft account" w:date="2025-10-04T11:22:00Z">
          <w:pPr>
            <w:spacing w:after="0" w:line="276" w:lineRule="auto"/>
            <w:jc w:val="both"/>
          </w:pPr>
        </w:pPrChange>
      </w:pPr>
      <w:ins w:id="3401"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rPr>
          <w:ins w:id="3402" w:author="Microsoft account" w:date="2025-10-03T11:27:00Z"/>
          <w:rtl/>
          <w:lang w:bidi="fa-IR"/>
        </w:rPr>
        <w:pPrChange w:id="3403" w:author="Microsoft account" w:date="2025-10-03T11:27:00Z">
          <w:pPr>
            <w:spacing w:after="0" w:line="276" w:lineRule="auto"/>
            <w:jc w:val="both"/>
          </w:pPr>
        </w:pPrChange>
      </w:pPr>
    </w:p>
    <w:p w14:paraId="132576B1" w14:textId="77777777" w:rsidR="00D726F1" w:rsidRDefault="00D726F1">
      <w:pPr>
        <w:spacing w:after="0" w:line="276" w:lineRule="auto"/>
        <w:rPr>
          <w:ins w:id="3404" w:author="Microsoft account" w:date="2025-10-03T10:58:00Z"/>
          <w:rtl/>
          <w:lang w:bidi="fa-IR"/>
        </w:rPr>
        <w:pPrChange w:id="3405" w:author="Microsoft account" w:date="2025-10-03T11:27:00Z">
          <w:pPr>
            <w:spacing w:after="0" w:line="276" w:lineRule="auto"/>
            <w:jc w:val="both"/>
          </w:pPr>
        </w:pPrChange>
      </w:pPr>
    </w:p>
    <w:p w14:paraId="3650C0BC" w14:textId="2DC2379C" w:rsidR="002763AA" w:rsidRDefault="002763AA">
      <w:pPr>
        <w:spacing w:after="0" w:line="276" w:lineRule="auto"/>
        <w:rPr>
          <w:ins w:id="3406" w:author="Microsoft account" w:date="2025-10-04T09:41:00Z"/>
          <w:rtl/>
          <w:lang w:bidi="fa-IR"/>
        </w:rPr>
        <w:pPrChange w:id="3407" w:author="Microsoft account" w:date="2025-10-04T09:41:00Z">
          <w:pPr>
            <w:spacing w:after="0" w:line="276" w:lineRule="auto"/>
            <w:jc w:val="both"/>
          </w:pPr>
        </w:pPrChange>
      </w:pPr>
    </w:p>
    <w:p w14:paraId="2E31F477" w14:textId="77777777" w:rsidR="0060751C" w:rsidRDefault="0060751C">
      <w:pPr>
        <w:spacing w:after="0" w:line="276" w:lineRule="auto"/>
        <w:rPr>
          <w:ins w:id="3408" w:author="Microsoft account" w:date="2025-10-04T09:41:00Z"/>
          <w:rtl/>
          <w:lang w:bidi="fa-IR"/>
        </w:rPr>
        <w:pPrChange w:id="3409" w:author="Microsoft account" w:date="2025-10-04T09:41:00Z">
          <w:pPr>
            <w:spacing w:after="0" w:line="276" w:lineRule="auto"/>
            <w:jc w:val="both"/>
          </w:pPr>
        </w:pPrChange>
      </w:pPr>
    </w:p>
    <w:p w14:paraId="4D7C48F4" w14:textId="0D189F95" w:rsidR="0060751C" w:rsidRDefault="0060751C">
      <w:pPr>
        <w:spacing w:after="0" w:line="240" w:lineRule="auto"/>
        <w:rPr>
          <w:ins w:id="3410" w:author="Microsoft account" w:date="2025-10-04T09:41:00Z"/>
          <w:rtl/>
          <w:lang w:bidi="fa-IR"/>
        </w:rPr>
      </w:pPr>
      <w:ins w:id="3411" w:author="Microsoft account" w:date="2025-10-04T09:41:00Z">
        <w:r>
          <w:rPr>
            <w:rtl/>
            <w:lang w:bidi="fa-IR"/>
          </w:rPr>
          <w:br w:type="page"/>
        </w:r>
      </w:ins>
    </w:p>
    <w:p w14:paraId="04AECB95" w14:textId="419C81BA" w:rsidR="0060751C" w:rsidRDefault="0006117F">
      <w:pPr>
        <w:spacing w:after="0" w:line="276" w:lineRule="auto"/>
        <w:rPr>
          <w:ins w:id="3412" w:author="Microsoft account" w:date="2025-10-05T10:08:00Z"/>
          <w:rtl/>
          <w:lang w:bidi="fa-IR"/>
        </w:rPr>
        <w:pPrChange w:id="3413" w:author="Microsoft account" w:date="2025-10-04T09:41:00Z">
          <w:pPr>
            <w:spacing w:after="0" w:line="276" w:lineRule="auto"/>
            <w:jc w:val="both"/>
          </w:pPr>
        </w:pPrChange>
      </w:pPr>
      <w:bookmarkStart w:id="3414" w:name="I4040713"/>
      <w:ins w:id="3415" w:author="Microsoft account" w:date="2025-10-05T10:08:00Z">
        <w:r>
          <w:rPr>
            <w:rFonts w:hint="cs"/>
            <w:rtl/>
            <w:lang w:bidi="fa-IR"/>
          </w:rPr>
          <w:lastRenderedPageBreak/>
          <w:t>ادامه</w:t>
        </w:r>
      </w:ins>
    </w:p>
    <w:bookmarkEnd w:id="3414"/>
    <w:p w14:paraId="65D1EDCB" w14:textId="77777777" w:rsidR="0006117F" w:rsidRDefault="0006117F">
      <w:pPr>
        <w:spacing w:after="0" w:line="276" w:lineRule="auto"/>
        <w:rPr>
          <w:ins w:id="3416" w:author="Microsoft account" w:date="2025-10-05T10:08:00Z"/>
          <w:rtl/>
          <w:lang w:bidi="fa-IR"/>
        </w:rPr>
        <w:pPrChange w:id="3417" w:author="Microsoft account" w:date="2025-10-05T10:08:00Z">
          <w:pPr>
            <w:spacing w:after="0" w:line="276" w:lineRule="auto"/>
            <w:jc w:val="both"/>
          </w:pPr>
        </w:pPrChange>
      </w:pPr>
    </w:p>
    <w:p w14:paraId="51AEE697" w14:textId="1D42ED6D" w:rsidR="0006117F" w:rsidRDefault="0006117F">
      <w:pPr>
        <w:spacing w:after="0" w:line="276" w:lineRule="auto"/>
        <w:rPr>
          <w:ins w:id="3418" w:author="Microsoft account" w:date="2025-10-05T11:37:00Z"/>
          <w:rtl/>
          <w:lang w:bidi="fa-IR"/>
        </w:rPr>
        <w:pPrChange w:id="3419" w:author="Microsoft account" w:date="2025-10-05T10:08:00Z">
          <w:pPr>
            <w:spacing w:after="0" w:line="276" w:lineRule="auto"/>
            <w:jc w:val="both"/>
          </w:pPr>
        </w:pPrChange>
      </w:pPr>
      <w:ins w:id="3420" w:author="Microsoft account" w:date="2025-10-05T10:09:00Z">
        <w:r>
          <w:rPr>
            <w:rFonts w:hint="cs"/>
            <w:rtl/>
            <w:lang w:bidi="fa-IR"/>
          </w:rPr>
          <w:t>-</w:t>
        </w:r>
      </w:ins>
      <w:ins w:id="3421"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rPr>
          <w:ins w:id="3422" w:author="Microsoft account" w:date="2025-10-05T11:40:00Z"/>
          <w:rtl/>
          <w:lang w:bidi="fa-IR"/>
        </w:rPr>
        <w:pPrChange w:id="3423" w:author="Microsoft account" w:date="2025-10-05T11:38:00Z">
          <w:pPr>
            <w:spacing w:after="0" w:line="276" w:lineRule="auto"/>
            <w:jc w:val="both"/>
          </w:pPr>
        </w:pPrChange>
      </w:pPr>
      <w:ins w:id="3424"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425"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426"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427"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rPr>
          <w:ins w:id="3428" w:author="Microsoft account" w:date="2025-10-05T11:40:00Z"/>
          <w:rtl/>
          <w:lang w:bidi="fa-IR"/>
        </w:rPr>
        <w:pPrChange w:id="3429" w:author="Microsoft account" w:date="2025-10-05T11:40:00Z">
          <w:pPr>
            <w:spacing w:after="0" w:line="276" w:lineRule="auto"/>
            <w:jc w:val="both"/>
          </w:pPr>
        </w:pPrChange>
      </w:pPr>
    </w:p>
    <w:p w14:paraId="3BF7C9BA" w14:textId="7127F534" w:rsidR="00F0180E" w:rsidRDefault="005A4641">
      <w:pPr>
        <w:spacing w:after="0" w:line="276" w:lineRule="auto"/>
        <w:rPr>
          <w:ins w:id="3430" w:author="Microsoft account" w:date="2025-10-05T11:41:00Z"/>
          <w:rtl/>
          <w:lang w:bidi="fa-IR"/>
        </w:rPr>
        <w:pPrChange w:id="3431" w:author="Microsoft account" w:date="2025-10-05T11:40:00Z">
          <w:pPr>
            <w:spacing w:after="0" w:line="276" w:lineRule="auto"/>
            <w:jc w:val="both"/>
          </w:pPr>
        </w:pPrChange>
      </w:pPr>
      <w:ins w:id="343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rPr>
          <w:ins w:id="3433" w:author="Microsoft account" w:date="2025-10-05T11:42:00Z"/>
          <w:rtl/>
          <w:lang w:bidi="fa-IR"/>
        </w:rPr>
        <w:pPrChange w:id="3434" w:author="Microsoft account" w:date="2025-10-05T11:42:00Z">
          <w:pPr>
            <w:spacing w:after="0" w:line="276" w:lineRule="auto"/>
            <w:jc w:val="both"/>
          </w:pPr>
        </w:pPrChange>
      </w:pPr>
      <w:ins w:id="3435" w:author="Microsoft account" w:date="2025-10-05T11:42:00Z">
        <w:r>
          <w:rPr>
            <w:lang w:bidi="fa-IR"/>
          </w:rPr>
          <w:t>End of Day030</w:t>
        </w:r>
      </w:ins>
    </w:p>
    <w:p w14:paraId="4055D24D" w14:textId="77777777" w:rsidR="005A4641" w:rsidRDefault="005A4641">
      <w:pPr>
        <w:spacing w:after="0" w:line="276" w:lineRule="auto"/>
        <w:rPr>
          <w:ins w:id="3436" w:author="Microsoft account" w:date="2025-10-05T11:42:00Z"/>
          <w:rtl/>
          <w:lang w:bidi="fa-IR"/>
        </w:rPr>
        <w:pPrChange w:id="3437" w:author="Microsoft account" w:date="2025-10-05T11:42:00Z">
          <w:pPr>
            <w:spacing w:after="0" w:line="276" w:lineRule="auto"/>
            <w:jc w:val="both"/>
          </w:pPr>
        </w:pPrChange>
      </w:pPr>
    </w:p>
    <w:p w14:paraId="3771BB99" w14:textId="4C34B111" w:rsidR="005A4641" w:rsidRPr="00B455A9" w:rsidRDefault="005A4641">
      <w:pPr>
        <w:spacing w:after="0" w:line="276" w:lineRule="auto"/>
        <w:rPr>
          <w:ins w:id="3438" w:author="Microsoft account" w:date="2025-10-05T11:42:00Z"/>
          <w:lang w:bidi="fa-IR"/>
        </w:rPr>
        <w:pPrChange w:id="3439" w:author="Microsoft account" w:date="2025-10-05T11:42:00Z">
          <w:pPr>
            <w:spacing w:after="0" w:line="276" w:lineRule="auto"/>
            <w:jc w:val="both"/>
          </w:pPr>
        </w:pPrChange>
      </w:pPr>
      <w:ins w:id="3440" w:author="Microsoft account" w:date="2025-10-05T11:42:00Z">
        <w:r w:rsidRPr="00B455A9">
          <w:rPr>
            <w:lang w:bidi="fa-IR"/>
          </w:rPr>
          <w:t>Day031</w:t>
        </w:r>
      </w:ins>
    </w:p>
    <w:p w14:paraId="2136BE71" w14:textId="77777777" w:rsidR="005A4641" w:rsidRDefault="005A4641">
      <w:pPr>
        <w:spacing w:after="0" w:line="276" w:lineRule="auto"/>
        <w:rPr>
          <w:ins w:id="3441" w:author="Microsoft account" w:date="2025-10-05T12:03:00Z"/>
          <w:rtl/>
          <w:lang w:bidi="fa-IR"/>
        </w:rPr>
        <w:pPrChange w:id="3442" w:author="Microsoft account" w:date="2025-10-05T11:42:00Z">
          <w:pPr>
            <w:spacing w:after="0" w:line="276" w:lineRule="auto"/>
            <w:jc w:val="both"/>
          </w:pPr>
        </w:pPrChange>
      </w:pPr>
    </w:p>
    <w:p w14:paraId="7DFBACD7" w14:textId="25B9D253" w:rsidR="00B455A9" w:rsidRDefault="00B455A9">
      <w:pPr>
        <w:spacing w:after="0" w:line="276" w:lineRule="auto"/>
        <w:rPr>
          <w:ins w:id="3443" w:author="Microsoft account" w:date="2025-10-05T12:03:00Z"/>
          <w:rtl/>
          <w:lang w:bidi="fa-IR"/>
        </w:rPr>
        <w:pPrChange w:id="3444" w:author="Microsoft account" w:date="2025-10-05T12:03:00Z">
          <w:pPr>
            <w:spacing w:after="0" w:line="276" w:lineRule="auto"/>
            <w:jc w:val="both"/>
          </w:pPr>
        </w:pPrChange>
      </w:pPr>
      <w:ins w:id="3445"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rPr>
          <w:ins w:id="3446" w:author="Microsoft account" w:date="2025-10-05T12:04:00Z"/>
          <w:rtl/>
          <w:lang w:bidi="fa-IR"/>
        </w:rPr>
        <w:pPrChange w:id="3447" w:author="Microsoft account" w:date="2025-10-05T12:03:00Z">
          <w:pPr>
            <w:spacing w:after="0" w:line="276" w:lineRule="auto"/>
            <w:jc w:val="both"/>
          </w:pPr>
        </w:pPrChange>
      </w:pPr>
      <w:ins w:id="3448" w:author="Microsoft account" w:date="2025-10-05T12:03:00Z">
        <w:r>
          <w:rPr>
            <w:rFonts w:hint="cs"/>
            <w:rtl/>
            <w:lang w:bidi="fa-IR"/>
          </w:rPr>
          <w:t xml:space="preserve">این پروژه اسمش </w:t>
        </w:r>
        <w:r>
          <w:rPr>
            <w:lang w:bidi="fa-IR"/>
          </w:rPr>
          <w:t>flash card app capstone</w:t>
        </w:r>
      </w:ins>
      <w:ins w:id="3449"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rPr>
          <w:ins w:id="3450" w:author="Microsoft account" w:date="2025-10-05T12:04:00Z"/>
          <w:rtl/>
          <w:lang w:bidi="fa-IR"/>
        </w:rPr>
        <w:pPrChange w:id="3451" w:author="Microsoft account" w:date="2025-10-05T12:04:00Z">
          <w:pPr>
            <w:spacing w:after="0" w:line="276" w:lineRule="auto"/>
            <w:jc w:val="both"/>
          </w:pPr>
        </w:pPrChange>
      </w:pPr>
    </w:p>
    <w:p w14:paraId="05D7ED94" w14:textId="379C6F51" w:rsidR="00B455A9" w:rsidRDefault="00B455A9">
      <w:pPr>
        <w:spacing w:after="0" w:line="276" w:lineRule="auto"/>
        <w:rPr>
          <w:ins w:id="3452" w:author="Microsoft account" w:date="2025-10-05T12:04:00Z"/>
          <w:rtl/>
          <w:lang w:bidi="fa-IR"/>
        </w:rPr>
        <w:pPrChange w:id="3453" w:author="Microsoft account" w:date="2025-10-05T12:04:00Z">
          <w:pPr>
            <w:spacing w:after="0" w:line="276" w:lineRule="auto"/>
            <w:jc w:val="both"/>
          </w:pPr>
        </w:pPrChange>
      </w:pPr>
      <w:ins w:id="3454"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rPr>
          <w:ins w:id="3455" w:author="Microsoft account" w:date="2025-10-05T12:05:00Z"/>
          <w:rtl/>
          <w:lang w:bidi="fa-IR"/>
        </w:rPr>
        <w:pPrChange w:id="3456" w:author="Microsoft account" w:date="2025-10-05T12:04:00Z">
          <w:pPr>
            <w:spacing w:after="0" w:line="276" w:lineRule="auto"/>
            <w:jc w:val="both"/>
          </w:pPr>
        </w:pPrChange>
      </w:pPr>
      <w:ins w:id="3457"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458"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rPr>
          <w:ins w:id="3459" w:author="Microsoft account" w:date="2025-10-05T12:09:00Z"/>
          <w:rtl/>
          <w:lang w:bidi="fa-IR"/>
        </w:rPr>
        <w:pPrChange w:id="3460" w:author="Microsoft account" w:date="2025-10-05T12:06:00Z">
          <w:pPr>
            <w:spacing w:after="0" w:line="276" w:lineRule="auto"/>
            <w:jc w:val="both"/>
          </w:pPr>
        </w:pPrChange>
      </w:pPr>
      <w:ins w:id="3461"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462"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463"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464"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rPr>
          <w:ins w:id="3465" w:author="Microsoft account" w:date="2025-10-05T12:12:00Z"/>
          <w:rtl/>
          <w:lang w:bidi="fa-IR"/>
        </w:rPr>
        <w:pPrChange w:id="3466" w:author="Microsoft account" w:date="2025-10-05T12:09:00Z">
          <w:pPr>
            <w:spacing w:after="0" w:line="276" w:lineRule="auto"/>
            <w:jc w:val="both"/>
          </w:pPr>
        </w:pPrChange>
      </w:pPr>
      <w:ins w:id="3467"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468"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469" w:author="Microsoft account" w:date="2025-10-05T12:09:00Z">
        <w:r>
          <w:rPr>
            <w:rFonts w:hint="cs"/>
            <w:rtl/>
            <w:lang w:bidi="fa-IR"/>
          </w:rPr>
          <w:t xml:space="preserve"> جمع آوری کرده و از راهی که گفتم </w:t>
        </w:r>
      </w:ins>
      <w:ins w:id="3470"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471"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rPr>
          <w:ins w:id="3472" w:author="Microsoft account" w:date="2025-10-05T12:13:00Z"/>
          <w:rtl/>
          <w:lang w:bidi="fa-IR"/>
        </w:rPr>
        <w:pPrChange w:id="3473" w:author="Microsoft account" w:date="2025-10-05T12:12:00Z">
          <w:pPr>
            <w:spacing w:after="0" w:line="276" w:lineRule="auto"/>
            <w:jc w:val="both"/>
          </w:pPr>
        </w:pPrChange>
      </w:pPr>
    </w:p>
    <w:p w14:paraId="7E41A941" w14:textId="5F4F03C0" w:rsidR="00A34EB0" w:rsidRDefault="006748B5">
      <w:pPr>
        <w:spacing w:after="0" w:line="276" w:lineRule="auto"/>
        <w:rPr>
          <w:ins w:id="3474" w:author="Microsoft account" w:date="2025-10-05T12:14:00Z"/>
          <w:rtl/>
          <w:lang w:bidi="fa-IR"/>
        </w:rPr>
        <w:pPrChange w:id="3475" w:author="Microsoft account" w:date="2025-10-05T12:14:00Z">
          <w:pPr>
            <w:spacing w:after="0" w:line="276" w:lineRule="auto"/>
            <w:jc w:val="both"/>
          </w:pPr>
        </w:pPrChange>
      </w:pPr>
      <w:ins w:id="3476"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477"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rPr>
          <w:ins w:id="3478" w:author="Microsoft account" w:date="2025-10-05T12:15:00Z"/>
          <w:rtl/>
          <w:lang w:bidi="fa-IR"/>
        </w:rPr>
        <w:pPrChange w:id="3479" w:author="Microsoft account" w:date="2025-10-05T12:14:00Z">
          <w:pPr>
            <w:spacing w:after="0" w:line="276" w:lineRule="auto"/>
            <w:jc w:val="both"/>
          </w:pPr>
        </w:pPrChange>
      </w:pPr>
      <w:ins w:id="3480"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rPr>
          <w:ins w:id="3481" w:author="Microsoft account" w:date="2025-10-05T12:15:00Z"/>
          <w:rtl/>
          <w:lang w:bidi="fa-IR"/>
        </w:rPr>
        <w:pPrChange w:id="3482" w:author="Microsoft account" w:date="2025-10-05T12:15:00Z">
          <w:pPr>
            <w:spacing w:after="0" w:line="276" w:lineRule="auto"/>
            <w:jc w:val="both"/>
          </w:pPr>
        </w:pPrChange>
      </w:pPr>
      <w:ins w:id="3483" w:author="Microsoft account" w:date="2025-10-05T12:15:00Z">
        <w:r w:rsidRPr="00A34EB0">
          <w:rPr>
            <w:noProof/>
            <w:rPrChange w:id="3484"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rPr>
          <w:ins w:id="3485" w:author="Microsoft account" w:date="2025-10-05T12:16:00Z"/>
          <w:rtl/>
          <w:lang w:bidi="fa-IR"/>
        </w:rPr>
        <w:pPrChange w:id="3486" w:author="Microsoft account" w:date="2025-10-05T12:15:00Z">
          <w:pPr>
            <w:spacing w:after="0" w:line="276" w:lineRule="auto"/>
            <w:jc w:val="both"/>
          </w:pPr>
        </w:pPrChange>
      </w:pPr>
    </w:p>
    <w:p w14:paraId="44FB3709" w14:textId="45C75A1C" w:rsidR="00A34EB0" w:rsidRDefault="00A34EB0">
      <w:pPr>
        <w:spacing w:after="0" w:line="276" w:lineRule="auto"/>
        <w:ind w:left="720"/>
        <w:rPr>
          <w:ins w:id="3487" w:author="Microsoft account" w:date="2025-10-05T12:22:00Z"/>
          <w:rtl/>
          <w:lang w:bidi="fa-IR"/>
        </w:rPr>
        <w:pPrChange w:id="3488" w:author="Microsoft account" w:date="2025-10-05T12:16:00Z">
          <w:pPr>
            <w:spacing w:after="0" w:line="276" w:lineRule="auto"/>
            <w:jc w:val="both"/>
          </w:pPr>
        </w:pPrChange>
      </w:pPr>
      <w:ins w:id="3489" w:author="Microsoft account" w:date="2025-10-05T12:16:00Z">
        <w:r>
          <w:rPr>
            <w:rFonts w:hint="cs"/>
            <w:rtl/>
            <w:lang w:bidi="fa-IR"/>
          </w:rPr>
          <w:t xml:space="preserve">یه </w:t>
        </w:r>
      </w:ins>
      <w:ins w:id="3490"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491" w:author="Microsoft account" w:date="2025-10-05T12:16:00Z">
        <w:r>
          <w:rPr>
            <w:rFonts w:hint="cs"/>
            <w:rtl/>
            <w:lang w:bidi="fa-IR"/>
          </w:rPr>
          <w:t xml:space="preserve"> داریم برای این قابلیت که میشه رفت و خوند و دید چکارایی میشه انجام داد .</w:t>
        </w:r>
      </w:ins>
      <w:ins w:id="3492" w:author="Microsoft account" w:date="2025-10-05T12:17:00Z">
        <w:r>
          <w:rPr>
            <w:rFonts w:hint="cs"/>
            <w:rtl/>
            <w:lang w:bidi="fa-IR"/>
          </w:rPr>
          <w:t xml:space="preserve"> (الان که دارم فکر میکنم اینطوری میشه زیرنویس تولید کرد. اصن جااااااالب)</w:t>
        </w:r>
      </w:ins>
      <w:ins w:id="3493"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494"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rPr>
          <w:ins w:id="3495" w:author="Microsoft account" w:date="2025-10-05T12:22:00Z"/>
          <w:rtl/>
          <w:lang w:bidi="fa-IR"/>
        </w:rPr>
        <w:pPrChange w:id="3496" w:author="Microsoft account" w:date="2025-10-05T12:22:00Z">
          <w:pPr>
            <w:spacing w:after="0" w:line="276" w:lineRule="auto"/>
            <w:jc w:val="both"/>
          </w:pPr>
        </w:pPrChange>
      </w:pPr>
    </w:p>
    <w:p w14:paraId="13325F75" w14:textId="1ECFBA24" w:rsidR="0079377D" w:rsidRDefault="004F4823">
      <w:pPr>
        <w:spacing w:after="0" w:line="276" w:lineRule="auto"/>
        <w:rPr>
          <w:ins w:id="3497" w:author="Microsoft account" w:date="2025-10-05T12:23:00Z"/>
          <w:rtl/>
          <w:lang w:bidi="fa-IR"/>
        </w:rPr>
        <w:pPrChange w:id="3498" w:author="Microsoft account" w:date="2025-10-05T12:22:00Z">
          <w:pPr>
            <w:spacing w:after="0" w:line="276" w:lineRule="auto"/>
            <w:jc w:val="both"/>
          </w:pPr>
        </w:pPrChange>
      </w:pPr>
      <w:ins w:id="3499"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rPr>
          <w:ins w:id="3500" w:author="Microsoft account" w:date="2025-10-05T12:23:00Z"/>
          <w:rtl/>
          <w:lang w:bidi="fa-IR"/>
        </w:rPr>
        <w:pPrChange w:id="3501" w:author="Microsoft account" w:date="2025-10-05T12:23:00Z">
          <w:pPr>
            <w:spacing w:after="0" w:line="276" w:lineRule="auto"/>
            <w:jc w:val="both"/>
          </w:pPr>
        </w:pPrChange>
      </w:pPr>
    </w:p>
    <w:p w14:paraId="2224C7DA" w14:textId="26A5667D" w:rsidR="004F4823" w:rsidRDefault="004F4823">
      <w:pPr>
        <w:spacing w:after="0" w:line="276" w:lineRule="auto"/>
        <w:rPr>
          <w:ins w:id="3502" w:author="Microsoft account" w:date="2025-10-05T12:18:00Z"/>
          <w:lang w:bidi="fa-IR"/>
        </w:rPr>
        <w:pPrChange w:id="3503" w:author="Microsoft account" w:date="2025-10-05T12:23:00Z">
          <w:pPr>
            <w:spacing w:after="0" w:line="276" w:lineRule="auto"/>
            <w:jc w:val="both"/>
          </w:pPr>
        </w:pPrChange>
      </w:pPr>
      <w:ins w:id="3504" w:author="Microsoft account" w:date="2025-10-05T12:23:00Z">
        <w:r>
          <w:rPr>
            <w:lang w:bidi="fa-IR"/>
          </w:rPr>
          <w:t>Till Day031 end of 001</w:t>
        </w:r>
      </w:ins>
    </w:p>
    <w:p w14:paraId="64FE937D" w14:textId="77777777" w:rsidR="0079377D" w:rsidRDefault="0079377D">
      <w:pPr>
        <w:spacing w:after="0" w:line="276" w:lineRule="auto"/>
        <w:ind w:left="720"/>
        <w:rPr>
          <w:ins w:id="3505" w:author="Microsoft account" w:date="2025-10-05T12:18:00Z"/>
          <w:rtl/>
          <w:lang w:bidi="fa-IR"/>
        </w:rPr>
        <w:pPrChange w:id="3506" w:author="Microsoft account" w:date="2025-10-05T12:18:00Z">
          <w:pPr>
            <w:spacing w:after="0" w:line="276" w:lineRule="auto"/>
            <w:jc w:val="both"/>
          </w:pPr>
        </w:pPrChange>
      </w:pPr>
    </w:p>
    <w:p w14:paraId="156D1534" w14:textId="77777777" w:rsidR="0079377D" w:rsidRDefault="0079377D">
      <w:pPr>
        <w:spacing w:after="0" w:line="276" w:lineRule="auto"/>
        <w:rPr>
          <w:ins w:id="3507" w:author="Microsoft account" w:date="2025-10-05T12:17:00Z"/>
          <w:rtl/>
          <w:lang w:bidi="fa-IR"/>
        </w:rPr>
        <w:pPrChange w:id="3508" w:author="Microsoft account" w:date="2025-10-06T10:34:00Z">
          <w:pPr>
            <w:spacing w:after="0" w:line="276" w:lineRule="auto"/>
            <w:jc w:val="both"/>
          </w:pPr>
        </w:pPrChange>
      </w:pPr>
    </w:p>
    <w:p w14:paraId="645C7547" w14:textId="77777777" w:rsidR="00A34EB0" w:rsidRDefault="00A34EB0">
      <w:pPr>
        <w:spacing w:after="0" w:line="276" w:lineRule="auto"/>
        <w:ind w:left="720"/>
        <w:rPr>
          <w:ins w:id="3509" w:author="Microsoft account" w:date="2025-10-05T12:17:00Z"/>
          <w:rtl/>
          <w:lang w:bidi="fa-IR"/>
        </w:rPr>
        <w:pPrChange w:id="3510" w:author="Microsoft account" w:date="2025-10-05T12:17:00Z">
          <w:pPr>
            <w:spacing w:after="0" w:line="276" w:lineRule="auto"/>
            <w:jc w:val="both"/>
          </w:pPr>
        </w:pPrChange>
      </w:pPr>
    </w:p>
    <w:p w14:paraId="4DC649E3" w14:textId="77777777" w:rsidR="00A34EB0" w:rsidRDefault="00A34EB0">
      <w:pPr>
        <w:spacing w:after="0" w:line="276" w:lineRule="auto"/>
        <w:ind w:left="720"/>
        <w:rPr>
          <w:ins w:id="3511" w:author="Microsoft account" w:date="2025-10-05T10:08:00Z"/>
          <w:rtl/>
          <w:lang w:bidi="fa-IR"/>
        </w:rPr>
        <w:pPrChange w:id="3512" w:author="Microsoft account" w:date="2025-10-05T12:17:00Z">
          <w:pPr>
            <w:spacing w:after="0" w:line="276" w:lineRule="auto"/>
            <w:jc w:val="both"/>
          </w:pPr>
        </w:pPrChange>
      </w:pPr>
    </w:p>
    <w:p w14:paraId="2C299583" w14:textId="77777777" w:rsidR="0006117F" w:rsidRDefault="0006117F">
      <w:pPr>
        <w:spacing w:after="0" w:line="276" w:lineRule="auto"/>
        <w:rPr>
          <w:ins w:id="3513" w:author="Microsoft account" w:date="2025-10-05T10:08:00Z"/>
          <w:rtl/>
          <w:lang w:bidi="fa-IR"/>
        </w:rPr>
        <w:pPrChange w:id="3514" w:author="Microsoft account" w:date="2025-10-05T10:08:00Z">
          <w:pPr>
            <w:spacing w:after="0" w:line="276" w:lineRule="auto"/>
            <w:jc w:val="both"/>
          </w:pPr>
        </w:pPrChange>
      </w:pPr>
    </w:p>
    <w:p w14:paraId="6D767137" w14:textId="77777777" w:rsidR="0006117F" w:rsidRDefault="0006117F">
      <w:pPr>
        <w:spacing w:after="0" w:line="276" w:lineRule="auto"/>
        <w:rPr>
          <w:ins w:id="3515" w:author="Microsoft account" w:date="2025-10-05T10:08:00Z"/>
          <w:rtl/>
          <w:lang w:bidi="fa-IR"/>
        </w:rPr>
        <w:pPrChange w:id="3516" w:author="Microsoft account" w:date="2025-10-05T10:08:00Z">
          <w:pPr>
            <w:spacing w:after="0" w:line="276" w:lineRule="auto"/>
            <w:jc w:val="both"/>
          </w:pPr>
        </w:pPrChange>
      </w:pPr>
    </w:p>
    <w:p w14:paraId="73E240FD" w14:textId="77777777" w:rsidR="0006117F" w:rsidRDefault="0006117F">
      <w:pPr>
        <w:spacing w:after="0" w:line="276" w:lineRule="auto"/>
        <w:rPr>
          <w:ins w:id="3517" w:author="Microsoft account" w:date="2025-10-05T10:08:00Z"/>
          <w:rtl/>
          <w:lang w:bidi="fa-IR"/>
        </w:rPr>
        <w:pPrChange w:id="3518" w:author="Microsoft account" w:date="2025-10-05T10:08:00Z">
          <w:pPr>
            <w:spacing w:after="0" w:line="276" w:lineRule="auto"/>
            <w:jc w:val="both"/>
          </w:pPr>
        </w:pPrChange>
      </w:pPr>
    </w:p>
    <w:p w14:paraId="49E42D69" w14:textId="19D3E8FB" w:rsidR="0006117F" w:rsidRDefault="0006117F">
      <w:pPr>
        <w:spacing w:after="0" w:line="240" w:lineRule="auto"/>
        <w:rPr>
          <w:ins w:id="3519" w:author="Microsoft account" w:date="2025-10-05T10:09:00Z"/>
          <w:rtl/>
          <w:lang w:bidi="fa-IR"/>
        </w:rPr>
      </w:pPr>
      <w:ins w:id="3520" w:author="Microsoft account" w:date="2025-10-05T10:09:00Z">
        <w:r>
          <w:rPr>
            <w:rtl/>
            <w:lang w:bidi="fa-IR"/>
          </w:rPr>
          <w:br w:type="page"/>
        </w:r>
      </w:ins>
    </w:p>
    <w:p w14:paraId="719DAFCF" w14:textId="2930687E" w:rsidR="0006117F" w:rsidRDefault="00E1635E">
      <w:pPr>
        <w:spacing w:after="0" w:line="276" w:lineRule="auto"/>
        <w:rPr>
          <w:ins w:id="3521" w:author="Microsoft account" w:date="2025-10-06T10:34:00Z"/>
          <w:rtl/>
          <w:lang w:bidi="fa-IR"/>
        </w:rPr>
        <w:pPrChange w:id="3522" w:author="Microsoft account" w:date="2025-10-05T10:08:00Z">
          <w:pPr>
            <w:spacing w:after="0" w:line="276" w:lineRule="auto"/>
            <w:jc w:val="both"/>
          </w:pPr>
        </w:pPrChange>
      </w:pPr>
      <w:bookmarkStart w:id="3523" w:name="I4040714"/>
      <w:ins w:id="3524" w:author="Microsoft account" w:date="2025-10-06T10:34:00Z">
        <w:r>
          <w:rPr>
            <w:rFonts w:hint="cs"/>
            <w:rtl/>
            <w:lang w:bidi="fa-IR"/>
          </w:rPr>
          <w:lastRenderedPageBreak/>
          <w:t>ادامه</w:t>
        </w:r>
      </w:ins>
    </w:p>
    <w:bookmarkEnd w:id="3523"/>
    <w:p w14:paraId="5294954C" w14:textId="77777777" w:rsidR="00E1635E" w:rsidRDefault="00E1635E">
      <w:pPr>
        <w:spacing w:after="0" w:line="276" w:lineRule="auto"/>
        <w:rPr>
          <w:ins w:id="3525" w:author="Microsoft account" w:date="2025-10-06T10:34:00Z"/>
          <w:rtl/>
          <w:lang w:bidi="fa-IR"/>
        </w:rPr>
        <w:pPrChange w:id="3526" w:author="Microsoft account" w:date="2025-10-06T10:34:00Z">
          <w:pPr>
            <w:spacing w:after="0" w:line="276" w:lineRule="auto"/>
            <w:jc w:val="both"/>
          </w:pPr>
        </w:pPrChange>
      </w:pPr>
    </w:p>
    <w:p w14:paraId="64A3E704" w14:textId="62423882" w:rsidR="00E1635E" w:rsidRDefault="003A00CB">
      <w:pPr>
        <w:spacing w:after="0" w:line="276" w:lineRule="auto"/>
        <w:rPr>
          <w:ins w:id="3527" w:author="Microsoft account" w:date="2025-10-06T12:22:00Z"/>
          <w:rtl/>
          <w:lang w:bidi="fa-IR"/>
        </w:rPr>
        <w:pPrChange w:id="3528" w:author="Microsoft account" w:date="2025-10-06T10:34:00Z">
          <w:pPr>
            <w:spacing w:after="0" w:line="276" w:lineRule="auto"/>
            <w:jc w:val="both"/>
          </w:pPr>
        </w:pPrChange>
      </w:pPr>
      <w:ins w:id="3529" w:author="Microsoft account" w:date="2025-10-06T10:35:00Z">
        <w:r>
          <w:rPr>
            <w:rFonts w:hint="cs"/>
            <w:rtl/>
            <w:lang w:bidi="fa-IR"/>
          </w:rPr>
          <w:t>-</w:t>
        </w:r>
      </w:ins>
      <w:ins w:id="3530"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531"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rPr>
          <w:ins w:id="3532" w:author="Microsoft account" w:date="2025-10-06T12:44:00Z"/>
          <w:rtl/>
          <w:lang w:bidi="fa-IR"/>
        </w:rPr>
        <w:pPrChange w:id="3533" w:author="Microsoft account" w:date="2025-10-06T12:42:00Z">
          <w:pPr>
            <w:spacing w:after="0" w:line="276" w:lineRule="auto"/>
            <w:jc w:val="both"/>
          </w:pPr>
        </w:pPrChange>
      </w:pPr>
      <w:ins w:id="3534"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535"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536"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537"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538"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539"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540" w:author="Microsoft account" w:date="2025-10-06T12:39:00Z">
        <w:r w:rsidR="00943A01">
          <w:rPr>
            <w:rFonts w:hint="cs"/>
            <w:rtl/>
            <w:lang w:bidi="fa-IR"/>
          </w:rPr>
          <w:t>. چطور؟</w:t>
        </w:r>
      </w:ins>
      <w:ins w:id="3541"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542" w:author="Microsoft account" w:date="2025-10-06T12:41:00Z">
        <w:r w:rsidR="00943A01">
          <w:rPr>
            <w:rFonts w:hint="cs"/>
            <w:rtl/>
            <w:lang w:bidi="fa-IR"/>
          </w:rPr>
          <w:t xml:space="preserve"> به نام </w:t>
        </w:r>
        <w:r w:rsidR="00943A01">
          <w:rPr>
            <w:lang w:bidi="fa-IR"/>
          </w:rPr>
          <w:t>orient</w:t>
        </w:r>
      </w:ins>
      <w:ins w:id="3543" w:author="Microsoft account" w:date="2025-10-06T12:40:00Z">
        <w:r w:rsidR="00943A01">
          <w:rPr>
            <w:rFonts w:hint="cs"/>
            <w:rtl/>
            <w:lang w:bidi="fa-IR"/>
          </w:rPr>
          <w:t xml:space="preserve"> که این </w:t>
        </w:r>
        <w:r w:rsidR="00943A01">
          <w:rPr>
            <w:lang w:bidi="fa-IR"/>
          </w:rPr>
          <w:t>dictionary</w:t>
        </w:r>
      </w:ins>
      <w:ins w:id="3544"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545" w:author="Microsoft account" w:date="2025-10-06T12:42:00Z">
        <w:r w:rsidR="00943A01">
          <w:rPr>
            <w:lang w:bidi="fa-IR"/>
          </w:rPr>
          <w:t>list</w:t>
        </w:r>
        <w:r w:rsidR="00943A01">
          <w:rPr>
            <w:rFonts w:hint="cs"/>
            <w:rtl/>
            <w:lang w:bidi="fa-IR"/>
          </w:rPr>
          <w:t xml:space="preserve"> خواهد بود</w:t>
        </w:r>
      </w:ins>
      <w:ins w:id="3546" w:author="Microsoft account" w:date="2025-10-06T12:41:00Z">
        <w:r w:rsidR="00943A01">
          <w:rPr>
            <w:rFonts w:hint="cs"/>
            <w:rtl/>
            <w:lang w:bidi="fa-IR"/>
          </w:rPr>
          <w:t xml:space="preserve"> </w:t>
        </w:r>
      </w:ins>
      <w:ins w:id="3547"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548"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rPr>
          <w:ins w:id="3549" w:author="Microsoft account" w:date="2025-10-06T12:44:00Z"/>
          <w:rtl/>
          <w:lang w:bidi="fa-IR"/>
        </w:rPr>
        <w:pPrChange w:id="3550" w:author="Microsoft account" w:date="2025-10-06T12:44:00Z">
          <w:pPr>
            <w:spacing w:after="0" w:line="276" w:lineRule="auto"/>
            <w:jc w:val="both"/>
          </w:pPr>
        </w:pPrChange>
      </w:pPr>
      <w:ins w:id="3551" w:author="Microsoft account" w:date="2025-10-06T12:43:00Z">
        <w:r>
          <w:rPr>
            <w:rFonts w:hint="cs"/>
            <w:rtl/>
            <w:lang w:bidi="fa-IR"/>
          </w:rPr>
          <w:t xml:space="preserve">(مثال: </w:t>
        </w:r>
        <w:r>
          <w:rPr>
            <w:lang w:bidi="fa-IR"/>
          </w:rPr>
          <w:t>{“English”: “Hi”, “Persian”: “per</w:t>
        </w:r>
      </w:ins>
      <w:ins w:id="3552" w:author="Microsoft account" w:date="2025-10-06T12:44:00Z">
        <w:r>
          <w:rPr>
            <w:lang w:bidi="fa-IR"/>
          </w:rPr>
          <w:t>_value</w:t>
        </w:r>
      </w:ins>
      <w:ins w:id="3553" w:author="Microsoft account" w:date="2025-10-06T12:43:00Z">
        <w:r>
          <w:rPr>
            <w:lang w:bidi="fa-IR"/>
          </w:rPr>
          <w:t>”}</w:t>
        </w:r>
      </w:ins>
      <w:ins w:id="3554" w:author="Microsoft account" w:date="2025-10-06T12:44:00Z">
        <w:r>
          <w:rPr>
            <w:lang w:bidi="fa-IR"/>
          </w:rPr>
          <w:t xml:space="preserve"> </w:t>
        </w:r>
        <w:r>
          <w:rPr>
            <w:rFonts w:hint="cs"/>
            <w:rtl/>
            <w:lang w:bidi="fa-IR"/>
          </w:rPr>
          <w:t xml:space="preserve"> ) </w:t>
        </w:r>
      </w:ins>
      <w:ins w:id="3555"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rPr>
          <w:ins w:id="3556" w:author="Microsoft account" w:date="2025-10-06T10:35:00Z"/>
          <w:lang w:bidi="fa-IR"/>
        </w:rPr>
        <w:pPrChange w:id="3557" w:author="Microsoft account" w:date="2025-10-06T12:44:00Z">
          <w:pPr>
            <w:spacing w:after="0" w:line="276" w:lineRule="auto"/>
            <w:jc w:val="both"/>
          </w:pPr>
        </w:pPrChange>
      </w:pPr>
      <w:ins w:id="3558"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rPr>
          <w:ins w:id="3559" w:author="Microsoft account" w:date="2025-10-06T10:35:00Z"/>
          <w:rtl/>
          <w:lang w:bidi="fa-IR"/>
        </w:rPr>
        <w:pPrChange w:id="3560" w:author="Microsoft account" w:date="2025-10-06T10:35:00Z">
          <w:pPr>
            <w:spacing w:after="0" w:line="276" w:lineRule="auto"/>
            <w:jc w:val="both"/>
          </w:pPr>
        </w:pPrChange>
      </w:pPr>
      <w:ins w:id="3561" w:author="Microsoft account" w:date="2025-10-06T12:50:00Z">
        <w:r>
          <w:rPr>
            <w:lang w:bidi="fa-IR"/>
          </w:rPr>
          <w:t>Ti</w:t>
        </w:r>
      </w:ins>
      <w:ins w:id="3562" w:author="Microsoft account" w:date="2025-10-07T11:04:00Z">
        <w:r w:rsidR="003554AF">
          <w:rPr>
            <w:lang w:bidi="fa-IR"/>
          </w:rPr>
          <w:t>l</w:t>
        </w:r>
      </w:ins>
      <w:ins w:id="3563" w:author="Microsoft account" w:date="2025-10-06T12:50:00Z">
        <w:r>
          <w:rPr>
            <w:lang w:bidi="fa-IR"/>
          </w:rPr>
          <w:t>l Day031 005 00:04:09</w:t>
        </w:r>
      </w:ins>
    </w:p>
    <w:p w14:paraId="7949C7D3" w14:textId="77777777" w:rsidR="00E1635E" w:rsidRDefault="00E1635E">
      <w:pPr>
        <w:spacing w:after="0" w:line="276" w:lineRule="auto"/>
        <w:rPr>
          <w:ins w:id="3564" w:author="Microsoft account" w:date="2025-10-06T10:35:00Z"/>
          <w:rtl/>
          <w:lang w:bidi="fa-IR"/>
        </w:rPr>
        <w:pPrChange w:id="3565" w:author="Microsoft account" w:date="2025-10-06T10:35:00Z">
          <w:pPr>
            <w:spacing w:after="0" w:line="276" w:lineRule="auto"/>
            <w:jc w:val="both"/>
          </w:pPr>
        </w:pPrChange>
      </w:pPr>
    </w:p>
    <w:p w14:paraId="1E83E37D" w14:textId="77777777" w:rsidR="00E1635E" w:rsidRDefault="00E1635E">
      <w:pPr>
        <w:spacing w:after="0" w:line="276" w:lineRule="auto"/>
        <w:rPr>
          <w:ins w:id="3566" w:author="Microsoft account" w:date="2025-10-06T10:34:00Z"/>
          <w:rtl/>
          <w:lang w:bidi="fa-IR"/>
        </w:rPr>
        <w:pPrChange w:id="3567" w:author="Microsoft account" w:date="2025-10-06T10:35:00Z">
          <w:pPr>
            <w:spacing w:after="0" w:line="276" w:lineRule="auto"/>
            <w:jc w:val="both"/>
          </w:pPr>
        </w:pPrChange>
      </w:pPr>
    </w:p>
    <w:p w14:paraId="20E5462D" w14:textId="77777777" w:rsidR="00E1635E" w:rsidRDefault="00E1635E">
      <w:pPr>
        <w:spacing w:after="0" w:line="276" w:lineRule="auto"/>
        <w:rPr>
          <w:ins w:id="3568" w:author="Microsoft account" w:date="2025-10-06T10:34:00Z"/>
          <w:rtl/>
          <w:lang w:bidi="fa-IR"/>
        </w:rPr>
        <w:pPrChange w:id="3569" w:author="Microsoft account" w:date="2025-10-06T10:34:00Z">
          <w:pPr>
            <w:spacing w:after="0" w:line="276" w:lineRule="auto"/>
            <w:jc w:val="both"/>
          </w:pPr>
        </w:pPrChange>
      </w:pPr>
    </w:p>
    <w:p w14:paraId="16C1ED8A" w14:textId="77777777" w:rsidR="00E1635E" w:rsidRDefault="00E1635E">
      <w:pPr>
        <w:spacing w:after="0" w:line="276" w:lineRule="auto"/>
        <w:rPr>
          <w:ins w:id="3570" w:author="Microsoft account" w:date="2025-10-06T10:34:00Z"/>
          <w:rtl/>
          <w:lang w:bidi="fa-IR"/>
        </w:rPr>
        <w:pPrChange w:id="3571" w:author="Microsoft account" w:date="2025-10-06T10:34:00Z">
          <w:pPr>
            <w:spacing w:after="0" w:line="276" w:lineRule="auto"/>
            <w:jc w:val="both"/>
          </w:pPr>
        </w:pPrChange>
      </w:pPr>
    </w:p>
    <w:p w14:paraId="28C27BA9" w14:textId="1C425CA5" w:rsidR="003A00CB" w:rsidRDefault="003A00CB">
      <w:pPr>
        <w:spacing w:after="0" w:line="240" w:lineRule="auto"/>
        <w:rPr>
          <w:ins w:id="3572" w:author="Microsoft account" w:date="2025-10-06T10:35:00Z"/>
          <w:rtl/>
          <w:lang w:bidi="fa-IR"/>
        </w:rPr>
      </w:pPr>
      <w:ins w:id="3573" w:author="Microsoft account" w:date="2025-10-06T10:35:00Z">
        <w:r>
          <w:rPr>
            <w:rtl/>
            <w:lang w:bidi="fa-IR"/>
          </w:rPr>
          <w:br w:type="page"/>
        </w:r>
      </w:ins>
    </w:p>
    <w:p w14:paraId="38E8F5BC" w14:textId="6C10AB9C" w:rsidR="00E1635E" w:rsidRDefault="00342CE0">
      <w:pPr>
        <w:spacing w:after="0" w:line="276" w:lineRule="auto"/>
        <w:rPr>
          <w:ins w:id="3574" w:author="Microsoft account" w:date="2025-10-07T11:05:00Z"/>
          <w:rtl/>
          <w:lang w:bidi="fa-IR"/>
        </w:rPr>
        <w:pPrChange w:id="3575" w:author="Microsoft account" w:date="2025-10-06T10:34:00Z">
          <w:pPr>
            <w:spacing w:after="0" w:line="276" w:lineRule="auto"/>
            <w:jc w:val="both"/>
          </w:pPr>
        </w:pPrChange>
      </w:pPr>
      <w:bookmarkStart w:id="3576" w:name="I4040715"/>
      <w:ins w:id="3577" w:author="Microsoft account" w:date="2025-10-07T11:05:00Z">
        <w:r>
          <w:rPr>
            <w:rFonts w:hint="cs"/>
            <w:rtl/>
            <w:lang w:bidi="fa-IR"/>
          </w:rPr>
          <w:lastRenderedPageBreak/>
          <w:t>ادامه</w:t>
        </w:r>
      </w:ins>
    </w:p>
    <w:bookmarkEnd w:id="3576"/>
    <w:p w14:paraId="3EB976D5" w14:textId="77777777" w:rsidR="00342CE0" w:rsidRDefault="00342CE0">
      <w:pPr>
        <w:spacing w:after="0" w:line="276" w:lineRule="auto"/>
        <w:rPr>
          <w:ins w:id="3578" w:author="Microsoft account" w:date="2025-10-07T11:05:00Z"/>
          <w:rtl/>
          <w:lang w:bidi="fa-IR"/>
        </w:rPr>
        <w:pPrChange w:id="3579" w:author="Microsoft account" w:date="2025-10-07T11:05:00Z">
          <w:pPr>
            <w:spacing w:after="0" w:line="276" w:lineRule="auto"/>
            <w:jc w:val="both"/>
          </w:pPr>
        </w:pPrChange>
      </w:pPr>
    </w:p>
    <w:p w14:paraId="0A950226" w14:textId="2F0C6401" w:rsidR="00342CE0" w:rsidRDefault="00342CE0">
      <w:pPr>
        <w:spacing w:after="0" w:line="276" w:lineRule="auto"/>
        <w:rPr>
          <w:ins w:id="3580" w:author="Microsoft account" w:date="2025-10-07T12:17:00Z"/>
          <w:rtl/>
          <w:lang w:bidi="fa-IR"/>
        </w:rPr>
        <w:pPrChange w:id="3581" w:author="Microsoft account" w:date="2025-10-07T11:05:00Z">
          <w:pPr>
            <w:spacing w:after="0" w:line="276" w:lineRule="auto"/>
            <w:jc w:val="both"/>
          </w:pPr>
        </w:pPrChange>
      </w:pPr>
      <w:ins w:id="3582" w:author="Microsoft account" w:date="2025-10-07T11:05:00Z">
        <w:r>
          <w:rPr>
            <w:rFonts w:hint="cs"/>
            <w:rtl/>
            <w:lang w:bidi="fa-IR"/>
          </w:rPr>
          <w:t>-</w:t>
        </w:r>
      </w:ins>
      <w:ins w:id="3583"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584"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585"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586"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587"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588" w:author="Microsoft account" w:date="2025-10-09T09:00:00Z">
        <w:r w:rsidR="00984BB5">
          <w:rPr>
            <w:rFonts w:hint="cs"/>
            <w:rtl/>
            <w:lang w:bidi="fa-IR"/>
          </w:rPr>
          <w:t>)</w:t>
        </w:r>
      </w:ins>
      <w:ins w:id="3589" w:author="Microsoft account" w:date="2025-10-07T12:17:00Z">
        <w:r w:rsidR="00805E71">
          <w:rPr>
            <w:rFonts w:hint="cs"/>
            <w:rtl/>
            <w:lang w:bidi="fa-IR"/>
          </w:rPr>
          <w:t xml:space="preserve"> </w:t>
        </w:r>
      </w:ins>
    </w:p>
    <w:p w14:paraId="5C2D110E" w14:textId="2F54065A" w:rsidR="00805E71" w:rsidRDefault="00805E71">
      <w:pPr>
        <w:spacing w:after="0" w:line="276" w:lineRule="auto"/>
        <w:rPr>
          <w:ins w:id="3590" w:author="Microsoft account" w:date="2025-10-07T12:20:00Z"/>
          <w:rtl/>
          <w:lang w:bidi="fa-IR"/>
        </w:rPr>
        <w:pPrChange w:id="3591" w:author="Microsoft account" w:date="2025-10-07T12:17:00Z">
          <w:pPr>
            <w:spacing w:after="0" w:line="276" w:lineRule="auto"/>
            <w:jc w:val="both"/>
          </w:pPr>
        </w:pPrChange>
      </w:pPr>
      <w:ins w:id="3592"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3593" w:author="Microsoft account" w:date="2025-10-09T09:02:00Z">
              <w:rPr>
                <w:rFonts w:hint="eastAsia"/>
                <w:rtl/>
                <w:lang w:bidi="fa-IR"/>
              </w:rPr>
            </w:rPrChange>
          </w:rPr>
          <w:t>قرار</w:t>
        </w:r>
        <w:r w:rsidRPr="00984BB5">
          <w:rPr>
            <w:highlight w:val="darkCyan"/>
            <w:u w:val="single"/>
            <w:rtl/>
            <w:lang w:bidi="fa-IR"/>
            <w:rPrChange w:id="3594" w:author="Microsoft account" w:date="2025-10-09T09:02:00Z">
              <w:rPr>
                <w:rtl/>
                <w:lang w:bidi="fa-IR"/>
              </w:rPr>
            </w:rPrChange>
          </w:rPr>
          <w:t xml:space="preserve"> </w:t>
        </w:r>
        <w:r w:rsidRPr="00984BB5">
          <w:rPr>
            <w:rFonts w:hint="eastAsia"/>
            <w:highlight w:val="darkCyan"/>
            <w:u w:val="single"/>
            <w:rtl/>
            <w:lang w:bidi="fa-IR"/>
            <w:rPrChange w:id="3595" w:author="Microsoft account" w:date="2025-10-09T09:02:00Z">
              <w:rPr>
                <w:rFonts w:hint="eastAsia"/>
                <w:rtl/>
                <w:lang w:bidi="fa-IR"/>
              </w:rPr>
            </w:rPrChange>
          </w:rPr>
          <w:t>ن</w:t>
        </w:r>
        <w:r w:rsidRPr="00984BB5">
          <w:rPr>
            <w:rFonts w:hint="cs"/>
            <w:highlight w:val="darkCyan"/>
            <w:u w:val="single"/>
            <w:rtl/>
            <w:lang w:bidi="fa-IR"/>
            <w:rPrChange w:id="3596" w:author="Microsoft account" w:date="2025-10-09T09:02:00Z">
              <w:rPr>
                <w:rFonts w:hint="cs"/>
                <w:rtl/>
                <w:lang w:bidi="fa-IR"/>
              </w:rPr>
            </w:rPrChange>
          </w:rPr>
          <w:t>ی</w:t>
        </w:r>
        <w:r w:rsidRPr="00984BB5">
          <w:rPr>
            <w:rFonts w:hint="eastAsia"/>
            <w:highlight w:val="darkCyan"/>
            <w:u w:val="single"/>
            <w:rtl/>
            <w:lang w:bidi="fa-IR"/>
            <w:rPrChange w:id="3597" w:author="Microsoft account" w:date="2025-10-09T09:02:00Z">
              <w:rPr>
                <w:rFonts w:hint="eastAsia"/>
                <w:rtl/>
                <w:lang w:bidi="fa-IR"/>
              </w:rPr>
            </w:rPrChange>
          </w:rPr>
          <w:t>ست</w:t>
        </w:r>
        <w:r w:rsidRPr="00984BB5">
          <w:rPr>
            <w:highlight w:val="darkCyan"/>
            <w:u w:val="single"/>
            <w:rtl/>
            <w:lang w:bidi="fa-IR"/>
            <w:rPrChange w:id="3598" w:author="Microsoft account" w:date="2025-10-09T09:02:00Z">
              <w:rPr>
                <w:rtl/>
                <w:lang w:bidi="fa-IR"/>
              </w:rPr>
            </w:rPrChange>
          </w:rPr>
          <w:t xml:space="preserve"> </w:t>
        </w:r>
        <w:r w:rsidRPr="00984BB5">
          <w:rPr>
            <w:rFonts w:hint="eastAsia"/>
            <w:highlight w:val="darkCyan"/>
            <w:u w:val="single"/>
            <w:rtl/>
            <w:lang w:bidi="fa-IR"/>
            <w:rPrChange w:id="3599" w:author="Microsoft account" w:date="2025-10-09T09:02:00Z">
              <w:rPr>
                <w:rFonts w:hint="eastAsia"/>
                <w:rtl/>
                <w:lang w:bidi="fa-IR"/>
              </w:rPr>
            </w:rPrChange>
          </w:rPr>
          <w:t>ا</w:t>
        </w:r>
        <w:r w:rsidRPr="00984BB5">
          <w:rPr>
            <w:rFonts w:hint="cs"/>
            <w:highlight w:val="darkCyan"/>
            <w:u w:val="single"/>
            <w:rtl/>
            <w:lang w:bidi="fa-IR"/>
            <w:rPrChange w:id="3600" w:author="Microsoft account" w:date="2025-10-09T09:02:00Z">
              <w:rPr>
                <w:rFonts w:hint="cs"/>
                <w:rtl/>
                <w:lang w:bidi="fa-IR"/>
              </w:rPr>
            </w:rPrChange>
          </w:rPr>
          <w:t>ی</w:t>
        </w:r>
        <w:r w:rsidRPr="00984BB5">
          <w:rPr>
            <w:rFonts w:hint="eastAsia"/>
            <w:highlight w:val="darkCyan"/>
            <w:u w:val="single"/>
            <w:rtl/>
            <w:lang w:bidi="fa-IR"/>
            <w:rPrChange w:id="3601" w:author="Microsoft account" w:date="2025-10-09T09:02:00Z">
              <w:rPr>
                <w:rFonts w:hint="eastAsia"/>
                <w:rtl/>
                <w:lang w:bidi="fa-IR"/>
              </w:rPr>
            </w:rPrChange>
          </w:rPr>
          <w:t>ن</w:t>
        </w:r>
        <w:r w:rsidRPr="00984BB5">
          <w:rPr>
            <w:highlight w:val="darkCyan"/>
            <w:u w:val="single"/>
            <w:rtl/>
            <w:lang w:bidi="fa-IR"/>
            <w:rPrChange w:id="3602" w:author="Microsoft account" w:date="2025-10-09T09:02:00Z">
              <w:rPr>
                <w:rtl/>
                <w:lang w:bidi="fa-IR"/>
              </w:rPr>
            </w:rPrChange>
          </w:rPr>
          <w:t xml:space="preserve"> </w:t>
        </w:r>
        <w:r w:rsidRPr="00984BB5">
          <w:rPr>
            <w:rFonts w:hint="eastAsia"/>
            <w:highlight w:val="darkCyan"/>
            <w:u w:val="single"/>
            <w:rtl/>
            <w:lang w:bidi="fa-IR"/>
            <w:rPrChange w:id="3603" w:author="Microsoft account" w:date="2025-10-09T09:02:00Z">
              <w:rPr>
                <w:rFonts w:hint="eastAsia"/>
                <w:rtl/>
                <w:lang w:bidi="fa-IR"/>
              </w:rPr>
            </w:rPrChange>
          </w:rPr>
          <w:t>برنامه</w:t>
        </w:r>
        <w:r w:rsidRPr="00984BB5">
          <w:rPr>
            <w:highlight w:val="darkCyan"/>
            <w:u w:val="single"/>
            <w:rtl/>
            <w:lang w:bidi="fa-IR"/>
            <w:rPrChange w:id="3604" w:author="Microsoft account" w:date="2025-10-09T09:02:00Z">
              <w:rPr>
                <w:rtl/>
                <w:lang w:bidi="fa-IR"/>
              </w:rPr>
            </w:rPrChange>
          </w:rPr>
          <w:t xml:space="preserve"> </w:t>
        </w:r>
        <w:r w:rsidRPr="00984BB5">
          <w:rPr>
            <w:rFonts w:hint="eastAsia"/>
            <w:highlight w:val="darkCyan"/>
            <w:u w:val="single"/>
            <w:rtl/>
            <w:lang w:bidi="fa-IR"/>
            <w:rPrChange w:id="3605" w:author="Microsoft account" w:date="2025-10-09T09:02:00Z">
              <w:rPr>
                <w:rFonts w:hint="eastAsia"/>
                <w:rtl/>
                <w:lang w:bidi="fa-IR"/>
              </w:rPr>
            </w:rPrChange>
          </w:rPr>
          <w:t>خفنِ</w:t>
        </w:r>
        <w:r w:rsidRPr="00984BB5">
          <w:rPr>
            <w:highlight w:val="darkCyan"/>
            <w:u w:val="single"/>
            <w:rtl/>
            <w:lang w:bidi="fa-IR"/>
            <w:rPrChange w:id="3606" w:author="Microsoft account" w:date="2025-10-09T09:02:00Z">
              <w:rPr>
                <w:rtl/>
                <w:lang w:bidi="fa-IR"/>
              </w:rPr>
            </w:rPrChange>
          </w:rPr>
          <w:t xml:space="preserve"> </w:t>
        </w:r>
        <w:r w:rsidRPr="00984BB5">
          <w:rPr>
            <w:rFonts w:hint="eastAsia"/>
            <w:highlight w:val="darkCyan"/>
            <w:u w:val="single"/>
            <w:rtl/>
            <w:lang w:bidi="fa-IR"/>
            <w:rPrChange w:id="3607" w:author="Microsoft account" w:date="2025-10-09T09:02:00Z">
              <w:rPr>
                <w:rFonts w:hint="eastAsia"/>
                <w:rtl/>
                <w:lang w:bidi="fa-IR"/>
              </w:rPr>
            </w:rPrChange>
          </w:rPr>
          <w:t>خفنِ</w:t>
        </w:r>
        <w:r w:rsidRPr="00984BB5">
          <w:rPr>
            <w:highlight w:val="darkCyan"/>
            <w:u w:val="single"/>
            <w:rtl/>
            <w:lang w:bidi="fa-IR"/>
            <w:rPrChange w:id="3608" w:author="Microsoft account" w:date="2025-10-09T09:02:00Z">
              <w:rPr>
                <w:rtl/>
                <w:lang w:bidi="fa-IR"/>
              </w:rPr>
            </w:rPrChange>
          </w:rPr>
          <w:t xml:space="preserve"> </w:t>
        </w:r>
        <w:r w:rsidRPr="00984BB5">
          <w:rPr>
            <w:rFonts w:hint="eastAsia"/>
            <w:highlight w:val="darkCyan"/>
            <w:u w:val="single"/>
            <w:rtl/>
            <w:lang w:bidi="fa-IR"/>
            <w:rPrChange w:id="3609" w:author="Microsoft account" w:date="2025-10-09T09:02:00Z">
              <w:rPr>
                <w:rFonts w:hint="eastAsia"/>
                <w:rtl/>
                <w:lang w:bidi="fa-IR"/>
              </w:rPr>
            </w:rPrChange>
          </w:rPr>
          <w:t>خفن</w:t>
        </w:r>
        <w:r w:rsidRPr="00984BB5">
          <w:rPr>
            <w:highlight w:val="darkCyan"/>
            <w:u w:val="single"/>
            <w:rtl/>
            <w:lang w:bidi="fa-IR"/>
            <w:rPrChange w:id="3610" w:author="Microsoft account" w:date="2025-10-09T09:02:00Z">
              <w:rPr>
                <w:rtl/>
                <w:lang w:bidi="fa-IR"/>
              </w:rPr>
            </w:rPrChange>
          </w:rPr>
          <w:t xml:space="preserve"> </w:t>
        </w:r>
        <w:r w:rsidRPr="00984BB5">
          <w:rPr>
            <w:rFonts w:hint="eastAsia"/>
            <w:highlight w:val="darkCyan"/>
            <w:u w:val="single"/>
            <w:rtl/>
            <w:lang w:bidi="fa-IR"/>
            <w:rPrChange w:id="3611" w:author="Microsoft account" w:date="2025-10-09T09:02:00Z">
              <w:rPr>
                <w:rFonts w:hint="eastAsia"/>
                <w:rtl/>
                <w:lang w:bidi="fa-IR"/>
              </w:rPr>
            </w:rPrChange>
          </w:rPr>
          <w:t>باشه،</w:t>
        </w:r>
        <w:r w:rsidRPr="00984BB5">
          <w:rPr>
            <w:highlight w:val="darkCyan"/>
            <w:u w:val="single"/>
            <w:rtl/>
            <w:lang w:bidi="fa-IR"/>
            <w:rPrChange w:id="3612" w:author="Microsoft account" w:date="2025-10-09T09:02:00Z">
              <w:rPr>
                <w:rtl/>
                <w:lang w:bidi="fa-IR"/>
              </w:rPr>
            </w:rPrChange>
          </w:rPr>
          <w:t xml:space="preserve"> </w:t>
        </w:r>
        <w:r w:rsidRPr="00984BB5">
          <w:rPr>
            <w:rFonts w:hint="eastAsia"/>
            <w:highlight w:val="darkCyan"/>
            <w:u w:val="single"/>
            <w:rtl/>
            <w:lang w:bidi="fa-IR"/>
            <w:rPrChange w:id="3613" w:author="Microsoft account" w:date="2025-10-09T09:02:00Z">
              <w:rPr>
                <w:rFonts w:hint="eastAsia"/>
                <w:rtl/>
                <w:lang w:bidi="fa-IR"/>
              </w:rPr>
            </w:rPrChange>
          </w:rPr>
          <w:t>در</w:t>
        </w:r>
        <w:r w:rsidRPr="00984BB5">
          <w:rPr>
            <w:highlight w:val="darkCyan"/>
            <w:u w:val="single"/>
            <w:rtl/>
            <w:lang w:bidi="fa-IR"/>
            <w:rPrChange w:id="3614" w:author="Microsoft account" w:date="2025-10-09T09:02:00Z">
              <w:rPr>
                <w:rtl/>
                <w:lang w:bidi="fa-IR"/>
              </w:rPr>
            </w:rPrChange>
          </w:rPr>
          <w:t xml:space="preserve"> </w:t>
        </w:r>
        <w:r w:rsidRPr="00984BB5">
          <w:rPr>
            <w:rFonts w:hint="eastAsia"/>
            <w:highlight w:val="darkCyan"/>
            <w:u w:val="single"/>
            <w:rtl/>
            <w:lang w:bidi="fa-IR"/>
            <w:rPrChange w:id="3615" w:author="Microsoft account" w:date="2025-10-09T09:02:00Z">
              <w:rPr>
                <w:rFonts w:hint="eastAsia"/>
                <w:rtl/>
                <w:lang w:bidi="fa-IR"/>
              </w:rPr>
            </w:rPrChange>
          </w:rPr>
          <w:t>حد</w:t>
        </w:r>
        <w:r w:rsidRPr="00984BB5">
          <w:rPr>
            <w:highlight w:val="darkCyan"/>
            <w:u w:val="single"/>
            <w:rtl/>
            <w:lang w:bidi="fa-IR"/>
            <w:rPrChange w:id="3616" w:author="Microsoft account" w:date="2025-10-09T09:02:00Z">
              <w:rPr>
                <w:rtl/>
                <w:lang w:bidi="fa-IR"/>
              </w:rPr>
            </w:rPrChange>
          </w:rPr>
          <w:t xml:space="preserve"> </w:t>
        </w:r>
        <w:r w:rsidRPr="00984BB5">
          <w:rPr>
            <w:rFonts w:hint="eastAsia"/>
            <w:highlight w:val="darkCyan"/>
            <w:u w:val="single"/>
            <w:rtl/>
            <w:lang w:bidi="fa-IR"/>
            <w:rPrChange w:id="3617" w:author="Microsoft account" w:date="2025-10-09T09:02:00Z">
              <w:rPr>
                <w:rFonts w:hint="eastAsia"/>
                <w:rtl/>
                <w:lang w:bidi="fa-IR"/>
              </w:rPr>
            </w:rPrChange>
          </w:rPr>
          <w:t>دوره</w:t>
        </w:r>
        <w:r w:rsidRPr="00984BB5">
          <w:rPr>
            <w:highlight w:val="darkCyan"/>
            <w:u w:val="single"/>
            <w:rtl/>
            <w:lang w:bidi="fa-IR"/>
            <w:rPrChange w:id="3618" w:author="Microsoft account" w:date="2025-10-09T09:02:00Z">
              <w:rPr>
                <w:rtl/>
                <w:lang w:bidi="fa-IR"/>
              </w:rPr>
            </w:rPrChange>
          </w:rPr>
          <w:t xml:space="preserve"> </w:t>
        </w:r>
        <w:r w:rsidRPr="00984BB5">
          <w:rPr>
            <w:rFonts w:hint="eastAsia"/>
            <w:highlight w:val="darkCyan"/>
            <w:u w:val="single"/>
            <w:rtl/>
            <w:lang w:bidi="fa-IR"/>
            <w:rPrChange w:id="3619" w:author="Microsoft account" w:date="2025-10-09T09:02:00Z">
              <w:rPr>
                <w:rFonts w:hint="eastAsia"/>
                <w:rtl/>
                <w:lang w:bidi="fa-IR"/>
              </w:rPr>
            </w:rPrChange>
          </w:rPr>
          <w:t>م</w:t>
        </w:r>
        <w:r w:rsidRPr="00984BB5">
          <w:rPr>
            <w:rFonts w:hint="cs"/>
            <w:highlight w:val="darkCyan"/>
            <w:u w:val="single"/>
            <w:rtl/>
            <w:lang w:bidi="fa-IR"/>
            <w:rPrChange w:id="3620" w:author="Microsoft account" w:date="2025-10-09T09:02:00Z">
              <w:rPr>
                <w:rFonts w:hint="cs"/>
                <w:rtl/>
                <w:lang w:bidi="fa-IR"/>
              </w:rPr>
            </w:rPrChange>
          </w:rPr>
          <w:t>ی</w:t>
        </w:r>
        <w:r w:rsidRPr="00984BB5">
          <w:rPr>
            <w:rFonts w:hint="eastAsia"/>
            <w:highlight w:val="darkCyan"/>
            <w:u w:val="single"/>
            <w:rtl/>
            <w:lang w:bidi="fa-IR"/>
            <w:rPrChange w:id="3621" w:author="Microsoft account" w:date="2025-10-09T09:02:00Z">
              <w:rPr>
                <w:rFonts w:hint="eastAsia"/>
                <w:rtl/>
                <w:lang w:bidi="fa-IR"/>
              </w:rPr>
            </w:rPrChange>
          </w:rPr>
          <w:t>خوا</w:t>
        </w:r>
        <w:r w:rsidRPr="00984BB5">
          <w:rPr>
            <w:rFonts w:hint="cs"/>
            <w:highlight w:val="darkCyan"/>
            <w:u w:val="single"/>
            <w:rtl/>
            <w:lang w:bidi="fa-IR"/>
            <w:rPrChange w:id="3622" w:author="Microsoft account" w:date="2025-10-09T09:02:00Z">
              <w:rPr>
                <w:rFonts w:hint="cs"/>
                <w:rtl/>
                <w:lang w:bidi="fa-IR"/>
              </w:rPr>
            </w:rPrChange>
          </w:rPr>
          <w:t>ی</w:t>
        </w:r>
        <w:r w:rsidRPr="00984BB5">
          <w:rPr>
            <w:rFonts w:hint="eastAsia"/>
            <w:highlight w:val="darkCyan"/>
            <w:u w:val="single"/>
            <w:rtl/>
            <w:lang w:bidi="fa-IR"/>
            <w:rPrChange w:id="3623" w:author="Microsoft account" w:date="2025-10-09T09:02:00Z">
              <w:rPr>
                <w:rFonts w:hint="eastAsia"/>
                <w:rtl/>
                <w:lang w:bidi="fa-IR"/>
              </w:rPr>
            </w:rPrChange>
          </w:rPr>
          <w:t>م</w:t>
        </w:r>
        <w:r w:rsidRPr="00984BB5">
          <w:rPr>
            <w:highlight w:val="darkCyan"/>
            <w:u w:val="single"/>
            <w:rtl/>
            <w:lang w:bidi="fa-IR"/>
            <w:rPrChange w:id="3624" w:author="Microsoft account" w:date="2025-10-09T09:02:00Z">
              <w:rPr>
                <w:rtl/>
                <w:lang w:bidi="fa-IR"/>
              </w:rPr>
            </w:rPrChange>
          </w:rPr>
          <w:t xml:space="preserve"> </w:t>
        </w:r>
        <w:r w:rsidRPr="00984BB5">
          <w:rPr>
            <w:rFonts w:hint="eastAsia"/>
            <w:highlight w:val="darkCyan"/>
            <w:u w:val="single"/>
            <w:rtl/>
            <w:lang w:bidi="fa-IR"/>
            <w:rPrChange w:id="3625"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3626" w:author="Microsoft account" w:date="2025-10-07T12:18:00Z">
        <w:r>
          <w:rPr>
            <w:lang w:bidi="fa-IR"/>
          </w:rPr>
          <w:t>cards.data</w:t>
        </w:r>
        <w:r>
          <w:rPr>
            <w:rFonts w:hint="cs"/>
            <w:rtl/>
            <w:lang w:bidi="fa-IR"/>
          </w:rPr>
          <w:t xml:space="preserve"> حذف بشه، بره توی یه </w:t>
        </w:r>
        <w:r>
          <w:rPr>
            <w:lang w:bidi="fa-IR"/>
          </w:rPr>
          <w:t>csv</w:t>
        </w:r>
      </w:ins>
      <w:ins w:id="3627"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3628"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rPr>
          <w:ins w:id="3629" w:author="Microsoft account" w:date="2025-10-07T12:20:00Z"/>
          <w:rtl/>
          <w:lang w:bidi="fa-IR"/>
        </w:rPr>
        <w:pPrChange w:id="3630" w:author="Microsoft account" w:date="2025-10-07T12:20:00Z">
          <w:pPr>
            <w:spacing w:after="0" w:line="276" w:lineRule="auto"/>
            <w:jc w:val="both"/>
          </w:pPr>
        </w:pPrChange>
      </w:pPr>
    </w:p>
    <w:p w14:paraId="4584758C" w14:textId="640DF754" w:rsidR="00573870" w:rsidRDefault="00573870">
      <w:pPr>
        <w:spacing w:after="0" w:line="276" w:lineRule="auto"/>
        <w:rPr>
          <w:ins w:id="3631" w:author="Microsoft account" w:date="2025-10-07T13:25:00Z"/>
          <w:rtl/>
          <w:lang w:bidi="fa-IR"/>
        </w:rPr>
        <w:pPrChange w:id="3632" w:author="Microsoft account" w:date="2025-10-07T12:20:00Z">
          <w:pPr>
            <w:spacing w:after="0" w:line="276" w:lineRule="auto"/>
            <w:jc w:val="both"/>
          </w:pPr>
        </w:pPrChange>
      </w:pPr>
      <w:ins w:id="3633" w:author="Microsoft account" w:date="2025-10-07T12:20:00Z">
        <w:r>
          <w:rPr>
            <w:rFonts w:hint="cs"/>
            <w:rtl/>
            <w:lang w:bidi="fa-IR"/>
          </w:rPr>
          <w:t>-</w:t>
        </w:r>
      </w:ins>
      <w:ins w:id="3634" w:author="Microsoft account" w:date="2025-10-07T13:24:00Z">
        <w:r w:rsidR="00B37674">
          <w:rPr>
            <w:rFonts w:hint="cs"/>
            <w:rtl/>
            <w:lang w:bidi="fa-IR"/>
          </w:rPr>
          <w:t xml:space="preserve">نیاز به درست کردن ذخیره سازی در </w:t>
        </w:r>
        <w:r w:rsidR="00B37674">
          <w:rPr>
            <w:lang w:bidi="fa-IR"/>
          </w:rPr>
          <w:t>words</w:t>
        </w:r>
      </w:ins>
      <w:ins w:id="3635"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rPr>
          <w:ins w:id="3636" w:author="Microsoft account" w:date="2025-10-07T11:05:00Z"/>
          <w:lang w:bidi="fa-IR"/>
        </w:rPr>
        <w:pPrChange w:id="3637" w:author="Microsoft account" w:date="2025-10-07T13:25:00Z">
          <w:pPr>
            <w:spacing w:after="0" w:line="276" w:lineRule="auto"/>
            <w:jc w:val="both"/>
          </w:pPr>
        </w:pPrChange>
      </w:pPr>
      <w:ins w:id="3638" w:author="Microsoft account" w:date="2025-10-07T13:26:00Z">
        <w:r>
          <w:rPr>
            <w:lang w:bidi="fa-IR"/>
          </w:rPr>
          <w:t xml:space="preserve">Till </w:t>
        </w:r>
      </w:ins>
      <w:ins w:id="3639" w:author="Microsoft account" w:date="2025-10-07T13:27:00Z">
        <w:r>
          <w:rPr>
            <w:lang w:bidi="fa-IR"/>
          </w:rPr>
          <w:t>Day031 008 file middle</w:t>
        </w:r>
      </w:ins>
    </w:p>
    <w:p w14:paraId="55540646" w14:textId="77777777" w:rsidR="00342CE0" w:rsidRDefault="00342CE0">
      <w:pPr>
        <w:spacing w:after="0" w:line="276" w:lineRule="auto"/>
        <w:rPr>
          <w:ins w:id="3640" w:author="Microsoft account" w:date="2025-10-07T11:05:00Z"/>
          <w:rtl/>
          <w:lang w:bidi="fa-IR"/>
        </w:rPr>
        <w:pPrChange w:id="3641" w:author="Microsoft account" w:date="2025-10-07T11:05:00Z">
          <w:pPr>
            <w:spacing w:after="0" w:line="276" w:lineRule="auto"/>
            <w:jc w:val="both"/>
          </w:pPr>
        </w:pPrChange>
      </w:pPr>
    </w:p>
    <w:p w14:paraId="1381942F" w14:textId="77777777" w:rsidR="00342CE0" w:rsidRDefault="00342CE0">
      <w:pPr>
        <w:spacing w:after="0" w:line="276" w:lineRule="auto"/>
        <w:rPr>
          <w:ins w:id="3642" w:author="Microsoft account" w:date="2025-10-07T11:05:00Z"/>
          <w:rtl/>
          <w:lang w:bidi="fa-IR"/>
        </w:rPr>
        <w:pPrChange w:id="3643" w:author="Microsoft account" w:date="2025-10-07T11:05:00Z">
          <w:pPr>
            <w:spacing w:after="0" w:line="276" w:lineRule="auto"/>
            <w:jc w:val="both"/>
          </w:pPr>
        </w:pPrChange>
      </w:pPr>
    </w:p>
    <w:p w14:paraId="6D1E8000" w14:textId="77777777" w:rsidR="00342CE0" w:rsidRDefault="00342CE0">
      <w:pPr>
        <w:spacing w:after="0" w:line="276" w:lineRule="auto"/>
        <w:rPr>
          <w:ins w:id="3644" w:author="Microsoft account" w:date="2025-10-07T11:05:00Z"/>
          <w:rtl/>
          <w:lang w:bidi="fa-IR"/>
        </w:rPr>
        <w:pPrChange w:id="3645" w:author="Microsoft account" w:date="2025-10-07T11:05:00Z">
          <w:pPr>
            <w:spacing w:after="0" w:line="276" w:lineRule="auto"/>
            <w:jc w:val="both"/>
          </w:pPr>
        </w:pPrChange>
      </w:pPr>
    </w:p>
    <w:p w14:paraId="107E38C1" w14:textId="4621714B" w:rsidR="00342CE0" w:rsidRDefault="00342CE0">
      <w:pPr>
        <w:spacing w:after="0" w:line="240" w:lineRule="auto"/>
        <w:rPr>
          <w:ins w:id="3646" w:author="Microsoft account" w:date="2025-10-07T11:05:00Z"/>
          <w:rtl/>
          <w:lang w:bidi="fa-IR"/>
        </w:rPr>
      </w:pPr>
      <w:ins w:id="3647" w:author="Microsoft account" w:date="2025-10-07T11:05:00Z">
        <w:r>
          <w:rPr>
            <w:rtl/>
            <w:lang w:bidi="fa-IR"/>
          </w:rPr>
          <w:br w:type="page"/>
        </w:r>
      </w:ins>
    </w:p>
    <w:p w14:paraId="0C04164D" w14:textId="360EB26D" w:rsidR="00342CE0" w:rsidRDefault="00984BB5">
      <w:pPr>
        <w:spacing w:after="0" w:line="276" w:lineRule="auto"/>
        <w:rPr>
          <w:ins w:id="3648" w:author="Microsoft account" w:date="2025-10-09T09:03:00Z"/>
          <w:rtl/>
          <w:lang w:bidi="fa-IR"/>
        </w:rPr>
        <w:pPrChange w:id="3649" w:author="Microsoft account" w:date="2025-10-07T11:05:00Z">
          <w:pPr>
            <w:spacing w:after="0" w:line="276" w:lineRule="auto"/>
            <w:jc w:val="both"/>
          </w:pPr>
        </w:pPrChange>
      </w:pPr>
      <w:bookmarkStart w:id="3650" w:name="I4040717"/>
      <w:ins w:id="3651" w:author="Microsoft account" w:date="2025-10-09T09:03:00Z">
        <w:r>
          <w:rPr>
            <w:rFonts w:hint="cs"/>
            <w:rtl/>
            <w:lang w:bidi="fa-IR"/>
          </w:rPr>
          <w:lastRenderedPageBreak/>
          <w:t>ادامه</w:t>
        </w:r>
      </w:ins>
    </w:p>
    <w:bookmarkEnd w:id="3650"/>
    <w:p w14:paraId="096D02BD" w14:textId="77777777" w:rsidR="00984BB5" w:rsidRDefault="00984BB5">
      <w:pPr>
        <w:spacing w:after="0" w:line="276" w:lineRule="auto"/>
        <w:rPr>
          <w:ins w:id="3652" w:author="Microsoft account" w:date="2025-10-09T09:03:00Z"/>
          <w:rtl/>
          <w:lang w:bidi="fa-IR"/>
        </w:rPr>
        <w:pPrChange w:id="3653" w:author="Microsoft account" w:date="2025-10-09T09:03:00Z">
          <w:pPr>
            <w:spacing w:after="0" w:line="276" w:lineRule="auto"/>
            <w:jc w:val="both"/>
          </w:pPr>
        </w:pPrChange>
      </w:pPr>
    </w:p>
    <w:p w14:paraId="0FDDFF55" w14:textId="1642C165" w:rsidR="00984BB5" w:rsidRDefault="00984BB5">
      <w:pPr>
        <w:spacing w:after="0" w:line="276" w:lineRule="auto"/>
        <w:rPr>
          <w:ins w:id="3654" w:author="Microsoft account" w:date="2025-10-09T09:34:00Z"/>
          <w:rtl/>
          <w:lang w:bidi="fa-IR"/>
        </w:rPr>
        <w:pPrChange w:id="3655" w:author="Microsoft account" w:date="2025-10-09T09:03:00Z">
          <w:pPr>
            <w:spacing w:after="0" w:line="276" w:lineRule="auto"/>
            <w:jc w:val="both"/>
          </w:pPr>
        </w:pPrChange>
      </w:pPr>
      <w:ins w:id="3656" w:author="Microsoft account" w:date="2025-10-09T09:03:00Z">
        <w:r>
          <w:rPr>
            <w:rFonts w:hint="cs"/>
            <w:rtl/>
            <w:lang w:bidi="fa-IR"/>
          </w:rPr>
          <w:t>-</w:t>
        </w:r>
      </w:ins>
      <w:ins w:id="3657"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658"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3659"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rPr>
          <w:ins w:id="3660" w:author="Microsoft account" w:date="2025-10-09T09:34:00Z"/>
          <w:rtl/>
          <w:lang w:bidi="fa-IR"/>
        </w:rPr>
        <w:pPrChange w:id="3661" w:author="Microsoft account" w:date="2025-10-09T09:34:00Z">
          <w:pPr>
            <w:spacing w:after="0" w:line="276" w:lineRule="auto"/>
            <w:jc w:val="both"/>
          </w:pPr>
        </w:pPrChange>
      </w:pPr>
    </w:p>
    <w:p w14:paraId="1A01F9FD" w14:textId="253DF8DE" w:rsidR="00332F8B" w:rsidRDefault="00332F8B">
      <w:pPr>
        <w:spacing w:after="0" w:line="276" w:lineRule="auto"/>
        <w:rPr>
          <w:ins w:id="3662" w:author="Microsoft account" w:date="2025-10-09T09:56:00Z"/>
          <w:lang w:bidi="fa-IR"/>
        </w:rPr>
        <w:pPrChange w:id="3663" w:author="Microsoft account" w:date="2025-10-09T09:34:00Z">
          <w:pPr>
            <w:spacing w:after="0" w:line="276" w:lineRule="auto"/>
            <w:jc w:val="both"/>
          </w:pPr>
        </w:pPrChange>
      </w:pPr>
      <w:ins w:id="3664" w:author="Microsoft account" w:date="2025-10-09T09:34:00Z">
        <w:r>
          <w:rPr>
            <w:rFonts w:hint="cs"/>
            <w:rtl/>
            <w:lang w:bidi="fa-IR"/>
          </w:rPr>
          <w:t>-</w:t>
        </w:r>
      </w:ins>
      <w:ins w:id="3665" w:author="Microsoft account" w:date="2025-10-09T09:52:00Z">
        <w:r w:rsidR="00031FC4">
          <w:rPr>
            <w:rFonts w:hint="cs"/>
            <w:rtl/>
            <w:lang w:bidi="fa-IR"/>
          </w:rPr>
          <w:t xml:space="preserve">این پروژه هم به خوبی و خوشی تموم شد. ازش </w:t>
        </w:r>
      </w:ins>
      <w:ins w:id="3666"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3667"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3668"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rPr>
          <w:ins w:id="3669" w:author="Microsoft account" w:date="2025-10-09T09:56:00Z"/>
          <w:rtl/>
          <w:lang w:bidi="fa-IR"/>
        </w:rPr>
        <w:pPrChange w:id="3670" w:author="Microsoft account" w:date="2025-10-09T09:56:00Z">
          <w:pPr>
            <w:spacing w:after="0" w:line="276" w:lineRule="auto"/>
            <w:jc w:val="both"/>
          </w:pPr>
        </w:pPrChange>
      </w:pPr>
      <w:ins w:id="3671" w:author="Microsoft account" w:date="2025-10-09T09:57:00Z">
        <w:r>
          <w:rPr>
            <w:lang w:bidi="fa-IR"/>
          </w:rPr>
          <w:t>End of Day031</w:t>
        </w:r>
      </w:ins>
    </w:p>
    <w:p w14:paraId="55812F4B" w14:textId="77777777" w:rsidR="00031FC4" w:rsidRDefault="00031FC4">
      <w:pPr>
        <w:spacing w:after="0" w:line="276" w:lineRule="auto"/>
        <w:rPr>
          <w:ins w:id="3672" w:author="Microsoft account" w:date="2025-10-09T09:56:00Z"/>
          <w:rtl/>
          <w:lang w:bidi="fa-IR"/>
        </w:rPr>
        <w:pPrChange w:id="3673" w:author="Microsoft account" w:date="2025-10-09T09:56:00Z">
          <w:pPr>
            <w:spacing w:after="0" w:line="276" w:lineRule="auto"/>
            <w:jc w:val="both"/>
          </w:pPr>
        </w:pPrChange>
      </w:pPr>
    </w:p>
    <w:p w14:paraId="5800377F" w14:textId="5250A086" w:rsidR="00031FC4" w:rsidRDefault="00031FC4">
      <w:pPr>
        <w:spacing w:after="0" w:line="276" w:lineRule="auto"/>
        <w:rPr>
          <w:ins w:id="3674" w:author="Microsoft account" w:date="2025-10-09T09:56:00Z"/>
          <w:lang w:bidi="fa-IR"/>
        </w:rPr>
        <w:pPrChange w:id="3675" w:author="Microsoft account" w:date="2025-10-09T09:56:00Z">
          <w:pPr>
            <w:spacing w:after="0" w:line="276" w:lineRule="auto"/>
            <w:jc w:val="both"/>
          </w:pPr>
        </w:pPrChange>
      </w:pPr>
      <w:ins w:id="3676" w:author="Microsoft account" w:date="2025-10-09T09:56:00Z">
        <w:r>
          <w:rPr>
            <w:lang w:bidi="fa-IR"/>
          </w:rPr>
          <w:t>Day032</w:t>
        </w:r>
      </w:ins>
    </w:p>
    <w:p w14:paraId="3A92D891" w14:textId="28FA95B4" w:rsidR="008868C9" w:rsidRDefault="000F3655">
      <w:pPr>
        <w:spacing w:after="0" w:line="276" w:lineRule="auto"/>
        <w:rPr>
          <w:ins w:id="3677" w:author="Microsoft account" w:date="2025-10-09T09:59:00Z"/>
          <w:rtl/>
          <w:lang w:bidi="fa-IR"/>
        </w:rPr>
        <w:pPrChange w:id="3678" w:author="Microsoft account" w:date="2025-10-09T09:56:00Z">
          <w:pPr>
            <w:spacing w:after="0" w:line="276" w:lineRule="auto"/>
            <w:jc w:val="both"/>
          </w:pPr>
        </w:pPrChange>
      </w:pPr>
      <w:ins w:id="3679" w:author="Microsoft account" w:date="2025-10-09T09:59:00Z">
        <w:r>
          <w:rPr>
            <w:lang w:bidi="fa-IR"/>
          </w:rPr>
          <w:t>Email SMTP and the datetime module</w:t>
        </w:r>
      </w:ins>
    </w:p>
    <w:p w14:paraId="217F3AAC" w14:textId="77777777" w:rsidR="000F3655" w:rsidRDefault="000F3655">
      <w:pPr>
        <w:spacing w:after="0" w:line="276" w:lineRule="auto"/>
        <w:rPr>
          <w:ins w:id="3680" w:author="Microsoft account" w:date="2025-10-09T09:03:00Z"/>
          <w:lang w:bidi="fa-IR"/>
        </w:rPr>
        <w:pPrChange w:id="3681" w:author="Microsoft account" w:date="2025-10-09T09:59:00Z">
          <w:pPr>
            <w:spacing w:after="0" w:line="276" w:lineRule="auto"/>
            <w:jc w:val="both"/>
          </w:pPr>
        </w:pPrChange>
      </w:pPr>
    </w:p>
    <w:p w14:paraId="52990B7D" w14:textId="4A9DEA81" w:rsidR="00984BB5" w:rsidRDefault="000F3655">
      <w:pPr>
        <w:spacing w:after="0" w:line="276" w:lineRule="auto"/>
        <w:rPr>
          <w:ins w:id="3682" w:author="Microsoft account" w:date="2025-10-09T09:59:00Z"/>
          <w:rtl/>
          <w:lang w:bidi="fa-IR"/>
        </w:rPr>
        <w:pPrChange w:id="3683" w:author="Microsoft account" w:date="2025-10-09T09:03:00Z">
          <w:pPr>
            <w:spacing w:after="0" w:line="276" w:lineRule="auto"/>
            <w:jc w:val="both"/>
          </w:pPr>
        </w:pPrChange>
      </w:pPr>
      <w:ins w:id="3684" w:author="Microsoft account" w:date="2025-10-09T09:58:00Z">
        <w:r>
          <w:rPr>
            <w:lang w:bidi="fa-IR"/>
          </w:rPr>
          <w:t>-</w:t>
        </w:r>
      </w:ins>
      <w:ins w:id="3685"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rPr>
          <w:ins w:id="3686" w:author="Microsoft account" w:date="2025-10-09T09:59:00Z"/>
          <w:rtl/>
          <w:lang w:bidi="fa-IR"/>
        </w:rPr>
        <w:pPrChange w:id="3687" w:author="Microsoft account" w:date="2025-10-09T09:59:00Z">
          <w:pPr>
            <w:spacing w:after="0" w:line="276" w:lineRule="auto"/>
            <w:jc w:val="both"/>
          </w:pPr>
        </w:pPrChange>
      </w:pPr>
    </w:p>
    <w:p w14:paraId="273A29A9" w14:textId="5A82DCFA" w:rsidR="000F3655" w:rsidRDefault="000F3655">
      <w:pPr>
        <w:spacing w:after="0" w:line="276" w:lineRule="auto"/>
        <w:rPr>
          <w:ins w:id="3688" w:author="Microsoft account" w:date="2025-10-09T10:01:00Z"/>
          <w:rtl/>
          <w:lang w:bidi="fa-IR"/>
        </w:rPr>
        <w:pPrChange w:id="3689" w:author="Microsoft account" w:date="2025-10-09T09:59:00Z">
          <w:pPr>
            <w:spacing w:after="0" w:line="276" w:lineRule="auto"/>
            <w:jc w:val="both"/>
          </w:pPr>
        </w:pPrChange>
      </w:pPr>
      <w:ins w:id="3690" w:author="Microsoft account" w:date="2025-10-09T09:59:00Z">
        <w:r>
          <w:rPr>
            <w:rFonts w:hint="cs"/>
            <w:rtl/>
            <w:lang w:bidi="fa-IR"/>
          </w:rPr>
          <w:t>-</w:t>
        </w:r>
      </w:ins>
      <w:ins w:id="3691"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3692"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rPr>
          <w:ins w:id="3693" w:author="Microsoft account" w:date="2025-10-09T10:01:00Z"/>
          <w:rtl/>
          <w:lang w:bidi="fa-IR"/>
        </w:rPr>
        <w:pPrChange w:id="3694" w:author="Microsoft account" w:date="2025-10-09T10:01:00Z">
          <w:pPr>
            <w:spacing w:after="0" w:line="276" w:lineRule="auto"/>
            <w:jc w:val="both"/>
          </w:pPr>
        </w:pPrChange>
      </w:pPr>
    </w:p>
    <w:p w14:paraId="6964401B" w14:textId="785B8783" w:rsidR="000F3655" w:rsidRDefault="000F3655">
      <w:pPr>
        <w:spacing w:after="0" w:line="276" w:lineRule="auto"/>
        <w:rPr>
          <w:ins w:id="3695" w:author="Microsoft account" w:date="2025-10-09T10:03:00Z"/>
          <w:rtl/>
          <w:lang w:bidi="fa-IR"/>
        </w:rPr>
        <w:pPrChange w:id="3696" w:author="Microsoft account" w:date="2025-10-09T10:01:00Z">
          <w:pPr>
            <w:spacing w:after="0" w:line="276" w:lineRule="auto"/>
            <w:jc w:val="both"/>
          </w:pPr>
        </w:pPrChange>
      </w:pPr>
      <w:ins w:id="3697" w:author="Microsoft account" w:date="2025-10-09T10:01:00Z">
        <w:r>
          <w:rPr>
            <w:rFonts w:hint="cs"/>
            <w:rtl/>
            <w:lang w:bidi="fa-IR"/>
          </w:rPr>
          <w:t>-</w:t>
        </w:r>
      </w:ins>
      <w:ins w:id="3698"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rPr>
          <w:ins w:id="3699" w:author="Microsoft account" w:date="2025-10-09T10:03:00Z"/>
          <w:rtl/>
          <w:lang w:bidi="fa-IR"/>
        </w:rPr>
        <w:pPrChange w:id="3700" w:author="Microsoft account" w:date="2025-10-09T10:03:00Z">
          <w:pPr>
            <w:spacing w:after="0" w:line="276" w:lineRule="auto"/>
            <w:jc w:val="both"/>
          </w:pPr>
        </w:pPrChange>
      </w:pPr>
    </w:p>
    <w:p w14:paraId="6A6A945D" w14:textId="7DB9B3D3" w:rsidR="000F3655" w:rsidRDefault="000F3655">
      <w:pPr>
        <w:spacing w:after="0" w:line="276" w:lineRule="auto"/>
        <w:rPr>
          <w:ins w:id="3701" w:author="Microsoft account" w:date="2025-10-09T10:05:00Z"/>
          <w:rtl/>
          <w:lang w:bidi="fa-IR"/>
        </w:rPr>
        <w:pPrChange w:id="3702" w:author="Microsoft account" w:date="2025-10-10T17:25:00Z">
          <w:pPr>
            <w:spacing w:after="0" w:line="276" w:lineRule="auto"/>
            <w:jc w:val="both"/>
          </w:pPr>
        </w:pPrChange>
      </w:pPr>
      <w:ins w:id="3703" w:author="Microsoft account" w:date="2025-10-09T10:03:00Z">
        <w:r>
          <w:rPr>
            <w:rFonts w:hint="cs"/>
            <w:rtl/>
            <w:lang w:bidi="fa-IR"/>
          </w:rPr>
          <w:t>-</w:t>
        </w:r>
      </w:ins>
      <w:ins w:id="3704" w:author="Microsoft account" w:date="2025-10-09T10:04:00Z">
        <w:r w:rsidR="000A57EC">
          <w:rPr>
            <w:rFonts w:hint="cs"/>
            <w:rtl/>
            <w:lang w:bidi="fa-IR"/>
          </w:rPr>
          <w:t xml:space="preserve">نکته : فکر میکنم، </w:t>
        </w:r>
      </w:ins>
      <w:ins w:id="3705" w:author="Microsoft account" w:date="2025-10-10T17:25:00Z">
        <w:r w:rsidR="008E1AA7">
          <w:rPr>
            <w:rFonts w:hint="cs"/>
            <w:rtl/>
            <w:lang w:bidi="fa-IR"/>
          </w:rPr>
          <w:t>وقت</w:t>
        </w:r>
      </w:ins>
      <w:ins w:id="3706"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707"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rPr>
          <w:ins w:id="3708" w:author="Microsoft account" w:date="2025-10-09T10:05:00Z"/>
          <w:rtl/>
          <w:lang w:bidi="fa-IR"/>
        </w:rPr>
        <w:pPrChange w:id="3709" w:author="Microsoft account" w:date="2025-10-09T10:05:00Z">
          <w:pPr>
            <w:spacing w:after="0" w:line="276" w:lineRule="auto"/>
            <w:jc w:val="both"/>
          </w:pPr>
        </w:pPrChange>
      </w:pPr>
    </w:p>
    <w:p w14:paraId="030A7854" w14:textId="5F44AD52" w:rsidR="000A57EC" w:rsidRDefault="000A57EC">
      <w:pPr>
        <w:spacing w:after="0" w:line="276" w:lineRule="auto"/>
        <w:rPr>
          <w:ins w:id="3710" w:author="Microsoft account" w:date="2025-10-09T10:10:00Z"/>
          <w:lang w:bidi="fa-IR"/>
        </w:rPr>
        <w:pPrChange w:id="3711" w:author="Microsoft account" w:date="2025-10-09T10:05:00Z">
          <w:pPr>
            <w:spacing w:after="0" w:line="276" w:lineRule="auto"/>
            <w:jc w:val="both"/>
          </w:pPr>
        </w:pPrChange>
      </w:pPr>
      <w:ins w:id="3712" w:author="Microsoft account" w:date="2025-10-09T10:05:00Z">
        <w:r>
          <w:rPr>
            <w:rFonts w:hint="cs"/>
            <w:rtl/>
            <w:lang w:bidi="fa-IR"/>
          </w:rPr>
          <w:t>-</w:t>
        </w:r>
      </w:ins>
      <w:ins w:id="3713"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3714"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3715"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3716"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3717" w:author="Microsoft account" w:date="2025-10-09T10:08:00Z">
        <w:r>
          <w:rPr>
            <w:rFonts w:hint="cs"/>
            <w:rtl/>
            <w:lang w:bidi="fa-IR"/>
          </w:rPr>
          <w:t xml:space="preserve"> </w:t>
        </w:r>
      </w:ins>
      <w:ins w:id="3718"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3719" w:author="Microsoft account" w:date="2025-10-10T17:28:00Z">
              <w:rPr>
                <w:rFonts w:hint="eastAsia"/>
                <w:rtl/>
                <w:lang w:bidi="fa-IR"/>
              </w:rPr>
            </w:rPrChange>
          </w:rPr>
          <w:t>پستچ</w:t>
        </w:r>
        <w:r w:rsidRPr="008E1AA7">
          <w:rPr>
            <w:rFonts w:hint="cs"/>
            <w:b/>
            <w:bCs/>
            <w:rtl/>
            <w:lang w:bidi="fa-IR"/>
            <w:rPrChange w:id="3720" w:author="Microsoft account" w:date="2025-10-10T17:28:00Z">
              <w:rPr>
                <w:rFonts w:hint="cs"/>
                <w:rtl/>
                <w:lang w:bidi="fa-IR"/>
              </w:rPr>
            </w:rPrChange>
          </w:rPr>
          <w:t>ی</w:t>
        </w:r>
        <w:r w:rsidRPr="008E1AA7">
          <w:rPr>
            <w:b/>
            <w:bCs/>
            <w:rtl/>
            <w:lang w:bidi="fa-IR"/>
            <w:rPrChange w:id="3721" w:author="Microsoft account" w:date="2025-10-10T17:28:00Z">
              <w:rPr>
                <w:rtl/>
                <w:lang w:bidi="fa-IR"/>
              </w:rPr>
            </w:rPrChange>
          </w:rPr>
          <w:t xml:space="preserve"> </w:t>
        </w:r>
        <w:r w:rsidRPr="008E1AA7">
          <w:rPr>
            <w:rFonts w:hint="eastAsia"/>
            <w:b/>
            <w:bCs/>
            <w:rtl/>
            <w:lang w:bidi="fa-IR"/>
            <w:rPrChange w:id="3722" w:author="Microsoft account" w:date="2025-10-10T17:28:00Z">
              <w:rPr>
                <w:rFonts w:hint="eastAsia"/>
                <w:rtl/>
                <w:lang w:bidi="fa-IR"/>
              </w:rPr>
            </w:rPrChange>
          </w:rPr>
          <w:t>و</w:t>
        </w:r>
        <w:r w:rsidRPr="008E1AA7">
          <w:rPr>
            <w:b/>
            <w:bCs/>
            <w:rtl/>
            <w:lang w:bidi="fa-IR"/>
            <w:rPrChange w:id="3723" w:author="Microsoft account" w:date="2025-10-10T17:28:00Z">
              <w:rPr>
                <w:rtl/>
                <w:lang w:bidi="fa-IR"/>
              </w:rPr>
            </w:rPrChange>
          </w:rPr>
          <w:t xml:space="preserve"> </w:t>
        </w:r>
        <w:r w:rsidRPr="008E1AA7">
          <w:rPr>
            <w:rFonts w:hint="eastAsia"/>
            <w:b/>
            <w:bCs/>
            <w:rtl/>
            <w:lang w:bidi="fa-IR"/>
            <w:rPrChange w:id="3724" w:author="Microsoft account" w:date="2025-10-10T17:28:00Z">
              <w:rPr>
                <w:rFonts w:hint="eastAsia"/>
                <w:rtl/>
                <w:lang w:bidi="fa-IR"/>
              </w:rPr>
            </w:rPrChange>
          </w:rPr>
          <w:t>مرکز</w:t>
        </w:r>
        <w:r w:rsidRPr="008E1AA7">
          <w:rPr>
            <w:b/>
            <w:bCs/>
            <w:rtl/>
            <w:lang w:bidi="fa-IR"/>
            <w:rPrChange w:id="3725" w:author="Microsoft account" w:date="2025-10-10T17:28:00Z">
              <w:rPr>
                <w:rtl/>
                <w:lang w:bidi="fa-IR"/>
              </w:rPr>
            </w:rPrChange>
          </w:rPr>
          <w:t xml:space="preserve"> </w:t>
        </w:r>
        <w:r w:rsidRPr="008E1AA7">
          <w:rPr>
            <w:rFonts w:hint="eastAsia"/>
            <w:b/>
            <w:bCs/>
            <w:rtl/>
            <w:lang w:bidi="fa-IR"/>
            <w:rPrChange w:id="3726" w:author="Microsoft account" w:date="2025-10-10T17:28:00Z">
              <w:rPr>
                <w:rFonts w:hint="eastAsia"/>
                <w:rtl/>
                <w:lang w:bidi="fa-IR"/>
              </w:rPr>
            </w:rPrChange>
          </w:rPr>
          <w:t>پست</w:t>
        </w:r>
        <w:r w:rsidRPr="008E1AA7">
          <w:rPr>
            <w:b/>
            <w:bCs/>
            <w:rtl/>
            <w:lang w:bidi="fa-IR"/>
            <w:rPrChange w:id="3727" w:author="Microsoft account" w:date="2025-10-10T17:28:00Z">
              <w:rPr>
                <w:rtl/>
                <w:lang w:bidi="fa-IR"/>
              </w:rPr>
            </w:rPrChange>
          </w:rPr>
          <w:t xml:space="preserve"> </w:t>
        </w:r>
        <w:r w:rsidRPr="008E1AA7">
          <w:rPr>
            <w:rFonts w:hint="eastAsia"/>
            <w:b/>
            <w:bCs/>
            <w:rtl/>
            <w:lang w:bidi="fa-IR"/>
            <w:rPrChange w:id="3728" w:author="Microsoft account" w:date="2025-10-10T17:28:00Z">
              <w:rPr>
                <w:rFonts w:hint="eastAsia"/>
                <w:rtl/>
                <w:lang w:bidi="fa-IR"/>
              </w:rPr>
            </w:rPrChange>
          </w:rPr>
          <w:t>و</w:t>
        </w:r>
        <w:r w:rsidRPr="008E1AA7">
          <w:rPr>
            <w:b/>
            <w:bCs/>
            <w:rtl/>
            <w:lang w:bidi="fa-IR"/>
            <w:rPrChange w:id="3729" w:author="Microsoft account" w:date="2025-10-10T17:28:00Z">
              <w:rPr>
                <w:rtl/>
                <w:lang w:bidi="fa-IR"/>
              </w:rPr>
            </w:rPrChange>
          </w:rPr>
          <w:t xml:space="preserve"> </w:t>
        </w:r>
        <w:r w:rsidRPr="008E1AA7">
          <w:rPr>
            <w:rFonts w:hint="eastAsia"/>
            <w:b/>
            <w:bCs/>
            <w:rtl/>
            <w:lang w:bidi="fa-IR"/>
            <w:rPrChange w:id="3730"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3731"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rPr>
          <w:ins w:id="3732" w:author="Microsoft account" w:date="2025-10-09T10:10:00Z"/>
          <w:rtl/>
          <w:lang w:bidi="fa-IR"/>
        </w:rPr>
        <w:pPrChange w:id="3733" w:author="Microsoft account" w:date="2025-10-09T10:10:00Z">
          <w:pPr>
            <w:spacing w:after="0" w:line="276" w:lineRule="auto"/>
            <w:jc w:val="both"/>
          </w:pPr>
        </w:pPrChange>
      </w:pPr>
    </w:p>
    <w:p w14:paraId="32E0ED78" w14:textId="40987D3E" w:rsidR="000A57EC" w:rsidRDefault="000A57EC">
      <w:pPr>
        <w:spacing w:after="0" w:line="276" w:lineRule="auto"/>
        <w:rPr>
          <w:ins w:id="3734" w:author="Microsoft account" w:date="2025-10-09T10:12:00Z"/>
          <w:rtl/>
          <w:lang w:bidi="fa-IR"/>
        </w:rPr>
        <w:pPrChange w:id="3735" w:author="Microsoft account" w:date="2025-10-09T10:10:00Z">
          <w:pPr>
            <w:spacing w:after="0" w:line="276" w:lineRule="auto"/>
            <w:jc w:val="both"/>
          </w:pPr>
        </w:pPrChange>
      </w:pPr>
      <w:ins w:id="3736" w:author="Microsoft account" w:date="2025-10-09T10:10:00Z">
        <w:r>
          <w:rPr>
            <w:rFonts w:hint="cs"/>
            <w:rtl/>
            <w:lang w:bidi="fa-IR"/>
          </w:rPr>
          <w:t>-</w:t>
        </w:r>
      </w:ins>
      <w:ins w:id="3737"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3738"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rPr>
          <w:ins w:id="3739" w:author="Microsoft account" w:date="2025-10-09T10:12:00Z"/>
          <w:rtl/>
          <w:lang w:bidi="fa-IR"/>
        </w:rPr>
        <w:pPrChange w:id="3740" w:author="Microsoft account" w:date="2025-10-09T10:12:00Z">
          <w:pPr>
            <w:spacing w:after="0" w:line="276" w:lineRule="auto"/>
            <w:jc w:val="both"/>
          </w:pPr>
        </w:pPrChange>
      </w:pPr>
    </w:p>
    <w:p w14:paraId="35099D53" w14:textId="33A8E6C0" w:rsidR="00934439" w:rsidRDefault="00934439">
      <w:pPr>
        <w:spacing w:after="0" w:line="276" w:lineRule="auto"/>
        <w:rPr>
          <w:ins w:id="3741" w:author="Microsoft account" w:date="2025-10-09T10:12:00Z"/>
          <w:rtl/>
          <w:lang w:bidi="fa-IR"/>
        </w:rPr>
        <w:pPrChange w:id="3742" w:author="Microsoft account" w:date="2025-10-09T10:12:00Z">
          <w:pPr>
            <w:spacing w:after="0" w:line="276" w:lineRule="auto"/>
            <w:jc w:val="both"/>
          </w:pPr>
        </w:pPrChange>
      </w:pPr>
      <w:ins w:id="3743"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3744"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rPr>
          <w:ins w:id="3745" w:author="Microsoft account" w:date="2025-10-09T10:12:00Z"/>
          <w:rtl/>
          <w:lang w:bidi="fa-IR"/>
        </w:rPr>
        <w:pPrChange w:id="3746" w:author="Microsoft account" w:date="2025-10-09T10:12:00Z">
          <w:pPr>
            <w:spacing w:after="0" w:line="276" w:lineRule="auto"/>
            <w:jc w:val="both"/>
          </w:pPr>
        </w:pPrChange>
      </w:pPr>
    </w:p>
    <w:p w14:paraId="6357B459" w14:textId="00129447" w:rsidR="00934439" w:rsidRDefault="00934439">
      <w:pPr>
        <w:spacing w:after="0" w:line="276" w:lineRule="auto"/>
        <w:rPr>
          <w:ins w:id="3747" w:author="Microsoft account" w:date="2025-10-09T10:23:00Z"/>
          <w:rtl/>
          <w:lang w:bidi="fa-IR"/>
        </w:rPr>
        <w:pPrChange w:id="3748" w:author="Microsoft account" w:date="2025-10-09T10:12:00Z">
          <w:pPr>
            <w:spacing w:after="0" w:line="276" w:lineRule="auto"/>
            <w:jc w:val="both"/>
          </w:pPr>
        </w:pPrChange>
      </w:pPr>
      <w:ins w:id="3749" w:author="Microsoft account" w:date="2025-10-09T10:12:00Z">
        <w:r>
          <w:rPr>
            <w:rFonts w:hint="cs"/>
            <w:rtl/>
            <w:lang w:bidi="fa-IR"/>
          </w:rPr>
          <w:t>-</w:t>
        </w:r>
      </w:ins>
      <w:ins w:id="3750"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rPr>
          <w:ins w:id="3751" w:author="Microsoft account" w:date="2025-10-09T10:23:00Z"/>
          <w:rtl/>
          <w:lang w:bidi="fa-IR"/>
        </w:rPr>
        <w:pPrChange w:id="3752" w:author="Microsoft account" w:date="2025-10-09T10:23:00Z">
          <w:pPr>
            <w:spacing w:after="0" w:line="276" w:lineRule="auto"/>
            <w:jc w:val="both"/>
          </w:pPr>
        </w:pPrChange>
      </w:pPr>
      <w:ins w:id="3753" w:author="Microsoft account" w:date="2025-10-09T10:23:00Z">
        <w:r w:rsidRPr="00FF2621">
          <w:rPr>
            <w:noProof/>
            <w:rPrChange w:id="3754"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rPr>
          <w:ins w:id="3755" w:author="Microsoft account" w:date="2025-10-09T10:23:00Z"/>
          <w:rtl/>
          <w:lang w:bidi="fa-IR"/>
        </w:rPr>
        <w:pPrChange w:id="3756" w:author="Microsoft account" w:date="2025-10-09T10:23:00Z">
          <w:pPr>
            <w:spacing w:after="0" w:line="276" w:lineRule="auto"/>
            <w:jc w:val="both"/>
          </w:pPr>
        </w:pPrChange>
      </w:pPr>
    </w:p>
    <w:p w14:paraId="07DCEAF2" w14:textId="2E58EEDF" w:rsidR="00FF2621" w:rsidRDefault="00FF2621">
      <w:pPr>
        <w:spacing w:after="0" w:line="276" w:lineRule="auto"/>
        <w:rPr>
          <w:ins w:id="3757" w:author="Microsoft account" w:date="2025-10-09T10:27:00Z"/>
          <w:rtl/>
          <w:lang w:bidi="fa-IR"/>
        </w:rPr>
        <w:pPrChange w:id="3758" w:author="Microsoft account" w:date="2025-10-09T10:23:00Z">
          <w:pPr>
            <w:spacing w:after="0" w:line="276" w:lineRule="auto"/>
            <w:jc w:val="both"/>
          </w:pPr>
        </w:pPrChange>
      </w:pPr>
      <w:ins w:id="3759" w:author="Microsoft account" w:date="2025-10-09T10:23:00Z">
        <w:r>
          <w:rPr>
            <w:rFonts w:hint="cs"/>
            <w:rtl/>
            <w:lang w:bidi="fa-IR"/>
          </w:rPr>
          <w:t>-</w:t>
        </w:r>
      </w:ins>
      <w:ins w:id="3760"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3761"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rPr>
          <w:ins w:id="3762" w:author="Microsoft account" w:date="2025-10-09T10:40:00Z"/>
          <w:lang w:bidi="fa-IR"/>
        </w:rPr>
        <w:pPrChange w:id="3763" w:author="Microsoft account" w:date="2025-10-09T10:27:00Z">
          <w:pPr>
            <w:spacing w:after="0" w:line="276" w:lineRule="auto"/>
            <w:jc w:val="both"/>
          </w:pPr>
        </w:pPrChange>
      </w:pPr>
      <w:ins w:id="3764" w:author="Microsoft account" w:date="2025-10-09T10:27:00Z">
        <w:r w:rsidRPr="00FF2621">
          <w:rPr>
            <w:noProof/>
            <w:rPrChange w:id="3765"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rPr>
          <w:ins w:id="3766" w:author="Microsoft account" w:date="2025-10-09T10:27:00Z"/>
          <w:rtl/>
          <w:lang w:bidi="fa-IR"/>
        </w:rPr>
        <w:pPrChange w:id="3767" w:author="Microsoft account" w:date="2025-10-09T10:40:00Z">
          <w:pPr>
            <w:spacing w:after="0" w:line="276" w:lineRule="auto"/>
            <w:jc w:val="both"/>
          </w:pPr>
        </w:pPrChange>
      </w:pPr>
      <w:ins w:id="3768"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3769"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rPr>
          <w:ins w:id="3770" w:author="Microsoft account" w:date="2025-10-09T10:30:00Z"/>
          <w:lang w:bidi="fa-IR"/>
        </w:rPr>
        <w:pPrChange w:id="3771" w:author="Microsoft account" w:date="2025-10-09T10:27:00Z">
          <w:pPr>
            <w:spacing w:after="0" w:line="276" w:lineRule="auto"/>
            <w:jc w:val="both"/>
          </w:pPr>
        </w:pPrChange>
      </w:pPr>
      <w:ins w:id="3772"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773"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rPr>
          <w:ins w:id="3774" w:author="Microsoft account" w:date="2025-10-09T10:28:00Z"/>
          <w:rtl/>
          <w:lang w:bidi="fa-IR"/>
        </w:rPr>
        <w:pPrChange w:id="3775" w:author="Microsoft account" w:date="2025-10-09T10:30:00Z">
          <w:pPr>
            <w:spacing w:after="0" w:line="276" w:lineRule="auto"/>
            <w:jc w:val="both"/>
          </w:pPr>
        </w:pPrChange>
      </w:pPr>
      <w:ins w:id="3776" w:author="Microsoft account" w:date="2025-10-09T10:30:00Z">
        <w:r w:rsidRPr="00926059">
          <w:rPr>
            <w:noProof/>
            <w:rPrChange w:id="3777"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rPr>
          <w:ins w:id="3778" w:author="Microsoft account" w:date="2025-10-09T10:30:00Z"/>
          <w:rtl/>
          <w:lang w:bidi="fa-IR"/>
        </w:rPr>
        <w:pPrChange w:id="3779" w:author="Microsoft account" w:date="2025-10-09T10:28:00Z">
          <w:pPr>
            <w:spacing w:after="0" w:line="276" w:lineRule="auto"/>
            <w:jc w:val="both"/>
          </w:pPr>
        </w:pPrChange>
      </w:pPr>
      <w:ins w:id="3780"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3781"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782"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rPr>
          <w:ins w:id="3783" w:author="Microsoft account" w:date="2025-10-09T09:03:00Z"/>
          <w:lang w:bidi="fa-IR"/>
        </w:rPr>
        <w:pPrChange w:id="3784" w:author="Microsoft account" w:date="2025-10-09T10:32:00Z">
          <w:pPr>
            <w:spacing w:after="0" w:line="276" w:lineRule="auto"/>
            <w:jc w:val="both"/>
          </w:pPr>
        </w:pPrChange>
      </w:pPr>
      <w:ins w:id="3785"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3786"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rPr>
          <w:ins w:id="3787" w:author="Microsoft account" w:date="2025-10-09T10:42:00Z"/>
          <w:rtl/>
          <w:lang w:bidi="fa-IR"/>
        </w:rPr>
        <w:pPrChange w:id="3788" w:author="Microsoft account" w:date="2025-10-09T09:03:00Z">
          <w:pPr>
            <w:spacing w:after="0" w:line="276" w:lineRule="auto"/>
            <w:jc w:val="both"/>
          </w:pPr>
        </w:pPrChange>
      </w:pPr>
      <w:ins w:id="3789"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379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rPr>
          <w:ins w:id="3791" w:author="Microsoft account" w:date="2025-10-09T10:43:00Z"/>
          <w:rtl/>
          <w:lang w:bidi="fa-IR"/>
        </w:rPr>
        <w:pPrChange w:id="3792" w:author="Microsoft account" w:date="2025-10-09T10:42:00Z">
          <w:pPr>
            <w:spacing w:after="0" w:line="276" w:lineRule="auto"/>
            <w:jc w:val="both"/>
          </w:pPr>
        </w:pPrChange>
      </w:pPr>
      <w:ins w:id="3793" w:author="Microsoft account" w:date="2025-10-09T10:43:00Z">
        <w:r w:rsidRPr="007148B9">
          <w:rPr>
            <w:noProof/>
            <w:rPrChange w:id="3794"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rPr>
          <w:ins w:id="3795" w:author="Microsoft account" w:date="2025-10-09T10:42:00Z"/>
          <w:rtl/>
          <w:lang w:bidi="fa-IR"/>
        </w:rPr>
        <w:pPrChange w:id="3796" w:author="Microsoft account" w:date="2025-10-09T10:43:00Z">
          <w:pPr>
            <w:spacing w:after="0" w:line="276" w:lineRule="auto"/>
            <w:jc w:val="both"/>
          </w:pPr>
        </w:pPrChange>
      </w:pPr>
    </w:p>
    <w:p w14:paraId="545A894F" w14:textId="767C57AE" w:rsidR="00984BB5" w:rsidRDefault="007148B9">
      <w:pPr>
        <w:spacing w:after="0" w:line="276" w:lineRule="auto"/>
        <w:rPr>
          <w:ins w:id="3797" w:author="Microsoft account" w:date="2025-10-09T10:57:00Z"/>
          <w:lang w:bidi="fa-IR"/>
        </w:rPr>
        <w:pPrChange w:id="3798" w:author="Microsoft account" w:date="2025-10-09T10:42:00Z">
          <w:pPr>
            <w:spacing w:after="0" w:line="276" w:lineRule="auto"/>
            <w:jc w:val="both"/>
          </w:pPr>
        </w:pPrChange>
      </w:pPr>
      <w:ins w:id="3799" w:author="Microsoft account" w:date="2025-10-09T10:42:00Z">
        <w:r>
          <w:rPr>
            <w:rFonts w:hint="cs"/>
            <w:rtl/>
            <w:lang w:bidi="fa-IR"/>
          </w:rPr>
          <w:t xml:space="preserve"> اما هنوزم نکته هست</w:t>
        </w:r>
      </w:ins>
      <w:ins w:id="3800"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rPr>
          <w:ins w:id="3801" w:author="Microsoft account" w:date="2025-10-09T11:09:00Z"/>
          <w:lang w:bidi="fa-IR"/>
        </w:rPr>
        <w:pPrChange w:id="3802" w:author="Microsoft account" w:date="2025-10-09T10:57:00Z">
          <w:pPr>
            <w:spacing w:after="0" w:line="276" w:lineRule="auto"/>
            <w:jc w:val="both"/>
          </w:pPr>
        </w:pPrChange>
      </w:pPr>
      <w:ins w:id="3803"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804"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3805"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3806"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rPr>
          <w:ins w:id="3807" w:author="Microsoft account" w:date="2025-10-09T11:09:00Z"/>
          <w:lang w:bidi="fa-IR"/>
        </w:rPr>
        <w:pPrChange w:id="3808" w:author="Microsoft account" w:date="2025-10-09T11:09:00Z">
          <w:pPr>
            <w:spacing w:after="0" w:line="276" w:lineRule="auto"/>
            <w:jc w:val="both"/>
          </w:pPr>
        </w:pPrChange>
      </w:pPr>
    </w:p>
    <w:p w14:paraId="2F5244F2" w14:textId="2FD8475A" w:rsidR="00AB4F1A" w:rsidRDefault="00AB4F1A">
      <w:pPr>
        <w:spacing w:after="0" w:line="276" w:lineRule="auto"/>
        <w:rPr>
          <w:ins w:id="3809" w:author="Microsoft account" w:date="2025-10-09T11:10:00Z"/>
          <w:rtl/>
          <w:lang w:bidi="fa-IR"/>
        </w:rPr>
        <w:pPrChange w:id="3810" w:author="Microsoft account" w:date="2025-10-09T11:09:00Z">
          <w:pPr>
            <w:spacing w:after="0" w:line="276" w:lineRule="auto"/>
            <w:jc w:val="both"/>
          </w:pPr>
        </w:pPrChange>
      </w:pPr>
      <w:ins w:id="3811"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3812"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rPr>
          <w:ins w:id="3813" w:author="Microsoft account" w:date="2025-10-09T11:11:00Z"/>
          <w:lang w:bidi="fa-IR"/>
        </w:rPr>
        <w:pPrChange w:id="3814" w:author="Microsoft account" w:date="2025-10-09T11:10:00Z">
          <w:pPr>
            <w:spacing w:after="0" w:line="276" w:lineRule="auto"/>
            <w:jc w:val="both"/>
          </w:pPr>
        </w:pPrChange>
      </w:pPr>
      <w:ins w:id="3815"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3816"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rPr>
          <w:ins w:id="3817" w:author="Microsoft account" w:date="2025-10-09T11:12:00Z"/>
          <w:rtl/>
          <w:lang w:bidi="fa-IR"/>
        </w:rPr>
        <w:pPrChange w:id="3818" w:author="Microsoft account" w:date="2025-10-09T11:11:00Z">
          <w:pPr>
            <w:spacing w:after="0" w:line="276" w:lineRule="auto"/>
            <w:jc w:val="both"/>
          </w:pPr>
        </w:pPrChange>
      </w:pPr>
      <w:ins w:id="3819"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3820"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rPr>
          <w:ins w:id="3821" w:author="Microsoft account" w:date="2025-10-09T11:12:00Z"/>
          <w:rtl/>
          <w:lang w:bidi="fa-IR"/>
        </w:rPr>
        <w:pPrChange w:id="3822" w:author="Microsoft account" w:date="2025-10-09T11:12:00Z">
          <w:pPr>
            <w:spacing w:after="0" w:line="276" w:lineRule="auto"/>
            <w:jc w:val="both"/>
          </w:pPr>
        </w:pPrChange>
      </w:pPr>
      <w:ins w:id="3823"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rPr>
          <w:ins w:id="3824" w:author="Microsoft account" w:date="2025-10-09T11:12:00Z"/>
          <w:rtl/>
          <w:lang w:bidi="fa-IR"/>
        </w:rPr>
        <w:pPrChange w:id="3825" w:author="Microsoft account" w:date="2025-10-09T11:12:00Z">
          <w:pPr>
            <w:spacing w:after="0" w:line="276" w:lineRule="auto"/>
            <w:jc w:val="both"/>
          </w:pPr>
        </w:pPrChange>
      </w:pPr>
      <w:ins w:id="3826" w:author="Microsoft account" w:date="2025-10-09T11:12:00Z">
        <w:r w:rsidRPr="00AB4F1A">
          <w:rPr>
            <w:noProof/>
            <w:rPrChange w:id="3827"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rPr>
          <w:ins w:id="3828" w:author="Microsoft account" w:date="2025-10-10T18:12:00Z"/>
          <w:lang w:bidi="fa-IR"/>
        </w:rPr>
        <w:pPrChange w:id="3829" w:author="Microsoft account" w:date="2025-10-09T11:12:00Z">
          <w:pPr>
            <w:spacing w:after="0" w:line="276" w:lineRule="auto"/>
            <w:jc w:val="both"/>
          </w:pPr>
        </w:pPrChange>
      </w:pPr>
      <w:ins w:id="3830"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3831"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rPr>
          <w:ins w:id="3832" w:author="Microsoft account" w:date="2025-10-10T18:12:00Z"/>
          <w:lang w:bidi="fa-IR"/>
        </w:rPr>
        <w:pPrChange w:id="3833" w:author="Microsoft account" w:date="2025-10-10T18:12:00Z">
          <w:pPr>
            <w:spacing w:after="0" w:line="276" w:lineRule="auto"/>
            <w:jc w:val="both"/>
          </w:pPr>
        </w:pPrChange>
      </w:pPr>
    </w:p>
    <w:p w14:paraId="215468B3" w14:textId="323EA5B4" w:rsidR="007D082F" w:rsidRDefault="007D082F">
      <w:pPr>
        <w:spacing w:after="0" w:line="276" w:lineRule="auto"/>
        <w:rPr>
          <w:ins w:id="3834" w:author="Microsoft account" w:date="2025-10-09T11:13:00Z"/>
          <w:rtl/>
          <w:lang w:bidi="fa-IR"/>
        </w:rPr>
        <w:pPrChange w:id="3835" w:author="Microsoft account" w:date="2025-10-10T18:12:00Z">
          <w:pPr>
            <w:spacing w:after="0" w:line="276" w:lineRule="auto"/>
            <w:jc w:val="both"/>
          </w:pPr>
        </w:pPrChange>
      </w:pPr>
      <w:ins w:id="3836"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3837" w:author="Microsoft account" w:date="2025-10-10T18:13:00Z">
        <w:r>
          <w:rPr>
            <w:sz w:val="18"/>
            <w:szCs w:val="18"/>
            <w:lang w:bidi="fa-IR"/>
          </w:rPr>
          <w:t>imple</w:t>
        </w:r>
      </w:ins>
      <w:ins w:id="3838" w:author="Microsoft account" w:date="2025-10-10T18:12:00Z">
        <w:r>
          <w:rPr>
            <w:sz w:val="18"/>
            <w:szCs w:val="18"/>
            <w:lang w:bidi="fa-IR"/>
          </w:rPr>
          <w:t xml:space="preserve"> Mail </w:t>
        </w:r>
      </w:ins>
      <w:ins w:id="3839"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3840" w:author="Microsoft account" w:date="2025-10-10T18:12:00Z">
        <w:r>
          <w:rPr>
            <w:rFonts w:hint="cs"/>
            <w:rtl/>
            <w:lang w:bidi="fa-IR"/>
          </w:rPr>
          <w:t>)</w:t>
        </w:r>
      </w:ins>
    </w:p>
    <w:p w14:paraId="157ADD05" w14:textId="77777777" w:rsidR="00AB4F1A" w:rsidRDefault="00AB4F1A">
      <w:pPr>
        <w:spacing w:after="0" w:line="276" w:lineRule="auto"/>
        <w:rPr>
          <w:ins w:id="3841" w:author="Microsoft account" w:date="2025-10-09T11:13:00Z"/>
          <w:rtl/>
          <w:lang w:bidi="fa-IR"/>
        </w:rPr>
        <w:pPrChange w:id="3842" w:author="Microsoft account" w:date="2025-10-09T11:13:00Z">
          <w:pPr>
            <w:spacing w:after="0" w:line="276" w:lineRule="auto"/>
            <w:jc w:val="both"/>
          </w:pPr>
        </w:pPrChange>
      </w:pPr>
    </w:p>
    <w:p w14:paraId="647971BC" w14:textId="70707A10" w:rsidR="00AB4F1A" w:rsidRDefault="00395079">
      <w:pPr>
        <w:spacing w:after="0" w:line="276" w:lineRule="auto"/>
        <w:rPr>
          <w:ins w:id="3843" w:author="Microsoft account" w:date="2025-10-09T09:03:00Z"/>
          <w:lang w:bidi="fa-IR"/>
        </w:rPr>
        <w:pPrChange w:id="3844" w:author="Microsoft account" w:date="2025-10-09T11:13:00Z">
          <w:pPr>
            <w:spacing w:after="0" w:line="276" w:lineRule="auto"/>
            <w:jc w:val="both"/>
          </w:pPr>
        </w:pPrChange>
      </w:pPr>
      <w:ins w:id="3845"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rPr>
          <w:ins w:id="3846" w:author="Microsoft account" w:date="2025-10-09T09:03:00Z"/>
          <w:rtl/>
          <w:lang w:bidi="fa-IR"/>
        </w:rPr>
        <w:pPrChange w:id="3847" w:author="Microsoft account" w:date="2025-10-09T09:03:00Z">
          <w:pPr>
            <w:spacing w:after="0" w:line="276" w:lineRule="auto"/>
            <w:jc w:val="both"/>
          </w:pPr>
        </w:pPrChange>
      </w:pPr>
    </w:p>
    <w:p w14:paraId="67FDCF16" w14:textId="0EFE6340" w:rsidR="00984BB5" w:rsidRDefault="00984BB5">
      <w:pPr>
        <w:spacing w:after="0" w:line="240" w:lineRule="auto"/>
        <w:rPr>
          <w:ins w:id="3848" w:author="Microsoft account" w:date="2025-10-09T09:03:00Z"/>
          <w:rtl/>
          <w:lang w:bidi="fa-IR"/>
        </w:rPr>
      </w:pPr>
      <w:ins w:id="3849" w:author="Microsoft account" w:date="2025-10-09T09:03:00Z">
        <w:r>
          <w:rPr>
            <w:rtl/>
            <w:lang w:bidi="fa-IR"/>
          </w:rPr>
          <w:br w:type="page"/>
        </w:r>
      </w:ins>
    </w:p>
    <w:p w14:paraId="50324313" w14:textId="0C244A6F" w:rsidR="00984BB5" w:rsidRDefault="009F13CD">
      <w:pPr>
        <w:spacing w:after="0" w:line="276" w:lineRule="auto"/>
        <w:rPr>
          <w:ins w:id="3850" w:author="Microsoft account" w:date="2025-10-10T18:14:00Z"/>
          <w:rtl/>
          <w:lang w:bidi="fa-IR"/>
        </w:rPr>
        <w:pPrChange w:id="3851" w:author="Microsoft account" w:date="2025-10-09T09:03:00Z">
          <w:pPr>
            <w:spacing w:after="0" w:line="276" w:lineRule="auto"/>
            <w:jc w:val="both"/>
          </w:pPr>
        </w:pPrChange>
      </w:pPr>
      <w:bookmarkStart w:id="3852" w:name="I4040718"/>
      <w:ins w:id="3853" w:author="Microsoft account" w:date="2025-10-10T18:14:00Z">
        <w:r>
          <w:rPr>
            <w:rFonts w:hint="cs"/>
            <w:rtl/>
            <w:lang w:bidi="fa-IR"/>
          </w:rPr>
          <w:lastRenderedPageBreak/>
          <w:t>ادامه</w:t>
        </w:r>
      </w:ins>
    </w:p>
    <w:bookmarkEnd w:id="3852"/>
    <w:p w14:paraId="46AD946F" w14:textId="77777777" w:rsidR="009F13CD" w:rsidRDefault="009F13CD">
      <w:pPr>
        <w:spacing w:after="0" w:line="276" w:lineRule="auto"/>
        <w:rPr>
          <w:ins w:id="3854" w:author="Microsoft account" w:date="2025-10-10T18:14:00Z"/>
          <w:rtl/>
          <w:lang w:bidi="fa-IR"/>
        </w:rPr>
        <w:pPrChange w:id="3855" w:author="Microsoft account" w:date="2025-10-10T18:14:00Z">
          <w:pPr>
            <w:spacing w:after="0" w:line="276" w:lineRule="auto"/>
            <w:jc w:val="both"/>
          </w:pPr>
        </w:pPrChange>
      </w:pPr>
    </w:p>
    <w:p w14:paraId="67482B36" w14:textId="1586A036" w:rsidR="009F13CD" w:rsidRDefault="009F13CD">
      <w:pPr>
        <w:spacing w:after="0" w:line="276" w:lineRule="auto"/>
        <w:rPr>
          <w:ins w:id="3856" w:author="Microsoft account" w:date="2025-10-10T18:48:00Z"/>
          <w:rtl/>
          <w:lang w:bidi="fa-IR"/>
        </w:rPr>
        <w:pPrChange w:id="3857" w:author="Microsoft account" w:date="2025-10-10T18:14:00Z">
          <w:pPr>
            <w:spacing w:after="0" w:line="276" w:lineRule="auto"/>
            <w:jc w:val="both"/>
          </w:pPr>
        </w:pPrChange>
      </w:pPr>
      <w:ins w:id="3858" w:author="Microsoft account" w:date="2025-10-10T18:14:00Z">
        <w:r>
          <w:rPr>
            <w:rFonts w:hint="cs"/>
            <w:rtl/>
            <w:lang w:bidi="fa-IR"/>
          </w:rPr>
          <w:t>-</w:t>
        </w:r>
      </w:ins>
      <w:ins w:id="3859"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3860"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3861" w:author="Microsoft account" w:date="2025-10-11T09:48:00Z">
              <w:rPr>
                <w:rFonts w:hint="eastAsia"/>
                <w:rtl/>
                <w:lang w:bidi="fa-IR"/>
              </w:rPr>
            </w:rPrChange>
          </w:rPr>
          <w:t>خ</w:t>
        </w:r>
        <w:r w:rsidR="00133318" w:rsidRPr="0031424C">
          <w:rPr>
            <w:rFonts w:hint="cs"/>
            <w:highlight w:val="darkGreen"/>
            <w:rtl/>
            <w:lang w:bidi="fa-IR"/>
            <w:rPrChange w:id="3862" w:author="Microsoft account" w:date="2025-10-11T09:48:00Z">
              <w:rPr>
                <w:rFonts w:hint="cs"/>
                <w:rtl/>
                <w:lang w:bidi="fa-IR"/>
              </w:rPr>
            </w:rPrChange>
          </w:rPr>
          <w:t>ی</w:t>
        </w:r>
        <w:r w:rsidR="00133318" w:rsidRPr="0031424C">
          <w:rPr>
            <w:rFonts w:hint="eastAsia"/>
            <w:highlight w:val="darkGreen"/>
            <w:rtl/>
            <w:lang w:bidi="fa-IR"/>
            <w:rPrChange w:id="3863" w:author="Microsoft account" w:date="2025-10-11T09:48:00Z">
              <w:rPr>
                <w:rFonts w:hint="eastAsia"/>
                <w:rtl/>
                <w:lang w:bidi="fa-IR"/>
              </w:rPr>
            </w:rPrChange>
          </w:rPr>
          <w:t>ل</w:t>
        </w:r>
        <w:r w:rsidR="00133318" w:rsidRPr="0031424C">
          <w:rPr>
            <w:rFonts w:hint="cs"/>
            <w:highlight w:val="darkGreen"/>
            <w:rtl/>
            <w:lang w:bidi="fa-IR"/>
            <w:rPrChange w:id="3864" w:author="Microsoft account" w:date="2025-10-11T09:48:00Z">
              <w:rPr>
                <w:rFonts w:hint="cs"/>
                <w:rtl/>
                <w:lang w:bidi="fa-IR"/>
              </w:rPr>
            </w:rPrChange>
          </w:rPr>
          <w:t>ی</w:t>
        </w:r>
        <w:r w:rsidR="00133318" w:rsidRPr="0031424C">
          <w:rPr>
            <w:highlight w:val="darkGreen"/>
            <w:rtl/>
            <w:lang w:bidi="fa-IR"/>
            <w:rPrChange w:id="3865" w:author="Microsoft account" w:date="2025-10-11T09:48:00Z">
              <w:rPr>
                <w:rtl/>
                <w:lang w:bidi="fa-IR"/>
              </w:rPr>
            </w:rPrChange>
          </w:rPr>
          <w:t xml:space="preserve"> مهارت مهم</w:t>
        </w:r>
        <w:r w:rsidR="00133318" w:rsidRPr="0031424C">
          <w:rPr>
            <w:rFonts w:hint="cs"/>
            <w:highlight w:val="darkGreen"/>
            <w:rtl/>
            <w:lang w:bidi="fa-IR"/>
            <w:rPrChange w:id="3866" w:author="Microsoft account" w:date="2025-10-11T09:48:00Z">
              <w:rPr>
                <w:rFonts w:hint="cs"/>
                <w:rtl/>
                <w:lang w:bidi="fa-IR"/>
              </w:rPr>
            </w:rPrChange>
          </w:rPr>
          <w:t>ی</w:t>
        </w:r>
        <w:r w:rsidR="00133318" w:rsidRPr="0031424C">
          <w:rPr>
            <w:highlight w:val="darkGreen"/>
            <w:rtl/>
            <w:lang w:bidi="fa-IR"/>
            <w:rPrChange w:id="3867" w:author="Microsoft account" w:date="2025-10-11T09:48:00Z">
              <w:rPr>
                <w:rtl/>
                <w:lang w:bidi="fa-IR"/>
              </w:rPr>
            </w:rPrChange>
          </w:rPr>
          <w:t xml:space="preserve"> هست خوندن </w:t>
        </w:r>
        <w:r w:rsidR="00133318" w:rsidRPr="0031424C">
          <w:rPr>
            <w:highlight w:val="darkGreen"/>
            <w:lang w:bidi="fa-IR"/>
            <w:rPrChange w:id="3868" w:author="Microsoft account" w:date="2025-10-11T09:48:00Z">
              <w:rPr>
                <w:lang w:bidi="fa-IR"/>
              </w:rPr>
            </w:rPrChange>
          </w:rPr>
          <w:t>document</w:t>
        </w:r>
        <w:r w:rsidR="00133318" w:rsidRPr="0031424C">
          <w:rPr>
            <w:highlight w:val="darkGreen"/>
            <w:rtl/>
            <w:lang w:bidi="fa-IR"/>
            <w:rPrChange w:id="3869"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3870"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rPr>
          <w:ins w:id="3871" w:author="Microsoft account" w:date="2025-10-10T18:48:00Z"/>
          <w:rtl/>
          <w:lang w:bidi="fa-IR"/>
        </w:rPr>
        <w:pPrChange w:id="3872" w:author="Microsoft account" w:date="2025-10-10T18:48:00Z">
          <w:pPr>
            <w:spacing w:after="0" w:line="276" w:lineRule="auto"/>
            <w:jc w:val="both"/>
          </w:pPr>
        </w:pPrChange>
      </w:pPr>
    </w:p>
    <w:p w14:paraId="68BCE4A6" w14:textId="11452138" w:rsidR="00133318" w:rsidRDefault="00133318">
      <w:pPr>
        <w:spacing w:after="0" w:line="276" w:lineRule="auto"/>
        <w:rPr>
          <w:ins w:id="3873" w:author="Microsoft account" w:date="2025-10-10T18:57:00Z"/>
          <w:rtl/>
          <w:lang w:bidi="fa-IR"/>
        </w:rPr>
        <w:pPrChange w:id="3874" w:author="Microsoft account" w:date="2025-10-10T18:48:00Z">
          <w:pPr>
            <w:spacing w:after="0" w:line="276" w:lineRule="auto"/>
            <w:jc w:val="both"/>
          </w:pPr>
        </w:pPrChange>
      </w:pPr>
      <w:ins w:id="3875" w:author="Microsoft account" w:date="2025-10-10T18:48:00Z">
        <w:r>
          <w:rPr>
            <w:rFonts w:hint="cs"/>
            <w:rtl/>
            <w:lang w:bidi="fa-IR"/>
          </w:rPr>
          <w:t>-</w:t>
        </w:r>
      </w:ins>
      <w:ins w:id="3876" w:author="Microsoft account" w:date="2025-10-10T18:56:00Z">
        <w:r w:rsidR="00DE6CBA">
          <w:rPr>
            <w:rFonts w:hint="cs"/>
            <w:rtl/>
            <w:lang w:bidi="fa-IR"/>
          </w:rPr>
          <w:t xml:space="preserve">حالا قراره درمورد </w:t>
        </w:r>
        <w:r w:rsidR="00DE6CBA">
          <w:rPr>
            <w:lang w:bidi="fa-IR"/>
          </w:rPr>
          <w:t>datetime</w:t>
        </w:r>
      </w:ins>
      <w:ins w:id="3877"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rPr>
          <w:ins w:id="3878" w:author="Microsoft account" w:date="2025-10-10T18:58:00Z"/>
          <w:rtl/>
          <w:lang w:bidi="fa-IR"/>
        </w:rPr>
        <w:pPrChange w:id="3879" w:author="Microsoft account" w:date="2025-10-10T18:57:00Z">
          <w:pPr>
            <w:spacing w:after="0" w:line="276" w:lineRule="auto"/>
            <w:jc w:val="both"/>
          </w:pPr>
        </w:pPrChange>
      </w:pPr>
    </w:p>
    <w:p w14:paraId="24181B44" w14:textId="32CEA383" w:rsidR="00DE6CBA" w:rsidRDefault="00DE6CBA">
      <w:pPr>
        <w:spacing w:after="0" w:line="276" w:lineRule="auto"/>
        <w:rPr>
          <w:ins w:id="3880" w:author="Microsoft account" w:date="2025-10-10T18:59:00Z"/>
          <w:rtl/>
          <w:lang w:bidi="fa-IR"/>
        </w:rPr>
        <w:pPrChange w:id="3881" w:author="Microsoft account" w:date="2025-10-10T18:58:00Z">
          <w:pPr>
            <w:spacing w:after="0" w:line="276" w:lineRule="auto"/>
            <w:jc w:val="both"/>
          </w:pPr>
        </w:pPrChange>
      </w:pPr>
      <w:ins w:id="3882"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3883"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rPr>
          <w:ins w:id="3884" w:author="Microsoft account" w:date="2025-10-10T19:00:00Z"/>
          <w:rtl/>
          <w:lang w:bidi="fa-IR"/>
        </w:rPr>
        <w:pPrChange w:id="3885" w:author="Microsoft account" w:date="2025-10-10T18:59:00Z">
          <w:pPr>
            <w:spacing w:after="0" w:line="276" w:lineRule="auto"/>
            <w:jc w:val="both"/>
          </w:pPr>
        </w:pPrChange>
      </w:pPr>
      <w:ins w:id="3886" w:author="Microsoft account" w:date="2025-10-10T18:59:00Z">
        <w:r>
          <w:rPr>
            <w:lang w:bidi="fa-IR"/>
          </w:rPr>
          <w:t>Import datetime as dt</w:t>
        </w:r>
        <w:r>
          <w:rPr>
            <w:rFonts w:hint="cs"/>
            <w:rtl/>
            <w:lang w:bidi="fa-IR"/>
          </w:rPr>
          <w:t xml:space="preserve"> که اگر خواستیم از </w:t>
        </w:r>
      </w:ins>
      <w:ins w:id="3887"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rPr>
          <w:ins w:id="3888" w:author="Microsoft account" w:date="2025-10-10T19:00:00Z"/>
          <w:rtl/>
          <w:lang w:bidi="fa-IR"/>
        </w:rPr>
        <w:pPrChange w:id="3889" w:author="Microsoft account" w:date="2025-10-10T19:00:00Z">
          <w:pPr>
            <w:spacing w:after="0" w:line="276" w:lineRule="auto"/>
            <w:jc w:val="both"/>
          </w:pPr>
        </w:pPrChange>
      </w:pPr>
    </w:p>
    <w:p w14:paraId="3ABAB200" w14:textId="78B29370" w:rsidR="00DE6CBA" w:rsidRDefault="00DE6CBA">
      <w:pPr>
        <w:spacing w:after="0" w:line="276" w:lineRule="auto"/>
        <w:rPr>
          <w:ins w:id="3890" w:author="Microsoft account" w:date="2025-10-10T19:02:00Z"/>
          <w:rtl/>
          <w:lang w:bidi="fa-IR"/>
        </w:rPr>
        <w:pPrChange w:id="3891" w:author="Microsoft account" w:date="2025-10-10T19:00:00Z">
          <w:pPr>
            <w:spacing w:after="0" w:line="276" w:lineRule="auto"/>
            <w:jc w:val="both"/>
          </w:pPr>
        </w:pPrChange>
      </w:pPr>
      <w:ins w:id="3892" w:author="Microsoft account" w:date="2025-10-10T19:00:00Z">
        <w:r>
          <w:rPr>
            <w:rFonts w:hint="cs"/>
            <w:rtl/>
            <w:lang w:bidi="fa-IR"/>
          </w:rPr>
          <w:t>-</w:t>
        </w:r>
      </w:ins>
      <w:ins w:id="3893" w:author="Microsoft account" w:date="2025-10-10T19:01:00Z">
        <w:r>
          <w:rPr>
            <w:rFonts w:hint="cs"/>
            <w:rtl/>
            <w:lang w:bidi="fa-IR"/>
          </w:rPr>
          <w:t xml:space="preserve">ما میتونیم از </w:t>
        </w:r>
      </w:ins>
      <w:ins w:id="3894"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rPr>
          <w:ins w:id="3895" w:author="Microsoft account" w:date="2025-10-10T19:03:00Z"/>
          <w:rtl/>
          <w:lang w:bidi="fa-IR"/>
        </w:rPr>
        <w:pPrChange w:id="3896" w:author="Microsoft account" w:date="2025-10-11T09:53:00Z">
          <w:pPr>
            <w:spacing w:after="0" w:line="276" w:lineRule="auto"/>
            <w:jc w:val="both"/>
          </w:pPr>
        </w:pPrChange>
      </w:pPr>
      <w:ins w:id="3897" w:author="Microsoft account" w:date="2025-10-10T19:02:00Z">
        <w:r>
          <w:rPr>
            <w:lang w:bidi="fa-IR"/>
          </w:rPr>
          <w:t>Dt.datetime.no</w:t>
        </w:r>
      </w:ins>
      <w:ins w:id="3898" w:author="Microsoft account" w:date="2025-10-11T09:53:00Z">
        <w:r w:rsidR="00C675D9">
          <w:rPr>
            <w:lang w:bidi="fa-IR"/>
          </w:rPr>
          <w:t>w</w:t>
        </w:r>
      </w:ins>
      <w:ins w:id="3899"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3900"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rPr>
          <w:ins w:id="3901" w:author="Microsoft account" w:date="2025-10-10T19:03:00Z"/>
          <w:rtl/>
          <w:lang w:bidi="fa-IR"/>
        </w:rPr>
        <w:pPrChange w:id="3902" w:author="Microsoft account" w:date="2025-10-10T19:03:00Z">
          <w:pPr>
            <w:spacing w:after="0" w:line="276" w:lineRule="auto"/>
            <w:jc w:val="both"/>
          </w:pPr>
        </w:pPrChange>
      </w:pPr>
      <w:ins w:id="3903"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rPr>
          <w:ins w:id="3904" w:author="Microsoft account" w:date="2025-10-10T19:03:00Z"/>
          <w:rtl/>
          <w:lang w:bidi="fa-IR"/>
        </w:rPr>
        <w:pPrChange w:id="3905" w:author="Microsoft account" w:date="2025-10-10T19:03:00Z">
          <w:pPr>
            <w:spacing w:after="0" w:line="276" w:lineRule="auto"/>
            <w:jc w:val="both"/>
          </w:pPr>
        </w:pPrChange>
      </w:pPr>
    </w:p>
    <w:p w14:paraId="42640A5D" w14:textId="14F5A1AF" w:rsidR="008D658D" w:rsidRDefault="008D658D">
      <w:pPr>
        <w:spacing w:after="0" w:line="276" w:lineRule="auto"/>
        <w:rPr>
          <w:ins w:id="3906" w:author="Microsoft account" w:date="2025-10-10T19:07:00Z"/>
          <w:rtl/>
          <w:lang w:bidi="fa-IR"/>
        </w:rPr>
        <w:pPrChange w:id="3907" w:author="Microsoft account" w:date="2025-10-10T19:03:00Z">
          <w:pPr>
            <w:spacing w:after="0" w:line="276" w:lineRule="auto"/>
            <w:jc w:val="both"/>
          </w:pPr>
        </w:pPrChange>
      </w:pPr>
      <w:ins w:id="3908" w:author="Microsoft account" w:date="2025-10-10T19:03:00Z">
        <w:r>
          <w:rPr>
            <w:rFonts w:hint="cs"/>
            <w:rtl/>
            <w:lang w:bidi="fa-IR"/>
          </w:rPr>
          <w:t>-</w:t>
        </w:r>
      </w:ins>
      <w:ins w:id="3909"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3910"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3911"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rPr>
          <w:ins w:id="3912" w:author="Microsoft account" w:date="2025-10-10T19:07:00Z"/>
          <w:rtl/>
          <w:lang w:bidi="fa-IR"/>
        </w:rPr>
        <w:pPrChange w:id="3913" w:author="Microsoft account" w:date="2025-10-10T19:07:00Z">
          <w:pPr>
            <w:spacing w:after="0" w:line="276" w:lineRule="auto"/>
            <w:jc w:val="both"/>
          </w:pPr>
        </w:pPrChange>
      </w:pPr>
    </w:p>
    <w:p w14:paraId="3752FB18" w14:textId="48B54671" w:rsidR="00211263" w:rsidRDefault="00211263">
      <w:pPr>
        <w:spacing w:after="0" w:line="276" w:lineRule="auto"/>
        <w:rPr>
          <w:ins w:id="3914" w:author="Microsoft account" w:date="2025-10-10T19:08:00Z"/>
          <w:rtl/>
          <w:lang w:bidi="fa-IR"/>
        </w:rPr>
        <w:pPrChange w:id="3915" w:author="Microsoft account" w:date="2025-10-10T19:07:00Z">
          <w:pPr>
            <w:spacing w:after="0" w:line="276" w:lineRule="auto"/>
            <w:jc w:val="both"/>
          </w:pPr>
        </w:pPrChange>
      </w:pPr>
      <w:ins w:id="3916"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3917"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rPr>
          <w:ins w:id="3918" w:author="Microsoft account" w:date="2025-10-10T19:08:00Z"/>
          <w:rtl/>
          <w:lang w:bidi="fa-IR"/>
        </w:rPr>
        <w:pPrChange w:id="3919" w:author="Microsoft account" w:date="2025-10-10T19:08:00Z">
          <w:pPr>
            <w:spacing w:after="0" w:line="276" w:lineRule="auto"/>
            <w:jc w:val="both"/>
          </w:pPr>
        </w:pPrChange>
      </w:pPr>
    </w:p>
    <w:p w14:paraId="086FFAF3" w14:textId="0B2D790F" w:rsidR="00211263" w:rsidRDefault="00211263">
      <w:pPr>
        <w:spacing w:after="0" w:line="276" w:lineRule="auto"/>
        <w:rPr>
          <w:ins w:id="3920" w:author="Microsoft account" w:date="2025-10-10T19:10:00Z"/>
          <w:rtl/>
          <w:lang w:bidi="fa-IR"/>
        </w:rPr>
        <w:pPrChange w:id="3921" w:author="Microsoft account" w:date="2025-10-10T19:08:00Z">
          <w:pPr>
            <w:spacing w:after="0" w:line="276" w:lineRule="auto"/>
            <w:jc w:val="both"/>
          </w:pPr>
        </w:pPrChange>
      </w:pPr>
      <w:ins w:id="3922" w:author="Microsoft account" w:date="2025-10-10T19:08:00Z">
        <w:r>
          <w:rPr>
            <w:rFonts w:hint="cs"/>
            <w:rtl/>
            <w:lang w:bidi="fa-IR"/>
          </w:rPr>
          <w:lastRenderedPageBreak/>
          <w:t xml:space="preserve">-یادآوری: ما میدونیم که اگر توی </w:t>
        </w:r>
      </w:ins>
      <w:ins w:id="3923"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rPr>
          <w:ins w:id="3924" w:author="Microsoft account" w:date="2025-10-10T19:09:00Z"/>
          <w:rtl/>
          <w:lang w:bidi="fa-IR"/>
        </w:rPr>
        <w:pPrChange w:id="3925" w:author="Microsoft account" w:date="2025-10-10T19:10:00Z">
          <w:pPr>
            <w:spacing w:after="0" w:line="276" w:lineRule="auto"/>
            <w:jc w:val="both"/>
          </w:pPr>
        </w:pPrChange>
      </w:pPr>
      <w:ins w:id="3926" w:author="Microsoft account" w:date="2025-10-10T19:10:00Z">
        <w:r w:rsidRPr="00211263">
          <w:rPr>
            <w:noProof/>
            <w:rPrChange w:id="3927"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rPr>
          <w:ins w:id="3928" w:author="Microsoft account" w:date="2025-10-10T19:09:00Z"/>
          <w:rtl/>
          <w:lang w:bidi="fa-IR"/>
        </w:rPr>
        <w:pPrChange w:id="3929" w:author="Microsoft account" w:date="2025-10-10T19:09:00Z">
          <w:pPr>
            <w:spacing w:after="0" w:line="276" w:lineRule="auto"/>
            <w:jc w:val="both"/>
          </w:pPr>
        </w:pPrChange>
      </w:pPr>
    </w:p>
    <w:p w14:paraId="6A89E72C" w14:textId="7D57E315" w:rsidR="00211263" w:rsidRDefault="00211263">
      <w:pPr>
        <w:spacing w:after="0" w:line="276" w:lineRule="auto"/>
        <w:rPr>
          <w:ins w:id="3930" w:author="Microsoft account" w:date="2025-10-10T19:11:00Z"/>
          <w:rtl/>
          <w:lang w:bidi="fa-IR"/>
        </w:rPr>
        <w:pPrChange w:id="3931" w:author="Microsoft account" w:date="2025-10-11T09:54:00Z">
          <w:pPr>
            <w:spacing w:after="0" w:line="276" w:lineRule="auto"/>
            <w:jc w:val="both"/>
          </w:pPr>
        </w:pPrChange>
      </w:pPr>
      <w:ins w:id="3932" w:author="Microsoft account" w:date="2025-10-10T19:09:00Z">
        <w:r>
          <w:rPr>
            <w:rFonts w:hint="cs"/>
            <w:rtl/>
            <w:lang w:bidi="fa-IR"/>
          </w:rPr>
          <w:t xml:space="preserve">-حالا پس ما </w:t>
        </w:r>
      </w:ins>
      <w:ins w:id="3933"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3934" w:author="Microsoft account" w:date="2025-10-11T09:54:00Z">
        <w:r w:rsidR="00C675D9">
          <w:rPr>
            <w:rFonts w:hint="cs"/>
            <w:rtl/>
            <w:lang w:bidi="fa-IR"/>
          </w:rPr>
          <w:t>یم</w:t>
        </w:r>
      </w:ins>
      <w:ins w:id="3935"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3936"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rPr>
          <w:ins w:id="3937" w:author="Microsoft account" w:date="2025-10-10T19:11:00Z"/>
          <w:rtl/>
          <w:lang w:bidi="fa-IR"/>
        </w:rPr>
        <w:pPrChange w:id="3938" w:author="Microsoft account" w:date="2025-10-10T19:11:00Z">
          <w:pPr>
            <w:spacing w:after="0" w:line="276" w:lineRule="auto"/>
            <w:jc w:val="both"/>
          </w:pPr>
        </w:pPrChange>
      </w:pPr>
    </w:p>
    <w:p w14:paraId="6D993191" w14:textId="33666D13" w:rsidR="00211263" w:rsidRDefault="00211263">
      <w:pPr>
        <w:spacing w:after="0" w:line="276" w:lineRule="auto"/>
        <w:rPr>
          <w:ins w:id="3939" w:author="Microsoft account" w:date="2025-10-10T19:14:00Z"/>
          <w:rtl/>
          <w:lang w:bidi="fa-IR"/>
        </w:rPr>
        <w:pPrChange w:id="3940" w:author="Microsoft account" w:date="2025-10-10T19:11:00Z">
          <w:pPr>
            <w:spacing w:after="0" w:line="276" w:lineRule="auto"/>
            <w:jc w:val="both"/>
          </w:pPr>
        </w:pPrChange>
      </w:pPr>
      <w:ins w:id="3941"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3942"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3943" w:author="Microsoft account" w:date="2025-10-10T19:13:00Z">
        <w:r>
          <w:rPr>
            <w:lang w:bidi="fa-IR"/>
          </w:rPr>
          <w:t xml:space="preserve">naive </w:t>
        </w:r>
        <w:r>
          <w:rPr>
            <w:rFonts w:hint="cs"/>
            <w:rtl/>
            <w:lang w:bidi="fa-IR"/>
          </w:rPr>
          <w:t xml:space="preserve"> ها استفاده کردیم تا اینجا.</w:t>
        </w:r>
      </w:ins>
      <w:ins w:id="3944"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rPr>
          <w:ins w:id="3945" w:author="Microsoft account" w:date="2025-10-10T19:14:00Z"/>
          <w:rtl/>
          <w:lang w:bidi="fa-IR"/>
        </w:rPr>
        <w:pPrChange w:id="3946" w:author="Microsoft account" w:date="2025-10-10T19:14:00Z">
          <w:pPr>
            <w:spacing w:after="0" w:line="276" w:lineRule="auto"/>
            <w:jc w:val="both"/>
          </w:pPr>
        </w:pPrChange>
      </w:pPr>
      <w:ins w:id="3947" w:author="Microsoft account" w:date="2025-10-10T19:14:00Z">
        <w:r w:rsidRPr="00211263">
          <w:rPr>
            <w:noProof/>
            <w:rPrChange w:id="3948"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rPr>
          <w:ins w:id="3949" w:author="Microsoft account" w:date="2025-10-10T19:14:00Z"/>
          <w:rtl/>
          <w:lang w:bidi="fa-IR"/>
        </w:rPr>
        <w:pPrChange w:id="3950" w:author="Microsoft account" w:date="2025-10-10T19:14:00Z">
          <w:pPr>
            <w:spacing w:after="0" w:line="276" w:lineRule="auto"/>
            <w:jc w:val="both"/>
          </w:pPr>
        </w:pPrChange>
      </w:pPr>
    </w:p>
    <w:p w14:paraId="6E7BAAE3" w14:textId="4AC516DA" w:rsidR="00211263" w:rsidRDefault="00211263">
      <w:pPr>
        <w:spacing w:after="0" w:line="276" w:lineRule="auto"/>
        <w:rPr>
          <w:ins w:id="3951" w:author="Microsoft account" w:date="2025-10-10T21:28:00Z"/>
          <w:rtl/>
          <w:lang w:bidi="fa-IR"/>
        </w:rPr>
        <w:pPrChange w:id="3952" w:author="Microsoft account" w:date="2025-10-10T19:14:00Z">
          <w:pPr>
            <w:spacing w:after="0" w:line="276" w:lineRule="auto"/>
            <w:jc w:val="both"/>
          </w:pPr>
        </w:pPrChange>
      </w:pPr>
      <w:ins w:id="3953" w:author="Microsoft account" w:date="2025-10-10T19:14:00Z">
        <w:r>
          <w:rPr>
            <w:rFonts w:hint="cs"/>
            <w:rtl/>
            <w:lang w:bidi="fa-IR"/>
          </w:rPr>
          <w:t>-</w:t>
        </w:r>
      </w:ins>
      <w:ins w:id="395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rPr>
          <w:ins w:id="3955" w:author="Microsoft account" w:date="2025-10-10T21:28:00Z"/>
          <w:rtl/>
          <w:lang w:bidi="fa-IR"/>
        </w:rPr>
        <w:pPrChange w:id="3956" w:author="Microsoft account" w:date="2025-10-10T21:28:00Z">
          <w:pPr>
            <w:spacing w:after="0" w:line="276" w:lineRule="auto"/>
            <w:jc w:val="both"/>
          </w:pPr>
        </w:pPrChange>
      </w:pPr>
    </w:p>
    <w:p w14:paraId="060A842A" w14:textId="423F63C7" w:rsidR="00CF16E4" w:rsidRDefault="00CF16E4">
      <w:pPr>
        <w:spacing w:after="0" w:line="276" w:lineRule="auto"/>
        <w:rPr>
          <w:ins w:id="3957" w:author="Microsoft account" w:date="2025-10-10T21:31:00Z"/>
          <w:rtl/>
          <w:lang w:bidi="fa-IR"/>
        </w:rPr>
        <w:pPrChange w:id="3958" w:author="Microsoft account" w:date="2025-10-10T21:28:00Z">
          <w:pPr>
            <w:spacing w:after="0" w:line="276" w:lineRule="auto"/>
            <w:jc w:val="both"/>
          </w:pPr>
        </w:pPrChange>
      </w:pPr>
      <w:ins w:id="3959" w:author="Microsoft account" w:date="2025-10-10T21:28:00Z">
        <w:r>
          <w:rPr>
            <w:rFonts w:hint="cs"/>
            <w:rtl/>
            <w:lang w:bidi="fa-IR"/>
          </w:rPr>
          <w:t xml:space="preserve">-نکته: برای اینکه وقتی مقدار یه </w:t>
        </w:r>
        <w:r>
          <w:rPr>
            <w:lang w:bidi="fa-IR"/>
          </w:rPr>
          <w:t>row</w:t>
        </w:r>
      </w:ins>
      <w:ins w:id="396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396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rPr>
          <w:ins w:id="3962" w:author="Microsoft account" w:date="2025-10-10T21:31:00Z"/>
          <w:rtl/>
          <w:lang w:bidi="fa-IR"/>
        </w:rPr>
        <w:pPrChange w:id="3963" w:author="Microsoft account" w:date="2025-10-10T21:31:00Z">
          <w:pPr>
            <w:spacing w:after="0" w:line="276" w:lineRule="auto"/>
            <w:jc w:val="both"/>
          </w:pPr>
        </w:pPrChange>
      </w:pPr>
      <w:ins w:id="3964" w:author="Microsoft account" w:date="2025-10-10T21:31:00Z">
        <w:r w:rsidRPr="00CF16E4">
          <w:rPr>
            <w:noProof/>
            <w:rPrChange w:id="3965"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rPr>
          <w:ins w:id="3966" w:author="Microsoft account" w:date="2025-10-10T21:31:00Z"/>
          <w:rtl/>
          <w:lang w:bidi="fa-IR"/>
        </w:rPr>
        <w:pPrChange w:id="3967" w:author="Microsoft account" w:date="2025-10-10T21:31:00Z">
          <w:pPr>
            <w:spacing w:after="0" w:line="276" w:lineRule="auto"/>
            <w:jc w:val="both"/>
          </w:pPr>
        </w:pPrChange>
      </w:pPr>
    </w:p>
    <w:p w14:paraId="207584F1" w14:textId="1EEA3879" w:rsidR="00CF16E4" w:rsidRDefault="00CF16E4">
      <w:pPr>
        <w:spacing w:after="0" w:line="276" w:lineRule="auto"/>
        <w:rPr>
          <w:ins w:id="3968" w:author="Microsoft account" w:date="2025-10-10T21:32:00Z"/>
          <w:rtl/>
          <w:lang w:bidi="fa-IR"/>
        </w:rPr>
        <w:pPrChange w:id="3969" w:author="Microsoft account" w:date="2025-10-10T21:31:00Z">
          <w:pPr>
            <w:spacing w:after="0" w:line="276" w:lineRule="auto"/>
            <w:jc w:val="both"/>
          </w:pPr>
        </w:pPrChange>
      </w:pPr>
      <w:ins w:id="3970"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3971"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rPr>
          <w:ins w:id="3972" w:author="Microsoft account" w:date="2025-10-10T21:32:00Z"/>
          <w:rtl/>
          <w:lang w:bidi="fa-IR"/>
        </w:rPr>
        <w:pPrChange w:id="3973" w:author="Microsoft account" w:date="2025-10-10T21:32:00Z">
          <w:pPr>
            <w:spacing w:after="0" w:line="276" w:lineRule="auto"/>
            <w:jc w:val="both"/>
          </w:pPr>
        </w:pPrChange>
      </w:pPr>
    </w:p>
    <w:p w14:paraId="2A3E1B36" w14:textId="68283445" w:rsidR="00CF16E4" w:rsidRDefault="00CF16E4">
      <w:pPr>
        <w:spacing w:after="0" w:line="276" w:lineRule="auto"/>
        <w:rPr>
          <w:ins w:id="3974" w:author="Microsoft account" w:date="2025-10-10T22:39:00Z"/>
          <w:rtl/>
          <w:lang w:bidi="fa-IR"/>
        </w:rPr>
        <w:pPrChange w:id="3975" w:author="Microsoft account" w:date="2025-10-10T22:37:00Z">
          <w:pPr>
            <w:spacing w:after="0" w:line="276" w:lineRule="auto"/>
            <w:jc w:val="both"/>
          </w:pPr>
        </w:pPrChange>
      </w:pPr>
      <w:ins w:id="3976" w:author="Microsoft account" w:date="2025-10-10T21:32:00Z">
        <w:r>
          <w:rPr>
            <w:rFonts w:hint="cs"/>
            <w:rtl/>
            <w:lang w:bidi="fa-IR"/>
          </w:rPr>
          <w:t>-</w:t>
        </w:r>
      </w:ins>
      <w:ins w:id="3977"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3978"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3979"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3980"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rPr>
          <w:ins w:id="3981" w:author="Microsoft account" w:date="2025-10-10T22:39:00Z"/>
          <w:rtl/>
          <w:lang w:bidi="fa-IR"/>
        </w:rPr>
        <w:pPrChange w:id="3982" w:author="Microsoft account" w:date="2025-10-10T22:39:00Z">
          <w:pPr>
            <w:spacing w:after="0" w:line="276" w:lineRule="auto"/>
            <w:jc w:val="both"/>
          </w:pPr>
        </w:pPrChange>
      </w:pPr>
    </w:p>
    <w:p w14:paraId="36382B23" w14:textId="39A6C036" w:rsidR="00A056F3" w:rsidRDefault="00A056F3">
      <w:pPr>
        <w:spacing w:after="0" w:line="276" w:lineRule="auto"/>
        <w:rPr>
          <w:ins w:id="3983" w:author="Microsoft account" w:date="2025-10-10T22:39:00Z"/>
          <w:rtl/>
          <w:lang w:bidi="fa-IR"/>
        </w:rPr>
        <w:pPrChange w:id="3984" w:author="Microsoft account" w:date="2025-10-10T22:39:00Z">
          <w:pPr>
            <w:spacing w:after="0" w:line="276" w:lineRule="auto"/>
            <w:jc w:val="both"/>
          </w:pPr>
        </w:pPrChange>
      </w:pPr>
      <w:ins w:id="3985"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rPr>
          <w:ins w:id="3986" w:author="Microsoft account" w:date="2025-10-10T22:39:00Z"/>
          <w:rtl/>
          <w:lang w:bidi="fa-IR"/>
        </w:rPr>
        <w:pPrChange w:id="3987" w:author="Microsoft account" w:date="2025-10-10T22:39:00Z">
          <w:pPr>
            <w:spacing w:after="0" w:line="276" w:lineRule="auto"/>
            <w:jc w:val="both"/>
          </w:pPr>
        </w:pPrChange>
      </w:pPr>
      <w:ins w:id="3988" w:author="Microsoft account" w:date="2025-10-10T22:39:00Z">
        <w:r>
          <w:rPr>
            <w:lang w:bidi="fa-IR"/>
          </w:rPr>
          <w:t>Dictionary comprehension</w:t>
        </w:r>
      </w:ins>
    </w:p>
    <w:p w14:paraId="05B4E399" w14:textId="77777777" w:rsidR="00A056F3" w:rsidRDefault="00A056F3">
      <w:pPr>
        <w:spacing w:after="0" w:line="276" w:lineRule="auto"/>
        <w:rPr>
          <w:ins w:id="3989" w:author="Microsoft account" w:date="2025-10-10T22:40:00Z"/>
          <w:lang w:bidi="fa-IR"/>
        </w:rPr>
        <w:pPrChange w:id="3990" w:author="Microsoft account" w:date="2025-10-10T22:39:00Z">
          <w:pPr>
            <w:spacing w:after="0" w:line="276" w:lineRule="auto"/>
            <w:jc w:val="both"/>
          </w:pPr>
        </w:pPrChange>
      </w:pPr>
      <w:ins w:id="3991" w:author="Microsoft account" w:date="2025-10-10T22:40:00Z">
        <w:r>
          <w:rPr>
            <w:lang w:bidi="fa-IR"/>
          </w:rPr>
          <w:t>{</w:t>
        </w:r>
      </w:ins>
      <w:ins w:id="3992" w:author="Microsoft account" w:date="2025-10-10T22:39:00Z">
        <w:r>
          <w:rPr>
            <w:lang w:bidi="fa-IR"/>
          </w:rPr>
          <w:t>New_key:new_value</w:t>
        </w:r>
      </w:ins>
      <w:ins w:id="3993" w:author="Microsoft account" w:date="2025-10-10T22:40:00Z">
        <w:r>
          <w:rPr>
            <w:lang w:bidi="fa-IR"/>
          </w:rPr>
          <w:t xml:space="preserve"> for (index, data_row) in pandas.DataFrame.iterrows() }</w:t>
        </w:r>
      </w:ins>
    </w:p>
    <w:p w14:paraId="7E037E0D" w14:textId="66D54754" w:rsidR="00A056F3" w:rsidRDefault="00A056F3">
      <w:pPr>
        <w:spacing w:after="0" w:line="276" w:lineRule="auto"/>
        <w:rPr>
          <w:ins w:id="3994" w:author="Microsoft account" w:date="2025-10-10T22:41:00Z"/>
          <w:rtl/>
          <w:lang w:bidi="fa-IR"/>
        </w:rPr>
        <w:pPrChange w:id="3995" w:author="Microsoft account" w:date="2025-10-10T22:41:00Z">
          <w:pPr>
            <w:spacing w:after="0" w:line="276" w:lineRule="auto"/>
            <w:jc w:val="both"/>
          </w:pPr>
        </w:pPrChange>
      </w:pPr>
      <w:ins w:id="3996"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rPr>
          <w:ins w:id="3997" w:author="Microsoft account" w:date="2025-10-10T22:41:00Z"/>
          <w:rtl/>
          <w:lang w:bidi="fa-IR"/>
        </w:rPr>
        <w:pPrChange w:id="3998" w:author="Microsoft account" w:date="2025-10-10T22:41:00Z">
          <w:pPr>
            <w:spacing w:after="0" w:line="276" w:lineRule="auto"/>
            <w:jc w:val="both"/>
          </w:pPr>
        </w:pPrChange>
      </w:pPr>
      <w:ins w:id="3999" w:author="Microsoft account" w:date="2025-10-10T22:41:00Z">
        <w:r w:rsidRPr="00A056F3">
          <w:rPr>
            <w:noProof/>
            <w:rPrChange w:id="4000"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rPr>
          <w:ins w:id="4001" w:author="Microsoft account" w:date="2025-10-10T22:41:00Z"/>
          <w:rtl/>
          <w:lang w:bidi="fa-IR"/>
        </w:rPr>
        <w:pPrChange w:id="4002" w:author="Microsoft account" w:date="2025-10-10T22:41:00Z">
          <w:pPr>
            <w:spacing w:after="0" w:line="276" w:lineRule="auto"/>
            <w:jc w:val="both"/>
          </w:pPr>
        </w:pPrChange>
      </w:pPr>
    </w:p>
    <w:p w14:paraId="6BCD64CF" w14:textId="6CF32DB3" w:rsidR="00A056F3" w:rsidRDefault="00A056F3">
      <w:pPr>
        <w:spacing w:after="0" w:line="276" w:lineRule="auto"/>
        <w:rPr>
          <w:ins w:id="4003" w:author="Microsoft account" w:date="2025-10-10T22:43:00Z"/>
          <w:rtl/>
          <w:lang w:bidi="fa-IR"/>
        </w:rPr>
        <w:pPrChange w:id="4004" w:author="Microsoft account" w:date="2025-10-10T22:41:00Z">
          <w:pPr>
            <w:spacing w:after="0" w:line="276" w:lineRule="auto"/>
            <w:jc w:val="both"/>
          </w:pPr>
        </w:pPrChange>
      </w:pPr>
      <w:ins w:id="4005"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rPr>
          <w:ins w:id="4006" w:author="Microsoft account" w:date="2025-10-10T22:43:00Z"/>
          <w:rtl/>
          <w:lang w:bidi="fa-IR"/>
        </w:rPr>
        <w:pPrChange w:id="4007" w:author="Microsoft account" w:date="2025-10-10T22:43:00Z">
          <w:pPr>
            <w:spacing w:after="0" w:line="276" w:lineRule="auto"/>
            <w:jc w:val="both"/>
          </w:pPr>
        </w:pPrChange>
      </w:pPr>
    </w:p>
    <w:p w14:paraId="482D1A3F" w14:textId="298C292F" w:rsidR="00A056F3" w:rsidRDefault="00A056F3">
      <w:pPr>
        <w:spacing w:after="0" w:line="276" w:lineRule="auto"/>
        <w:rPr>
          <w:ins w:id="4008" w:author="Microsoft account" w:date="2025-10-10T22:50:00Z"/>
          <w:lang w:bidi="fa-IR"/>
        </w:rPr>
        <w:pPrChange w:id="4009" w:author="Microsoft account" w:date="2025-10-10T22:43:00Z">
          <w:pPr>
            <w:spacing w:after="0" w:line="276" w:lineRule="auto"/>
            <w:jc w:val="both"/>
          </w:pPr>
        </w:pPrChange>
      </w:pPr>
      <w:ins w:id="4010" w:author="Microsoft account" w:date="2025-10-10T22:43:00Z">
        <w:r>
          <w:rPr>
            <w:rFonts w:hint="cs"/>
            <w:rtl/>
            <w:lang w:bidi="fa-IR"/>
          </w:rPr>
          <w:t>-</w:t>
        </w:r>
      </w:ins>
      <w:ins w:id="4011" w:author="Microsoft account" w:date="2025-10-10T22:49:00Z">
        <w:r w:rsidR="00007741">
          <w:rPr>
            <w:rFonts w:hint="cs"/>
            <w:rtl/>
            <w:lang w:bidi="fa-IR"/>
          </w:rPr>
          <w:t xml:space="preserve">جایی که قراره ازش استفاده کنیم تا این کار رو بکنیم اینجاست </w:t>
        </w:r>
      </w:ins>
      <w:ins w:id="4012"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rPr>
          <w:ins w:id="4013" w:author="Microsoft account" w:date="2025-10-10T22:50:00Z"/>
          <w:lang w:bidi="fa-IR"/>
        </w:rPr>
        <w:pPrChange w:id="4014" w:author="Microsoft account" w:date="2025-10-10T22:50:00Z">
          <w:pPr>
            <w:spacing w:after="0" w:line="276" w:lineRule="auto"/>
            <w:jc w:val="both"/>
          </w:pPr>
        </w:pPrChange>
      </w:pPr>
      <w:ins w:id="4015" w:author="Microsoft account" w:date="2025-10-10T22:50:00Z">
        <w:r w:rsidRPr="00007741">
          <w:rPr>
            <w:noProof/>
            <w:rPrChange w:id="4016"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rPr>
          <w:ins w:id="4017" w:author="Microsoft account" w:date="2025-10-10T22:50:00Z"/>
          <w:rtl/>
          <w:lang w:bidi="fa-IR"/>
        </w:rPr>
        <w:pPrChange w:id="4018" w:author="Microsoft account" w:date="2025-10-10T22:50:00Z">
          <w:pPr>
            <w:spacing w:after="0" w:line="276" w:lineRule="auto"/>
            <w:jc w:val="both"/>
          </w:pPr>
        </w:pPrChange>
      </w:pPr>
      <w:ins w:id="4019"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020"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rPr>
          <w:ins w:id="4021" w:author="Microsoft account" w:date="2025-10-10T22:50:00Z"/>
          <w:rtl/>
          <w:lang w:bidi="fa-IR"/>
        </w:rPr>
        <w:pPrChange w:id="4022" w:author="Microsoft account" w:date="2025-10-10T22:50:00Z">
          <w:pPr>
            <w:spacing w:after="0" w:line="276" w:lineRule="auto"/>
            <w:jc w:val="both"/>
          </w:pPr>
        </w:pPrChange>
      </w:pPr>
    </w:p>
    <w:p w14:paraId="3CC66859" w14:textId="58F0C9B0" w:rsidR="00007741" w:rsidRDefault="00007741">
      <w:pPr>
        <w:spacing w:after="0" w:line="276" w:lineRule="auto"/>
        <w:rPr>
          <w:ins w:id="4023" w:author="Microsoft account" w:date="2025-10-10T23:39:00Z"/>
          <w:rtl/>
          <w:lang w:bidi="fa-IR"/>
        </w:rPr>
        <w:pPrChange w:id="4024" w:author="Microsoft account" w:date="2025-10-10T22:50:00Z">
          <w:pPr>
            <w:spacing w:after="0" w:line="276" w:lineRule="auto"/>
            <w:jc w:val="both"/>
          </w:pPr>
        </w:pPrChange>
      </w:pPr>
      <w:ins w:id="4025" w:author="Microsoft account" w:date="2025-10-10T22:50:00Z">
        <w:r>
          <w:rPr>
            <w:rFonts w:hint="cs"/>
            <w:rtl/>
            <w:lang w:bidi="fa-IR"/>
          </w:rPr>
          <w:t>-</w:t>
        </w:r>
      </w:ins>
      <w:ins w:id="4026" w:author="Microsoft account" w:date="2025-10-10T23:38:00Z">
        <w:r w:rsidR="00713895">
          <w:rPr>
            <w:rFonts w:hint="cs"/>
            <w:rtl/>
            <w:lang w:bidi="fa-IR"/>
          </w:rPr>
          <w:t xml:space="preserve">خب تونستیم برنامه رو </w:t>
        </w:r>
        <w:r w:rsidR="00713895">
          <w:rPr>
            <w:lang w:bidi="fa-IR"/>
          </w:rPr>
          <w:t>host</w:t>
        </w:r>
      </w:ins>
      <w:ins w:id="4027"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rPr>
          <w:ins w:id="4028" w:author="Microsoft account" w:date="2025-10-10T23:41:00Z"/>
          <w:rtl/>
          <w:lang w:bidi="fa-IR"/>
        </w:rPr>
        <w:pPrChange w:id="4029" w:author="Microsoft account" w:date="2025-10-10T23:39:00Z">
          <w:pPr>
            <w:spacing w:after="0" w:line="276" w:lineRule="auto"/>
            <w:jc w:val="both"/>
          </w:pPr>
        </w:pPrChange>
      </w:pPr>
      <w:ins w:id="4030" w:author="Microsoft account" w:date="2025-10-10T23:39:00Z">
        <w:r>
          <w:rPr>
            <w:rFonts w:hint="cs"/>
            <w:rtl/>
            <w:lang w:bidi="fa-IR"/>
          </w:rPr>
          <w:t>خیلی کارای جالبی میشه باهاش کرد. باید بعدا درموردش بیشتر فکر کنیم که چه کارهایی.</w:t>
        </w:r>
      </w:ins>
      <w:ins w:id="4031"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032"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rPr>
          <w:ins w:id="4033" w:author="Microsoft account" w:date="2025-10-10T23:42:00Z"/>
          <w:rtl/>
          <w:lang w:bidi="fa-IR"/>
        </w:rPr>
        <w:pPrChange w:id="4034" w:author="Microsoft account" w:date="2025-10-10T23:41:00Z">
          <w:pPr>
            <w:spacing w:after="0" w:line="276" w:lineRule="auto"/>
            <w:jc w:val="both"/>
          </w:pPr>
        </w:pPrChange>
      </w:pPr>
    </w:p>
    <w:p w14:paraId="77B3A7CF" w14:textId="3DF44A23" w:rsidR="00F050EA" w:rsidRDefault="00F050EA">
      <w:pPr>
        <w:spacing w:after="0" w:line="276" w:lineRule="auto"/>
        <w:rPr>
          <w:ins w:id="4035" w:author="Microsoft account" w:date="2025-10-10T23:39:00Z"/>
          <w:lang w:bidi="fa-IR"/>
        </w:rPr>
        <w:pPrChange w:id="4036" w:author="Microsoft account" w:date="2025-10-10T23:42:00Z">
          <w:pPr>
            <w:spacing w:after="0" w:line="276" w:lineRule="auto"/>
            <w:jc w:val="both"/>
          </w:pPr>
        </w:pPrChange>
      </w:pPr>
      <w:ins w:id="4037"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rPr>
          <w:ins w:id="4038" w:author="Microsoft account" w:date="2025-10-10T23:39:00Z"/>
          <w:rtl/>
          <w:lang w:bidi="fa-IR"/>
        </w:rPr>
        <w:pPrChange w:id="4039" w:author="Microsoft account" w:date="2025-10-10T23:39:00Z">
          <w:pPr>
            <w:spacing w:after="0" w:line="276" w:lineRule="auto"/>
            <w:jc w:val="both"/>
          </w:pPr>
        </w:pPrChange>
      </w:pPr>
    </w:p>
    <w:p w14:paraId="024530D8" w14:textId="336F7B5A" w:rsidR="00713895" w:rsidRDefault="00713895">
      <w:pPr>
        <w:spacing w:after="0" w:line="276" w:lineRule="auto"/>
        <w:rPr>
          <w:ins w:id="4040" w:author="Microsoft account" w:date="2025-10-10T18:14:00Z"/>
          <w:rtl/>
          <w:lang w:bidi="fa-IR"/>
        </w:rPr>
        <w:pPrChange w:id="4041" w:author="Microsoft account" w:date="2025-10-10T23:39:00Z">
          <w:pPr>
            <w:spacing w:after="0" w:line="276" w:lineRule="auto"/>
            <w:jc w:val="both"/>
          </w:pPr>
        </w:pPrChange>
      </w:pPr>
      <w:ins w:id="4042" w:author="Microsoft account" w:date="2025-10-10T23:39:00Z">
        <w:r>
          <w:rPr>
            <w:rFonts w:hint="cs"/>
            <w:rtl/>
            <w:lang w:bidi="fa-IR"/>
          </w:rPr>
          <w:t>-</w:t>
        </w:r>
      </w:ins>
    </w:p>
    <w:p w14:paraId="56AE9ADF" w14:textId="77777777" w:rsidR="009F13CD" w:rsidRDefault="009F13CD">
      <w:pPr>
        <w:spacing w:after="0" w:line="276" w:lineRule="auto"/>
        <w:rPr>
          <w:ins w:id="4043" w:author="Microsoft account" w:date="2025-10-10T18:14:00Z"/>
          <w:rtl/>
          <w:lang w:bidi="fa-IR"/>
        </w:rPr>
        <w:pPrChange w:id="4044" w:author="Microsoft account" w:date="2025-10-10T18:14:00Z">
          <w:pPr>
            <w:spacing w:after="0" w:line="276" w:lineRule="auto"/>
            <w:jc w:val="both"/>
          </w:pPr>
        </w:pPrChange>
      </w:pPr>
    </w:p>
    <w:p w14:paraId="03783834" w14:textId="77777777" w:rsidR="009F13CD" w:rsidRDefault="009F13CD">
      <w:pPr>
        <w:spacing w:after="0" w:line="276" w:lineRule="auto"/>
        <w:rPr>
          <w:ins w:id="4045" w:author="Microsoft account" w:date="2025-10-10T18:14:00Z"/>
          <w:rtl/>
          <w:lang w:bidi="fa-IR"/>
        </w:rPr>
        <w:pPrChange w:id="4046" w:author="Microsoft account" w:date="2025-10-10T18:14:00Z">
          <w:pPr>
            <w:spacing w:after="0" w:line="276" w:lineRule="auto"/>
            <w:jc w:val="both"/>
          </w:pPr>
        </w:pPrChange>
      </w:pPr>
    </w:p>
    <w:p w14:paraId="3610D88A" w14:textId="77777777" w:rsidR="009F13CD" w:rsidRDefault="009F13CD">
      <w:pPr>
        <w:spacing w:after="0" w:line="276" w:lineRule="auto"/>
        <w:rPr>
          <w:ins w:id="4047" w:author="Microsoft account" w:date="2025-10-10T18:14:00Z"/>
          <w:rtl/>
          <w:lang w:bidi="fa-IR"/>
        </w:rPr>
        <w:pPrChange w:id="4048" w:author="Microsoft account" w:date="2025-10-10T18:14:00Z">
          <w:pPr>
            <w:spacing w:after="0" w:line="276" w:lineRule="auto"/>
            <w:jc w:val="both"/>
          </w:pPr>
        </w:pPrChange>
      </w:pPr>
    </w:p>
    <w:p w14:paraId="3F500212" w14:textId="77777777" w:rsidR="009F13CD" w:rsidRDefault="009F13CD">
      <w:pPr>
        <w:spacing w:after="0" w:line="276" w:lineRule="auto"/>
        <w:rPr>
          <w:ins w:id="4049" w:author="Microsoft account" w:date="2025-10-10T18:14:00Z"/>
          <w:rtl/>
          <w:lang w:bidi="fa-IR"/>
        </w:rPr>
        <w:pPrChange w:id="4050" w:author="Microsoft account" w:date="2025-10-10T18:14:00Z">
          <w:pPr>
            <w:spacing w:after="0" w:line="276" w:lineRule="auto"/>
            <w:jc w:val="both"/>
          </w:pPr>
        </w:pPrChange>
      </w:pPr>
    </w:p>
    <w:p w14:paraId="7B6C4181" w14:textId="77777777" w:rsidR="009F13CD" w:rsidRDefault="009F13CD">
      <w:pPr>
        <w:spacing w:after="0" w:line="276" w:lineRule="auto"/>
        <w:rPr>
          <w:ins w:id="4051" w:author="Microsoft account" w:date="2025-10-10T18:14:00Z"/>
          <w:rtl/>
          <w:lang w:bidi="fa-IR"/>
        </w:rPr>
        <w:pPrChange w:id="4052" w:author="Microsoft account" w:date="2025-10-10T18:14:00Z">
          <w:pPr>
            <w:spacing w:after="0" w:line="276" w:lineRule="auto"/>
            <w:jc w:val="both"/>
          </w:pPr>
        </w:pPrChange>
      </w:pPr>
    </w:p>
    <w:p w14:paraId="0319F152" w14:textId="154B8938" w:rsidR="009F13CD" w:rsidRDefault="009F13CD">
      <w:pPr>
        <w:spacing w:after="0" w:line="240" w:lineRule="auto"/>
        <w:rPr>
          <w:ins w:id="4053" w:author="Microsoft account" w:date="2025-10-10T18:14:00Z"/>
          <w:rtl/>
          <w:lang w:bidi="fa-IR"/>
        </w:rPr>
      </w:pPr>
      <w:ins w:id="4054" w:author="Microsoft account" w:date="2025-10-10T18:14:00Z">
        <w:r>
          <w:rPr>
            <w:rtl/>
            <w:lang w:bidi="fa-IR"/>
          </w:rPr>
          <w:br w:type="page"/>
        </w:r>
      </w:ins>
    </w:p>
    <w:p w14:paraId="0DDBE631" w14:textId="7BCA6102" w:rsidR="009F13CD" w:rsidRDefault="004F0175">
      <w:pPr>
        <w:spacing w:after="0" w:line="276" w:lineRule="auto"/>
        <w:rPr>
          <w:ins w:id="4055" w:author="Microsoft account" w:date="2025-10-11T10:07:00Z"/>
          <w:rtl/>
          <w:lang w:bidi="fa-IR"/>
        </w:rPr>
        <w:pPrChange w:id="4056" w:author="Microsoft account" w:date="2025-10-10T18:14:00Z">
          <w:pPr>
            <w:spacing w:after="0" w:line="276" w:lineRule="auto"/>
            <w:jc w:val="both"/>
          </w:pPr>
        </w:pPrChange>
      </w:pPr>
      <w:bookmarkStart w:id="4057" w:name="I4040719"/>
      <w:ins w:id="4058" w:author="Microsoft account" w:date="2025-10-11T10:07:00Z">
        <w:r>
          <w:rPr>
            <w:rFonts w:hint="cs"/>
            <w:rtl/>
            <w:lang w:bidi="fa-IR"/>
          </w:rPr>
          <w:lastRenderedPageBreak/>
          <w:t>ادامه</w:t>
        </w:r>
      </w:ins>
    </w:p>
    <w:bookmarkEnd w:id="4057"/>
    <w:p w14:paraId="5FAFF156" w14:textId="77777777" w:rsidR="004F0175" w:rsidRDefault="004F0175">
      <w:pPr>
        <w:spacing w:after="0" w:line="276" w:lineRule="auto"/>
        <w:rPr>
          <w:ins w:id="4059" w:author="Microsoft account" w:date="2025-10-11T10:07:00Z"/>
          <w:rtl/>
          <w:lang w:bidi="fa-IR"/>
        </w:rPr>
        <w:pPrChange w:id="4060" w:author="Microsoft account" w:date="2025-10-11T10:07:00Z">
          <w:pPr>
            <w:spacing w:after="0" w:line="276" w:lineRule="auto"/>
            <w:jc w:val="both"/>
          </w:pPr>
        </w:pPrChange>
      </w:pPr>
    </w:p>
    <w:p w14:paraId="1DF871BB" w14:textId="024EEE66" w:rsidR="004F0175" w:rsidRDefault="004F0175">
      <w:pPr>
        <w:spacing w:after="0" w:line="276" w:lineRule="auto"/>
        <w:rPr>
          <w:ins w:id="4061" w:author="Microsoft account" w:date="2025-10-11T10:22:00Z"/>
          <w:rtl/>
          <w:lang w:bidi="fa-IR"/>
        </w:rPr>
        <w:pPrChange w:id="4062" w:author="Microsoft account" w:date="2025-10-11T10:07:00Z">
          <w:pPr>
            <w:spacing w:after="0" w:line="276" w:lineRule="auto"/>
            <w:jc w:val="both"/>
          </w:pPr>
        </w:pPrChange>
      </w:pPr>
      <w:ins w:id="4063" w:author="Microsoft account" w:date="2025-10-11T10:07:00Z">
        <w:r>
          <w:rPr>
            <w:rFonts w:hint="cs"/>
            <w:rtl/>
            <w:lang w:bidi="fa-IR"/>
          </w:rPr>
          <w:t>-</w:t>
        </w:r>
      </w:ins>
      <w:ins w:id="4064" w:author="Microsoft account" w:date="2025-10-11T10:20:00Z">
        <w:r w:rsidR="00100BE5">
          <w:rPr>
            <w:rFonts w:hint="cs"/>
            <w:rtl/>
            <w:lang w:bidi="fa-IR"/>
          </w:rPr>
          <w:t xml:space="preserve">یذره با قابلیت های </w:t>
        </w:r>
      </w:ins>
      <w:ins w:id="4065"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066"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rPr>
          <w:ins w:id="4067" w:author="Microsoft account" w:date="2025-10-11T10:22:00Z"/>
          <w:rtl/>
          <w:lang w:bidi="fa-IR"/>
        </w:rPr>
        <w:pPrChange w:id="4068" w:author="Microsoft account" w:date="2025-10-11T10:22:00Z">
          <w:pPr>
            <w:spacing w:after="0" w:line="276" w:lineRule="auto"/>
            <w:jc w:val="both"/>
          </w:pPr>
        </w:pPrChange>
      </w:pPr>
    </w:p>
    <w:p w14:paraId="291C62F2" w14:textId="78BF0660" w:rsidR="00100BE5" w:rsidRDefault="00100BE5">
      <w:pPr>
        <w:spacing w:after="0" w:line="276" w:lineRule="auto"/>
        <w:rPr>
          <w:ins w:id="4069" w:author="Microsoft account" w:date="2025-10-11T10:22:00Z"/>
          <w:lang w:bidi="fa-IR"/>
        </w:rPr>
        <w:pPrChange w:id="4070" w:author="Microsoft account" w:date="2025-10-11T10:22:00Z">
          <w:pPr>
            <w:spacing w:after="0" w:line="276" w:lineRule="auto"/>
            <w:jc w:val="both"/>
          </w:pPr>
        </w:pPrChange>
      </w:pPr>
      <w:ins w:id="4071"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rPr>
          <w:ins w:id="4072" w:author="Microsoft account" w:date="2025-10-11T10:23:00Z"/>
          <w:lang w:bidi="fa-IR"/>
        </w:rPr>
        <w:pPrChange w:id="4073" w:author="Microsoft account" w:date="2025-10-11T10:22:00Z">
          <w:pPr>
            <w:spacing w:after="0" w:line="276" w:lineRule="auto"/>
            <w:jc w:val="both"/>
          </w:pPr>
        </w:pPrChange>
      </w:pPr>
      <w:ins w:id="4074"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rPr>
          <w:ins w:id="4075" w:author="Microsoft account" w:date="2025-10-11T10:23:00Z"/>
          <w:lang w:bidi="fa-IR"/>
        </w:rPr>
        <w:pPrChange w:id="4076" w:author="Microsoft account" w:date="2025-10-11T10:23:00Z">
          <w:pPr>
            <w:spacing w:after="0" w:line="276" w:lineRule="auto"/>
            <w:jc w:val="both"/>
          </w:pPr>
        </w:pPrChange>
      </w:pPr>
    </w:p>
    <w:p w14:paraId="67D9E5D4" w14:textId="2172E990" w:rsidR="00100BE5" w:rsidRDefault="00100BE5">
      <w:pPr>
        <w:spacing w:after="0" w:line="276" w:lineRule="auto"/>
        <w:rPr>
          <w:ins w:id="4077" w:author="Microsoft account" w:date="2025-10-11T10:27:00Z"/>
          <w:rtl/>
          <w:lang w:bidi="fa-IR"/>
        </w:rPr>
        <w:pPrChange w:id="4078" w:author="Microsoft account" w:date="2025-10-11T10:23:00Z">
          <w:pPr>
            <w:spacing w:after="0" w:line="276" w:lineRule="auto"/>
            <w:jc w:val="both"/>
          </w:pPr>
        </w:pPrChange>
      </w:pPr>
      <w:ins w:id="4079" w:author="Microsoft account" w:date="2025-10-11T10:25:00Z">
        <w:r>
          <w:rPr>
            <w:rFonts w:hint="cs"/>
            <w:rtl/>
            <w:lang w:bidi="fa-IR"/>
          </w:rPr>
          <w:t xml:space="preserve">-قراره یه </w:t>
        </w:r>
        <w:r>
          <w:rPr>
            <w:lang w:bidi="fa-IR"/>
          </w:rPr>
          <w:t>ISS tracker</w:t>
        </w:r>
      </w:ins>
      <w:ins w:id="4080"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081"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082"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083"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rPr>
          <w:ins w:id="4084" w:author="Microsoft account" w:date="2025-10-11T10:27:00Z"/>
          <w:rtl/>
          <w:lang w:bidi="fa-IR"/>
        </w:rPr>
        <w:pPrChange w:id="4085" w:author="Microsoft account" w:date="2025-10-11T10:27:00Z">
          <w:pPr>
            <w:spacing w:after="0" w:line="276" w:lineRule="auto"/>
            <w:jc w:val="both"/>
          </w:pPr>
        </w:pPrChange>
      </w:pPr>
    </w:p>
    <w:p w14:paraId="2CACFAEF" w14:textId="34742E5E" w:rsidR="00100BE5" w:rsidRDefault="00100BE5">
      <w:pPr>
        <w:spacing w:after="0" w:line="276" w:lineRule="auto"/>
        <w:rPr>
          <w:ins w:id="4086" w:author="Microsoft account" w:date="2025-10-11T10:27:00Z"/>
          <w:rtl/>
          <w:lang w:bidi="fa-IR"/>
        </w:rPr>
        <w:pPrChange w:id="4087" w:author="Microsoft account" w:date="2025-10-11T10:27:00Z">
          <w:pPr>
            <w:spacing w:after="0" w:line="276" w:lineRule="auto"/>
            <w:jc w:val="both"/>
          </w:pPr>
        </w:pPrChange>
      </w:pPr>
      <w:ins w:id="4088"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rPr>
          <w:ins w:id="4089" w:author="Microsoft account" w:date="2025-10-11T10:27:00Z"/>
          <w:rtl/>
          <w:lang w:bidi="fa-IR"/>
        </w:rPr>
        <w:pPrChange w:id="4090" w:author="Microsoft account" w:date="2025-10-11T10:27:00Z">
          <w:pPr>
            <w:spacing w:after="0" w:line="276" w:lineRule="auto"/>
            <w:jc w:val="both"/>
          </w:pPr>
        </w:pPrChange>
      </w:pPr>
      <w:ins w:id="4091" w:author="Microsoft account" w:date="2025-10-11T10:28:00Z">
        <w:r w:rsidRPr="0048160D">
          <w:rPr>
            <w:noProof/>
            <w:rPrChange w:id="4092"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rPr>
          <w:ins w:id="4093" w:author="Microsoft account" w:date="2025-10-11T10:31:00Z"/>
          <w:rtl/>
          <w:lang w:bidi="fa-IR"/>
        </w:rPr>
        <w:pPrChange w:id="4094" w:author="Microsoft account" w:date="2025-10-11T10:27:00Z">
          <w:pPr>
            <w:spacing w:after="0" w:line="276" w:lineRule="auto"/>
            <w:jc w:val="both"/>
          </w:pPr>
        </w:pPrChange>
      </w:pPr>
      <w:ins w:id="4095" w:author="Microsoft account" w:date="2025-10-11T10:27:00Z">
        <w:r>
          <w:rPr>
            <w:rFonts w:hint="cs"/>
            <w:rtl/>
            <w:lang w:bidi="fa-IR"/>
          </w:rPr>
          <w:t>-</w:t>
        </w:r>
      </w:ins>
      <w:ins w:id="4096" w:author="Microsoft account" w:date="2025-10-11T10:28:00Z">
        <w:r w:rsidR="0048160D">
          <w:rPr>
            <w:rFonts w:hint="cs"/>
            <w:rtl/>
            <w:lang w:bidi="fa-IR"/>
          </w:rPr>
          <w:t xml:space="preserve">از دیدگاه جالبی بهش نگاه کرد. گفت </w:t>
        </w:r>
      </w:ins>
      <w:ins w:id="4097"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098"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rPr>
          <w:ins w:id="4099" w:author="Microsoft account" w:date="2025-10-11T10:31:00Z"/>
          <w:rtl/>
          <w:lang w:bidi="fa-IR"/>
        </w:rPr>
        <w:pPrChange w:id="4100" w:author="Microsoft account" w:date="2025-10-11T10:31:00Z">
          <w:pPr>
            <w:spacing w:after="0" w:line="276" w:lineRule="auto"/>
            <w:jc w:val="both"/>
          </w:pPr>
        </w:pPrChange>
      </w:pPr>
      <w:ins w:id="4101"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rPr>
          <w:ins w:id="4102" w:author="Microsoft account" w:date="2025-10-11T10:31:00Z"/>
          <w:rtl/>
          <w:lang w:bidi="fa-IR"/>
        </w:rPr>
        <w:pPrChange w:id="4103" w:author="Microsoft account" w:date="2025-10-11T10:31:00Z">
          <w:pPr>
            <w:spacing w:after="0" w:line="276" w:lineRule="auto"/>
            <w:jc w:val="both"/>
          </w:pPr>
        </w:pPrChange>
      </w:pPr>
    </w:p>
    <w:p w14:paraId="40F05E44" w14:textId="290FED1E" w:rsidR="0048160D" w:rsidRDefault="0048160D">
      <w:pPr>
        <w:spacing w:after="0" w:line="276" w:lineRule="auto"/>
        <w:rPr>
          <w:ins w:id="4104" w:author="Microsoft account" w:date="2025-10-11T10:33:00Z"/>
          <w:rtl/>
          <w:lang w:bidi="fa-IR"/>
        </w:rPr>
        <w:pPrChange w:id="4105" w:author="Microsoft account" w:date="2025-10-11T10:31:00Z">
          <w:pPr>
            <w:spacing w:after="0" w:line="276" w:lineRule="auto"/>
            <w:jc w:val="both"/>
          </w:pPr>
        </w:pPrChange>
      </w:pPr>
      <w:ins w:id="4106" w:author="Microsoft account" w:date="2025-10-11T10:31:00Z">
        <w:r>
          <w:rPr>
            <w:rFonts w:hint="cs"/>
            <w:rtl/>
            <w:lang w:bidi="fa-IR"/>
          </w:rPr>
          <w:t>-</w:t>
        </w:r>
      </w:ins>
      <w:ins w:id="4107"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rPr>
          <w:ins w:id="4108" w:author="Microsoft account" w:date="2025-10-11T10:33:00Z"/>
          <w:rtl/>
          <w:lang w:bidi="fa-IR"/>
        </w:rPr>
        <w:pPrChange w:id="4109" w:author="Microsoft account" w:date="2025-10-11T10:33:00Z">
          <w:pPr>
            <w:spacing w:after="0" w:line="276" w:lineRule="auto"/>
            <w:jc w:val="both"/>
          </w:pPr>
        </w:pPrChange>
      </w:pPr>
      <w:ins w:id="4110" w:author="Microsoft account" w:date="2025-10-11T10:33:00Z">
        <w:r w:rsidRPr="0048160D">
          <w:rPr>
            <w:noProof/>
            <w:rPrChange w:id="4111"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rPr>
          <w:ins w:id="4112" w:author="Microsoft account" w:date="2025-10-11T10:33:00Z"/>
          <w:rtl/>
          <w:lang w:bidi="fa-IR"/>
        </w:rPr>
        <w:pPrChange w:id="4113" w:author="Microsoft account" w:date="2025-10-11T10:33:00Z">
          <w:pPr>
            <w:spacing w:after="0" w:line="276" w:lineRule="auto"/>
            <w:jc w:val="both"/>
          </w:pPr>
        </w:pPrChange>
      </w:pPr>
    </w:p>
    <w:p w14:paraId="74BA14B3" w14:textId="042143F7" w:rsidR="0048160D" w:rsidRDefault="0048160D">
      <w:pPr>
        <w:spacing w:after="0" w:line="276" w:lineRule="auto"/>
        <w:rPr>
          <w:ins w:id="4114" w:author="Microsoft account" w:date="2025-10-11T10:37:00Z"/>
          <w:rtl/>
          <w:lang w:bidi="fa-IR"/>
        </w:rPr>
        <w:pPrChange w:id="4115" w:author="Microsoft account" w:date="2025-10-11T10:33:00Z">
          <w:pPr>
            <w:spacing w:after="0" w:line="276" w:lineRule="auto"/>
            <w:jc w:val="both"/>
          </w:pPr>
        </w:pPrChange>
      </w:pPr>
      <w:ins w:id="4116"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117"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118"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119"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120" w:author="Microsoft account" w:date="2025-10-12T11:58:00Z">
        <w:r w:rsidR="00EB7271">
          <w:rPr>
            <w:rFonts w:hint="cs"/>
            <w:rtl/>
            <w:lang w:bidi="fa-IR"/>
          </w:rPr>
          <w:t>یم</w:t>
        </w:r>
      </w:ins>
      <w:ins w:id="4121"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rPr>
          <w:ins w:id="4122" w:author="Microsoft account" w:date="2025-10-11T10:37:00Z"/>
          <w:rtl/>
          <w:lang w:bidi="fa-IR"/>
        </w:rPr>
        <w:pPrChange w:id="4123" w:author="Microsoft account" w:date="2025-10-11T10:37:00Z">
          <w:pPr>
            <w:spacing w:after="0" w:line="276" w:lineRule="auto"/>
            <w:jc w:val="both"/>
          </w:pPr>
        </w:pPrChange>
      </w:pPr>
    </w:p>
    <w:p w14:paraId="2BD5E3AC" w14:textId="67979E1F" w:rsidR="00F71556" w:rsidRDefault="00F71556">
      <w:pPr>
        <w:spacing w:after="0" w:line="276" w:lineRule="auto"/>
        <w:rPr>
          <w:ins w:id="4124" w:author="Microsoft account" w:date="2025-10-11T10:39:00Z"/>
          <w:rtl/>
          <w:lang w:bidi="fa-IR"/>
        </w:rPr>
        <w:pPrChange w:id="4125" w:author="Microsoft account" w:date="2025-10-11T10:37:00Z">
          <w:pPr>
            <w:spacing w:after="0" w:line="276" w:lineRule="auto"/>
            <w:jc w:val="both"/>
          </w:pPr>
        </w:pPrChange>
      </w:pPr>
      <w:ins w:id="4126"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127"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128"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rPr>
          <w:ins w:id="4129" w:author="Microsoft account" w:date="2025-10-11T10:39:00Z"/>
          <w:rtl/>
          <w:lang w:bidi="fa-IR"/>
        </w:rPr>
        <w:pPrChange w:id="4130" w:author="Microsoft account" w:date="2025-10-11T10:39:00Z">
          <w:pPr>
            <w:spacing w:after="0" w:line="276" w:lineRule="auto"/>
            <w:jc w:val="both"/>
          </w:pPr>
        </w:pPrChange>
      </w:pPr>
      <w:ins w:id="4131" w:author="Microsoft account" w:date="2025-10-11T10:39:00Z">
        <w:r w:rsidRPr="00F71556">
          <w:rPr>
            <w:noProof/>
            <w:rPrChange w:id="4132"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rPr>
          <w:ins w:id="4133" w:author="Microsoft account" w:date="2025-10-11T10:39:00Z"/>
          <w:rtl/>
          <w:lang w:bidi="fa-IR"/>
        </w:rPr>
        <w:pPrChange w:id="4134" w:author="Microsoft account" w:date="2025-10-11T10:39:00Z">
          <w:pPr>
            <w:spacing w:after="0" w:line="276" w:lineRule="auto"/>
            <w:jc w:val="both"/>
          </w:pPr>
        </w:pPrChange>
      </w:pPr>
    </w:p>
    <w:p w14:paraId="2F88565A" w14:textId="0B391B9F" w:rsidR="00F71556" w:rsidRDefault="00F71556">
      <w:pPr>
        <w:spacing w:after="0" w:line="276" w:lineRule="auto"/>
        <w:rPr>
          <w:ins w:id="4135" w:author="Microsoft account" w:date="2025-10-11T10:42:00Z"/>
          <w:rtl/>
          <w:lang w:bidi="fa-IR"/>
        </w:rPr>
        <w:pPrChange w:id="4136" w:author="Microsoft account" w:date="2025-10-11T10:39:00Z">
          <w:pPr>
            <w:spacing w:after="0" w:line="276" w:lineRule="auto"/>
            <w:jc w:val="both"/>
          </w:pPr>
        </w:pPrChange>
      </w:pPr>
      <w:ins w:id="4137" w:author="Microsoft account" w:date="2025-10-11T10:39:00Z">
        <w:r>
          <w:rPr>
            <w:rFonts w:hint="cs"/>
            <w:rtl/>
            <w:lang w:bidi="fa-IR"/>
          </w:rPr>
          <w:t>-</w:t>
        </w:r>
      </w:ins>
      <w:ins w:id="4138"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139"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140" w:author="Microsoft account" w:date="2025-10-12T12:00:00Z">
        <w:r w:rsidR="00EB7271">
          <w:rPr>
            <w:rFonts w:hint="cs"/>
            <w:rtl/>
            <w:lang w:bidi="fa-IR"/>
          </w:rPr>
          <w:t xml:space="preserve">و </w:t>
        </w:r>
      </w:ins>
      <w:ins w:id="4141"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142"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rPr>
          <w:ins w:id="4143" w:author="Microsoft account" w:date="2025-10-11T10:42:00Z"/>
          <w:rtl/>
          <w:lang w:bidi="fa-IR"/>
        </w:rPr>
        <w:pPrChange w:id="4144" w:author="Microsoft account" w:date="2025-10-11T10:42:00Z">
          <w:pPr>
            <w:spacing w:after="0" w:line="276" w:lineRule="auto"/>
            <w:jc w:val="both"/>
          </w:pPr>
        </w:pPrChange>
      </w:pPr>
    </w:p>
    <w:p w14:paraId="7BB89804" w14:textId="12B4770E" w:rsidR="0077292C" w:rsidRDefault="0077292C">
      <w:pPr>
        <w:spacing w:after="0" w:line="276" w:lineRule="auto"/>
        <w:rPr>
          <w:ins w:id="4145" w:author="Microsoft account" w:date="2025-10-11T10:50:00Z"/>
          <w:rtl/>
          <w:lang w:bidi="fa-IR"/>
        </w:rPr>
        <w:pPrChange w:id="4146" w:author="Microsoft account" w:date="2025-10-11T10:42:00Z">
          <w:pPr>
            <w:spacing w:after="0" w:line="276" w:lineRule="auto"/>
            <w:jc w:val="both"/>
          </w:pPr>
        </w:pPrChange>
      </w:pPr>
      <w:ins w:id="4147" w:author="Microsoft account" w:date="2025-10-11T10:42:00Z">
        <w:r>
          <w:rPr>
            <w:rFonts w:hint="cs"/>
            <w:rtl/>
            <w:lang w:bidi="fa-IR"/>
          </w:rPr>
          <w:t>-</w:t>
        </w:r>
      </w:ins>
      <w:ins w:id="4148"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149"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rPr>
          <w:ins w:id="4150" w:author="Microsoft account" w:date="2025-10-11T10:51:00Z"/>
          <w:rtl/>
          <w:lang w:bidi="fa-IR"/>
        </w:rPr>
        <w:pPrChange w:id="4151" w:author="Microsoft account" w:date="2025-10-11T10:50:00Z">
          <w:pPr>
            <w:spacing w:after="0" w:line="276" w:lineRule="auto"/>
            <w:jc w:val="both"/>
          </w:pPr>
        </w:pPrChange>
      </w:pPr>
      <w:ins w:id="4152"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153"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rPr>
          <w:ins w:id="4154" w:author="Microsoft account" w:date="2025-10-11T10:51:00Z"/>
          <w:rtl/>
          <w:lang w:bidi="fa-IR"/>
        </w:rPr>
        <w:pPrChange w:id="4155" w:author="Microsoft account" w:date="2025-10-11T10:51:00Z">
          <w:pPr>
            <w:spacing w:after="0" w:line="276" w:lineRule="auto"/>
            <w:jc w:val="both"/>
          </w:pPr>
        </w:pPrChange>
      </w:pPr>
    </w:p>
    <w:p w14:paraId="28E561C7" w14:textId="77777777" w:rsidR="00EB7271" w:rsidRDefault="00326C1F">
      <w:pPr>
        <w:spacing w:after="0" w:line="276" w:lineRule="auto"/>
        <w:rPr>
          <w:ins w:id="4156" w:author="Microsoft account" w:date="2025-10-12T12:01:00Z"/>
          <w:rtl/>
          <w:lang w:bidi="fa-IR"/>
        </w:rPr>
        <w:pPrChange w:id="4157" w:author="Microsoft account" w:date="2025-10-11T10:51:00Z">
          <w:pPr>
            <w:spacing w:after="0" w:line="276" w:lineRule="auto"/>
            <w:jc w:val="both"/>
          </w:pPr>
        </w:pPrChange>
      </w:pPr>
      <w:ins w:id="4158" w:author="Microsoft account" w:date="2025-10-11T10:51:00Z">
        <w:r>
          <w:rPr>
            <w:rFonts w:hint="cs"/>
            <w:rtl/>
            <w:lang w:bidi="fa-IR"/>
          </w:rPr>
          <w:t>-</w:t>
        </w:r>
      </w:ins>
      <w:ins w:id="4159" w:author="Microsoft account" w:date="2025-10-11T10:54:00Z">
        <w:r w:rsidR="00B9080C">
          <w:rPr>
            <w:rFonts w:hint="cs"/>
            <w:rtl/>
            <w:lang w:bidi="fa-IR"/>
          </w:rPr>
          <w:t>خب ، این</w:t>
        </w:r>
      </w:ins>
      <w:ins w:id="4160"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rPr>
          <w:ins w:id="4161" w:author="Microsoft account" w:date="2025-10-11T10:59:00Z"/>
          <w:rtl/>
          <w:lang w:bidi="fa-IR"/>
        </w:rPr>
        <w:pPrChange w:id="4162" w:author="Microsoft account" w:date="2025-10-12T12:01:00Z">
          <w:pPr>
            <w:spacing w:after="0" w:line="276" w:lineRule="auto"/>
            <w:jc w:val="both"/>
          </w:pPr>
        </w:pPrChange>
      </w:pPr>
      <w:ins w:id="4163"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164"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165"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rPr>
          <w:ins w:id="4166" w:author="Microsoft account" w:date="2025-10-11T11:00:00Z"/>
          <w:rtl/>
          <w:lang w:bidi="fa-IR"/>
        </w:rPr>
        <w:pPrChange w:id="4167" w:author="Microsoft account" w:date="2025-10-11T10:59:00Z">
          <w:pPr>
            <w:spacing w:after="0" w:line="276" w:lineRule="auto"/>
            <w:jc w:val="both"/>
          </w:pPr>
        </w:pPrChange>
      </w:pPr>
    </w:p>
    <w:p w14:paraId="71421C6E" w14:textId="1DE6B32B" w:rsidR="00290D39" w:rsidRDefault="00290D39">
      <w:pPr>
        <w:spacing w:after="0" w:line="276" w:lineRule="auto"/>
        <w:rPr>
          <w:ins w:id="4168" w:author="Microsoft account" w:date="2025-10-11T11:00:00Z"/>
          <w:rtl/>
          <w:lang w:bidi="fa-IR"/>
        </w:rPr>
        <w:pPrChange w:id="4169" w:author="Microsoft account" w:date="2025-10-11T11:00:00Z">
          <w:pPr>
            <w:spacing w:after="0" w:line="276" w:lineRule="auto"/>
            <w:jc w:val="both"/>
          </w:pPr>
        </w:pPrChange>
      </w:pPr>
      <w:ins w:id="4170"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rPr>
          <w:ins w:id="4171" w:author="Microsoft account" w:date="2025-10-11T11:00:00Z"/>
          <w:rtl/>
          <w:lang w:bidi="fa-IR"/>
        </w:rPr>
        <w:pPrChange w:id="4172" w:author="Microsoft account" w:date="2025-10-11T11:00:00Z">
          <w:pPr>
            <w:spacing w:after="0" w:line="276" w:lineRule="auto"/>
            <w:jc w:val="both"/>
          </w:pPr>
        </w:pPrChange>
      </w:pPr>
      <w:ins w:id="4173" w:author="Microsoft account" w:date="2025-10-11T11:00:00Z">
        <w:r w:rsidRPr="00290D39">
          <w:rPr>
            <w:noProof/>
            <w:rPrChange w:id="4174"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rPr>
          <w:ins w:id="4175" w:author="Microsoft account" w:date="2025-10-11T10:59:00Z"/>
          <w:rtl/>
          <w:lang w:bidi="fa-IR"/>
        </w:rPr>
        <w:pPrChange w:id="4176" w:author="Microsoft account" w:date="2025-10-11T11:00:00Z">
          <w:pPr>
            <w:spacing w:after="0" w:line="276" w:lineRule="auto"/>
            <w:jc w:val="both"/>
          </w:pPr>
        </w:pPrChange>
      </w:pPr>
    </w:p>
    <w:p w14:paraId="4C32B836" w14:textId="38A843A9" w:rsidR="00C47F0D" w:rsidRDefault="00C47F0D">
      <w:pPr>
        <w:spacing w:after="0" w:line="276" w:lineRule="auto"/>
        <w:rPr>
          <w:ins w:id="4177" w:author="Microsoft account" w:date="2025-10-11T10:56:00Z"/>
          <w:rtl/>
          <w:lang w:bidi="fa-IR"/>
        </w:rPr>
        <w:pPrChange w:id="4178" w:author="Microsoft account" w:date="2025-10-11T10:59:00Z">
          <w:pPr>
            <w:spacing w:after="0" w:line="276" w:lineRule="auto"/>
            <w:jc w:val="both"/>
          </w:pPr>
        </w:pPrChange>
      </w:pPr>
      <w:ins w:id="4179"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180"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rPr>
          <w:ins w:id="4181" w:author="Microsoft account" w:date="2025-10-11T11:00:00Z"/>
          <w:rtl/>
          <w:lang w:bidi="fa-IR"/>
        </w:rPr>
        <w:pPrChange w:id="4182" w:author="Microsoft account" w:date="2025-10-11T10:56:00Z">
          <w:pPr>
            <w:spacing w:after="0" w:line="276" w:lineRule="auto"/>
            <w:jc w:val="both"/>
          </w:pPr>
        </w:pPrChange>
      </w:pPr>
    </w:p>
    <w:p w14:paraId="2DBC35BF" w14:textId="7F4D8AA6" w:rsidR="00290D39" w:rsidRDefault="00290D39">
      <w:pPr>
        <w:spacing w:after="0" w:line="276" w:lineRule="auto"/>
        <w:rPr>
          <w:ins w:id="4183" w:author="Microsoft account" w:date="2025-10-11T11:03:00Z"/>
          <w:rtl/>
          <w:lang w:bidi="fa-IR"/>
        </w:rPr>
        <w:pPrChange w:id="4184" w:author="Microsoft account" w:date="2025-10-11T11:00:00Z">
          <w:pPr>
            <w:spacing w:after="0" w:line="276" w:lineRule="auto"/>
            <w:jc w:val="both"/>
          </w:pPr>
        </w:pPrChange>
      </w:pPr>
      <w:ins w:id="4185" w:author="Microsoft account" w:date="2025-10-11T11:00:00Z">
        <w:r>
          <w:rPr>
            <w:rFonts w:hint="cs"/>
            <w:rtl/>
            <w:lang w:bidi="fa-IR"/>
          </w:rPr>
          <w:t>-</w:t>
        </w:r>
      </w:ins>
      <w:ins w:id="4186"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187"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188" w:author="Microsoft account" w:date="2025-10-12T12:02:00Z">
        <w:r w:rsidR="004A0DBF">
          <w:rPr>
            <w:rFonts w:hint="cs"/>
            <w:rtl/>
            <w:lang w:bidi="fa-IR"/>
          </w:rPr>
          <w:t xml:space="preserve">و </w:t>
        </w:r>
      </w:ins>
      <w:ins w:id="4189"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rPr>
          <w:ins w:id="4190" w:author="Microsoft account" w:date="2025-10-11T11:03:00Z"/>
          <w:rtl/>
          <w:lang w:bidi="fa-IR"/>
        </w:rPr>
        <w:pPrChange w:id="4191" w:author="Microsoft account" w:date="2025-10-11T11:03:00Z">
          <w:pPr>
            <w:spacing w:after="0" w:line="276" w:lineRule="auto"/>
            <w:jc w:val="both"/>
          </w:pPr>
        </w:pPrChange>
      </w:pPr>
      <w:ins w:id="4192" w:author="Microsoft account" w:date="2025-10-11T11:03:00Z">
        <w:r w:rsidRPr="00290D39">
          <w:rPr>
            <w:noProof/>
            <w:rPrChange w:id="4193"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rPr>
          <w:ins w:id="4194" w:author="Microsoft account" w:date="2025-10-11T11:09:00Z"/>
          <w:rtl/>
          <w:lang w:bidi="fa-IR"/>
        </w:rPr>
        <w:pPrChange w:id="4195" w:author="Microsoft account" w:date="2025-10-11T11:04:00Z">
          <w:pPr>
            <w:spacing w:after="0" w:line="276" w:lineRule="auto"/>
            <w:jc w:val="both"/>
          </w:pPr>
        </w:pPrChange>
      </w:pPr>
      <w:ins w:id="4196"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197" w:author="Microsoft account" w:date="2025-10-11T11:05:00Z">
        <w:r w:rsidR="005312E0">
          <w:rPr>
            <w:rFonts w:hint="cs"/>
            <w:rtl/>
            <w:lang w:bidi="fa-IR"/>
          </w:rPr>
          <w:t>اشتباهه درخواستت یا یه همچین چیزی</w:t>
        </w:r>
      </w:ins>
      <w:ins w:id="4198"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199"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rPr>
          <w:ins w:id="4200" w:author="Microsoft account" w:date="2025-10-11T11:09:00Z"/>
          <w:rtl/>
          <w:lang w:bidi="fa-IR"/>
        </w:rPr>
        <w:pPrChange w:id="4201" w:author="Microsoft account" w:date="2025-10-11T11:09:00Z">
          <w:pPr>
            <w:spacing w:after="0" w:line="276" w:lineRule="auto"/>
            <w:jc w:val="both"/>
          </w:pPr>
        </w:pPrChange>
      </w:pPr>
    </w:p>
    <w:p w14:paraId="72077203" w14:textId="1A1B2BE3" w:rsidR="005312E0" w:rsidRDefault="005312E0">
      <w:pPr>
        <w:spacing w:after="0" w:line="276" w:lineRule="auto"/>
        <w:rPr>
          <w:ins w:id="4202" w:author="Microsoft account" w:date="2025-10-11T10:56:00Z"/>
          <w:rtl/>
          <w:lang w:bidi="fa-IR"/>
        </w:rPr>
        <w:pPrChange w:id="4203" w:author="Microsoft account" w:date="2025-10-11T11:09:00Z">
          <w:pPr>
            <w:spacing w:after="0" w:line="276" w:lineRule="auto"/>
            <w:jc w:val="both"/>
          </w:pPr>
        </w:pPrChange>
      </w:pPr>
      <w:ins w:id="4204"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205" w:author="Microsoft account" w:date="2025-10-11T11:10:00Z">
        <w:r w:rsidR="00190D80">
          <w:rPr>
            <w:lang w:bidi="fa-IR"/>
          </w:rPr>
          <w:fldChar w:fldCharType="begin"/>
        </w:r>
      </w:ins>
      <w:ins w:id="4206" w:author="Microsoft account" w:date="2025-10-12T12:03:00Z">
        <w:r w:rsidR="004A0DBF">
          <w:rPr>
            <w:lang w:bidi="fa-IR"/>
          </w:rPr>
          <w:instrText>HYPERLINK "https://httpstatuses.com"</w:instrText>
        </w:r>
      </w:ins>
      <w:ins w:id="4207"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208" w:author="Microsoft account" w:date="2025-10-11T11:09:00Z">
        <w:r>
          <w:rPr>
            <w:rFonts w:hint="cs"/>
            <w:rtl/>
            <w:lang w:bidi="fa-IR"/>
          </w:rPr>
          <w:t xml:space="preserve"> پیدا کنیم </w:t>
        </w:r>
        <w:r w:rsidR="00190D80">
          <w:rPr>
            <w:rFonts w:hint="cs"/>
            <w:rtl/>
            <w:lang w:bidi="fa-IR"/>
          </w:rPr>
          <w:t>.</w:t>
        </w:r>
      </w:ins>
      <w:ins w:id="4209"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rPr>
          <w:ins w:id="4210" w:author="Microsoft account" w:date="2025-10-11T11:10:00Z"/>
          <w:lang w:bidi="fa-IR"/>
        </w:rPr>
        <w:pPrChange w:id="4211" w:author="Microsoft account" w:date="2025-10-11T10:56:00Z">
          <w:pPr>
            <w:spacing w:after="0" w:line="276" w:lineRule="auto"/>
            <w:jc w:val="both"/>
          </w:pPr>
        </w:pPrChange>
      </w:pPr>
    </w:p>
    <w:p w14:paraId="3C5B18C9" w14:textId="614F62B0" w:rsidR="005811D8" w:rsidRDefault="005811D8">
      <w:pPr>
        <w:spacing w:after="0" w:line="276" w:lineRule="auto"/>
        <w:rPr>
          <w:ins w:id="4212" w:author="Microsoft account" w:date="2025-10-11T11:13:00Z"/>
          <w:rtl/>
          <w:lang w:bidi="fa-IR"/>
        </w:rPr>
        <w:pPrChange w:id="4213" w:author="Microsoft account" w:date="2025-10-11T11:10:00Z">
          <w:pPr>
            <w:spacing w:after="0" w:line="276" w:lineRule="auto"/>
            <w:jc w:val="both"/>
          </w:pPr>
        </w:pPrChange>
      </w:pPr>
      <w:ins w:id="4214" w:author="Microsoft account" w:date="2025-10-11T11:11:00Z">
        <w:r>
          <w:rPr>
            <w:rFonts w:hint="cs"/>
            <w:rtl/>
            <w:lang w:bidi="fa-IR"/>
          </w:rPr>
          <w:t xml:space="preserve">-داشت برسی میکرد که اگر ما کد </w:t>
        </w:r>
        <w:r>
          <w:rPr>
            <w:lang w:bidi="fa-IR"/>
          </w:rPr>
          <w:t>response</w:t>
        </w:r>
      </w:ins>
      <w:ins w:id="4215"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216"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rPr>
          <w:ins w:id="4217" w:author="Microsoft account" w:date="2025-10-11T11:13:00Z"/>
          <w:rtl/>
          <w:lang w:bidi="fa-IR"/>
        </w:rPr>
        <w:pPrChange w:id="4218" w:author="Microsoft account" w:date="2025-10-11T11:13:00Z">
          <w:pPr>
            <w:spacing w:after="0" w:line="276" w:lineRule="auto"/>
            <w:jc w:val="both"/>
          </w:pPr>
        </w:pPrChange>
      </w:pPr>
      <w:ins w:id="4219" w:author="Microsoft account" w:date="2025-10-11T11:13:00Z">
        <w:r w:rsidRPr="005811D8">
          <w:rPr>
            <w:noProof/>
            <w:rPrChange w:id="4220"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rPr>
          <w:ins w:id="4221" w:author="Microsoft account" w:date="2025-10-11T11:14:00Z"/>
          <w:rtl/>
          <w:lang w:bidi="fa-IR"/>
        </w:rPr>
        <w:pPrChange w:id="4222" w:author="Microsoft account" w:date="2025-10-11T11:13:00Z">
          <w:pPr>
            <w:spacing w:after="0" w:line="276" w:lineRule="auto"/>
            <w:jc w:val="both"/>
          </w:pPr>
        </w:pPrChange>
      </w:pPr>
      <w:ins w:id="4223" w:author="Microsoft account" w:date="2025-10-11T11:13:00Z">
        <w:r>
          <w:rPr>
            <w:rFonts w:hint="cs"/>
            <w:rtl/>
            <w:lang w:bidi="fa-IR"/>
          </w:rPr>
          <w:t xml:space="preserve">که با </w:t>
        </w:r>
      </w:ins>
      <w:ins w:id="4224"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rPr>
          <w:ins w:id="4225" w:author="Microsoft account" w:date="2025-10-11T11:14:00Z"/>
          <w:rtl/>
          <w:lang w:bidi="fa-IR"/>
        </w:rPr>
        <w:pPrChange w:id="4226" w:author="Microsoft account" w:date="2025-10-11T11:14:00Z">
          <w:pPr>
            <w:spacing w:after="0" w:line="276" w:lineRule="auto"/>
            <w:jc w:val="both"/>
          </w:pPr>
        </w:pPrChange>
      </w:pPr>
    </w:p>
    <w:p w14:paraId="2657B25C" w14:textId="782AD67A" w:rsidR="00903B07" w:rsidRDefault="00903B07">
      <w:pPr>
        <w:spacing w:after="0" w:line="276" w:lineRule="auto"/>
        <w:rPr>
          <w:ins w:id="4227" w:author="Microsoft account" w:date="2025-10-11T11:18:00Z"/>
          <w:rtl/>
          <w:lang w:bidi="fa-IR"/>
        </w:rPr>
        <w:pPrChange w:id="4228" w:author="Microsoft account" w:date="2025-10-11T11:14:00Z">
          <w:pPr>
            <w:spacing w:after="0" w:line="276" w:lineRule="auto"/>
            <w:jc w:val="both"/>
          </w:pPr>
        </w:pPrChange>
      </w:pPr>
      <w:ins w:id="4229" w:author="Microsoft account" w:date="2025-10-11T11:14:00Z">
        <w:r>
          <w:rPr>
            <w:rFonts w:hint="cs"/>
            <w:rtl/>
            <w:lang w:bidi="fa-IR"/>
          </w:rPr>
          <w:t>-</w:t>
        </w:r>
      </w:ins>
      <w:ins w:id="4230"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231"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232"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233"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234"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235" w:author="Microsoft account" w:date="2025-10-12T12:16:00Z">
        <w:r w:rsidR="006D78F3">
          <w:rPr>
            <w:rFonts w:hint="cs"/>
            <w:rtl/>
            <w:lang w:bidi="fa-IR"/>
          </w:rPr>
          <w:t>)</w:t>
        </w:r>
      </w:ins>
    </w:p>
    <w:p w14:paraId="0045E509" w14:textId="24FDAD47" w:rsidR="003D7EB0" w:rsidRDefault="003D7EB0">
      <w:pPr>
        <w:spacing w:after="0" w:line="276" w:lineRule="auto"/>
        <w:rPr>
          <w:ins w:id="4236" w:author="Microsoft account" w:date="2025-10-12T12:22:00Z"/>
          <w:sz w:val="18"/>
          <w:szCs w:val="18"/>
          <w:rtl/>
          <w:lang w:bidi="fa-IR"/>
        </w:rPr>
        <w:pPrChange w:id="4237" w:author="Microsoft account" w:date="2025-10-11T11:19:00Z">
          <w:pPr>
            <w:spacing w:after="0" w:line="276" w:lineRule="auto"/>
            <w:jc w:val="both"/>
          </w:pPr>
        </w:pPrChange>
      </w:pPr>
      <w:ins w:id="4238"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239" w:author="Microsoft account" w:date="2025-10-12T12:23:00Z">
        <w:r>
          <w:rPr>
            <w:rFonts w:hint="cs"/>
            <w:sz w:val="18"/>
            <w:szCs w:val="18"/>
            <w:rtl/>
            <w:lang w:bidi="fa-IR"/>
          </w:rPr>
          <w:t>لا</w:t>
        </w:r>
      </w:ins>
      <w:ins w:id="4240"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rPr>
          <w:ins w:id="4241" w:author="Microsoft account" w:date="2025-10-12T12:25:00Z"/>
          <w:rtl/>
          <w:lang w:bidi="fa-IR"/>
        </w:rPr>
        <w:pPrChange w:id="4242" w:author="Microsoft account" w:date="2025-10-12T12:23:00Z">
          <w:pPr>
            <w:spacing w:after="0" w:line="276" w:lineRule="auto"/>
            <w:jc w:val="both"/>
          </w:pPr>
        </w:pPrChange>
      </w:pPr>
      <w:ins w:id="4243" w:author="Microsoft account" w:date="2025-10-12T12:23:00Z">
        <w:r w:rsidRPr="003D7EB0">
          <w:rPr>
            <w:noProof/>
            <w:rPrChange w:id="4244"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rPr>
          <w:ins w:id="4245" w:author="Microsoft account" w:date="2025-10-12T12:23:00Z"/>
          <w:rtl/>
          <w:lang w:bidi="fa-IR"/>
        </w:rPr>
        <w:pPrChange w:id="4246" w:author="Microsoft account" w:date="2025-10-12T12:25:00Z">
          <w:pPr>
            <w:spacing w:after="0" w:line="276" w:lineRule="auto"/>
            <w:jc w:val="both"/>
          </w:pPr>
        </w:pPrChange>
      </w:pPr>
      <w:ins w:id="4247" w:author="Microsoft account" w:date="2025-10-12T12:25:00Z">
        <w:r w:rsidRPr="003D7EB0">
          <w:rPr>
            <w:noProof/>
            <w:rPrChange w:id="4248"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rPr>
          <w:ins w:id="4249" w:author="Microsoft account" w:date="2025-10-11T11:19:00Z"/>
          <w:rtl/>
          <w:lang w:bidi="fa-IR"/>
        </w:rPr>
        <w:pPrChange w:id="4250" w:author="Microsoft account" w:date="2025-10-12T12:23:00Z">
          <w:pPr>
            <w:spacing w:after="0" w:line="276" w:lineRule="auto"/>
            <w:jc w:val="both"/>
          </w:pPr>
        </w:pPrChange>
      </w:pPr>
      <w:ins w:id="4251" w:author="Microsoft account" w:date="2025-10-12T12:22:00Z">
        <w:r>
          <w:rPr>
            <w:rFonts w:hint="cs"/>
            <w:rtl/>
            <w:lang w:bidi="fa-IR"/>
          </w:rPr>
          <w:t>)</w:t>
        </w:r>
      </w:ins>
    </w:p>
    <w:p w14:paraId="7460A898" w14:textId="7C6AD4E8" w:rsidR="00903B07" w:rsidRPr="00F71556" w:rsidRDefault="00903B07">
      <w:pPr>
        <w:spacing w:after="0" w:line="276" w:lineRule="auto"/>
        <w:rPr>
          <w:ins w:id="4252" w:author="Microsoft account" w:date="2025-10-11T10:07:00Z"/>
          <w:rtl/>
          <w:lang w:bidi="fa-IR"/>
        </w:rPr>
        <w:pPrChange w:id="4253" w:author="Microsoft account" w:date="2025-10-11T11:19:00Z">
          <w:pPr>
            <w:spacing w:after="0" w:line="276" w:lineRule="auto"/>
            <w:jc w:val="both"/>
          </w:pPr>
        </w:pPrChange>
      </w:pPr>
      <w:ins w:id="425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25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256" w:author="Microsoft account" w:date="2025-10-11T11:21:00Z">
        <w:r w:rsidR="00C37964">
          <w:rPr>
            <w:lang w:bidi="fa-IR"/>
          </w:rPr>
          <w:instrText>HYPERLINK "https://latlong.net"</w:instrText>
        </w:r>
      </w:ins>
      <w:ins w:id="425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rPr>
          <w:ins w:id="4258" w:author="Microsoft account" w:date="2025-10-11T10:07:00Z"/>
          <w:rtl/>
          <w:lang w:bidi="fa-IR"/>
        </w:rPr>
        <w:pPrChange w:id="4259" w:author="Microsoft account" w:date="2025-10-11T10:07:00Z">
          <w:pPr>
            <w:spacing w:after="0" w:line="276" w:lineRule="auto"/>
            <w:jc w:val="both"/>
          </w:pPr>
        </w:pPrChange>
      </w:pPr>
    </w:p>
    <w:p w14:paraId="45AAABC1" w14:textId="590E3E8C" w:rsidR="004F0175" w:rsidRDefault="004B74E6">
      <w:pPr>
        <w:spacing w:after="0" w:line="276" w:lineRule="auto"/>
        <w:rPr>
          <w:ins w:id="4260" w:author="Microsoft account" w:date="2025-10-11T10:07:00Z"/>
          <w:lang w:bidi="fa-IR"/>
        </w:rPr>
        <w:pPrChange w:id="4261" w:author="Microsoft account" w:date="2025-10-11T10:07:00Z">
          <w:pPr>
            <w:spacing w:after="0" w:line="276" w:lineRule="auto"/>
            <w:jc w:val="both"/>
          </w:pPr>
        </w:pPrChange>
      </w:pPr>
      <w:ins w:id="426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rPr>
          <w:ins w:id="4263" w:author="Microsoft account" w:date="2025-10-11T10:07:00Z"/>
          <w:rtl/>
          <w:lang w:bidi="fa-IR"/>
        </w:rPr>
        <w:pPrChange w:id="4264" w:author="Microsoft account" w:date="2025-10-11T10:07:00Z">
          <w:pPr>
            <w:spacing w:after="0" w:line="276" w:lineRule="auto"/>
            <w:jc w:val="both"/>
          </w:pPr>
        </w:pPrChange>
      </w:pPr>
    </w:p>
    <w:p w14:paraId="767C038F" w14:textId="77777777" w:rsidR="004F0175" w:rsidRDefault="004F0175">
      <w:pPr>
        <w:spacing w:after="0" w:line="276" w:lineRule="auto"/>
        <w:rPr>
          <w:ins w:id="4265" w:author="Microsoft account" w:date="2025-10-11T10:07:00Z"/>
          <w:rtl/>
          <w:lang w:bidi="fa-IR"/>
        </w:rPr>
        <w:pPrChange w:id="4266" w:author="Microsoft account" w:date="2025-10-11T10:07:00Z">
          <w:pPr>
            <w:spacing w:after="0" w:line="276" w:lineRule="auto"/>
            <w:jc w:val="both"/>
          </w:pPr>
        </w:pPrChange>
      </w:pPr>
    </w:p>
    <w:p w14:paraId="0EA16E9A" w14:textId="621CC1EA" w:rsidR="004F0175" w:rsidRDefault="004F0175">
      <w:pPr>
        <w:spacing w:after="0" w:line="240" w:lineRule="auto"/>
        <w:rPr>
          <w:ins w:id="4267" w:author="Microsoft account" w:date="2025-10-11T10:07:00Z"/>
          <w:rtl/>
          <w:lang w:bidi="fa-IR"/>
        </w:rPr>
      </w:pPr>
      <w:ins w:id="4268" w:author="Microsoft account" w:date="2025-10-11T10:07:00Z">
        <w:r>
          <w:rPr>
            <w:rtl/>
            <w:lang w:bidi="fa-IR"/>
          </w:rPr>
          <w:br w:type="page"/>
        </w:r>
      </w:ins>
    </w:p>
    <w:p w14:paraId="04482227" w14:textId="4C2F5732" w:rsidR="004F0175" w:rsidRDefault="00325580">
      <w:pPr>
        <w:spacing w:after="0" w:line="276" w:lineRule="auto"/>
        <w:rPr>
          <w:ins w:id="4269" w:author="Microsoft account" w:date="2025-09-23T10:48:00Z"/>
          <w:rtl/>
          <w:lang w:bidi="fa-IR"/>
        </w:rPr>
        <w:pPrChange w:id="4270" w:author="Microsoft account" w:date="2025-10-11T10:07:00Z">
          <w:pPr>
            <w:spacing w:after="0" w:line="276" w:lineRule="auto"/>
            <w:jc w:val="both"/>
          </w:pPr>
        </w:pPrChange>
      </w:pPr>
      <w:bookmarkStart w:id="4271" w:name="I4040720"/>
      <w:ins w:id="4272" w:author="Microsoft account" w:date="2025-10-12T12:26:00Z">
        <w:r>
          <w:rPr>
            <w:rFonts w:hint="cs"/>
            <w:rtl/>
            <w:lang w:bidi="fa-IR"/>
          </w:rPr>
          <w:lastRenderedPageBreak/>
          <w:t>ادامه</w:t>
        </w:r>
      </w:ins>
    </w:p>
    <w:bookmarkEnd w:id="4271"/>
    <w:p w14:paraId="45BD7AD2" w14:textId="77777777" w:rsidR="00325580" w:rsidRDefault="00325580">
      <w:pPr>
        <w:spacing w:after="0" w:line="276" w:lineRule="auto"/>
        <w:jc w:val="both"/>
        <w:rPr>
          <w:ins w:id="4273" w:author="Microsoft account" w:date="2025-10-12T12:26:00Z"/>
          <w:rtl/>
          <w:lang w:bidi="fa-IR"/>
        </w:rPr>
        <w:pPrChange w:id="4274" w:author="Microsoft account" w:date="2025-10-03T11:22:00Z">
          <w:pPr>
            <w:spacing w:after="0" w:line="276" w:lineRule="auto"/>
            <w:jc w:val="both"/>
          </w:pPr>
        </w:pPrChange>
      </w:pPr>
    </w:p>
    <w:p w14:paraId="111D9392" w14:textId="5E97FBB7" w:rsidR="00325580" w:rsidRPr="00F34755" w:rsidRDefault="00325580">
      <w:pPr>
        <w:spacing w:after="0" w:line="276" w:lineRule="auto"/>
        <w:jc w:val="both"/>
        <w:rPr>
          <w:ins w:id="4275" w:author="Microsoft account" w:date="2025-10-12T12:42:00Z"/>
          <w:sz w:val="18"/>
          <w:szCs w:val="18"/>
          <w:rtl/>
          <w:lang w:bidi="fa-IR"/>
          <w:rPrChange w:id="4276" w:author="Microsoft account" w:date="2025-10-14T10:14:00Z">
            <w:rPr>
              <w:ins w:id="4277" w:author="Microsoft account" w:date="2025-10-12T12:42:00Z"/>
              <w:rtl/>
              <w:lang w:bidi="fa-IR"/>
            </w:rPr>
          </w:rPrChange>
        </w:rPr>
        <w:pPrChange w:id="4278" w:author="Microsoft account" w:date="2025-10-14T10:14:00Z">
          <w:pPr>
            <w:spacing w:after="0" w:line="276" w:lineRule="auto"/>
            <w:jc w:val="both"/>
          </w:pPr>
        </w:pPrChange>
      </w:pPr>
      <w:ins w:id="4279" w:author="Microsoft account" w:date="2025-10-12T12:26:00Z">
        <w:r>
          <w:rPr>
            <w:rFonts w:hint="cs"/>
            <w:rtl/>
            <w:lang w:bidi="fa-IR"/>
          </w:rPr>
          <w:t>-</w:t>
        </w:r>
      </w:ins>
      <w:ins w:id="4280" w:author="Microsoft account" w:date="2025-10-12T12:39:00Z">
        <w:r w:rsidR="00DE72BD">
          <w:rPr>
            <w:rFonts w:hint="cs"/>
            <w:rtl/>
            <w:lang w:bidi="fa-IR"/>
          </w:rPr>
          <w:t xml:space="preserve">ما میتونیم به </w:t>
        </w:r>
        <w:r w:rsidR="00DE72BD">
          <w:rPr>
            <w:lang w:bidi="fa-IR"/>
          </w:rPr>
          <w:t>api</w:t>
        </w:r>
      </w:ins>
      <w:ins w:id="4281"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282"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283" w:author="Microsoft account" w:date="2025-10-12T12:42:00Z">
        <w:r w:rsidR="00DE72BD">
          <w:rPr>
            <w:rFonts w:hint="cs"/>
            <w:rtl/>
            <w:lang w:bidi="fa-IR"/>
          </w:rPr>
          <w:t xml:space="preserve"> رو براشون پیدا کرد و از اونجا بفهمیم چطوری میشه استفاده شون کرد. </w:t>
        </w:r>
      </w:ins>
      <w:ins w:id="4284"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4285" w:author="Microsoft account" w:date="2025-10-12T12:42:00Z"/>
          <w:rtl/>
          <w:lang w:bidi="fa-IR"/>
        </w:rPr>
        <w:pPrChange w:id="4286" w:author="Microsoft account" w:date="2025-10-12T12:42:00Z">
          <w:pPr>
            <w:spacing w:after="0" w:line="276" w:lineRule="auto"/>
            <w:jc w:val="both"/>
          </w:pPr>
        </w:pPrChange>
      </w:pPr>
    </w:p>
    <w:p w14:paraId="6113192A" w14:textId="3A5E2172" w:rsidR="00DE72BD" w:rsidRDefault="00DE72BD">
      <w:pPr>
        <w:spacing w:after="0" w:line="276" w:lineRule="auto"/>
        <w:jc w:val="both"/>
        <w:rPr>
          <w:ins w:id="4287" w:author="Microsoft account" w:date="2025-10-12T12:46:00Z"/>
          <w:rtl/>
          <w:lang w:bidi="fa-IR"/>
        </w:rPr>
        <w:pPrChange w:id="4288" w:author="Microsoft account" w:date="2025-10-12T12:42:00Z">
          <w:pPr>
            <w:spacing w:after="0" w:line="276" w:lineRule="auto"/>
            <w:jc w:val="both"/>
          </w:pPr>
        </w:pPrChange>
      </w:pPr>
      <w:ins w:id="4289" w:author="Microsoft account" w:date="2025-10-12T12:42:00Z">
        <w:r>
          <w:rPr>
            <w:rFonts w:hint="cs"/>
            <w:rtl/>
            <w:lang w:bidi="fa-IR"/>
          </w:rPr>
          <w:t>-</w:t>
        </w:r>
      </w:ins>
      <w:ins w:id="4290"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291"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4292" w:author="Microsoft account" w:date="2025-10-12T12:46:00Z"/>
          <w:rtl/>
          <w:lang w:bidi="fa-IR"/>
        </w:rPr>
        <w:pPrChange w:id="4293" w:author="Microsoft account" w:date="2025-10-12T12:46:00Z">
          <w:pPr>
            <w:spacing w:after="0" w:line="276" w:lineRule="auto"/>
            <w:jc w:val="both"/>
          </w:pPr>
        </w:pPrChange>
      </w:pPr>
    </w:p>
    <w:p w14:paraId="4835EDE7" w14:textId="4F732D35" w:rsidR="00092D3A" w:rsidRDefault="00092D3A">
      <w:pPr>
        <w:spacing w:after="0" w:line="276" w:lineRule="auto"/>
        <w:jc w:val="both"/>
        <w:rPr>
          <w:ins w:id="4294" w:author="Microsoft account" w:date="2025-10-12T12:51:00Z"/>
          <w:rtl/>
          <w:lang w:bidi="fa-IR"/>
        </w:rPr>
        <w:pPrChange w:id="4295" w:author="Microsoft account" w:date="2025-10-12T12:46:00Z">
          <w:pPr>
            <w:spacing w:after="0" w:line="276" w:lineRule="auto"/>
            <w:jc w:val="both"/>
          </w:pPr>
        </w:pPrChange>
      </w:pPr>
      <w:ins w:id="4296" w:author="Microsoft account" w:date="2025-10-12T12:46:00Z">
        <w:r>
          <w:rPr>
            <w:rFonts w:hint="cs"/>
            <w:rtl/>
            <w:lang w:bidi="fa-IR"/>
          </w:rPr>
          <w:t>-</w:t>
        </w:r>
      </w:ins>
      <w:ins w:id="4297"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298" w:author="Microsoft account" w:date="2025-10-12T12:51:00Z">
        <w:r w:rsidR="00FA29DD">
          <w:rPr>
            <w:lang w:bidi="fa-IR"/>
          </w:rPr>
          <w:t>requests.get()</w:t>
        </w:r>
        <w:r w:rsidR="00FA29DD">
          <w:rPr>
            <w:rFonts w:hint="cs"/>
            <w:rtl/>
            <w:lang w:bidi="fa-IR"/>
          </w:rPr>
          <w:t xml:space="preserve"> استفاده کنیم و اونارو بفرست</w:t>
        </w:r>
      </w:ins>
      <w:ins w:id="4299" w:author="Microsoft account" w:date="2025-10-14T10:27:00Z">
        <w:r w:rsidR="00BE05C8">
          <w:rPr>
            <w:rFonts w:hint="cs"/>
            <w:rtl/>
            <w:lang w:bidi="fa-IR"/>
          </w:rPr>
          <w:t>ی</w:t>
        </w:r>
      </w:ins>
      <w:ins w:id="4300"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301"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302" w:author="Microsoft account" w:date="2025-10-12T12:51:00Z"/>
          <w:rtl/>
          <w:lang w:bidi="fa-IR"/>
        </w:rPr>
        <w:pPrChange w:id="4303" w:author="Microsoft account" w:date="2025-10-12T12:51:00Z">
          <w:pPr>
            <w:spacing w:after="0" w:line="276" w:lineRule="auto"/>
            <w:jc w:val="both"/>
          </w:pPr>
        </w:pPrChange>
      </w:pPr>
    </w:p>
    <w:p w14:paraId="0A18D7CC" w14:textId="47A1A628" w:rsidR="00FA29DD" w:rsidRDefault="00FA29DD">
      <w:pPr>
        <w:spacing w:after="0" w:line="276" w:lineRule="auto"/>
        <w:jc w:val="both"/>
        <w:rPr>
          <w:ins w:id="4304" w:author="Microsoft account" w:date="2025-10-12T12:55:00Z"/>
          <w:rtl/>
          <w:lang w:bidi="fa-IR"/>
        </w:rPr>
        <w:pPrChange w:id="4305" w:author="Microsoft account" w:date="2025-10-12T12:51:00Z">
          <w:pPr>
            <w:spacing w:after="0" w:line="276" w:lineRule="auto"/>
            <w:jc w:val="both"/>
          </w:pPr>
        </w:pPrChange>
      </w:pPr>
      <w:ins w:id="4306" w:author="Microsoft account" w:date="2025-10-12T12:51:00Z">
        <w:r>
          <w:rPr>
            <w:rFonts w:hint="cs"/>
            <w:rtl/>
            <w:lang w:bidi="fa-IR"/>
          </w:rPr>
          <w:t>-</w:t>
        </w:r>
      </w:ins>
      <w:ins w:id="4307"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308" w:author="Microsoft account" w:date="2025-10-12T12:55:00Z"/>
          <w:rtl/>
          <w:lang w:bidi="fa-IR"/>
        </w:rPr>
        <w:pPrChange w:id="4309" w:author="Microsoft account" w:date="2025-10-12T12:55:00Z">
          <w:pPr>
            <w:spacing w:after="0" w:line="276" w:lineRule="auto"/>
            <w:jc w:val="both"/>
          </w:pPr>
        </w:pPrChange>
      </w:pPr>
      <w:ins w:id="4310" w:author="Microsoft account" w:date="2025-10-12T12:55:00Z">
        <w:r w:rsidRPr="000D28C4">
          <w:rPr>
            <w:noProof/>
            <w:rPrChange w:id="4311"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312" w:author="Microsoft account" w:date="2025-10-12T12:57:00Z"/>
          <w:rtl/>
          <w:lang w:bidi="fa-IR"/>
        </w:rPr>
        <w:pPrChange w:id="4313" w:author="Microsoft account" w:date="2025-10-12T12:55:00Z">
          <w:pPr>
            <w:spacing w:after="0" w:line="276" w:lineRule="auto"/>
            <w:jc w:val="both"/>
          </w:pPr>
        </w:pPrChange>
      </w:pPr>
      <w:ins w:id="4314" w:author="Microsoft account" w:date="2025-10-12T12:55:00Z">
        <w:r>
          <w:rPr>
            <w:rFonts w:hint="cs"/>
            <w:rtl/>
            <w:lang w:bidi="fa-IR"/>
          </w:rPr>
          <w:t xml:space="preserve">همونطور که میبینی ، یه </w:t>
        </w:r>
      </w:ins>
      <w:ins w:id="4315"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4316"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4317" w:author="Microsoft account" w:date="2025-10-12T12:57:00Z"/>
          <w:rtl/>
          <w:lang w:bidi="fa-IR"/>
        </w:rPr>
        <w:pPrChange w:id="4318" w:author="Microsoft account" w:date="2025-10-12T12:57:00Z">
          <w:pPr>
            <w:spacing w:after="0" w:line="276" w:lineRule="auto"/>
            <w:jc w:val="both"/>
          </w:pPr>
        </w:pPrChange>
      </w:pPr>
    </w:p>
    <w:p w14:paraId="6D338C83" w14:textId="176E551A" w:rsidR="000D28C4" w:rsidRDefault="000D28C4">
      <w:pPr>
        <w:spacing w:after="0" w:line="276" w:lineRule="auto"/>
        <w:jc w:val="both"/>
        <w:rPr>
          <w:ins w:id="4319" w:author="Microsoft account" w:date="2025-10-12T14:05:00Z"/>
          <w:rtl/>
          <w:lang w:bidi="fa-IR"/>
        </w:rPr>
        <w:pPrChange w:id="4320" w:author="Microsoft account" w:date="2025-10-12T12:57:00Z">
          <w:pPr>
            <w:spacing w:after="0" w:line="276" w:lineRule="auto"/>
            <w:jc w:val="both"/>
          </w:pPr>
        </w:pPrChange>
      </w:pPr>
      <w:ins w:id="4321" w:author="Microsoft account" w:date="2025-10-12T12:57:00Z">
        <w:r>
          <w:rPr>
            <w:rFonts w:hint="cs"/>
            <w:rtl/>
            <w:lang w:bidi="fa-IR"/>
          </w:rPr>
          <w:lastRenderedPageBreak/>
          <w:t>-</w:t>
        </w:r>
      </w:ins>
      <w:ins w:id="4322"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4323" w:author="Microsoft account" w:date="2025-10-12T12:26:00Z"/>
          <w:lang w:bidi="fa-IR"/>
        </w:rPr>
        <w:pPrChange w:id="4324" w:author="Microsoft account" w:date="2025-10-12T14:05:00Z">
          <w:pPr>
            <w:spacing w:after="0" w:line="276" w:lineRule="auto"/>
            <w:jc w:val="both"/>
          </w:pPr>
        </w:pPrChange>
      </w:pPr>
      <w:ins w:id="4325" w:author="Microsoft account" w:date="2025-10-12T14:05:00Z">
        <w:r>
          <w:rPr>
            <w:lang w:bidi="fa-IR"/>
          </w:rPr>
          <w:t>Till Day033 007 00:03:07</w:t>
        </w:r>
      </w:ins>
    </w:p>
    <w:p w14:paraId="36B3143E" w14:textId="77777777" w:rsidR="00325580" w:rsidRDefault="00325580">
      <w:pPr>
        <w:spacing w:after="0" w:line="276" w:lineRule="auto"/>
        <w:jc w:val="both"/>
        <w:rPr>
          <w:ins w:id="4326" w:author="Microsoft account" w:date="2025-10-12T12:26:00Z"/>
          <w:rtl/>
          <w:lang w:bidi="fa-IR"/>
        </w:rPr>
        <w:pPrChange w:id="4327" w:author="Microsoft account" w:date="2025-10-12T12:26:00Z">
          <w:pPr>
            <w:spacing w:after="0" w:line="276" w:lineRule="auto"/>
            <w:jc w:val="both"/>
          </w:pPr>
        </w:pPrChange>
      </w:pPr>
    </w:p>
    <w:p w14:paraId="0F1C5DF3" w14:textId="77777777" w:rsidR="00325580" w:rsidRDefault="00325580">
      <w:pPr>
        <w:spacing w:after="0" w:line="276" w:lineRule="auto"/>
        <w:jc w:val="both"/>
        <w:rPr>
          <w:ins w:id="4328" w:author="Microsoft account" w:date="2025-10-12T12:26:00Z"/>
          <w:rtl/>
          <w:lang w:bidi="fa-IR"/>
        </w:rPr>
        <w:pPrChange w:id="4329" w:author="Microsoft account" w:date="2025-10-12T12:26:00Z">
          <w:pPr>
            <w:spacing w:after="0" w:line="276" w:lineRule="auto"/>
            <w:jc w:val="both"/>
          </w:pPr>
        </w:pPrChange>
      </w:pPr>
    </w:p>
    <w:p w14:paraId="7A56A817" w14:textId="77777777" w:rsidR="00325580" w:rsidRDefault="00325580">
      <w:pPr>
        <w:spacing w:after="0" w:line="276" w:lineRule="auto"/>
        <w:jc w:val="both"/>
        <w:rPr>
          <w:ins w:id="4330" w:author="Microsoft account" w:date="2025-10-12T12:26:00Z"/>
          <w:rtl/>
          <w:lang w:bidi="fa-IR"/>
        </w:rPr>
        <w:pPrChange w:id="4331" w:author="Microsoft account" w:date="2025-10-12T12:26:00Z">
          <w:pPr>
            <w:spacing w:after="0" w:line="276" w:lineRule="auto"/>
            <w:jc w:val="both"/>
          </w:pPr>
        </w:pPrChange>
      </w:pPr>
    </w:p>
    <w:p w14:paraId="73FF6AFA" w14:textId="77777777" w:rsidR="00325580" w:rsidRDefault="00325580">
      <w:pPr>
        <w:spacing w:after="0" w:line="276" w:lineRule="auto"/>
        <w:jc w:val="both"/>
        <w:rPr>
          <w:ins w:id="4332" w:author="Microsoft account" w:date="2025-10-12T12:26:00Z"/>
          <w:rtl/>
          <w:lang w:bidi="fa-IR"/>
        </w:rPr>
        <w:pPrChange w:id="4333" w:author="Microsoft account" w:date="2025-10-12T12:26:00Z">
          <w:pPr>
            <w:spacing w:after="0" w:line="276" w:lineRule="auto"/>
            <w:jc w:val="both"/>
          </w:pPr>
        </w:pPrChange>
      </w:pPr>
    </w:p>
    <w:p w14:paraId="28B7DDC0" w14:textId="30C2DC01" w:rsidR="00325580" w:rsidRDefault="00325580">
      <w:pPr>
        <w:spacing w:after="0" w:line="240" w:lineRule="auto"/>
        <w:rPr>
          <w:ins w:id="4334" w:author="Microsoft account" w:date="2025-10-12T12:26:00Z"/>
          <w:rtl/>
          <w:lang w:bidi="fa-IR"/>
        </w:rPr>
      </w:pPr>
      <w:ins w:id="4335" w:author="Microsoft account" w:date="2025-10-12T12:26:00Z">
        <w:r>
          <w:rPr>
            <w:rtl/>
            <w:lang w:bidi="fa-IR"/>
          </w:rPr>
          <w:br w:type="page"/>
        </w:r>
      </w:ins>
    </w:p>
    <w:p w14:paraId="3E7ED041" w14:textId="02D7F05F" w:rsidR="00325580" w:rsidRDefault="00BE05C8">
      <w:pPr>
        <w:spacing w:after="0" w:line="276" w:lineRule="auto"/>
        <w:jc w:val="both"/>
        <w:rPr>
          <w:ins w:id="4336" w:author="Microsoft account" w:date="2025-10-14T10:29:00Z"/>
          <w:rtl/>
          <w:lang w:bidi="fa-IR"/>
        </w:rPr>
        <w:pPrChange w:id="4337" w:author="Microsoft account" w:date="2025-10-12T12:26:00Z">
          <w:pPr>
            <w:spacing w:after="0" w:line="276" w:lineRule="auto"/>
            <w:jc w:val="both"/>
          </w:pPr>
        </w:pPrChange>
      </w:pPr>
      <w:bookmarkStart w:id="4338" w:name="I4040722"/>
      <w:ins w:id="4339" w:author="Microsoft account" w:date="2025-10-14T10:29:00Z">
        <w:r>
          <w:rPr>
            <w:rFonts w:hint="cs"/>
            <w:rtl/>
            <w:lang w:bidi="fa-IR"/>
          </w:rPr>
          <w:lastRenderedPageBreak/>
          <w:t>ادامه</w:t>
        </w:r>
      </w:ins>
    </w:p>
    <w:bookmarkEnd w:id="4338"/>
    <w:p w14:paraId="109A19AE" w14:textId="77777777" w:rsidR="00BE05C8" w:rsidRDefault="00BE05C8">
      <w:pPr>
        <w:spacing w:after="0" w:line="276" w:lineRule="auto"/>
        <w:jc w:val="both"/>
        <w:rPr>
          <w:ins w:id="4340" w:author="Microsoft account" w:date="2025-10-14T10:29:00Z"/>
          <w:rtl/>
          <w:lang w:bidi="fa-IR"/>
        </w:rPr>
        <w:pPrChange w:id="4341" w:author="Microsoft account" w:date="2025-10-14T10:29:00Z">
          <w:pPr>
            <w:spacing w:after="0" w:line="276" w:lineRule="auto"/>
            <w:jc w:val="both"/>
          </w:pPr>
        </w:pPrChange>
      </w:pPr>
    </w:p>
    <w:p w14:paraId="312D1CEB" w14:textId="7610CC09" w:rsidR="00BE05C8" w:rsidRDefault="00BE05C8">
      <w:pPr>
        <w:spacing w:after="0" w:line="276" w:lineRule="auto"/>
        <w:jc w:val="both"/>
        <w:rPr>
          <w:ins w:id="4342" w:author="Microsoft account" w:date="2025-10-14T10:30:00Z"/>
          <w:rtl/>
          <w:lang w:bidi="fa-IR"/>
        </w:rPr>
        <w:pPrChange w:id="4343" w:author="Microsoft account" w:date="2025-10-14T10:29:00Z">
          <w:pPr>
            <w:spacing w:after="0" w:line="276" w:lineRule="auto"/>
            <w:jc w:val="both"/>
          </w:pPr>
        </w:pPrChange>
      </w:pPr>
      <w:ins w:id="4344" w:author="Microsoft account" w:date="2025-10-14T10:29:00Z">
        <w:r>
          <w:rPr>
            <w:rFonts w:hint="cs"/>
            <w:rtl/>
            <w:lang w:bidi="fa-IR"/>
          </w:rPr>
          <w:t>-</w:t>
        </w:r>
      </w:ins>
      <w:ins w:id="4345"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4346" w:author="Microsoft account" w:date="2025-10-14T10:33:00Z"/>
          <w:rtl/>
          <w:lang w:bidi="fa-IR"/>
        </w:rPr>
        <w:pPrChange w:id="4347" w:author="Microsoft account" w:date="2025-10-14T10:30:00Z">
          <w:pPr>
            <w:spacing w:after="0" w:line="276" w:lineRule="auto"/>
            <w:jc w:val="both"/>
          </w:pPr>
        </w:pPrChange>
      </w:pPr>
      <w:ins w:id="434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349"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350"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4351"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4352" w:author="Microsoft account" w:date="2025-10-14T10:34:00Z"/>
          <w:rtl/>
          <w:lang w:bidi="fa-IR"/>
        </w:rPr>
        <w:pPrChange w:id="4353" w:author="Microsoft account" w:date="2025-10-14T10:34:00Z">
          <w:pPr>
            <w:spacing w:after="0" w:line="276" w:lineRule="auto"/>
            <w:jc w:val="both"/>
          </w:pPr>
        </w:pPrChange>
      </w:pPr>
    </w:p>
    <w:p w14:paraId="059BB7D7" w14:textId="35EE1FAB" w:rsidR="00705BC1" w:rsidRDefault="00705BC1">
      <w:pPr>
        <w:spacing w:after="0" w:line="276" w:lineRule="auto"/>
        <w:jc w:val="both"/>
        <w:rPr>
          <w:ins w:id="4354" w:author="Microsoft account" w:date="2025-10-14T12:31:00Z"/>
          <w:rtl/>
          <w:lang w:bidi="fa-IR"/>
        </w:rPr>
        <w:pPrChange w:id="4355" w:author="Microsoft account" w:date="2025-10-14T10:34:00Z">
          <w:pPr>
            <w:spacing w:after="0" w:line="276" w:lineRule="auto"/>
            <w:jc w:val="both"/>
          </w:pPr>
        </w:pPrChange>
      </w:pPr>
      <w:ins w:id="4356" w:author="Microsoft account" w:date="2025-10-14T10:34:00Z">
        <w:r>
          <w:rPr>
            <w:rFonts w:hint="cs"/>
            <w:rtl/>
            <w:lang w:bidi="fa-IR"/>
          </w:rPr>
          <w:t>-</w:t>
        </w:r>
      </w:ins>
      <w:ins w:id="4357"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4358"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4359"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4360" w:author="Microsoft account" w:date="2025-10-14T12:31:00Z"/>
          <w:rtl/>
          <w:lang w:bidi="fa-IR"/>
        </w:rPr>
        <w:pPrChange w:id="4361" w:author="Microsoft account" w:date="2025-10-14T12:31:00Z">
          <w:pPr>
            <w:spacing w:after="0" w:line="276" w:lineRule="auto"/>
            <w:jc w:val="both"/>
          </w:pPr>
        </w:pPrChange>
      </w:pPr>
    </w:p>
    <w:p w14:paraId="0B41B46C" w14:textId="25ED2B4E" w:rsidR="00B256B9" w:rsidRDefault="00B256B9">
      <w:pPr>
        <w:spacing w:after="0" w:line="276" w:lineRule="auto"/>
        <w:jc w:val="both"/>
        <w:rPr>
          <w:ins w:id="4362" w:author="Microsoft account" w:date="2025-10-14T12:31:00Z"/>
          <w:lang w:bidi="fa-IR"/>
        </w:rPr>
        <w:pPrChange w:id="4363" w:author="Microsoft account" w:date="2025-10-14T12:31:00Z">
          <w:pPr>
            <w:spacing w:after="0" w:line="276" w:lineRule="auto"/>
            <w:jc w:val="both"/>
          </w:pPr>
        </w:pPrChange>
      </w:pPr>
      <w:ins w:id="4364" w:author="Microsoft account" w:date="2025-10-14T12:31:00Z">
        <w:r>
          <w:rPr>
            <w:lang w:bidi="fa-IR"/>
          </w:rPr>
          <w:t>End of Day033</w:t>
        </w:r>
      </w:ins>
    </w:p>
    <w:p w14:paraId="7A298556" w14:textId="77777777" w:rsidR="00B256B9" w:rsidRDefault="00B256B9">
      <w:pPr>
        <w:spacing w:after="0" w:line="276" w:lineRule="auto"/>
        <w:jc w:val="both"/>
        <w:rPr>
          <w:ins w:id="4365" w:author="Microsoft account" w:date="2025-10-14T10:29:00Z"/>
          <w:lang w:bidi="fa-IR"/>
        </w:rPr>
        <w:pPrChange w:id="4366" w:author="Microsoft account" w:date="2025-10-14T12:31:00Z">
          <w:pPr>
            <w:spacing w:after="0" w:line="276" w:lineRule="auto"/>
            <w:jc w:val="both"/>
          </w:pPr>
        </w:pPrChange>
      </w:pPr>
    </w:p>
    <w:p w14:paraId="2ABB23E3" w14:textId="728E7E69" w:rsidR="00BE05C8" w:rsidRDefault="007374E9">
      <w:pPr>
        <w:spacing w:after="0" w:line="276" w:lineRule="auto"/>
        <w:jc w:val="both"/>
        <w:rPr>
          <w:ins w:id="4367" w:author="Microsoft account" w:date="2025-10-14T12:43:00Z"/>
          <w:lang w:bidi="fa-IR"/>
        </w:rPr>
        <w:pPrChange w:id="4368" w:author="Microsoft account" w:date="2025-10-14T10:29:00Z">
          <w:pPr>
            <w:spacing w:after="0" w:line="276" w:lineRule="auto"/>
            <w:jc w:val="both"/>
          </w:pPr>
        </w:pPrChange>
      </w:pPr>
      <w:ins w:id="4369" w:author="Microsoft account" w:date="2025-10-14T12:43:00Z">
        <w:r>
          <w:rPr>
            <w:lang w:bidi="fa-IR"/>
          </w:rPr>
          <w:t>Day034</w:t>
        </w:r>
      </w:ins>
    </w:p>
    <w:p w14:paraId="36AFE9BF" w14:textId="77777777" w:rsidR="007374E9" w:rsidRDefault="007374E9">
      <w:pPr>
        <w:spacing w:after="0" w:line="276" w:lineRule="auto"/>
        <w:jc w:val="both"/>
        <w:rPr>
          <w:ins w:id="4370" w:author="Microsoft account" w:date="2025-10-14T12:43:00Z"/>
          <w:lang w:bidi="fa-IR"/>
        </w:rPr>
        <w:pPrChange w:id="4371" w:author="Microsoft account" w:date="2025-10-14T12:43:00Z">
          <w:pPr>
            <w:spacing w:after="0" w:line="276" w:lineRule="auto"/>
            <w:jc w:val="both"/>
          </w:pPr>
        </w:pPrChange>
      </w:pPr>
      <w:ins w:id="4372" w:author="Microsoft account" w:date="2025-10-14T12:43:00Z">
        <w:r>
          <w:rPr>
            <w:lang w:bidi="fa-IR"/>
          </w:rPr>
          <w:t>The Trivia API and The Quizzler App</w:t>
        </w:r>
      </w:ins>
    </w:p>
    <w:p w14:paraId="451A6172" w14:textId="77777777" w:rsidR="007374E9" w:rsidRDefault="007374E9">
      <w:pPr>
        <w:spacing w:after="0" w:line="276" w:lineRule="auto"/>
        <w:jc w:val="both"/>
        <w:rPr>
          <w:ins w:id="4373" w:author="Microsoft account" w:date="2025-10-14T12:43:00Z"/>
          <w:rtl/>
          <w:lang w:bidi="fa-IR"/>
        </w:rPr>
        <w:pPrChange w:id="4374" w:author="Microsoft account" w:date="2025-10-14T12:43:00Z">
          <w:pPr>
            <w:spacing w:after="0" w:line="276" w:lineRule="auto"/>
            <w:jc w:val="both"/>
          </w:pPr>
        </w:pPrChange>
      </w:pPr>
    </w:p>
    <w:p w14:paraId="18F32CAF" w14:textId="77777777" w:rsidR="007374E9" w:rsidRDefault="007374E9">
      <w:pPr>
        <w:spacing w:after="0" w:line="276" w:lineRule="auto"/>
        <w:jc w:val="both"/>
        <w:rPr>
          <w:ins w:id="4375" w:author="Microsoft account" w:date="2025-10-14T12:44:00Z"/>
          <w:rtl/>
          <w:lang w:bidi="fa-IR"/>
        </w:rPr>
        <w:pPrChange w:id="4376" w:author="Microsoft account" w:date="2025-10-14T12:43:00Z">
          <w:pPr>
            <w:spacing w:after="0" w:line="276" w:lineRule="auto"/>
            <w:jc w:val="both"/>
          </w:pPr>
        </w:pPrChange>
      </w:pPr>
      <w:ins w:id="4377"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4378"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4379" w:author="Microsoft account" w:date="2025-10-14T12:45:00Z"/>
          <w:rtl/>
          <w:lang w:bidi="fa-IR"/>
        </w:rPr>
        <w:pPrChange w:id="4380" w:author="Microsoft account" w:date="2025-10-14T12:45:00Z">
          <w:pPr>
            <w:spacing w:after="0" w:line="276" w:lineRule="auto"/>
            <w:jc w:val="both"/>
          </w:pPr>
        </w:pPrChange>
      </w:pPr>
    </w:p>
    <w:p w14:paraId="18FB0F81" w14:textId="391E110F" w:rsidR="007374E9" w:rsidRDefault="007374E9">
      <w:pPr>
        <w:spacing w:after="0" w:line="276" w:lineRule="auto"/>
        <w:jc w:val="both"/>
        <w:rPr>
          <w:ins w:id="4381" w:author="Microsoft account" w:date="2025-10-14T10:29:00Z"/>
          <w:rtl/>
          <w:lang w:bidi="fa-IR"/>
        </w:rPr>
        <w:pPrChange w:id="4382" w:author="Microsoft account" w:date="2025-10-14T12:45:00Z">
          <w:pPr>
            <w:spacing w:after="0" w:line="276" w:lineRule="auto"/>
            <w:jc w:val="both"/>
          </w:pPr>
        </w:pPrChange>
      </w:pPr>
      <w:ins w:id="4383" w:author="Microsoft account" w:date="2025-10-14T12:48:00Z">
        <w:r>
          <w:rPr>
            <w:rFonts w:hint="cs"/>
            <w:rtl/>
            <w:lang w:bidi="fa-IR"/>
          </w:rPr>
          <w:t xml:space="preserve">تا انتهای </w:t>
        </w:r>
        <w:r>
          <w:rPr>
            <w:lang w:bidi="fa-IR"/>
          </w:rPr>
          <w:t>Day034 001</w:t>
        </w:r>
      </w:ins>
      <w:ins w:id="4384" w:author="Microsoft account" w:date="2025-10-14T12:43:00Z">
        <w:r>
          <w:rPr>
            <w:lang w:bidi="fa-IR"/>
          </w:rPr>
          <w:tab/>
        </w:r>
      </w:ins>
    </w:p>
    <w:p w14:paraId="42CD2386" w14:textId="77777777" w:rsidR="00BE05C8" w:rsidRDefault="00BE05C8">
      <w:pPr>
        <w:spacing w:after="0" w:line="276" w:lineRule="auto"/>
        <w:jc w:val="both"/>
        <w:rPr>
          <w:ins w:id="4385" w:author="Microsoft account" w:date="2025-10-14T10:29:00Z"/>
          <w:rtl/>
          <w:lang w:bidi="fa-IR"/>
        </w:rPr>
        <w:pPrChange w:id="4386" w:author="Microsoft account" w:date="2025-10-14T10:29:00Z">
          <w:pPr>
            <w:spacing w:after="0" w:line="276" w:lineRule="auto"/>
            <w:jc w:val="both"/>
          </w:pPr>
        </w:pPrChange>
      </w:pPr>
    </w:p>
    <w:p w14:paraId="52D8B58D" w14:textId="77777777" w:rsidR="00BE05C8" w:rsidRDefault="00BE05C8">
      <w:pPr>
        <w:spacing w:after="0" w:line="276" w:lineRule="auto"/>
        <w:jc w:val="both"/>
        <w:rPr>
          <w:ins w:id="4387" w:author="Microsoft account" w:date="2025-10-14T10:29:00Z"/>
          <w:rtl/>
          <w:lang w:bidi="fa-IR"/>
        </w:rPr>
        <w:pPrChange w:id="4388" w:author="Microsoft account" w:date="2025-10-14T10:29:00Z">
          <w:pPr>
            <w:spacing w:after="0" w:line="276" w:lineRule="auto"/>
            <w:jc w:val="both"/>
          </w:pPr>
        </w:pPrChange>
      </w:pPr>
    </w:p>
    <w:p w14:paraId="5EB9D550" w14:textId="77777777" w:rsidR="00BE05C8" w:rsidRDefault="00BE05C8">
      <w:pPr>
        <w:spacing w:after="0" w:line="276" w:lineRule="auto"/>
        <w:jc w:val="both"/>
        <w:rPr>
          <w:ins w:id="4389" w:author="Microsoft account" w:date="2025-10-14T10:29:00Z"/>
          <w:rtl/>
          <w:lang w:bidi="fa-IR"/>
        </w:rPr>
        <w:pPrChange w:id="4390" w:author="Microsoft account" w:date="2025-10-14T10:29:00Z">
          <w:pPr>
            <w:spacing w:after="0" w:line="276" w:lineRule="auto"/>
            <w:jc w:val="both"/>
          </w:pPr>
        </w:pPrChange>
      </w:pPr>
    </w:p>
    <w:p w14:paraId="1A3937E7" w14:textId="20226A98" w:rsidR="00BE05C8" w:rsidRDefault="00BE05C8">
      <w:pPr>
        <w:spacing w:after="0" w:line="240" w:lineRule="auto"/>
        <w:rPr>
          <w:ins w:id="4391" w:author="Microsoft account" w:date="2025-10-14T10:29:00Z"/>
          <w:rtl/>
          <w:lang w:bidi="fa-IR"/>
        </w:rPr>
      </w:pPr>
      <w:ins w:id="4392" w:author="Microsoft account" w:date="2025-10-14T10:29:00Z">
        <w:r>
          <w:rPr>
            <w:rtl/>
            <w:lang w:bidi="fa-IR"/>
          </w:rPr>
          <w:br w:type="page"/>
        </w:r>
      </w:ins>
    </w:p>
    <w:p w14:paraId="635FFC3E" w14:textId="52FC51D4" w:rsidR="00BE05C8" w:rsidRDefault="00323256">
      <w:pPr>
        <w:spacing w:after="0" w:line="276" w:lineRule="auto"/>
        <w:jc w:val="both"/>
        <w:rPr>
          <w:ins w:id="4393" w:author="Microsoft account" w:date="2025-10-15T11:10:00Z"/>
          <w:rtl/>
          <w:lang w:bidi="fa-IR"/>
        </w:rPr>
        <w:pPrChange w:id="4394" w:author="Microsoft account" w:date="2025-10-14T10:29:00Z">
          <w:pPr>
            <w:spacing w:after="0" w:line="276" w:lineRule="auto"/>
            <w:jc w:val="both"/>
          </w:pPr>
        </w:pPrChange>
      </w:pPr>
      <w:bookmarkStart w:id="4395" w:name="I4040723"/>
      <w:ins w:id="4396" w:author="Microsoft account" w:date="2025-10-15T11:10:00Z">
        <w:r>
          <w:rPr>
            <w:rFonts w:hint="cs"/>
            <w:rtl/>
            <w:lang w:bidi="fa-IR"/>
          </w:rPr>
          <w:lastRenderedPageBreak/>
          <w:t>ادامه</w:t>
        </w:r>
      </w:ins>
    </w:p>
    <w:bookmarkEnd w:id="4395"/>
    <w:p w14:paraId="5B01D29F" w14:textId="77777777" w:rsidR="00323256" w:rsidRDefault="00323256">
      <w:pPr>
        <w:spacing w:after="0" w:line="276" w:lineRule="auto"/>
        <w:jc w:val="both"/>
        <w:rPr>
          <w:ins w:id="4397" w:author="Microsoft account" w:date="2025-10-15T11:14:00Z"/>
          <w:rtl/>
          <w:lang w:bidi="fa-IR"/>
        </w:rPr>
        <w:pPrChange w:id="4398" w:author="Microsoft account" w:date="2025-10-15T11:10:00Z">
          <w:pPr>
            <w:spacing w:after="0" w:line="276" w:lineRule="auto"/>
            <w:jc w:val="both"/>
          </w:pPr>
        </w:pPrChange>
      </w:pPr>
    </w:p>
    <w:p w14:paraId="34DC19DE" w14:textId="113A1D26" w:rsidR="00323256" w:rsidRDefault="00323256">
      <w:pPr>
        <w:spacing w:after="0" w:line="276" w:lineRule="auto"/>
        <w:jc w:val="both"/>
        <w:rPr>
          <w:ins w:id="4399" w:author="Microsoft account" w:date="2025-10-15T11:41:00Z"/>
          <w:rtl/>
          <w:lang w:bidi="fa-IR"/>
        </w:rPr>
        <w:pPrChange w:id="4400" w:author="Microsoft account" w:date="2025-10-15T11:14:00Z">
          <w:pPr>
            <w:spacing w:after="0" w:line="276" w:lineRule="auto"/>
            <w:jc w:val="both"/>
          </w:pPr>
        </w:pPrChange>
      </w:pPr>
      <w:ins w:id="4401" w:author="Microsoft account" w:date="2025-10-15T11:14:00Z">
        <w:r>
          <w:rPr>
            <w:rFonts w:hint="cs"/>
            <w:rtl/>
            <w:lang w:bidi="fa-IR"/>
          </w:rPr>
          <w:t>-</w:t>
        </w:r>
      </w:ins>
      <w:ins w:id="4402"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4403" w:author="Microsoft account" w:date="2025-10-15T11:41:00Z"/>
          <w:rtl/>
          <w:lang w:bidi="fa-IR"/>
        </w:rPr>
        <w:pPrChange w:id="4404" w:author="Microsoft account" w:date="2025-10-15T11:41:00Z">
          <w:pPr>
            <w:spacing w:after="0" w:line="276" w:lineRule="auto"/>
            <w:jc w:val="both"/>
          </w:pPr>
        </w:pPrChange>
      </w:pPr>
      <w:ins w:id="4405" w:author="Microsoft account" w:date="2025-10-15T11:41:00Z">
        <w:r w:rsidRPr="0014644C">
          <w:rPr>
            <w:noProof/>
            <w:rPrChange w:id="4406" w:author="Unknown">
              <w:rPr>
                <w:noProof/>
              </w:rPr>
            </w:rPrChange>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4407" w:author="Microsoft account" w:date="2025-10-15T11:14:00Z"/>
          <w:lang w:bidi="fa-IR"/>
        </w:rPr>
        <w:pPrChange w:id="4408" w:author="Microsoft account" w:date="2025-10-15T11:41:00Z">
          <w:pPr>
            <w:spacing w:after="0" w:line="276" w:lineRule="auto"/>
            <w:jc w:val="both"/>
          </w:pPr>
        </w:pPrChange>
      </w:pPr>
      <w:ins w:id="4409" w:author="Microsoft account" w:date="2025-10-15T11:41:00Z">
        <w:r>
          <w:rPr>
            <w:rFonts w:hint="cs"/>
            <w:rtl/>
            <w:lang w:bidi="fa-IR"/>
          </w:rPr>
          <w:t xml:space="preserve">که قراره مثلا </w:t>
        </w:r>
      </w:ins>
      <w:ins w:id="4410"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4411"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4412" w:author="Microsoft account" w:date="2025-10-15T11:44:00Z"/>
          <w:rtl/>
          <w:lang w:bidi="fa-IR"/>
        </w:rPr>
        <w:pPrChange w:id="4413" w:author="Microsoft account" w:date="2025-10-15T11:14:00Z">
          <w:pPr>
            <w:spacing w:after="0" w:line="276" w:lineRule="auto"/>
            <w:jc w:val="both"/>
          </w:pPr>
        </w:pPrChange>
      </w:pPr>
      <w:ins w:id="4414"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415"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4416"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4417" w:author="Microsoft account" w:date="2025-10-15T11:44:00Z"/>
          <w:rtl/>
          <w:lang w:bidi="fa-IR"/>
        </w:rPr>
        <w:pPrChange w:id="4418" w:author="Microsoft account" w:date="2025-10-15T11:44:00Z">
          <w:pPr>
            <w:spacing w:after="0" w:line="276" w:lineRule="auto"/>
            <w:jc w:val="both"/>
          </w:pPr>
        </w:pPrChange>
      </w:pPr>
    </w:p>
    <w:p w14:paraId="5D4B1A5D" w14:textId="0B4CB6EE" w:rsidR="0014644C" w:rsidRPr="00344286" w:rsidRDefault="0014644C">
      <w:pPr>
        <w:spacing w:after="0" w:line="276" w:lineRule="auto"/>
        <w:jc w:val="both"/>
        <w:rPr>
          <w:ins w:id="4419" w:author="Microsoft account" w:date="2025-10-15T11:14:00Z"/>
          <w:rtl/>
          <w:lang w:bidi="fa-IR"/>
        </w:rPr>
        <w:pPrChange w:id="4420" w:author="Microsoft account" w:date="2025-10-15T11:44:00Z">
          <w:pPr>
            <w:spacing w:after="0" w:line="276" w:lineRule="auto"/>
            <w:jc w:val="both"/>
          </w:pPr>
        </w:pPrChange>
      </w:pPr>
      <w:ins w:id="4421" w:author="Microsoft account" w:date="2025-10-15T11:44:00Z">
        <w:r>
          <w:rPr>
            <w:rFonts w:hint="cs"/>
            <w:rtl/>
            <w:lang w:bidi="fa-IR"/>
          </w:rPr>
          <w:t>-</w:t>
        </w:r>
      </w:ins>
      <w:ins w:id="4422"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4423" w:author="Microsoft account" w:date="2025-10-16T11:07:00Z">
              <w:rPr>
                <w:rFonts w:hint="eastAsia"/>
                <w:rtl/>
                <w:lang w:bidi="fa-IR"/>
              </w:rPr>
            </w:rPrChange>
          </w:rPr>
          <w:t>اول</w:t>
        </w:r>
        <w:r w:rsidRPr="00344286">
          <w:rPr>
            <w:rFonts w:hint="cs"/>
            <w:b/>
            <w:bCs/>
            <w:u w:val="single"/>
            <w:rtl/>
            <w:lang w:bidi="fa-IR"/>
            <w:rPrChange w:id="4424" w:author="Microsoft account" w:date="2025-10-16T11:07:00Z">
              <w:rPr>
                <w:rFonts w:hint="cs"/>
                <w:rtl/>
                <w:lang w:bidi="fa-IR"/>
              </w:rPr>
            </w:rPrChange>
          </w:rPr>
          <w:t>ی</w:t>
        </w:r>
        <w:r w:rsidRPr="00344286">
          <w:rPr>
            <w:rFonts w:hint="eastAsia"/>
            <w:b/>
            <w:bCs/>
            <w:u w:val="single"/>
            <w:rtl/>
            <w:lang w:bidi="fa-IR"/>
            <w:rPrChange w:id="4425" w:author="Microsoft account" w:date="2025-10-16T11:07:00Z">
              <w:rPr>
                <w:rFonts w:hint="eastAsia"/>
                <w:rtl/>
                <w:lang w:bidi="fa-IR"/>
              </w:rPr>
            </w:rPrChange>
          </w:rPr>
          <w:t>ن</w:t>
        </w:r>
        <w:r w:rsidRPr="00344286">
          <w:rPr>
            <w:b/>
            <w:bCs/>
            <w:u w:val="single"/>
            <w:rtl/>
            <w:lang w:bidi="fa-IR"/>
            <w:rPrChange w:id="4426" w:author="Microsoft account" w:date="2025-10-16T11:07:00Z">
              <w:rPr>
                <w:rtl/>
                <w:lang w:bidi="fa-IR"/>
              </w:rPr>
            </w:rPrChange>
          </w:rPr>
          <w:t xml:space="preserve"> </w:t>
        </w:r>
        <w:r w:rsidRPr="00344286">
          <w:rPr>
            <w:rFonts w:hint="eastAsia"/>
            <w:b/>
            <w:bCs/>
            <w:u w:val="single"/>
            <w:rtl/>
            <w:lang w:bidi="fa-IR"/>
            <w:rPrChange w:id="4427" w:author="Microsoft account" w:date="2025-10-16T11:07:00Z">
              <w:rPr>
                <w:rFonts w:hint="eastAsia"/>
                <w:rtl/>
                <w:lang w:bidi="fa-IR"/>
              </w:rPr>
            </w:rPrChange>
          </w:rPr>
          <w:t>راه</w:t>
        </w:r>
        <w:r w:rsidRPr="00344286">
          <w:rPr>
            <w:rFonts w:hint="cs"/>
            <w:b/>
            <w:bCs/>
            <w:u w:val="single"/>
            <w:rtl/>
            <w:lang w:bidi="fa-IR"/>
            <w:rPrChange w:id="4428" w:author="Microsoft account" w:date="2025-10-16T11:07:00Z">
              <w:rPr>
                <w:rFonts w:hint="cs"/>
                <w:rtl/>
                <w:lang w:bidi="fa-IR"/>
              </w:rPr>
            </w:rPrChange>
          </w:rPr>
          <w:t>ی</w:t>
        </w:r>
        <w:r w:rsidRPr="00344286">
          <w:rPr>
            <w:b/>
            <w:bCs/>
            <w:u w:val="single"/>
            <w:rtl/>
            <w:lang w:bidi="fa-IR"/>
            <w:rPrChange w:id="4429" w:author="Microsoft account" w:date="2025-10-16T11:07:00Z">
              <w:rPr>
                <w:rtl/>
                <w:lang w:bidi="fa-IR"/>
              </w:rPr>
            </w:rPrChange>
          </w:rPr>
          <w:t xml:space="preserve"> </w:t>
        </w:r>
        <w:r w:rsidRPr="00344286">
          <w:rPr>
            <w:rFonts w:hint="eastAsia"/>
            <w:b/>
            <w:bCs/>
            <w:u w:val="single"/>
            <w:rtl/>
            <w:lang w:bidi="fa-IR"/>
            <w:rPrChange w:id="4430" w:author="Microsoft account" w:date="2025-10-16T11:07:00Z">
              <w:rPr>
                <w:rFonts w:hint="eastAsia"/>
                <w:rtl/>
                <w:lang w:bidi="fa-IR"/>
              </w:rPr>
            </w:rPrChange>
          </w:rPr>
          <w:t>که</w:t>
        </w:r>
        <w:r w:rsidRPr="00344286">
          <w:rPr>
            <w:b/>
            <w:bCs/>
            <w:u w:val="single"/>
            <w:rtl/>
            <w:lang w:bidi="fa-IR"/>
            <w:rPrChange w:id="4431" w:author="Microsoft account" w:date="2025-10-16T11:07:00Z">
              <w:rPr>
                <w:rtl/>
                <w:lang w:bidi="fa-IR"/>
              </w:rPr>
            </w:rPrChange>
          </w:rPr>
          <w:t xml:space="preserve"> </w:t>
        </w:r>
        <w:r w:rsidRPr="00344286">
          <w:rPr>
            <w:rFonts w:hint="eastAsia"/>
            <w:b/>
            <w:bCs/>
            <w:u w:val="single"/>
            <w:rtl/>
            <w:lang w:bidi="fa-IR"/>
            <w:rPrChange w:id="4432" w:author="Microsoft account" w:date="2025-10-16T11:07:00Z">
              <w:rPr>
                <w:rFonts w:hint="eastAsia"/>
                <w:rtl/>
                <w:lang w:bidi="fa-IR"/>
              </w:rPr>
            </w:rPrChange>
          </w:rPr>
          <w:t>برا</w:t>
        </w:r>
        <w:r w:rsidRPr="00344286">
          <w:rPr>
            <w:rFonts w:hint="cs"/>
            <w:b/>
            <w:bCs/>
            <w:u w:val="single"/>
            <w:rtl/>
            <w:lang w:bidi="fa-IR"/>
            <w:rPrChange w:id="4433" w:author="Microsoft account" w:date="2025-10-16T11:07:00Z">
              <w:rPr>
                <w:rFonts w:hint="cs"/>
                <w:rtl/>
                <w:lang w:bidi="fa-IR"/>
              </w:rPr>
            </w:rPrChange>
          </w:rPr>
          <w:t>ی</w:t>
        </w:r>
        <w:r w:rsidRPr="00344286">
          <w:rPr>
            <w:b/>
            <w:bCs/>
            <w:u w:val="single"/>
            <w:rtl/>
            <w:lang w:bidi="fa-IR"/>
            <w:rPrChange w:id="4434" w:author="Microsoft account" w:date="2025-10-16T11:07:00Z">
              <w:rPr>
                <w:rtl/>
                <w:lang w:bidi="fa-IR"/>
              </w:rPr>
            </w:rPrChange>
          </w:rPr>
          <w:t xml:space="preserve"> </w:t>
        </w:r>
        <w:r w:rsidRPr="00344286">
          <w:rPr>
            <w:rFonts w:hint="eastAsia"/>
            <w:b/>
            <w:bCs/>
            <w:u w:val="single"/>
            <w:rtl/>
            <w:lang w:bidi="fa-IR"/>
            <w:rPrChange w:id="4435" w:author="Microsoft account" w:date="2025-10-16T11:07:00Z">
              <w:rPr>
                <w:rFonts w:hint="eastAsia"/>
                <w:rtl/>
                <w:lang w:bidi="fa-IR"/>
              </w:rPr>
            </w:rPrChange>
          </w:rPr>
          <w:t>حل</w:t>
        </w:r>
        <w:r w:rsidRPr="00344286">
          <w:rPr>
            <w:b/>
            <w:bCs/>
            <w:u w:val="single"/>
            <w:rtl/>
            <w:lang w:bidi="fa-IR"/>
            <w:rPrChange w:id="4436" w:author="Microsoft account" w:date="2025-10-16T11:07:00Z">
              <w:rPr>
                <w:rtl/>
                <w:lang w:bidi="fa-IR"/>
              </w:rPr>
            </w:rPrChange>
          </w:rPr>
          <w:t xml:space="preserve"> </w:t>
        </w:r>
        <w:r w:rsidRPr="00344286">
          <w:rPr>
            <w:rFonts w:hint="eastAsia"/>
            <w:b/>
            <w:bCs/>
            <w:u w:val="single"/>
            <w:rtl/>
            <w:lang w:bidi="fa-IR"/>
            <w:rPrChange w:id="4437" w:author="Microsoft account" w:date="2025-10-16T11:07:00Z">
              <w:rPr>
                <w:rFonts w:hint="eastAsia"/>
                <w:rtl/>
                <w:lang w:bidi="fa-IR"/>
              </w:rPr>
            </w:rPrChange>
          </w:rPr>
          <w:t>کردن</w:t>
        </w:r>
        <w:r w:rsidRPr="00344286">
          <w:rPr>
            <w:b/>
            <w:bCs/>
            <w:u w:val="single"/>
            <w:rtl/>
            <w:lang w:bidi="fa-IR"/>
            <w:rPrChange w:id="4438" w:author="Microsoft account" w:date="2025-10-16T11:07:00Z">
              <w:rPr>
                <w:rtl/>
                <w:lang w:bidi="fa-IR"/>
              </w:rPr>
            </w:rPrChange>
          </w:rPr>
          <w:t xml:space="preserve"> </w:t>
        </w:r>
        <w:r w:rsidRPr="00344286">
          <w:rPr>
            <w:rFonts w:hint="eastAsia"/>
            <w:b/>
            <w:bCs/>
            <w:u w:val="single"/>
            <w:rtl/>
            <w:lang w:bidi="fa-IR"/>
            <w:rPrChange w:id="4439" w:author="Microsoft account" w:date="2025-10-16T11:07:00Z">
              <w:rPr>
                <w:rFonts w:hint="eastAsia"/>
                <w:rtl/>
                <w:lang w:bidi="fa-IR"/>
              </w:rPr>
            </w:rPrChange>
          </w:rPr>
          <w:t>هر</w:t>
        </w:r>
        <w:r w:rsidRPr="00344286">
          <w:rPr>
            <w:b/>
            <w:bCs/>
            <w:u w:val="single"/>
            <w:rtl/>
            <w:lang w:bidi="fa-IR"/>
            <w:rPrChange w:id="4440" w:author="Microsoft account" w:date="2025-10-16T11:07:00Z">
              <w:rPr>
                <w:rtl/>
                <w:lang w:bidi="fa-IR"/>
              </w:rPr>
            </w:rPrChange>
          </w:rPr>
          <w:t xml:space="preserve"> </w:t>
        </w:r>
        <w:r w:rsidRPr="00344286">
          <w:rPr>
            <w:rFonts w:hint="eastAsia"/>
            <w:b/>
            <w:bCs/>
            <w:u w:val="single"/>
            <w:rtl/>
            <w:lang w:bidi="fa-IR"/>
            <w:rPrChange w:id="4441" w:author="Microsoft account" w:date="2025-10-16T11:07:00Z">
              <w:rPr>
                <w:rFonts w:hint="eastAsia"/>
                <w:rtl/>
                <w:lang w:bidi="fa-IR"/>
              </w:rPr>
            </w:rPrChange>
          </w:rPr>
          <w:t>مشکل</w:t>
        </w:r>
        <w:r w:rsidRPr="00344286">
          <w:rPr>
            <w:rFonts w:hint="cs"/>
            <w:b/>
            <w:bCs/>
            <w:u w:val="single"/>
            <w:rtl/>
            <w:lang w:bidi="fa-IR"/>
            <w:rPrChange w:id="4442" w:author="Microsoft account" w:date="2025-10-16T11:07:00Z">
              <w:rPr>
                <w:rFonts w:hint="cs"/>
                <w:rtl/>
                <w:lang w:bidi="fa-IR"/>
              </w:rPr>
            </w:rPrChange>
          </w:rPr>
          <w:t>ی</w:t>
        </w:r>
        <w:r w:rsidRPr="00344286">
          <w:rPr>
            <w:b/>
            <w:bCs/>
            <w:u w:val="single"/>
            <w:rtl/>
            <w:lang w:bidi="fa-IR"/>
            <w:rPrChange w:id="4443" w:author="Microsoft account" w:date="2025-10-16T11:07:00Z">
              <w:rPr>
                <w:rtl/>
                <w:lang w:bidi="fa-IR"/>
              </w:rPr>
            </w:rPrChange>
          </w:rPr>
          <w:t xml:space="preserve"> </w:t>
        </w:r>
        <w:r w:rsidRPr="00344286">
          <w:rPr>
            <w:rFonts w:hint="eastAsia"/>
            <w:b/>
            <w:bCs/>
            <w:u w:val="single"/>
            <w:rtl/>
            <w:lang w:bidi="fa-IR"/>
            <w:rPrChange w:id="4444" w:author="Microsoft account" w:date="2025-10-16T11:07:00Z">
              <w:rPr>
                <w:rFonts w:hint="eastAsia"/>
                <w:rtl/>
                <w:lang w:bidi="fa-IR"/>
              </w:rPr>
            </w:rPrChange>
          </w:rPr>
          <w:t>به</w:t>
        </w:r>
        <w:r w:rsidRPr="00344286">
          <w:rPr>
            <w:b/>
            <w:bCs/>
            <w:u w:val="single"/>
            <w:rtl/>
            <w:lang w:bidi="fa-IR"/>
            <w:rPrChange w:id="4445" w:author="Microsoft account" w:date="2025-10-16T11:07:00Z">
              <w:rPr>
                <w:rtl/>
                <w:lang w:bidi="fa-IR"/>
              </w:rPr>
            </w:rPrChange>
          </w:rPr>
          <w:t xml:space="preserve"> </w:t>
        </w:r>
        <w:r w:rsidRPr="00344286">
          <w:rPr>
            <w:rFonts w:hint="eastAsia"/>
            <w:b/>
            <w:bCs/>
            <w:u w:val="single"/>
            <w:rtl/>
            <w:lang w:bidi="fa-IR"/>
            <w:rPrChange w:id="4446" w:author="Microsoft account" w:date="2025-10-16T11:07:00Z">
              <w:rPr>
                <w:rFonts w:hint="eastAsia"/>
                <w:rtl/>
                <w:lang w:bidi="fa-IR"/>
              </w:rPr>
            </w:rPrChange>
          </w:rPr>
          <w:t>ذهنمون</w:t>
        </w:r>
        <w:r w:rsidRPr="00344286">
          <w:rPr>
            <w:b/>
            <w:bCs/>
            <w:u w:val="single"/>
            <w:rtl/>
            <w:lang w:bidi="fa-IR"/>
            <w:rPrChange w:id="4447" w:author="Microsoft account" w:date="2025-10-16T11:07:00Z">
              <w:rPr>
                <w:rtl/>
                <w:lang w:bidi="fa-IR"/>
              </w:rPr>
            </w:rPrChange>
          </w:rPr>
          <w:t xml:space="preserve"> </w:t>
        </w:r>
        <w:r w:rsidRPr="00344286">
          <w:rPr>
            <w:rFonts w:hint="eastAsia"/>
            <w:b/>
            <w:bCs/>
            <w:u w:val="single"/>
            <w:rtl/>
            <w:lang w:bidi="fa-IR"/>
            <w:rPrChange w:id="4448" w:author="Microsoft account" w:date="2025-10-16T11:07:00Z">
              <w:rPr>
                <w:rFonts w:hint="eastAsia"/>
                <w:rtl/>
                <w:lang w:bidi="fa-IR"/>
              </w:rPr>
            </w:rPrChange>
          </w:rPr>
          <w:t>با</w:t>
        </w:r>
        <w:r w:rsidRPr="00344286">
          <w:rPr>
            <w:rFonts w:hint="cs"/>
            <w:b/>
            <w:bCs/>
            <w:u w:val="single"/>
            <w:rtl/>
            <w:lang w:bidi="fa-IR"/>
            <w:rPrChange w:id="4449" w:author="Microsoft account" w:date="2025-10-16T11:07:00Z">
              <w:rPr>
                <w:rFonts w:hint="cs"/>
                <w:rtl/>
                <w:lang w:bidi="fa-IR"/>
              </w:rPr>
            </w:rPrChange>
          </w:rPr>
          <w:t>ی</w:t>
        </w:r>
        <w:r w:rsidRPr="00344286">
          <w:rPr>
            <w:rFonts w:hint="eastAsia"/>
            <w:b/>
            <w:bCs/>
            <w:u w:val="single"/>
            <w:rtl/>
            <w:lang w:bidi="fa-IR"/>
            <w:rPrChange w:id="4450" w:author="Microsoft account" w:date="2025-10-16T11:07:00Z">
              <w:rPr>
                <w:rFonts w:hint="eastAsia"/>
                <w:rtl/>
                <w:lang w:bidi="fa-IR"/>
              </w:rPr>
            </w:rPrChange>
          </w:rPr>
          <w:t>د</w:t>
        </w:r>
        <w:r w:rsidRPr="00344286">
          <w:rPr>
            <w:b/>
            <w:bCs/>
            <w:u w:val="single"/>
            <w:rtl/>
            <w:lang w:bidi="fa-IR"/>
            <w:rPrChange w:id="4451" w:author="Microsoft account" w:date="2025-10-16T11:07:00Z">
              <w:rPr>
                <w:rtl/>
                <w:lang w:bidi="fa-IR"/>
              </w:rPr>
            </w:rPrChange>
          </w:rPr>
          <w:t xml:space="preserve"> </w:t>
        </w:r>
        <w:r w:rsidRPr="00344286">
          <w:rPr>
            <w:rFonts w:hint="eastAsia"/>
            <w:b/>
            <w:bCs/>
            <w:u w:val="single"/>
            <w:rtl/>
            <w:lang w:bidi="fa-IR"/>
            <w:rPrChange w:id="4452" w:author="Microsoft account" w:date="2025-10-16T11:07:00Z">
              <w:rPr>
                <w:rFonts w:hint="eastAsia"/>
                <w:rtl/>
                <w:lang w:bidi="fa-IR"/>
              </w:rPr>
            </w:rPrChange>
          </w:rPr>
          <w:t>برسه</w:t>
        </w:r>
        <w:r w:rsidRPr="00344286">
          <w:rPr>
            <w:b/>
            <w:bCs/>
            <w:u w:val="single"/>
            <w:rtl/>
            <w:lang w:bidi="fa-IR"/>
            <w:rPrChange w:id="4453" w:author="Microsoft account" w:date="2025-10-16T11:07:00Z">
              <w:rPr>
                <w:rtl/>
                <w:lang w:bidi="fa-IR"/>
              </w:rPr>
            </w:rPrChange>
          </w:rPr>
          <w:t xml:space="preserve"> </w:t>
        </w:r>
        <w:r w:rsidRPr="00344286">
          <w:rPr>
            <w:rFonts w:hint="eastAsia"/>
            <w:b/>
            <w:bCs/>
            <w:u w:val="single"/>
            <w:rtl/>
            <w:lang w:bidi="fa-IR"/>
            <w:rPrChange w:id="4454" w:author="Microsoft account" w:date="2025-10-16T11:07:00Z">
              <w:rPr>
                <w:rFonts w:hint="eastAsia"/>
                <w:rtl/>
                <w:lang w:bidi="fa-IR"/>
              </w:rPr>
            </w:rPrChange>
          </w:rPr>
          <w:t>ا</w:t>
        </w:r>
        <w:r w:rsidRPr="00344286">
          <w:rPr>
            <w:rFonts w:hint="cs"/>
            <w:b/>
            <w:bCs/>
            <w:u w:val="single"/>
            <w:rtl/>
            <w:lang w:bidi="fa-IR"/>
            <w:rPrChange w:id="4455" w:author="Microsoft account" w:date="2025-10-16T11:07:00Z">
              <w:rPr>
                <w:rFonts w:hint="cs"/>
                <w:rtl/>
                <w:lang w:bidi="fa-IR"/>
              </w:rPr>
            </w:rPrChange>
          </w:rPr>
          <w:t>ی</w:t>
        </w:r>
        <w:r w:rsidRPr="00344286">
          <w:rPr>
            <w:rFonts w:hint="eastAsia"/>
            <w:b/>
            <w:bCs/>
            <w:u w:val="single"/>
            <w:rtl/>
            <w:lang w:bidi="fa-IR"/>
            <w:rPrChange w:id="4456" w:author="Microsoft account" w:date="2025-10-16T11:07:00Z">
              <w:rPr>
                <w:rFonts w:hint="eastAsia"/>
                <w:rtl/>
                <w:lang w:bidi="fa-IR"/>
              </w:rPr>
            </w:rPrChange>
          </w:rPr>
          <w:t>نه</w:t>
        </w:r>
        <w:r w:rsidRPr="00344286">
          <w:rPr>
            <w:b/>
            <w:bCs/>
            <w:u w:val="single"/>
            <w:rtl/>
            <w:lang w:bidi="fa-IR"/>
            <w:rPrChange w:id="4457" w:author="Microsoft account" w:date="2025-10-16T11:07:00Z">
              <w:rPr>
                <w:rtl/>
                <w:lang w:bidi="fa-IR"/>
              </w:rPr>
            </w:rPrChange>
          </w:rPr>
          <w:t xml:space="preserve"> </w:t>
        </w:r>
        <w:r w:rsidRPr="00344286">
          <w:rPr>
            <w:rFonts w:hint="eastAsia"/>
            <w:b/>
            <w:bCs/>
            <w:u w:val="single"/>
            <w:rtl/>
            <w:lang w:bidi="fa-IR"/>
            <w:rPrChange w:id="4458" w:author="Microsoft account" w:date="2025-10-16T11:07:00Z">
              <w:rPr>
                <w:rFonts w:hint="eastAsia"/>
                <w:rtl/>
                <w:lang w:bidi="fa-IR"/>
              </w:rPr>
            </w:rPrChange>
          </w:rPr>
          <w:t>که</w:t>
        </w:r>
        <w:r w:rsidRPr="00344286">
          <w:rPr>
            <w:b/>
            <w:bCs/>
            <w:u w:val="single"/>
            <w:rtl/>
            <w:lang w:bidi="fa-IR"/>
            <w:rPrChange w:id="4459" w:author="Microsoft account" w:date="2025-10-16T11:07:00Z">
              <w:rPr>
                <w:rtl/>
                <w:lang w:bidi="fa-IR"/>
              </w:rPr>
            </w:rPrChange>
          </w:rPr>
          <w:t xml:space="preserve"> </w:t>
        </w:r>
        <w:r w:rsidRPr="00344286">
          <w:rPr>
            <w:rFonts w:hint="eastAsia"/>
            <w:b/>
            <w:bCs/>
            <w:u w:val="single"/>
            <w:rtl/>
            <w:lang w:bidi="fa-IR"/>
            <w:rPrChange w:id="4460" w:author="Microsoft account" w:date="2025-10-16T11:07:00Z">
              <w:rPr>
                <w:rFonts w:hint="eastAsia"/>
                <w:rtl/>
                <w:lang w:bidi="fa-IR"/>
              </w:rPr>
            </w:rPrChange>
          </w:rPr>
          <w:t>تو</w:t>
        </w:r>
        <w:r w:rsidRPr="00344286">
          <w:rPr>
            <w:b/>
            <w:bCs/>
            <w:u w:val="single"/>
            <w:rtl/>
            <w:lang w:bidi="fa-IR"/>
            <w:rPrChange w:id="4461" w:author="Microsoft account" w:date="2025-10-16T11:07:00Z">
              <w:rPr>
                <w:rtl/>
                <w:lang w:bidi="fa-IR"/>
              </w:rPr>
            </w:rPrChange>
          </w:rPr>
          <w:t xml:space="preserve"> </w:t>
        </w:r>
        <w:r w:rsidRPr="00344286">
          <w:rPr>
            <w:rFonts w:hint="eastAsia"/>
            <w:b/>
            <w:bCs/>
            <w:u w:val="single"/>
            <w:rtl/>
            <w:lang w:bidi="fa-IR"/>
            <w:rPrChange w:id="4462" w:author="Microsoft account" w:date="2025-10-16T11:07:00Z">
              <w:rPr>
                <w:rFonts w:hint="eastAsia"/>
                <w:rtl/>
                <w:lang w:bidi="fa-IR"/>
              </w:rPr>
            </w:rPrChange>
          </w:rPr>
          <w:t>گوگل</w:t>
        </w:r>
        <w:r w:rsidRPr="00344286">
          <w:rPr>
            <w:b/>
            <w:bCs/>
            <w:u w:val="single"/>
            <w:rtl/>
            <w:lang w:bidi="fa-IR"/>
            <w:rPrChange w:id="4463" w:author="Microsoft account" w:date="2025-10-16T11:07:00Z">
              <w:rPr>
                <w:rtl/>
                <w:lang w:bidi="fa-IR"/>
              </w:rPr>
            </w:rPrChange>
          </w:rPr>
          <w:t xml:space="preserve"> </w:t>
        </w:r>
        <w:r w:rsidRPr="00344286">
          <w:rPr>
            <w:rFonts w:hint="eastAsia"/>
            <w:b/>
            <w:bCs/>
            <w:u w:val="single"/>
            <w:rtl/>
            <w:lang w:bidi="fa-IR"/>
            <w:rPrChange w:id="4464" w:author="Microsoft account" w:date="2025-10-16T11:07:00Z">
              <w:rPr>
                <w:rFonts w:hint="eastAsia"/>
                <w:rtl/>
                <w:lang w:bidi="fa-IR"/>
              </w:rPr>
            </w:rPrChange>
          </w:rPr>
          <w:t>درموردش</w:t>
        </w:r>
        <w:r w:rsidRPr="00344286">
          <w:rPr>
            <w:b/>
            <w:bCs/>
            <w:u w:val="single"/>
            <w:rtl/>
            <w:lang w:bidi="fa-IR"/>
            <w:rPrChange w:id="4465" w:author="Microsoft account" w:date="2025-10-16T11:07:00Z">
              <w:rPr>
                <w:rtl/>
                <w:lang w:bidi="fa-IR"/>
              </w:rPr>
            </w:rPrChange>
          </w:rPr>
          <w:t xml:space="preserve"> </w:t>
        </w:r>
        <w:r w:rsidRPr="00344286">
          <w:rPr>
            <w:rFonts w:hint="eastAsia"/>
            <w:b/>
            <w:bCs/>
            <w:u w:val="single"/>
            <w:rtl/>
            <w:lang w:bidi="fa-IR"/>
            <w:rPrChange w:id="4466" w:author="Microsoft account" w:date="2025-10-16T11:07:00Z">
              <w:rPr>
                <w:rFonts w:hint="eastAsia"/>
                <w:rtl/>
                <w:lang w:bidi="fa-IR"/>
              </w:rPr>
            </w:rPrChange>
          </w:rPr>
          <w:t>سرچ</w:t>
        </w:r>
        <w:r w:rsidRPr="00344286">
          <w:rPr>
            <w:b/>
            <w:bCs/>
            <w:u w:val="single"/>
            <w:rtl/>
            <w:lang w:bidi="fa-IR"/>
            <w:rPrChange w:id="4467" w:author="Microsoft account" w:date="2025-10-16T11:07:00Z">
              <w:rPr>
                <w:rtl/>
                <w:lang w:bidi="fa-IR"/>
              </w:rPr>
            </w:rPrChange>
          </w:rPr>
          <w:t xml:space="preserve"> </w:t>
        </w:r>
        <w:r w:rsidRPr="00344286">
          <w:rPr>
            <w:rFonts w:hint="eastAsia"/>
            <w:b/>
            <w:bCs/>
            <w:u w:val="single"/>
            <w:rtl/>
            <w:lang w:bidi="fa-IR"/>
            <w:rPrChange w:id="4468" w:author="Microsoft account" w:date="2025-10-16T11:07:00Z">
              <w:rPr>
                <w:rFonts w:hint="eastAsia"/>
                <w:rtl/>
                <w:lang w:bidi="fa-IR"/>
              </w:rPr>
            </w:rPrChange>
          </w:rPr>
          <w:t>کن</w:t>
        </w:r>
        <w:r w:rsidRPr="00344286">
          <w:rPr>
            <w:rFonts w:hint="cs"/>
            <w:b/>
            <w:bCs/>
            <w:u w:val="single"/>
            <w:rtl/>
            <w:lang w:bidi="fa-IR"/>
            <w:rPrChange w:id="4469" w:author="Microsoft account" w:date="2025-10-16T11:07:00Z">
              <w:rPr>
                <w:rFonts w:hint="cs"/>
                <w:rtl/>
                <w:lang w:bidi="fa-IR"/>
              </w:rPr>
            </w:rPrChange>
          </w:rPr>
          <w:t>ی</w:t>
        </w:r>
        <w:r w:rsidRPr="00344286">
          <w:rPr>
            <w:rFonts w:hint="eastAsia"/>
            <w:b/>
            <w:bCs/>
            <w:u w:val="single"/>
            <w:rtl/>
            <w:lang w:bidi="fa-IR"/>
            <w:rPrChange w:id="4470" w:author="Microsoft account" w:date="2025-10-16T11:07:00Z">
              <w:rPr>
                <w:rFonts w:hint="eastAsia"/>
                <w:rtl/>
                <w:lang w:bidi="fa-IR"/>
              </w:rPr>
            </w:rPrChange>
          </w:rPr>
          <w:t>م</w:t>
        </w:r>
        <w:r w:rsidRPr="00344286">
          <w:rPr>
            <w:b/>
            <w:bCs/>
            <w:u w:val="single"/>
            <w:rtl/>
            <w:lang w:bidi="fa-IR"/>
            <w:rPrChange w:id="4471" w:author="Microsoft account" w:date="2025-10-16T11:07:00Z">
              <w:rPr>
                <w:rtl/>
                <w:lang w:bidi="fa-IR"/>
              </w:rPr>
            </w:rPrChange>
          </w:rPr>
          <w:t xml:space="preserve"> </w:t>
        </w:r>
        <w:r w:rsidRPr="00344286">
          <w:rPr>
            <w:rFonts w:hint="eastAsia"/>
            <w:b/>
            <w:bCs/>
            <w:u w:val="single"/>
            <w:rtl/>
            <w:lang w:bidi="fa-IR"/>
            <w:rPrChange w:id="4472" w:author="Microsoft account" w:date="2025-10-16T11:07:00Z">
              <w:rPr>
                <w:rFonts w:hint="eastAsia"/>
                <w:rtl/>
                <w:lang w:bidi="fa-IR"/>
              </w:rPr>
            </w:rPrChange>
          </w:rPr>
          <w:t>،</w:t>
        </w:r>
        <w:r w:rsidRPr="00344286">
          <w:rPr>
            <w:b/>
            <w:bCs/>
            <w:u w:val="single"/>
            <w:rtl/>
            <w:lang w:bidi="fa-IR"/>
            <w:rPrChange w:id="4473" w:author="Microsoft account" w:date="2025-10-16T11:07:00Z">
              <w:rPr>
                <w:rtl/>
                <w:lang w:bidi="fa-IR"/>
              </w:rPr>
            </w:rPrChange>
          </w:rPr>
          <w:t xml:space="preserve"> </w:t>
        </w:r>
        <w:r w:rsidRPr="00344286">
          <w:rPr>
            <w:rFonts w:hint="eastAsia"/>
            <w:b/>
            <w:bCs/>
            <w:u w:val="single"/>
            <w:rtl/>
            <w:lang w:bidi="fa-IR"/>
            <w:rPrChange w:id="4474" w:author="Microsoft account" w:date="2025-10-16T11:07:00Z">
              <w:rPr>
                <w:rFonts w:hint="eastAsia"/>
                <w:rtl/>
                <w:lang w:bidi="fa-IR"/>
              </w:rPr>
            </w:rPrChange>
          </w:rPr>
          <w:t>درست</w:t>
        </w:r>
        <w:r w:rsidRPr="00344286">
          <w:rPr>
            <w:b/>
            <w:bCs/>
            <w:u w:val="single"/>
            <w:rtl/>
            <w:lang w:bidi="fa-IR"/>
            <w:rPrChange w:id="4475" w:author="Microsoft account" w:date="2025-10-16T11:07:00Z">
              <w:rPr>
                <w:rtl/>
                <w:lang w:bidi="fa-IR"/>
              </w:rPr>
            </w:rPrChange>
          </w:rPr>
          <w:t xml:space="preserve"> </w:t>
        </w:r>
        <w:r w:rsidRPr="00344286">
          <w:rPr>
            <w:rFonts w:hint="eastAsia"/>
            <w:b/>
            <w:bCs/>
            <w:u w:val="single"/>
            <w:rtl/>
            <w:lang w:bidi="fa-IR"/>
            <w:rPrChange w:id="4476" w:author="Microsoft account" w:date="2025-10-16T11:07:00Z">
              <w:rPr>
                <w:rFonts w:hint="eastAsia"/>
                <w:rtl/>
                <w:lang w:bidi="fa-IR"/>
              </w:rPr>
            </w:rPrChange>
          </w:rPr>
          <w:t>سرچ</w:t>
        </w:r>
        <w:r w:rsidRPr="00344286">
          <w:rPr>
            <w:b/>
            <w:bCs/>
            <w:u w:val="single"/>
            <w:rtl/>
            <w:lang w:bidi="fa-IR"/>
            <w:rPrChange w:id="4477" w:author="Microsoft account" w:date="2025-10-16T11:07:00Z">
              <w:rPr>
                <w:rtl/>
                <w:lang w:bidi="fa-IR"/>
              </w:rPr>
            </w:rPrChange>
          </w:rPr>
          <w:t xml:space="preserve"> </w:t>
        </w:r>
        <w:r w:rsidRPr="00344286">
          <w:rPr>
            <w:rFonts w:hint="eastAsia"/>
            <w:b/>
            <w:bCs/>
            <w:u w:val="single"/>
            <w:rtl/>
            <w:lang w:bidi="fa-IR"/>
            <w:rPrChange w:id="4478" w:author="Microsoft account" w:date="2025-10-16T11:07:00Z">
              <w:rPr>
                <w:rFonts w:hint="eastAsia"/>
                <w:rtl/>
                <w:lang w:bidi="fa-IR"/>
              </w:rPr>
            </w:rPrChange>
          </w:rPr>
          <w:t>کن</w:t>
        </w:r>
        <w:r w:rsidRPr="00344286">
          <w:rPr>
            <w:rFonts w:hint="cs"/>
            <w:b/>
            <w:bCs/>
            <w:u w:val="single"/>
            <w:rtl/>
            <w:lang w:bidi="fa-IR"/>
            <w:rPrChange w:id="4479" w:author="Microsoft account" w:date="2025-10-16T11:07:00Z">
              <w:rPr>
                <w:rFonts w:hint="cs"/>
                <w:rtl/>
                <w:lang w:bidi="fa-IR"/>
              </w:rPr>
            </w:rPrChange>
          </w:rPr>
          <w:t>ی</w:t>
        </w:r>
        <w:r w:rsidRPr="00344286">
          <w:rPr>
            <w:rFonts w:hint="eastAsia"/>
            <w:b/>
            <w:bCs/>
            <w:u w:val="single"/>
            <w:rtl/>
            <w:lang w:bidi="fa-IR"/>
            <w:rPrChange w:id="4480"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4481"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482"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483" w:author="Microsoft account" w:date="2025-10-15T11:49:00Z">
              <w:rPr>
                <w:rFonts w:hint="eastAsia"/>
                <w:rtl/>
                <w:lang w:bidi="fa-IR"/>
              </w:rPr>
            </w:rPrChange>
          </w:rPr>
          <w:t>هم</w:t>
        </w:r>
        <w:r w:rsidR="00654394" w:rsidRPr="00654394">
          <w:rPr>
            <w:rFonts w:hint="cs"/>
            <w:b/>
            <w:bCs/>
            <w:sz w:val="32"/>
            <w:szCs w:val="32"/>
            <w:u w:val="single"/>
            <w:rtl/>
            <w:lang w:bidi="fa-IR"/>
            <w:rPrChange w:id="4484" w:author="Microsoft account" w:date="2025-10-15T11:49:00Z">
              <w:rPr>
                <w:rFonts w:hint="cs"/>
                <w:rtl/>
                <w:lang w:bidi="fa-IR"/>
              </w:rPr>
            </w:rPrChange>
          </w:rPr>
          <w:t>ی</w:t>
        </w:r>
        <w:r w:rsidR="00654394" w:rsidRPr="00654394">
          <w:rPr>
            <w:rFonts w:hint="eastAsia"/>
            <w:b/>
            <w:bCs/>
            <w:sz w:val="32"/>
            <w:szCs w:val="32"/>
            <w:u w:val="single"/>
            <w:rtl/>
            <w:lang w:bidi="fa-IR"/>
            <w:rPrChange w:id="4485" w:author="Microsoft account" w:date="2025-10-15T11:49:00Z">
              <w:rPr>
                <w:rFonts w:hint="eastAsia"/>
                <w:rtl/>
                <w:lang w:bidi="fa-IR"/>
              </w:rPr>
            </w:rPrChange>
          </w:rPr>
          <w:t>شه</w:t>
        </w:r>
        <w:r w:rsidR="00654394" w:rsidRPr="00654394">
          <w:rPr>
            <w:b/>
            <w:bCs/>
            <w:sz w:val="32"/>
            <w:szCs w:val="32"/>
            <w:u w:val="single"/>
            <w:rtl/>
            <w:lang w:bidi="fa-IR"/>
            <w:rPrChange w:id="4486" w:author="Microsoft account" w:date="2025-10-15T11:49:00Z">
              <w:rPr>
                <w:rtl/>
                <w:lang w:bidi="fa-IR"/>
              </w:rPr>
            </w:rPrChange>
          </w:rPr>
          <w:t xml:space="preserve"> هم</w:t>
        </w:r>
        <w:r w:rsidR="00654394" w:rsidRPr="00654394">
          <w:rPr>
            <w:rFonts w:hint="cs"/>
            <w:b/>
            <w:bCs/>
            <w:sz w:val="32"/>
            <w:szCs w:val="32"/>
            <w:u w:val="single"/>
            <w:rtl/>
            <w:lang w:bidi="fa-IR"/>
            <w:rPrChange w:id="4487" w:author="Microsoft account" w:date="2025-10-15T11:49:00Z">
              <w:rPr>
                <w:rFonts w:hint="cs"/>
                <w:rtl/>
                <w:lang w:bidi="fa-IR"/>
              </w:rPr>
            </w:rPrChange>
          </w:rPr>
          <w:t>ی</w:t>
        </w:r>
        <w:r w:rsidR="00654394" w:rsidRPr="00654394">
          <w:rPr>
            <w:rFonts w:hint="eastAsia"/>
            <w:b/>
            <w:bCs/>
            <w:sz w:val="32"/>
            <w:szCs w:val="32"/>
            <w:u w:val="single"/>
            <w:rtl/>
            <w:lang w:bidi="fa-IR"/>
            <w:rPrChange w:id="4488" w:author="Microsoft account" w:date="2025-10-15T11:49:00Z">
              <w:rPr>
                <w:rFonts w:hint="eastAsia"/>
                <w:rtl/>
                <w:lang w:bidi="fa-IR"/>
              </w:rPr>
            </w:rPrChange>
          </w:rPr>
          <w:t>شه</w:t>
        </w:r>
        <w:r w:rsidR="00654394" w:rsidRPr="00654394">
          <w:rPr>
            <w:b/>
            <w:bCs/>
            <w:sz w:val="32"/>
            <w:szCs w:val="32"/>
            <w:u w:val="single"/>
            <w:rtl/>
            <w:lang w:bidi="fa-IR"/>
            <w:rPrChange w:id="4489" w:author="Microsoft account" w:date="2025-10-15T11:49:00Z">
              <w:rPr>
                <w:rtl/>
                <w:lang w:bidi="fa-IR"/>
              </w:rPr>
            </w:rPrChange>
          </w:rPr>
          <w:t xml:space="preserve"> هم</w:t>
        </w:r>
        <w:r w:rsidR="00654394" w:rsidRPr="00654394">
          <w:rPr>
            <w:rFonts w:hint="cs"/>
            <w:b/>
            <w:bCs/>
            <w:sz w:val="32"/>
            <w:szCs w:val="32"/>
            <w:u w:val="single"/>
            <w:rtl/>
            <w:lang w:bidi="fa-IR"/>
            <w:rPrChange w:id="4490" w:author="Microsoft account" w:date="2025-10-15T11:49:00Z">
              <w:rPr>
                <w:rFonts w:hint="cs"/>
                <w:rtl/>
                <w:lang w:bidi="fa-IR"/>
              </w:rPr>
            </w:rPrChange>
          </w:rPr>
          <w:t>ی</w:t>
        </w:r>
        <w:r w:rsidR="00654394" w:rsidRPr="00654394">
          <w:rPr>
            <w:rFonts w:hint="eastAsia"/>
            <w:b/>
            <w:bCs/>
            <w:sz w:val="32"/>
            <w:szCs w:val="32"/>
            <w:u w:val="single"/>
            <w:rtl/>
            <w:lang w:bidi="fa-IR"/>
            <w:rPrChange w:id="4491" w:author="Microsoft account" w:date="2025-10-15T11:49:00Z">
              <w:rPr>
                <w:rFonts w:hint="eastAsia"/>
                <w:rtl/>
                <w:lang w:bidi="fa-IR"/>
              </w:rPr>
            </w:rPrChange>
          </w:rPr>
          <w:t>شه</w:t>
        </w:r>
        <w:r w:rsidR="00654394" w:rsidRPr="00654394">
          <w:rPr>
            <w:b/>
            <w:bCs/>
            <w:sz w:val="32"/>
            <w:szCs w:val="32"/>
            <w:u w:val="single"/>
            <w:rtl/>
            <w:lang w:bidi="fa-IR"/>
            <w:rPrChange w:id="4492" w:author="Microsoft account" w:date="2025-10-15T11:49:00Z">
              <w:rPr>
                <w:rtl/>
                <w:lang w:bidi="fa-IR"/>
              </w:rPr>
            </w:rPrChange>
          </w:rPr>
          <w:t xml:space="preserve"> هم</w:t>
        </w:r>
        <w:r w:rsidR="00654394" w:rsidRPr="00654394">
          <w:rPr>
            <w:rFonts w:hint="cs"/>
            <w:b/>
            <w:bCs/>
            <w:sz w:val="32"/>
            <w:szCs w:val="32"/>
            <w:u w:val="single"/>
            <w:rtl/>
            <w:lang w:bidi="fa-IR"/>
            <w:rPrChange w:id="4493" w:author="Microsoft account" w:date="2025-10-15T11:49:00Z">
              <w:rPr>
                <w:rFonts w:hint="cs"/>
                <w:rtl/>
                <w:lang w:bidi="fa-IR"/>
              </w:rPr>
            </w:rPrChange>
          </w:rPr>
          <w:t>ی</w:t>
        </w:r>
        <w:r w:rsidR="00654394" w:rsidRPr="00654394">
          <w:rPr>
            <w:rFonts w:hint="eastAsia"/>
            <w:b/>
            <w:bCs/>
            <w:sz w:val="32"/>
            <w:szCs w:val="32"/>
            <w:u w:val="single"/>
            <w:rtl/>
            <w:lang w:bidi="fa-IR"/>
            <w:rPrChange w:id="4494" w:author="Microsoft account" w:date="2025-10-15T11:49:00Z">
              <w:rPr>
                <w:rFonts w:hint="eastAsia"/>
                <w:rtl/>
                <w:lang w:bidi="fa-IR"/>
              </w:rPr>
            </w:rPrChange>
          </w:rPr>
          <w:t>شه،</w:t>
        </w:r>
        <w:r w:rsidR="00654394" w:rsidRPr="00654394">
          <w:rPr>
            <w:b/>
            <w:bCs/>
            <w:sz w:val="32"/>
            <w:szCs w:val="32"/>
            <w:u w:val="single"/>
            <w:rtl/>
            <w:lang w:bidi="fa-IR"/>
            <w:rPrChange w:id="4495" w:author="Microsoft account" w:date="2025-10-15T11:49:00Z">
              <w:rPr>
                <w:rtl/>
                <w:lang w:bidi="fa-IR"/>
              </w:rPr>
            </w:rPrChange>
          </w:rPr>
          <w:t xml:space="preserve"> واس</w:t>
        </w:r>
        <w:r w:rsidR="00654394" w:rsidRPr="00654394">
          <w:rPr>
            <w:rFonts w:hint="cs"/>
            <w:b/>
            <w:bCs/>
            <w:sz w:val="32"/>
            <w:szCs w:val="32"/>
            <w:u w:val="single"/>
            <w:rtl/>
            <w:lang w:bidi="fa-IR"/>
            <w:rPrChange w:id="4496" w:author="Microsoft account" w:date="2025-10-15T11:49:00Z">
              <w:rPr>
                <w:rFonts w:hint="cs"/>
                <w:rtl/>
                <w:lang w:bidi="fa-IR"/>
              </w:rPr>
            </w:rPrChange>
          </w:rPr>
          <w:t>ۀ</w:t>
        </w:r>
        <w:r w:rsidR="00654394" w:rsidRPr="00654394">
          <w:rPr>
            <w:b/>
            <w:bCs/>
            <w:sz w:val="32"/>
            <w:szCs w:val="32"/>
            <w:u w:val="single"/>
            <w:rtl/>
            <w:lang w:bidi="fa-IR"/>
            <w:rPrChange w:id="4497" w:author="Microsoft account" w:date="2025-10-15T11:49:00Z">
              <w:rPr>
                <w:rtl/>
                <w:lang w:bidi="fa-IR"/>
              </w:rPr>
            </w:rPrChange>
          </w:rPr>
          <w:t xml:space="preserve"> مشکلت </w:t>
        </w:r>
        <w:r w:rsidR="00654394" w:rsidRPr="00654394">
          <w:rPr>
            <w:b/>
            <w:bCs/>
            <w:sz w:val="32"/>
            <w:szCs w:val="32"/>
            <w:u w:val="single"/>
            <w:lang w:bidi="fa-IR"/>
            <w:rPrChange w:id="4498" w:author="Microsoft account" w:date="2025-10-15T11:49:00Z">
              <w:rPr>
                <w:lang w:bidi="fa-IR"/>
              </w:rPr>
            </w:rPrChange>
          </w:rPr>
          <w:t>search</w:t>
        </w:r>
        <w:r w:rsidR="00654394" w:rsidRPr="00654394">
          <w:rPr>
            <w:b/>
            <w:bCs/>
            <w:sz w:val="32"/>
            <w:szCs w:val="32"/>
            <w:u w:val="single"/>
            <w:rtl/>
            <w:lang w:bidi="fa-IR"/>
            <w:rPrChange w:id="4499" w:author="Microsoft account" w:date="2025-10-15T11:49:00Z">
              <w:rPr>
                <w:rtl/>
                <w:lang w:bidi="fa-IR"/>
              </w:rPr>
            </w:rPrChange>
          </w:rPr>
          <w:t xml:space="preserve"> کن</w:t>
        </w:r>
      </w:ins>
      <w:ins w:id="4500"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501" w:author="Microsoft account" w:date="2025-10-16T11:10:00Z">
        <w:r w:rsidR="00344286">
          <w:rPr>
            <w:sz w:val="18"/>
            <w:szCs w:val="18"/>
            <w:lang w:bidi="fa-IR"/>
          </w:rPr>
          <w:t>exceleeeeeeeeeeeeeeeeent</w:t>
        </w:r>
      </w:ins>
      <w:ins w:id="4502"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4503" w:author="Microsoft account" w:date="2025-10-15T11:49:00Z"/>
          <w:rtl/>
          <w:lang w:bidi="fa-IR"/>
        </w:rPr>
        <w:pPrChange w:id="4504" w:author="Microsoft account" w:date="2025-10-15T11:14:00Z">
          <w:pPr>
            <w:spacing w:after="0" w:line="276" w:lineRule="auto"/>
            <w:jc w:val="both"/>
          </w:pPr>
        </w:pPrChange>
      </w:pPr>
    </w:p>
    <w:p w14:paraId="3F6DF8F9" w14:textId="540DF295" w:rsidR="00654394" w:rsidRDefault="00336DA5">
      <w:pPr>
        <w:spacing w:after="0" w:line="276" w:lineRule="auto"/>
        <w:jc w:val="both"/>
        <w:rPr>
          <w:ins w:id="4505" w:author="Microsoft account" w:date="2025-10-15T11:50:00Z"/>
          <w:rtl/>
          <w:lang w:bidi="fa-IR"/>
        </w:rPr>
        <w:pPrChange w:id="4506" w:author="Microsoft account" w:date="2025-10-15T11:49:00Z">
          <w:pPr>
            <w:spacing w:after="0" w:line="276" w:lineRule="auto"/>
            <w:jc w:val="both"/>
          </w:pPr>
        </w:pPrChange>
      </w:pPr>
      <w:ins w:id="4507"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4508" w:author="Microsoft account" w:date="2025-10-16T11:10:00Z"/>
          <w:lang w:bidi="fa-IR"/>
        </w:rPr>
        <w:pPrChange w:id="4509" w:author="Microsoft account" w:date="2025-10-15T11:50:00Z">
          <w:pPr>
            <w:spacing w:after="0" w:line="276" w:lineRule="auto"/>
            <w:jc w:val="both"/>
          </w:pPr>
        </w:pPrChange>
      </w:pPr>
      <w:ins w:id="4510" w:author="Microsoft account" w:date="2025-10-15T11:50:00Z">
        <w:r w:rsidRPr="00336DA5">
          <w:rPr>
            <w:noProof/>
            <w:rPrChange w:id="4511" w:author="Unknown">
              <w:rPr>
                <w:noProof/>
              </w:rPr>
            </w:rPrChange>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4512" w:author="Microsoft account" w:date="2025-10-16T11:11:00Z"/>
          <w:sz w:val="18"/>
          <w:szCs w:val="18"/>
          <w:rtl/>
          <w:lang w:bidi="fa-IR"/>
        </w:rPr>
        <w:pPrChange w:id="4513" w:author="Microsoft account" w:date="2025-10-16T11:10:00Z">
          <w:pPr>
            <w:spacing w:after="0" w:line="276" w:lineRule="auto"/>
            <w:jc w:val="both"/>
          </w:pPr>
        </w:pPrChange>
      </w:pPr>
      <w:ins w:id="4514"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515"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4516" w:author="Microsoft account" w:date="2025-10-16T11:11:00Z"/>
          <w:sz w:val="18"/>
          <w:szCs w:val="18"/>
          <w:lang w:bidi="fa-IR"/>
        </w:rPr>
        <w:pPrChange w:id="4517" w:author="Microsoft account" w:date="2025-10-16T11:11:00Z">
          <w:pPr>
            <w:spacing w:after="0" w:line="276" w:lineRule="auto"/>
            <w:jc w:val="both"/>
          </w:pPr>
        </w:pPrChange>
      </w:pPr>
      <w:ins w:id="4518" w:author="Microsoft account" w:date="2025-10-16T11:12:00Z">
        <w:r w:rsidRPr="00344286">
          <w:rPr>
            <w:noProof/>
            <w:sz w:val="18"/>
            <w:szCs w:val="18"/>
            <w:rPrChange w:id="4519"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4520" w:author="Microsoft account" w:date="2025-10-15T11:50:00Z"/>
          <w:rtl/>
          <w:lang w:bidi="fa-IR"/>
        </w:rPr>
        <w:pPrChange w:id="4521" w:author="Microsoft account" w:date="2025-10-16T11:11:00Z">
          <w:pPr>
            <w:spacing w:after="0" w:line="276" w:lineRule="auto"/>
            <w:jc w:val="both"/>
          </w:pPr>
        </w:pPrChange>
      </w:pPr>
      <w:ins w:id="4522" w:author="Microsoft account" w:date="2025-10-16T11:10:00Z">
        <w:r>
          <w:rPr>
            <w:rFonts w:hint="cs"/>
            <w:rtl/>
            <w:lang w:bidi="fa-IR"/>
          </w:rPr>
          <w:t>)</w:t>
        </w:r>
      </w:ins>
    </w:p>
    <w:p w14:paraId="1DA09428" w14:textId="77777777" w:rsidR="00336DA5" w:rsidRDefault="00336DA5">
      <w:pPr>
        <w:spacing w:after="0" w:line="276" w:lineRule="auto"/>
        <w:jc w:val="both"/>
        <w:rPr>
          <w:ins w:id="4523" w:author="Microsoft account" w:date="2025-10-15T11:50:00Z"/>
          <w:rtl/>
          <w:lang w:bidi="fa-IR"/>
        </w:rPr>
        <w:pPrChange w:id="4524" w:author="Microsoft account" w:date="2025-10-15T11:50:00Z">
          <w:pPr>
            <w:spacing w:after="0" w:line="276" w:lineRule="auto"/>
            <w:jc w:val="both"/>
          </w:pPr>
        </w:pPrChange>
      </w:pPr>
    </w:p>
    <w:p w14:paraId="1A548175" w14:textId="2DC0A3D0" w:rsidR="00336DA5" w:rsidRDefault="008613F9">
      <w:pPr>
        <w:spacing w:after="0" w:line="276" w:lineRule="auto"/>
        <w:jc w:val="both"/>
        <w:rPr>
          <w:ins w:id="4525" w:author="Microsoft account" w:date="2025-10-15T12:59:00Z"/>
          <w:rtl/>
          <w:lang w:bidi="fa-IR"/>
        </w:rPr>
        <w:pPrChange w:id="4526" w:author="Microsoft account" w:date="2025-10-15T11:50:00Z">
          <w:pPr>
            <w:spacing w:after="0" w:line="276" w:lineRule="auto"/>
            <w:jc w:val="both"/>
          </w:pPr>
        </w:pPrChange>
      </w:pPr>
      <w:ins w:id="4527"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528" w:author="Microsoft account" w:date="2025-10-16T11:23:00Z"/>
          <w:sz w:val="24"/>
          <w:szCs w:val="24"/>
          <w:rtl/>
          <w:lang w:bidi="fa-IR"/>
        </w:rPr>
        <w:pPrChange w:id="4529" w:author="Microsoft account" w:date="2025-10-15T13:00:00Z">
          <w:pPr>
            <w:spacing w:after="0" w:line="276" w:lineRule="auto"/>
            <w:jc w:val="both"/>
          </w:pPr>
        </w:pPrChange>
      </w:pPr>
      <w:ins w:id="4530" w:author="Microsoft account" w:date="2025-10-15T12:59:00Z">
        <w:r>
          <w:rPr>
            <w:rFonts w:hint="cs"/>
            <w:sz w:val="24"/>
            <w:szCs w:val="24"/>
            <w:rtl/>
            <w:lang w:bidi="fa-IR"/>
          </w:rPr>
          <w:t xml:space="preserve">در ابتدا اینکه برای ساختِ </w:t>
        </w:r>
      </w:ins>
      <w:ins w:id="4531"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532"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533"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534"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535" w:author="Microsoft account" w:date="2025-10-16T11:31:00Z"/>
          <w:sz w:val="18"/>
          <w:szCs w:val="18"/>
          <w:rtl/>
          <w:lang w:bidi="fa-IR"/>
        </w:rPr>
        <w:pPrChange w:id="4536" w:author="Microsoft account" w:date="2025-10-16T11:31:00Z">
          <w:pPr>
            <w:spacing w:after="0" w:line="276" w:lineRule="auto"/>
            <w:jc w:val="both"/>
          </w:pPr>
        </w:pPrChange>
      </w:pPr>
      <w:ins w:id="4537"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rPr>
          <w:ins w:id="4538" w:author="Microsoft account" w:date="2025-10-16T11:31:00Z"/>
          <w:sz w:val="18"/>
          <w:szCs w:val="18"/>
          <w:rtl/>
          <w:lang w:bidi="fa-IR"/>
        </w:rPr>
        <w:pPrChange w:id="4539" w:author="Microsoft account" w:date="2025-10-16T11:32:00Z">
          <w:pPr>
            <w:spacing w:after="0" w:line="276" w:lineRule="auto"/>
            <w:ind w:left="720"/>
          </w:pPr>
        </w:pPrChange>
      </w:pPr>
      <w:ins w:id="4540"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rPr>
          <w:ins w:id="4541" w:author="Microsoft account" w:date="2025-10-16T11:31:00Z"/>
          <w:sz w:val="18"/>
          <w:szCs w:val="18"/>
          <w:rtl/>
          <w:lang w:bidi="fa-IR"/>
        </w:rPr>
        <w:pPrChange w:id="4542" w:author="Microsoft account" w:date="2025-10-16T11:31:00Z">
          <w:pPr>
            <w:spacing w:after="0" w:line="276" w:lineRule="auto"/>
            <w:ind w:left="720"/>
          </w:pPr>
        </w:pPrChange>
      </w:pPr>
      <w:ins w:id="4543"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rPr>
          <w:ins w:id="4544" w:author="Microsoft account" w:date="2025-10-16T11:31:00Z"/>
          <w:sz w:val="18"/>
          <w:szCs w:val="18"/>
          <w:rtl/>
          <w:lang w:bidi="fa-IR"/>
        </w:rPr>
        <w:pPrChange w:id="4545" w:author="Microsoft account" w:date="2025-10-16T11:31:00Z">
          <w:pPr>
            <w:spacing w:after="0" w:line="276" w:lineRule="auto"/>
            <w:ind w:left="720"/>
          </w:pPr>
        </w:pPrChange>
      </w:pPr>
      <w:ins w:id="4546"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rPr>
          <w:ins w:id="4547" w:author="Microsoft account" w:date="2025-10-16T11:31:00Z"/>
          <w:sz w:val="18"/>
          <w:szCs w:val="18"/>
          <w:rtl/>
          <w:lang w:bidi="fa-IR"/>
        </w:rPr>
        <w:pPrChange w:id="4548" w:author="Microsoft account" w:date="2025-10-16T11:31:00Z">
          <w:pPr>
            <w:spacing w:after="0" w:line="276" w:lineRule="auto"/>
            <w:ind w:left="720"/>
          </w:pPr>
        </w:pPrChange>
      </w:pPr>
      <w:ins w:id="4549"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rPr>
          <w:ins w:id="4550" w:author="Microsoft account" w:date="2025-10-16T11:31:00Z"/>
          <w:sz w:val="18"/>
          <w:szCs w:val="18"/>
          <w:rtl/>
          <w:lang w:bidi="fa-IR"/>
        </w:rPr>
        <w:pPrChange w:id="4551" w:author="Microsoft account" w:date="2025-10-16T11:31:00Z">
          <w:pPr>
            <w:spacing w:after="0" w:line="276" w:lineRule="auto"/>
            <w:ind w:left="720"/>
          </w:pPr>
        </w:pPrChange>
      </w:pPr>
    </w:p>
    <w:p w14:paraId="5E72341A" w14:textId="77777777" w:rsidR="00CA49B5" w:rsidRPr="00CA49B5" w:rsidRDefault="00CA49B5">
      <w:pPr>
        <w:spacing w:after="0" w:line="276" w:lineRule="auto"/>
        <w:ind w:left="1440"/>
        <w:rPr>
          <w:ins w:id="4552" w:author="Microsoft account" w:date="2025-10-16T11:31:00Z"/>
          <w:sz w:val="18"/>
          <w:szCs w:val="18"/>
          <w:rtl/>
          <w:lang w:bidi="fa-IR"/>
        </w:rPr>
        <w:pPrChange w:id="4553" w:author="Microsoft account" w:date="2025-10-16T11:31:00Z">
          <w:pPr>
            <w:spacing w:after="0" w:line="276" w:lineRule="auto"/>
            <w:ind w:left="720"/>
          </w:pPr>
        </w:pPrChange>
      </w:pPr>
      <w:ins w:id="4554"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rPr>
          <w:ins w:id="4555" w:author="Microsoft account" w:date="2025-10-16T11:31:00Z"/>
          <w:sz w:val="18"/>
          <w:szCs w:val="18"/>
          <w:rtl/>
          <w:lang w:bidi="fa-IR"/>
        </w:rPr>
        <w:pPrChange w:id="4556" w:author="Microsoft account" w:date="2025-10-16T11:31:00Z">
          <w:pPr>
            <w:spacing w:after="0" w:line="276" w:lineRule="auto"/>
            <w:ind w:left="720"/>
          </w:pPr>
        </w:pPrChange>
      </w:pPr>
      <w:ins w:id="4557"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rPr>
          <w:ins w:id="4558" w:author="Microsoft account" w:date="2025-10-16T11:31:00Z"/>
          <w:sz w:val="18"/>
          <w:szCs w:val="18"/>
          <w:rtl/>
          <w:lang w:bidi="fa-IR"/>
        </w:rPr>
        <w:pPrChange w:id="4559" w:author="Microsoft account" w:date="2025-10-16T11:31:00Z">
          <w:pPr>
            <w:spacing w:after="0" w:line="276" w:lineRule="auto"/>
            <w:ind w:left="720"/>
          </w:pPr>
        </w:pPrChange>
      </w:pPr>
      <w:ins w:id="4560"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4561" w:author="Microsoft account" w:date="2025-10-16T11:31:00Z"/>
          <w:sz w:val="18"/>
          <w:szCs w:val="18"/>
          <w:rtl/>
          <w:lang w:bidi="fa-IR"/>
        </w:rPr>
        <w:pPrChange w:id="4562" w:author="Microsoft account" w:date="2025-10-16T11:31:00Z">
          <w:pPr>
            <w:spacing w:after="0" w:line="276" w:lineRule="auto"/>
            <w:jc w:val="both"/>
          </w:pPr>
        </w:pPrChange>
      </w:pPr>
      <w:ins w:id="4563"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4564" w:author="Microsoft account" w:date="2025-10-16T11:23:00Z"/>
          <w:sz w:val="18"/>
          <w:szCs w:val="18"/>
          <w:rtl/>
          <w:lang w:bidi="fa-IR"/>
        </w:rPr>
        <w:pPrChange w:id="4565" w:author="Microsoft account" w:date="2025-10-16T11:31:00Z">
          <w:pPr>
            <w:spacing w:after="0" w:line="276" w:lineRule="auto"/>
            <w:jc w:val="both"/>
          </w:pPr>
        </w:pPrChange>
      </w:pPr>
    </w:p>
    <w:p w14:paraId="1F87B9B3" w14:textId="6D6FD09B" w:rsidR="00ED1288" w:rsidRPr="00ED1288" w:rsidRDefault="00ED1288">
      <w:pPr>
        <w:spacing w:after="0" w:line="276" w:lineRule="auto"/>
        <w:ind w:left="1440"/>
        <w:rPr>
          <w:ins w:id="4566" w:author="Microsoft account" w:date="2025-10-16T11:23:00Z"/>
          <w:sz w:val="18"/>
          <w:szCs w:val="18"/>
          <w:rtl/>
          <w:lang w:bidi="fa-IR"/>
        </w:rPr>
        <w:pPrChange w:id="4567" w:author="Microsoft account" w:date="2025-10-16T11:31:00Z">
          <w:pPr>
            <w:spacing w:after="0" w:line="276" w:lineRule="auto"/>
            <w:ind w:left="720"/>
          </w:pPr>
        </w:pPrChange>
      </w:pPr>
      <w:ins w:id="4568"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rPr>
          <w:ins w:id="4569" w:author="Microsoft account" w:date="2025-10-16T11:23:00Z"/>
          <w:sz w:val="18"/>
          <w:szCs w:val="18"/>
          <w:rtl/>
          <w:lang w:bidi="fa-IR"/>
        </w:rPr>
        <w:pPrChange w:id="4570" w:author="Microsoft account" w:date="2025-10-16T11:24:00Z">
          <w:pPr>
            <w:spacing w:after="0" w:line="276" w:lineRule="auto"/>
            <w:ind w:left="720"/>
          </w:pPr>
        </w:pPrChange>
      </w:pPr>
      <w:ins w:id="4571"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rPr>
          <w:ins w:id="4572" w:author="Microsoft account" w:date="2025-10-16T11:23:00Z"/>
          <w:sz w:val="18"/>
          <w:szCs w:val="18"/>
          <w:rtl/>
          <w:lang w:bidi="fa-IR"/>
        </w:rPr>
        <w:pPrChange w:id="4573" w:author="Microsoft account" w:date="2025-10-16T11:24:00Z">
          <w:pPr>
            <w:spacing w:after="0" w:line="276" w:lineRule="auto"/>
            <w:ind w:left="720"/>
          </w:pPr>
        </w:pPrChange>
      </w:pPr>
      <w:ins w:id="4574"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rPr>
          <w:ins w:id="4575" w:author="Microsoft account" w:date="2025-10-16T11:23:00Z"/>
          <w:sz w:val="18"/>
          <w:szCs w:val="18"/>
          <w:rtl/>
          <w:lang w:bidi="fa-IR"/>
        </w:rPr>
        <w:pPrChange w:id="4576" w:author="Microsoft account" w:date="2025-10-16T11:24:00Z">
          <w:pPr>
            <w:spacing w:after="0" w:line="276" w:lineRule="auto"/>
            <w:ind w:left="720"/>
          </w:pPr>
        </w:pPrChange>
      </w:pPr>
      <w:ins w:id="4577"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rPr>
          <w:ins w:id="4578" w:author="Microsoft account" w:date="2025-10-16T11:23:00Z"/>
          <w:sz w:val="18"/>
          <w:szCs w:val="18"/>
          <w:rtl/>
          <w:lang w:bidi="fa-IR"/>
        </w:rPr>
        <w:pPrChange w:id="4579" w:author="Microsoft account" w:date="2025-10-16T11:24:00Z">
          <w:pPr>
            <w:spacing w:after="0" w:line="276" w:lineRule="auto"/>
            <w:ind w:left="720"/>
          </w:pPr>
        </w:pPrChange>
      </w:pPr>
      <w:ins w:id="4580"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rPr>
          <w:ins w:id="4581" w:author="Microsoft account" w:date="2025-10-16T11:23:00Z"/>
          <w:sz w:val="18"/>
          <w:szCs w:val="18"/>
          <w:rtl/>
          <w:lang w:bidi="fa-IR"/>
        </w:rPr>
        <w:pPrChange w:id="4582" w:author="Microsoft account" w:date="2025-10-16T11:24:00Z">
          <w:pPr>
            <w:spacing w:after="0" w:line="276" w:lineRule="auto"/>
            <w:ind w:left="720"/>
          </w:pPr>
        </w:pPrChange>
      </w:pPr>
      <w:ins w:id="4583"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rPr>
          <w:ins w:id="4584" w:author="Microsoft account" w:date="2025-10-16T11:23:00Z"/>
          <w:sz w:val="18"/>
          <w:szCs w:val="18"/>
          <w:rtl/>
          <w:lang w:bidi="fa-IR"/>
        </w:rPr>
        <w:pPrChange w:id="4585" w:author="Microsoft account" w:date="2025-10-16T11:24:00Z">
          <w:pPr>
            <w:spacing w:after="0" w:line="276" w:lineRule="auto"/>
            <w:ind w:left="720"/>
          </w:pPr>
        </w:pPrChange>
      </w:pPr>
      <w:ins w:id="4586"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rPr>
          <w:ins w:id="4587" w:author="Microsoft account" w:date="2025-10-16T11:23:00Z"/>
          <w:sz w:val="18"/>
          <w:szCs w:val="18"/>
          <w:rtl/>
          <w:lang w:bidi="fa-IR"/>
        </w:rPr>
        <w:pPrChange w:id="4588" w:author="Microsoft account" w:date="2025-10-16T11:24:00Z">
          <w:pPr>
            <w:spacing w:after="0" w:line="276" w:lineRule="auto"/>
            <w:ind w:left="720"/>
          </w:pPr>
        </w:pPrChange>
      </w:pPr>
    </w:p>
    <w:p w14:paraId="6C991FED" w14:textId="77777777" w:rsidR="00ED1288" w:rsidRPr="00ED1288" w:rsidRDefault="00ED1288">
      <w:pPr>
        <w:spacing w:after="0" w:line="276" w:lineRule="auto"/>
        <w:ind w:left="1440"/>
        <w:rPr>
          <w:ins w:id="4589" w:author="Microsoft account" w:date="2025-10-16T11:23:00Z"/>
          <w:sz w:val="18"/>
          <w:szCs w:val="18"/>
          <w:rtl/>
          <w:lang w:bidi="fa-IR"/>
        </w:rPr>
        <w:pPrChange w:id="4590" w:author="Microsoft account" w:date="2025-10-16T11:24:00Z">
          <w:pPr>
            <w:spacing w:after="0" w:line="276" w:lineRule="auto"/>
            <w:ind w:left="720"/>
          </w:pPr>
        </w:pPrChange>
      </w:pPr>
      <w:ins w:id="4591"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rPr>
          <w:ins w:id="4592" w:author="Microsoft account" w:date="2025-10-16T11:23:00Z"/>
          <w:sz w:val="18"/>
          <w:szCs w:val="18"/>
          <w:rtl/>
          <w:lang w:bidi="fa-IR"/>
        </w:rPr>
        <w:pPrChange w:id="4593" w:author="Microsoft account" w:date="2025-10-16T11:24:00Z">
          <w:pPr>
            <w:spacing w:after="0" w:line="276" w:lineRule="auto"/>
            <w:ind w:left="720"/>
          </w:pPr>
        </w:pPrChange>
      </w:pPr>
      <w:ins w:id="4594"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rPr>
          <w:ins w:id="4595" w:author="Microsoft account" w:date="2025-10-16T11:23:00Z"/>
          <w:sz w:val="18"/>
          <w:szCs w:val="18"/>
          <w:rtl/>
          <w:lang w:bidi="fa-IR"/>
        </w:rPr>
        <w:pPrChange w:id="4596" w:author="Microsoft account" w:date="2025-10-16T11:24:00Z">
          <w:pPr>
            <w:spacing w:after="0" w:line="276" w:lineRule="auto"/>
            <w:ind w:left="720"/>
          </w:pPr>
        </w:pPrChange>
      </w:pPr>
      <w:ins w:id="4597"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4598" w:author="Microsoft account" w:date="2025-10-16T11:23:00Z"/>
          <w:sz w:val="18"/>
          <w:szCs w:val="18"/>
          <w:rtl/>
          <w:lang w:bidi="fa-IR"/>
        </w:rPr>
        <w:pPrChange w:id="4599" w:author="Microsoft account" w:date="2025-10-16T11:24:00Z">
          <w:pPr>
            <w:spacing w:after="0" w:line="276" w:lineRule="auto"/>
            <w:jc w:val="both"/>
          </w:pPr>
        </w:pPrChange>
      </w:pPr>
      <w:ins w:id="4600"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4601" w:author="Microsoft account" w:date="2025-10-16T11:27:00Z"/>
          <w:sz w:val="24"/>
          <w:szCs w:val="24"/>
          <w:rtl/>
          <w:lang w:bidi="fa-IR"/>
        </w:rPr>
        <w:pPrChange w:id="4602" w:author="Microsoft account" w:date="2025-10-16T11:23:00Z">
          <w:pPr>
            <w:spacing w:after="0" w:line="276" w:lineRule="auto"/>
            <w:jc w:val="both"/>
          </w:pPr>
        </w:pPrChange>
      </w:pPr>
      <w:ins w:id="4603"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4604" w:author="Microsoft account" w:date="2025-10-15T13:03:00Z"/>
          <w:sz w:val="24"/>
          <w:szCs w:val="24"/>
          <w:rtl/>
          <w:lang w:bidi="fa-IR"/>
        </w:rPr>
        <w:pPrChange w:id="4605" w:author="Microsoft account" w:date="2025-10-16T11:27:00Z">
          <w:pPr>
            <w:spacing w:after="0" w:line="276" w:lineRule="auto"/>
            <w:jc w:val="both"/>
          </w:pPr>
        </w:pPrChange>
      </w:pPr>
      <w:ins w:id="4606"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4607"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4608"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609" w:author="Microsoft account" w:date="2025-10-15T13:04:00Z"/>
          <w:sz w:val="24"/>
          <w:szCs w:val="24"/>
          <w:rtl/>
          <w:lang w:bidi="fa-IR"/>
        </w:rPr>
        <w:pPrChange w:id="4610" w:author="Microsoft account" w:date="2025-10-15T13:03:00Z">
          <w:pPr>
            <w:spacing w:after="0" w:line="276" w:lineRule="auto"/>
            <w:jc w:val="both"/>
          </w:pPr>
        </w:pPrChange>
      </w:pPr>
      <w:ins w:id="4611"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612"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613"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614"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615" w:author="Microsoft account" w:date="2025-10-15T13:05:00Z"/>
          <w:sz w:val="24"/>
          <w:szCs w:val="24"/>
          <w:rtl/>
          <w:lang w:bidi="fa-IR"/>
        </w:rPr>
        <w:pPrChange w:id="4616" w:author="Microsoft account" w:date="2025-10-15T13:04:00Z">
          <w:pPr>
            <w:spacing w:after="0" w:line="276" w:lineRule="auto"/>
            <w:jc w:val="both"/>
          </w:pPr>
        </w:pPrChange>
      </w:pPr>
      <w:ins w:id="4617" w:author="Microsoft account" w:date="2025-10-15T13:05:00Z">
        <w:r w:rsidRPr="00043B08">
          <w:rPr>
            <w:noProof/>
            <w:sz w:val="24"/>
            <w:szCs w:val="24"/>
            <w:rPrChange w:id="4618"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619" w:author="Microsoft account" w:date="2025-10-15T13:06:00Z"/>
          <w:sz w:val="24"/>
          <w:szCs w:val="24"/>
          <w:rtl/>
          <w:lang w:bidi="fa-IR"/>
        </w:rPr>
        <w:pPrChange w:id="4620" w:author="Microsoft account" w:date="2025-10-15T13:05:00Z">
          <w:pPr>
            <w:spacing w:after="0" w:line="276" w:lineRule="auto"/>
            <w:jc w:val="both"/>
          </w:pPr>
        </w:pPrChange>
      </w:pPr>
      <w:ins w:id="4621" w:author="Microsoft account" w:date="2025-10-15T13:05:00Z">
        <w:r>
          <w:rPr>
            <w:rFonts w:hint="cs"/>
            <w:sz w:val="24"/>
            <w:szCs w:val="24"/>
            <w:rtl/>
            <w:lang w:bidi="fa-IR"/>
          </w:rPr>
          <w:t xml:space="preserve">و حینی که بخوایم ازش </w:t>
        </w:r>
      </w:ins>
      <w:ins w:id="4622"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623" w:author="Microsoft account" w:date="2025-10-16T11:39:00Z">
              <w:rPr>
                <w:rFonts w:hint="eastAsia"/>
                <w:sz w:val="24"/>
                <w:szCs w:val="24"/>
                <w:rtl/>
                <w:lang w:bidi="fa-IR"/>
              </w:rPr>
            </w:rPrChange>
          </w:rPr>
          <w:t>اون</w:t>
        </w:r>
        <w:r w:rsidRPr="00C50422">
          <w:rPr>
            <w:strike/>
            <w:sz w:val="24"/>
            <w:szCs w:val="24"/>
            <w:rtl/>
            <w:lang w:bidi="fa-IR"/>
            <w:rPrChange w:id="4624" w:author="Microsoft account" w:date="2025-10-16T11:39:00Z">
              <w:rPr>
                <w:sz w:val="24"/>
                <w:szCs w:val="24"/>
                <w:rtl/>
                <w:lang w:bidi="fa-IR"/>
              </w:rPr>
            </w:rPrChange>
          </w:rPr>
          <w:t xml:space="preserve"> </w:t>
        </w:r>
        <w:r w:rsidRPr="00C50422">
          <w:rPr>
            <w:rFonts w:hint="eastAsia"/>
            <w:strike/>
            <w:sz w:val="24"/>
            <w:szCs w:val="24"/>
            <w:rtl/>
            <w:lang w:bidi="fa-IR"/>
            <w:rPrChange w:id="4625" w:author="Microsoft account" w:date="2025-10-16T11:39:00Z">
              <w:rPr>
                <w:rFonts w:hint="eastAsia"/>
                <w:sz w:val="24"/>
                <w:szCs w:val="24"/>
                <w:rtl/>
                <w:lang w:bidi="fa-IR"/>
              </w:rPr>
            </w:rPrChange>
          </w:rPr>
          <w:t>رو</w:t>
        </w:r>
        <w:r w:rsidRPr="00C50422">
          <w:rPr>
            <w:strike/>
            <w:sz w:val="24"/>
            <w:szCs w:val="24"/>
            <w:rtl/>
            <w:lang w:bidi="fa-IR"/>
            <w:rPrChange w:id="4626" w:author="Microsoft account" w:date="2025-10-16T11:39:00Z">
              <w:rPr>
                <w:sz w:val="24"/>
                <w:szCs w:val="24"/>
                <w:rtl/>
                <w:lang w:bidi="fa-IR"/>
              </w:rPr>
            </w:rPrChange>
          </w:rPr>
          <w:t xml:space="preserve"> </w:t>
        </w:r>
        <w:r w:rsidRPr="00C50422">
          <w:rPr>
            <w:rFonts w:hint="eastAsia"/>
            <w:strike/>
            <w:sz w:val="24"/>
            <w:szCs w:val="24"/>
            <w:rtl/>
            <w:lang w:bidi="fa-IR"/>
            <w:rPrChange w:id="4627" w:author="Microsoft account" w:date="2025-10-16T11:39:00Z">
              <w:rPr>
                <w:rFonts w:hint="eastAsia"/>
                <w:sz w:val="24"/>
                <w:szCs w:val="24"/>
                <w:rtl/>
                <w:lang w:bidi="fa-IR"/>
              </w:rPr>
            </w:rPrChange>
          </w:rPr>
          <w:t>نم</w:t>
        </w:r>
        <w:r w:rsidRPr="00C50422">
          <w:rPr>
            <w:rFonts w:hint="cs"/>
            <w:strike/>
            <w:sz w:val="24"/>
            <w:szCs w:val="24"/>
            <w:rtl/>
            <w:lang w:bidi="fa-IR"/>
            <w:rPrChange w:id="4628" w:author="Microsoft account" w:date="2025-10-16T11:39:00Z">
              <w:rPr>
                <w:rFonts w:hint="cs"/>
                <w:sz w:val="24"/>
                <w:szCs w:val="24"/>
                <w:rtl/>
                <w:lang w:bidi="fa-IR"/>
              </w:rPr>
            </w:rPrChange>
          </w:rPr>
          <w:t>ی</w:t>
        </w:r>
        <w:r w:rsidRPr="00C50422">
          <w:rPr>
            <w:rFonts w:hint="eastAsia"/>
            <w:strike/>
            <w:sz w:val="24"/>
            <w:szCs w:val="24"/>
            <w:rtl/>
            <w:lang w:bidi="fa-IR"/>
            <w:rPrChange w:id="4629" w:author="Microsoft account" w:date="2025-10-16T11:39:00Z">
              <w:rPr>
                <w:rFonts w:hint="eastAsia"/>
                <w:sz w:val="24"/>
                <w:szCs w:val="24"/>
                <w:rtl/>
                <w:lang w:bidi="fa-IR"/>
              </w:rPr>
            </w:rPrChange>
          </w:rPr>
          <w:t>پذ</w:t>
        </w:r>
        <w:r w:rsidRPr="00C50422">
          <w:rPr>
            <w:rFonts w:hint="cs"/>
            <w:strike/>
            <w:sz w:val="24"/>
            <w:szCs w:val="24"/>
            <w:rtl/>
            <w:lang w:bidi="fa-IR"/>
            <w:rPrChange w:id="4630" w:author="Microsoft account" w:date="2025-10-16T11:39:00Z">
              <w:rPr>
                <w:rFonts w:hint="cs"/>
                <w:sz w:val="24"/>
                <w:szCs w:val="24"/>
                <w:rtl/>
                <w:lang w:bidi="fa-IR"/>
              </w:rPr>
            </w:rPrChange>
          </w:rPr>
          <w:t>ی</w:t>
        </w:r>
        <w:r w:rsidRPr="00C50422">
          <w:rPr>
            <w:rFonts w:hint="eastAsia"/>
            <w:strike/>
            <w:sz w:val="24"/>
            <w:szCs w:val="24"/>
            <w:rtl/>
            <w:lang w:bidi="fa-IR"/>
            <w:rPrChange w:id="4631"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632" w:author="Microsoft account" w:date="2025-10-15T13:06:00Z"/>
          <w:sz w:val="24"/>
          <w:szCs w:val="24"/>
          <w:rtl/>
          <w:lang w:bidi="fa-IR"/>
        </w:rPr>
        <w:pPrChange w:id="4633" w:author="Microsoft account" w:date="2025-10-15T13:06:00Z">
          <w:pPr>
            <w:spacing w:after="0" w:line="276" w:lineRule="auto"/>
            <w:jc w:val="both"/>
          </w:pPr>
        </w:pPrChange>
      </w:pPr>
      <w:ins w:id="4634" w:author="Microsoft account" w:date="2025-10-15T13:06:00Z">
        <w:r w:rsidRPr="00043B08">
          <w:rPr>
            <w:noProof/>
            <w:sz w:val="24"/>
            <w:szCs w:val="24"/>
            <w:rPrChange w:id="4635"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4636" w:author="Microsoft account" w:date="2025-10-15T13:06:00Z"/>
          <w:sz w:val="24"/>
          <w:szCs w:val="24"/>
          <w:rtl/>
          <w:lang w:bidi="fa-IR"/>
        </w:rPr>
        <w:pPrChange w:id="4637" w:author="Microsoft account" w:date="2025-10-15T13:06:00Z">
          <w:pPr>
            <w:spacing w:after="0" w:line="276" w:lineRule="auto"/>
            <w:jc w:val="both"/>
          </w:pPr>
        </w:pPrChange>
      </w:pPr>
      <w:ins w:id="4638"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639" w:author="Microsoft account" w:date="2025-10-16T11:39:00Z">
              <w:rPr>
                <w:rFonts w:hint="eastAsia"/>
                <w:sz w:val="24"/>
                <w:szCs w:val="24"/>
                <w:rtl/>
                <w:lang w:bidi="fa-IR"/>
              </w:rPr>
            </w:rPrChange>
          </w:rPr>
          <w:t>پس</w:t>
        </w:r>
        <w:r w:rsidRPr="00590370">
          <w:rPr>
            <w:strike/>
            <w:sz w:val="24"/>
            <w:szCs w:val="24"/>
            <w:rtl/>
            <w:lang w:bidi="fa-IR"/>
            <w:rPrChange w:id="4640" w:author="Microsoft account" w:date="2025-10-16T11:39:00Z">
              <w:rPr>
                <w:sz w:val="24"/>
                <w:szCs w:val="24"/>
                <w:rtl/>
                <w:lang w:bidi="fa-IR"/>
              </w:rPr>
            </w:rPrChange>
          </w:rPr>
          <w:t xml:space="preserve"> </w:t>
        </w:r>
        <w:r w:rsidRPr="00590370">
          <w:rPr>
            <w:rFonts w:hint="eastAsia"/>
            <w:strike/>
            <w:sz w:val="24"/>
            <w:szCs w:val="24"/>
            <w:rtl/>
            <w:lang w:bidi="fa-IR"/>
            <w:rPrChange w:id="4641" w:author="Microsoft account" w:date="2025-10-16T11:39:00Z">
              <w:rPr>
                <w:rFonts w:hint="eastAsia"/>
                <w:sz w:val="24"/>
                <w:szCs w:val="24"/>
                <w:rtl/>
                <w:lang w:bidi="fa-IR"/>
              </w:rPr>
            </w:rPrChange>
          </w:rPr>
          <w:t>نم</w:t>
        </w:r>
        <w:r w:rsidRPr="00590370">
          <w:rPr>
            <w:rFonts w:hint="cs"/>
            <w:strike/>
            <w:sz w:val="24"/>
            <w:szCs w:val="24"/>
            <w:rtl/>
            <w:lang w:bidi="fa-IR"/>
            <w:rPrChange w:id="4642" w:author="Microsoft account" w:date="2025-10-16T11:39:00Z">
              <w:rPr>
                <w:rFonts w:hint="cs"/>
                <w:sz w:val="24"/>
                <w:szCs w:val="24"/>
                <w:rtl/>
                <w:lang w:bidi="fa-IR"/>
              </w:rPr>
            </w:rPrChange>
          </w:rPr>
          <w:t>ی</w:t>
        </w:r>
        <w:r w:rsidRPr="00590370">
          <w:rPr>
            <w:rFonts w:hint="eastAsia"/>
            <w:strike/>
            <w:sz w:val="24"/>
            <w:szCs w:val="24"/>
            <w:rtl/>
            <w:lang w:bidi="fa-IR"/>
            <w:rPrChange w:id="4643"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4644" w:author="Microsoft account" w:date="2025-10-16T11:39:00Z"/>
          <w:sz w:val="24"/>
          <w:szCs w:val="24"/>
          <w:rtl/>
          <w:lang w:bidi="fa-IR"/>
        </w:rPr>
        <w:pPrChange w:id="4645" w:author="Microsoft account" w:date="2025-10-15T13:06:00Z">
          <w:pPr>
            <w:spacing w:after="0" w:line="276" w:lineRule="auto"/>
            <w:jc w:val="both"/>
          </w:pPr>
        </w:pPrChange>
      </w:pPr>
    </w:p>
    <w:p w14:paraId="3FDA855D" w14:textId="77777777" w:rsidR="00590370" w:rsidRDefault="00590370">
      <w:pPr>
        <w:spacing w:after="0" w:line="276" w:lineRule="auto"/>
        <w:ind w:left="720"/>
        <w:jc w:val="both"/>
        <w:rPr>
          <w:ins w:id="4646" w:author="Microsoft account" w:date="2025-10-16T11:39:00Z"/>
          <w:sz w:val="18"/>
          <w:szCs w:val="18"/>
          <w:rtl/>
          <w:lang w:bidi="fa-IR"/>
        </w:rPr>
        <w:pPrChange w:id="4647" w:author="Microsoft account" w:date="2025-10-16T11:39:00Z">
          <w:pPr>
            <w:spacing w:after="0" w:line="276" w:lineRule="auto"/>
            <w:jc w:val="both"/>
          </w:pPr>
        </w:pPrChange>
      </w:pPr>
      <w:ins w:id="4648"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649" w:author="Microsoft account" w:date="2025-10-16T11:39:00Z"/>
          <w:sz w:val="18"/>
          <w:szCs w:val="18"/>
          <w:rtl/>
          <w:lang w:bidi="fa-IR"/>
        </w:rPr>
        <w:pPrChange w:id="4650" w:author="Microsoft account" w:date="2025-10-16T11:39:00Z">
          <w:pPr>
            <w:spacing w:after="0" w:line="276" w:lineRule="auto"/>
            <w:jc w:val="both"/>
          </w:pPr>
        </w:pPrChange>
      </w:pPr>
      <w:ins w:id="4651" w:author="Microsoft account" w:date="2025-10-16T11:39:00Z">
        <w:r w:rsidRPr="00590370">
          <w:rPr>
            <w:noProof/>
            <w:sz w:val="18"/>
            <w:szCs w:val="18"/>
            <w:rPrChange w:id="4652"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653" w:author="Microsoft account" w:date="2025-10-16T11:40:00Z"/>
          <w:sz w:val="18"/>
          <w:szCs w:val="18"/>
          <w:rtl/>
          <w:lang w:bidi="fa-IR"/>
        </w:rPr>
        <w:pPrChange w:id="4654" w:author="Microsoft account" w:date="2025-10-16T11:39:00Z">
          <w:pPr>
            <w:spacing w:after="0" w:line="276" w:lineRule="auto"/>
            <w:jc w:val="both"/>
          </w:pPr>
        </w:pPrChange>
      </w:pPr>
      <w:ins w:id="4655"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656" w:author="Microsoft account" w:date="2025-10-16T11:39:00Z"/>
          <w:sz w:val="18"/>
          <w:szCs w:val="18"/>
          <w:rtl/>
          <w:lang w:bidi="fa-IR"/>
        </w:rPr>
        <w:pPrChange w:id="4657" w:author="Microsoft account" w:date="2025-10-16T11:40:00Z">
          <w:pPr>
            <w:spacing w:after="0" w:line="276" w:lineRule="auto"/>
            <w:jc w:val="both"/>
          </w:pPr>
        </w:pPrChange>
      </w:pPr>
      <w:ins w:id="4658"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659" w:author="Microsoft account" w:date="2025-10-16T11:39:00Z"/>
          <w:sz w:val="24"/>
          <w:szCs w:val="24"/>
          <w:rtl/>
          <w:lang w:bidi="fa-IR"/>
        </w:rPr>
        <w:pPrChange w:id="4660" w:author="Microsoft account" w:date="2025-10-16T11:39:00Z">
          <w:pPr>
            <w:spacing w:after="0" w:line="276" w:lineRule="auto"/>
            <w:jc w:val="both"/>
          </w:pPr>
        </w:pPrChange>
      </w:pPr>
      <w:ins w:id="4661"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662" w:author="Microsoft account" w:date="2025-10-15T13:06:00Z"/>
          <w:sz w:val="24"/>
          <w:szCs w:val="24"/>
          <w:rtl/>
          <w:lang w:bidi="fa-IR"/>
        </w:rPr>
        <w:pPrChange w:id="4663" w:author="Microsoft account" w:date="2025-10-16T11:39:00Z">
          <w:pPr>
            <w:spacing w:after="0" w:line="276" w:lineRule="auto"/>
            <w:jc w:val="both"/>
          </w:pPr>
        </w:pPrChange>
      </w:pPr>
    </w:p>
    <w:p w14:paraId="00EB9663" w14:textId="47444CE3" w:rsidR="00043B08" w:rsidRDefault="00043B08">
      <w:pPr>
        <w:spacing w:after="0" w:line="276" w:lineRule="auto"/>
        <w:ind w:left="720"/>
        <w:jc w:val="both"/>
        <w:rPr>
          <w:ins w:id="4664" w:author="Microsoft account" w:date="2025-10-15T13:12:00Z"/>
          <w:sz w:val="24"/>
          <w:szCs w:val="24"/>
          <w:rtl/>
          <w:lang w:bidi="fa-IR"/>
        </w:rPr>
        <w:pPrChange w:id="4665" w:author="Microsoft account" w:date="2025-10-15T13:06:00Z">
          <w:pPr>
            <w:spacing w:after="0" w:line="276" w:lineRule="auto"/>
            <w:jc w:val="both"/>
          </w:pPr>
        </w:pPrChange>
      </w:pPr>
      <w:ins w:id="4666"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667"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668"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669"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4670" w:author="Microsoft account" w:date="2025-10-15T13:12:00Z"/>
          <w:sz w:val="24"/>
          <w:szCs w:val="24"/>
          <w:rtl/>
          <w:lang w:bidi="fa-IR"/>
        </w:rPr>
        <w:pPrChange w:id="4671" w:author="Microsoft account" w:date="2025-10-15T13:12:00Z">
          <w:pPr>
            <w:spacing w:after="0" w:line="276" w:lineRule="auto"/>
            <w:jc w:val="both"/>
          </w:pPr>
        </w:pPrChange>
      </w:pPr>
    </w:p>
    <w:p w14:paraId="2249C48C" w14:textId="1B737745" w:rsidR="009B02CB" w:rsidRDefault="009B02CB">
      <w:pPr>
        <w:spacing w:after="0" w:line="276" w:lineRule="auto"/>
        <w:jc w:val="both"/>
        <w:rPr>
          <w:ins w:id="4672" w:author="Microsoft account" w:date="2025-10-15T13:21:00Z"/>
          <w:lang w:bidi="fa-IR"/>
        </w:rPr>
        <w:pPrChange w:id="4673" w:author="Microsoft account" w:date="2025-10-15T13:12:00Z">
          <w:pPr>
            <w:spacing w:after="0" w:line="276" w:lineRule="auto"/>
            <w:jc w:val="both"/>
          </w:pPr>
        </w:pPrChange>
      </w:pPr>
    </w:p>
    <w:p w14:paraId="37B34DEF" w14:textId="156906F3" w:rsidR="002C071D" w:rsidRDefault="002C071D">
      <w:pPr>
        <w:spacing w:after="0" w:line="276" w:lineRule="auto"/>
        <w:jc w:val="both"/>
        <w:rPr>
          <w:ins w:id="4674" w:author="Microsoft account" w:date="2025-10-15T13:21:00Z"/>
          <w:rtl/>
          <w:lang w:bidi="fa-IR"/>
        </w:rPr>
        <w:pPrChange w:id="4675" w:author="Microsoft account" w:date="2025-10-15T13:21:00Z">
          <w:pPr>
            <w:spacing w:after="0" w:line="276" w:lineRule="auto"/>
            <w:jc w:val="both"/>
          </w:pPr>
        </w:pPrChange>
      </w:pPr>
      <w:ins w:id="4676"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4677" w:author="Microsoft account" w:date="2025-10-15T11:14:00Z"/>
          <w:rtl/>
          <w:lang w:bidi="fa-IR"/>
        </w:rPr>
        <w:pPrChange w:id="4678" w:author="Microsoft account" w:date="2025-10-15T13:21:00Z">
          <w:pPr>
            <w:spacing w:after="0" w:line="276" w:lineRule="auto"/>
            <w:jc w:val="both"/>
          </w:pPr>
        </w:pPrChange>
      </w:pPr>
      <w:ins w:id="4679"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680"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4681" w:author="Microsoft account" w:date="2025-10-15T11:14:00Z"/>
          <w:rtl/>
          <w:lang w:bidi="fa-IR"/>
        </w:rPr>
        <w:pPrChange w:id="4682" w:author="Microsoft account" w:date="2025-10-15T11:14:00Z">
          <w:pPr>
            <w:spacing w:after="0" w:line="276" w:lineRule="auto"/>
            <w:jc w:val="both"/>
          </w:pPr>
        </w:pPrChange>
      </w:pPr>
    </w:p>
    <w:p w14:paraId="72578220" w14:textId="77777777" w:rsidR="00323256" w:rsidRDefault="00323256">
      <w:pPr>
        <w:spacing w:after="0" w:line="276" w:lineRule="auto"/>
        <w:jc w:val="both"/>
        <w:rPr>
          <w:ins w:id="4683" w:author="Microsoft account" w:date="2025-10-15T11:14:00Z"/>
          <w:rtl/>
          <w:lang w:bidi="fa-IR"/>
        </w:rPr>
        <w:pPrChange w:id="4684" w:author="Microsoft account" w:date="2025-10-15T11:14:00Z">
          <w:pPr>
            <w:spacing w:after="0" w:line="276" w:lineRule="auto"/>
            <w:jc w:val="both"/>
          </w:pPr>
        </w:pPrChange>
      </w:pPr>
    </w:p>
    <w:p w14:paraId="2227E769" w14:textId="6FE55C44" w:rsidR="00323256" w:rsidRDefault="00323256">
      <w:pPr>
        <w:spacing w:after="0" w:line="240" w:lineRule="auto"/>
        <w:rPr>
          <w:ins w:id="4685" w:author="Microsoft account" w:date="2025-10-15T11:14:00Z"/>
          <w:rtl/>
          <w:lang w:bidi="fa-IR"/>
        </w:rPr>
      </w:pPr>
      <w:ins w:id="4686" w:author="Microsoft account" w:date="2025-10-15T11:14:00Z">
        <w:r>
          <w:rPr>
            <w:rtl/>
            <w:lang w:bidi="fa-IR"/>
          </w:rPr>
          <w:br w:type="page"/>
        </w:r>
      </w:ins>
    </w:p>
    <w:p w14:paraId="4D119497" w14:textId="2D86040C" w:rsidR="00323256" w:rsidRDefault="00461160">
      <w:pPr>
        <w:spacing w:after="0" w:line="276" w:lineRule="auto"/>
        <w:jc w:val="both"/>
        <w:rPr>
          <w:ins w:id="4687" w:author="Microsoft account" w:date="2025-10-16T12:03:00Z"/>
          <w:rtl/>
          <w:lang w:bidi="fa-IR"/>
        </w:rPr>
        <w:pPrChange w:id="4688" w:author="Microsoft account" w:date="2025-10-15T11:14:00Z">
          <w:pPr>
            <w:spacing w:after="0" w:line="276" w:lineRule="auto"/>
            <w:jc w:val="both"/>
          </w:pPr>
        </w:pPrChange>
      </w:pPr>
      <w:bookmarkStart w:id="4689" w:name="I4040724"/>
      <w:ins w:id="4690" w:author="Microsoft account" w:date="2025-10-16T12:03:00Z">
        <w:r>
          <w:rPr>
            <w:rFonts w:hint="cs"/>
            <w:rtl/>
            <w:lang w:bidi="fa-IR"/>
          </w:rPr>
          <w:lastRenderedPageBreak/>
          <w:t>ادامه</w:t>
        </w:r>
      </w:ins>
    </w:p>
    <w:bookmarkEnd w:id="4689"/>
    <w:p w14:paraId="4A2FF991" w14:textId="77777777" w:rsidR="00461160" w:rsidRDefault="00461160">
      <w:pPr>
        <w:spacing w:after="0" w:line="276" w:lineRule="auto"/>
        <w:jc w:val="both"/>
        <w:rPr>
          <w:ins w:id="4691" w:author="Microsoft account" w:date="2025-10-16T12:03:00Z"/>
          <w:rtl/>
          <w:lang w:bidi="fa-IR"/>
        </w:rPr>
        <w:pPrChange w:id="4692" w:author="Microsoft account" w:date="2025-10-16T12:03:00Z">
          <w:pPr>
            <w:spacing w:after="0" w:line="276" w:lineRule="auto"/>
            <w:jc w:val="both"/>
          </w:pPr>
        </w:pPrChange>
      </w:pPr>
    </w:p>
    <w:p w14:paraId="0843AC61" w14:textId="6AB514A5" w:rsidR="00461160" w:rsidRDefault="00461160">
      <w:pPr>
        <w:spacing w:after="0" w:line="276" w:lineRule="auto"/>
        <w:jc w:val="both"/>
        <w:rPr>
          <w:ins w:id="4693" w:author="Microsoft account" w:date="2025-10-16T12:05:00Z"/>
          <w:rtl/>
          <w:lang w:bidi="fa-IR"/>
        </w:rPr>
        <w:pPrChange w:id="4694" w:author="Microsoft account" w:date="2025-10-17T10:59:00Z">
          <w:pPr>
            <w:spacing w:after="0" w:line="276" w:lineRule="auto"/>
            <w:jc w:val="both"/>
          </w:pPr>
        </w:pPrChange>
      </w:pPr>
      <w:ins w:id="4695" w:author="Microsoft account" w:date="2025-10-16T12:03:00Z">
        <w:r>
          <w:rPr>
            <w:rFonts w:hint="cs"/>
            <w:rtl/>
            <w:lang w:bidi="fa-IR"/>
          </w:rPr>
          <w:t>-</w:t>
        </w:r>
      </w:ins>
      <w:ins w:id="4696"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697" w:author="Microsoft account" w:date="2025-10-17T10:59:00Z">
        <w:r w:rsidR="006D6460">
          <w:rPr>
            <w:rFonts w:hint="cs"/>
            <w:rtl/>
            <w:lang w:bidi="fa-IR"/>
          </w:rPr>
          <w:t>س</w:t>
        </w:r>
      </w:ins>
      <w:ins w:id="4698"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699" w:author="Microsoft account" w:date="2025-10-16T12:05:00Z">
        <w:r w:rsidR="002B38E6">
          <w:rPr>
            <w:lang w:bidi="fa-IR"/>
          </w:rPr>
          <w:t>variable</w:t>
        </w:r>
        <w:r w:rsidR="002B38E6">
          <w:rPr>
            <w:rFonts w:hint="cs"/>
            <w:rtl/>
            <w:lang w:bidi="fa-IR"/>
          </w:rPr>
          <w:t xml:space="preserve"> توقعت این نبود ها</w:t>
        </w:r>
      </w:ins>
      <w:ins w:id="4700"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4701" w:author="Microsoft account" w:date="2025-10-16T13:57:00Z"/>
          <w:rtl/>
          <w:lang w:bidi="fa-IR"/>
        </w:rPr>
        <w:pPrChange w:id="4702" w:author="Microsoft account" w:date="2025-10-16T12:05:00Z">
          <w:pPr>
            <w:spacing w:after="0" w:line="276" w:lineRule="auto"/>
            <w:jc w:val="both"/>
          </w:pPr>
        </w:pPrChange>
      </w:pPr>
    </w:p>
    <w:p w14:paraId="611D92CE" w14:textId="7A31FA54" w:rsidR="009F3D79" w:rsidRDefault="009F3D79">
      <w:pPr>
        <w:spacing w:after="0" w:line="276" w:lineRule="auto"/>
        <w:jc w:val="both"/>
        <w:rPr>
          <w:ins w:id="4703" w:author="Microsoft account" w:date="2025-10-16T13:57:00Z"/>
          <w:rtl/>
          <w:lang w:bidi="fa-IR"/>
        </w:rPr>
        <w:pPrChange w:id="4704" w:author="Microsoft account" w:date="2025-10-16T13:57:00Z">
          <w:pPr>
            <w:spacing w:after="0" w:line="276" w:lineRule="auto"/>
            <w:jc w:val="both"/>
          </w:pPr>
        </w:pPrChange>
      </w:pPr>
      <w:ins w:id="4705"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4706" w:author="Microsoft account" w:date="2025-10-16T13:58:00Z"/>
          <w:lang w:bidi="fa-IR"/>
        </w:rPr>
        <w:pPrChange w:id="4707" w:author="Microsoft account" w:date="2025-10-16T13:58:00Z">
          <w:pPr>
            <w:spacing w:after="0" w:line="276" w:lineRule="auto"/>
            <w:jc w:val="both"/>
          </w:pPr>
        </w:pPrChange>
      </w:pPr>
      <w:ins w:id="4708" w:author="Microsoft account" w:date="2025-10-16T13:58:00Z">
        <w:r>
          <w:rPr>
            <w:lang w:bidi="fa-IR"/>
          </w:rPr>
          <w:t>End Day034</w:t>
        </w:r>
      </w:ins>
    </w:p>
    <w:p w14:paraId="683CFC5D" w14:textId="77777777" w:rsidR="009F3D79" w:rsidRDefault="009F3D79">
      <w:pPr>
        <w:spacing w:after="0" w:line="276" w:lineRule="auto"/>
        <w:jc w:val="both"/>
        <w:rPr>
          <w:ins w:id="4709" w:author="Microsoft account" w:date="2025-10-16T13:58:00Z"/>
          <w:lang w:bidi="fa-IR"/>
        </w:rPr>
        <w:pPrChange w:id="4710" w:author="Microsoft account" w:date="2025-10-16T13:58:00Z">
          <w:pPr>
            <w:spacing w:after="0" w:line="276" w:lineRule="auto"/>
            <w:jc w:val="both"/>
          </w:pPr>
        </w:pPrChange>
      </w:pPr>
    </w:p>
    <w:p w14:paraId="5291EB0B" w14:textId="5FD329A1" w:rsidR="009F3D79" w:rsidRDefault="009F3D79">
      <w:pPr>
        <w:spacing w:after="0" w:line="276" w:lineRule="auto"/>
        <w:jc w:val="both"/>
        <w:rPr>
          <w:ins w:id="4711" w:author="Microsoft account" w:date="2025-10-16T12:03:00Z"/>
          <w:lang w:bidi="fa-IR"/>
        </w:rPr>
        <w:pPrChange w:id="4712" w:author="Microsoft account" w:date="2025-10-16T13:58:00Z">
          <w:pPr>
            <w:spacing w:after="0" w:line="276" w:lineRule="auto"/>
            <w:jc w:val="both"/>
          </w:pPr>
        </w:pPrChange>
      </w:pPr>
      <w:ins w:id="4713"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4714" w:author="Microsoft account" w:date="2025-10-16T12:03:00Z"/>
          <w:rtl/>
          <w:lang w:bidi="fa-IR"/>
        </w:rPr>
        <w:pPrChange w:id="4715" w:author="Microsoft account" w:date="2025-10-16T12:03:00Z">
          <w:pPr>
            <w:spacing w:after="0" w:line="276" w:lineRule="auto"/>
            <w:jc w:val="both"/>
          </w:pPr>
        </w:pPrChange>
      </w:pPr>
    </w:p>
    <w:p w14:paraId="3D2002EC" w14:textId="77777777" w:rsidR="00461160" w:rsidRDefault="00461160">
      <w:pPr>
        <w:spacing w:after="0" w:line="276" w:lineRule="auto"/>
        <w:jc w:val="both"/>
        <w:rPr>
          <w:ins w:id="4716" w:author="Microsoft account" w:date="2025-10-16T12:03:00Z"/>
          <w:rtl/>
          <w:lang w:bidi="fa-IR"/>
        </w:rPr>
        <w:pPrChange w:id="4717" w:author="Microsoft account" w:date="2025-10-16T12:03:00Z">
          <w:pPr>
            <w:spacing w:after="0" w:line="276" w:lineRule="auto"/>
            <w:jc w:val="both"/>
          </w:pPr>
        </w:pPrChange>
      </w:pPr>
    </w:p>
    <w:p w14:paraId="101CE13E" w14:textId="77777777" w:rsidR="00461160" w:rsidRDefault="00461160">
      <w:pPr>
        <w:spacing w:after="0" w:line="276" w:lineRule="auto"/>
        <w:jc w:val="both"/>
        <w:rPr>
          <w:ins w:id="4718" w:author="Microsoft account" w:date="2025-10-16T12:03:00Z"/>
          <w:rtl/>
          <w:lang w:bidi="fa-IR"/>
        </w:rPr>
        <w:pPrChange w:id="4719" w:author="Microsoft account" w:date="2025-10-16T12:03:00Z">
          <w:pPr>
            <w:spacing w:after="0" w:line="276" w:lineRule="auto"/>
            <w:jc w:val="both"/>
          </w:pPr>
        </w:pPrChange>
      </w:pPr>
    </w:p>
    <w:p w14:paraId="3EF9C245" w14:textId="77777777" w:rsidR="00461160" w:rsidRDefault="00461160">
      <w:pPr>
        <w:spacing w:after="0" w:line="276" w:lineRule="auto"/>
        <w:jc w:val="both"/>
        <w:rPr>
          <w:ins w:id="4720" w:author="Microsoft account" w:date="2025-10-16T12:03:00Z"/>
          <w:rtl/>
          <w:lang w:bidi="fa-IR"/>
        </w:rPr>
        <w:pPrChange w:id="4721" w:author="Microsoft account" w:date="2025-10-16T12:03:00Z">
          <w:pPr>
            <w:spacing w:after="0" w:line="276" w:lineRule="auto"/>
            <w:jc w:val="both"/>
          </w:pPr>
        </w:pPrChange>
      </w:pPr>
    </w:p>
    <w:p w14:paraId="0E4E6ADD" w14:textId="18A44DCE" w:rsidR="00461160" w:rsidRDefault="00461160">
      <w:pPr>
        <w:spacing w:after="0" w:line="240" w:lineRule="auto"/>
        <w:rPr>
          <w:ins w:id="4722" w:author="Microsoft account" w:date="2025-10-16T12:03:00Z"/>
          <w:rtl/>
          <w:lang w:bidi="fa-IR"/>
        </w:rPr>
      </w:pPr>
      <w:ins w:id="4723" w:author="Microsoft account" w:date="2025-10-16T12:03:00Z">
        <w:r>
          <w:rPr>
            <w:rtl/>
            <w:lang w:bidi="fa-IR"/>
          </w:rPr>
          <w:br w:type="page"/>
        </w:r>
      </w:ins>
    </w:p>
    <w:p w14:paraId="7249841E" w14:textId="1FD90B40" w:rsidR="00461160" w:rsidRDefault="003A2EDB">
      <w:pPr>
        <w:spacing w:after="0" w:line="276" w:lineRule="auto"/>
        <w:jc w:val="both"/>
        <w:rPr>
          <w:ins w:id="4724" w:author="Microsoft account" w:date="2025-10-17T11:00:00Z"/>
          <w:rtl/>
          <w:lang w:bidi="fa-IR"/>
        </w:rPr>
        <w:pPrChange w:id="4725" w:author="Microsoft account" w:date="2025-10-16T12:03:00Z">
          <w:pPr>
            <w:spacing w:after="0" w:line="276" w:lineRule="auto"/>
            <w:jc w:val="both"/>
          </w:pPr>
        </w:pPrChange>
      </w:pPr>
      <w:bookmarkStart w:id="4726" w:name="I4040725"/>
      <w:ins w:id="4727" w:author="Microsoft account" w:date="2025-10-17T11:00:00Z">
        <w:r>
          <w:rPr>
            <w:rFonts w:hint="cs"/>
            <w:rtl/>
            <w:lang w:bidi="fa-IR"/>
          </w:rPr>
          <w:lastRenderedPageBreak/>
          <w:t>ادامه</w:t>
        </w:r>
      </w:ins>
    </w:p>
    <w:bookmarkEnd w:id="4726"/>
    <w:p w14:paraId="33B9A7A9" w14:textId="77777777" w:rsidR="003A2EDB" w:rsidRDefault="003A2EDB">
      <w:pPr>
        <w:spacing w:after="0" w:line="276" w:lineRule="auto"/>
        <w:jc w:val="both"/>
        <w:rPr>
          <w:ins w:id="4728" w:author="Microsoft account" w:date="2025-10-17T11:01:00Z"/>
          <w:rtl/>
          <w:lang w:bidi="fa-IR"/>
        </w:rPr>
        <w:pPrChange w:id="4729" w:author="Microsoft account" w:date="2025-10-17T11:00:00Z">
          <w:pPr>
            <w:spacing w:after="0" w:line="276" w:lineRule="auto"/>
            <w:jc w:val="both"/>
          </w:pPr>
        </w:pPrChange>
      </w:pPr>
    </w:p>
    <w:p w14:paraId="6491623A" w14:textId="47EDB869" w:rsidR="003A2EDB" w:rsidRDefault="00CE6A85">
      <w:pPr>
        <w:spacing w:after="0" w:line="276" w:lineRule="auto"/>
        <w:jc w:val="both"/>
        <w:rPr>
          <w:ins w:id="4730" w:author="Microsoft account" w:date="2025-10-17T11:01:00Z"/>
          <w:lang w:bidi="fa-IR"/>
        </w:rPr>
        <w:pPrChange w:id="4731" w:author="Microsoft account" w:date="2025-10-17T11:01:00Z">
          <w:pPr>
            <w:spacing w:after="0" w:line="276" w:lineRule="auto"/>
            <w:jc w:val="both"/>
          </w:pPr>
        </w:pPrChange>
      </w:pPr>
      <w:ins w:id="4732" w:author="Microsoft account" w:date="2025-10-17T11:01:00Z">
        <w:r>
          <w:rPr>
            <w:lang w:bidi="fa-IR"/>
          </w:rPr>
          <w:t xml:space="preserve">Day035 </w:t>
        </w:r>
      </w:ins>
    </w:p>
    <w:p w14:paraId="319BFAB5" w14:textId="76D6BB34" w:rsidR="00CE6A85" w:rsidRDefault="00CE6A85">
      <w:pPr>
        <w:spacing w:after="0" w:line="276" w:lineRule="auto"/>
        <w:jc w:val="both"/>
        <w:rPr>
          <w:ins w:id="4733" w:author="Microsoft account" w:date="2025-10-17T11:02:00Z"/>
          <w:lang w:bidi="fa-IR"/>
        </w:rPr>
        <w:pPrChange w:id="4734" w:author="Microsoft account" w:date="2025-10-17T11:02:00Z">
          <w:pPr>
            <w:spacing w:after="0" w:line="276" w:lineRule="auto"/>
            <w:jc w:val="both"/>
          </w:pPr>
        </w:pPrChange>
      </w:pPr>
      <w:ins w:id="4735"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4736" w:author="Microsoft account" w:date="2025-10-17T11:02:00Z"/>
          <w:lang w:bidi="fa-IR"/>
        </w:rPr>
        <w:pPrChange w:id="4737" w:author="Microsoft account" w:date="2025-10-17T11:02:00Z">
          <w:pPr>
            <w:spacing w:after="0" w:line="276" w:lineRule="auto"/>
            <w:jc w:val="both"/>
          </w:pPr>
        </w:pPrChange>
      </w:pPr>
    </w:p>
    <w:p w14:paraId="26D8C1AA" w14:textId="705AB72C" w:rsidR="00CE6A85" w:rsidRDefault="00CE6A85">
      <w:pPr>
        <w:spacing w:after="0" w:line="276" w:lineRule="auto"/>
        <w:jc w:val="both"/>
        <w:rPr>
          <w:ins w:id="4738" w:author="Microsoft account" w:date="2025-10-17T11:03:00Z"/>
          <w:rtl/>
          <w:lang w:bidi="fa-IR"/>
        </w:rPr>
        <w:pPrChange w:id="4739" w:author="Microsoft account" w:date="2025-10-17T11:02:00Z">
          <w:pPr>
            <w:spacing w:after="0" w:line="276" w:lineRule="auto"/>
            <w:jc w:val="both"/>
          </w:pPr>
        </w:pPrChange>
      </w:pPr>
      <w:ins w:id="4740" w:author="Microsoft account" w:date="2025-10-17T11:02:00Z">
        <w:r>
          <w:rPr>
            <w:rFonts w:hint="cs"/>
            <w:rtl/>
            <w:lang w:bidi="fa-IR"/>
          </w:rPr>
          <w:t>-</w:t>
        </w:r>
      </w:ins>
      <w:ins w:id="474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4742" w:author="Microsoft account" w:date="2025-10-17T11:04:00Z"/>
          <w:rtl/>
          <w:lang w:bidi="fa-IR"/>
        </w:rPr>
        <w:pPrChange w:id="4743" w:author="Microsoft account" w:date="2025-10-17T11:04:00Z">
          <w:pPr>
            <w:spacing w:after="0" w:line="276" w:lineRule="auto"/>
            <w:jc w:val="both"/>
          </w:pPr>
        </w:pPrChange>
      </w:pPr>
    </w:p>
    <w:p w14:paraId="6331FE5B" w14:textId="0433A7B2" w:rsidR="00CE6A85" w:rsidRDefault="00CE6A85">
      <w:pPr>
        <w:spacing w:after="0" w:line="276" w:lineRule="auto"/>
        <w:jc w:val="both"/>
        <w:rPr>
          <w:ins w:id="4744" w:author="Microsoft account" w:date="2025-10-17T11:04:00Z"/>
          <w:rtl/>
          <w:lang w:bidi="fa-IR"/>
        </w:rPr>
        <w:pPrChange w:id="4745" w:author="Microsoft account" w:date="2025-10-17T11:04:00Z">
          <w:pPr>
            <w:spacing w:after="0" w:line="276" w:lineRule="auto"/>
            <w:jc w:val="both"/>
          </w:pPr>
        </w:pPrChange>
      </w:pPr>
      <w:ins w:id="474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4747" w:author="Microsoft account" w:date="2025-10-17T11:04:00Z"/>
          <w:rtl/>
          <w:lang w:bidi="fa-IR"/>
        </w:rPr>
        <w:pPrChange w:id="4748" w:author="Microsoft account" w:date="2025-10-17T11:04:00Z">
          <w:pPr>
            <w:spacing w:after="0" w:line="276" w:lineRule="auto"/>
            <w:jc w:val="both"/>
          </w:pPr>
        </w:pPrChange>
      </w:pPr>
    </w:p>
    <w:p w14:paraId="4CB4FE40" w14:textId="6CEDEB0D" w:rsidR="001227F8" w:rsidRDefault="001227F8">
      <w:pPr>
        <w:spacing w:after="0" w:line="276" w:lineRule="auto"/>
        <w:jc w:val="both"/>
        <w:rPr>
          <w:ins w:id="4749" w:author="Microsoft account" w:date="2025-10-17T11:10:00Z"/>
          <w:rtl/>
          <w:lang w:bidi="fa-IR"/>
        </w:rPr>
        <w:pPrChange w:id="4750" w:author="Microsoft account" w:date="2025-10-17T11:04:00Z">
          <w:pPr>
            <w:spacing w:after="0" w:line="276" w:lineRule="auto"/>
            <w:jc w:val="both"/>
          </w:pPr>
        </w:pPrChange>
      </w:pPr>
      <w:ins w:id="4751" w:author="Microsoft account" w:date="2025-10-17T11:04:00Z">
        <w:r>
          <w:rPr>
            <w:rFonts w:hint="cs"/>
            <w:rtl/>
            <w:lang w:bidi="fa-IR"/>
          </w:rPr>
          <w:t>-</w:t>
        </w:r>
      </w:ins>
      <w:ins w:id="475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75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4754" w:author="Microsoft account" w:date="2025-10-17T11:12:00Z"/>
          <w:rtl/>
          <w:lang w:bidi="fa-IR"/>
        </w:rPr>
        <w:pPrChange w:id="4755" w:author="Microsoft account" w:date="2025-10-17T11:10:00Z">
          <w:pPr>
            <w:spacing w:after="0" w:line="276" w:lineRule="auto"/>
            <w:jc w:val="both"/>
          </w:pPr>
        </w:pPrChange>
      </w:pPr>
      <w:ins w:id="475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475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75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4759" w:author="Microsoft account" w:date="2025-10-17T11:14:00Z"/>
          <w:rtl/>
          <w:lang w:bidi="fa-IR"/>
        </w:rPr>
        <w:pPrChange w:id="4760" w:author="Microsoft account" w:date="2025-10-17T11:12:00Z">
          <w:pPr>
            <w:spacing w:after="0" w:line="276" w:lineRule="auto"/>
            <w:jc w:val="both"/>
          </w:pPr>
        </w:pPrChange>
      </w:pPr>
      <w:ins w:id="4761" w:author="Microsoft account" w:date="2025-10-17T11:12:00Z">
        <w:r>
          <w:rPr>
            <w:rFonts w:hint="cs"/>
            <w:rtl/>
            <w:lang w:bidi="fa-IR"/>
          </w:rPr>
          <w:t xml:space="preserve">اما ، همچنین اکثرشون یه </w:t>
        </w:r>
        <w:r>
          <w:rPr>
            <w:lang w:bidi="fa-IR"/>
          </w:rPr>
          <w:t>ap</w:t>
        </w:r>
      </w:ins>
      <w:ins w:id="476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476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476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476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4766" w:author="Microsoft account" w:date="2025-10-18T11:52:00Z">
        <w:r w:rsidR="007C52AD">
          <w:rPr>
            <w:rFonts w:hint="cs"/>
            <w:rtl/>
            <w:lang w:bidi="fa-IR"/>
          </w:rPr>
          <w:t>)</w:t>
        </w:r>
      </w:ins>
    </w:p>
    <w:p w14:paraId="3C1BD6A1" w14:textId="77777777" w:rsidR="009F034B" w:rsidRDefault="009F034B">
      <w:pPr>
        <w:spacing w:after="0" w:line="276" w:lineRule="auto"/>
        <w:jc w:val="both"/>
        <w:rPr>
          <w:ins w:id="4767" w:author="Microsoft account" w:date="2025-10-17T11:14:00Z"/>
          <w:rtl/>
          <w:lang w:bidi="fa-IR"/>
        </w:rPr>
        <w:pPrChange w:id="4768" w:author="Microsoft account" w:date="2025-10-17T11:14:00Z">
          <w:pPr>
            <w:spacing w:after="0" w:line="276" w:lineRule="auto"/>
            <w:jc w:val="both"/>
          </w:pPr>
        </w:pPrChange>
      </w:pPr>
    </w:p>
    <w:p w14:paraId="5E40B764" w14:textId="05BA517C" w:rsidR="009F034B" w:rsidRDefault="009F034B">
      <w:pPr>
        <w:spacing w:after="0" w:line="276" w:lineRule="auto"/>
        <w:jc w:val="both"/>
        <w:rPr>
          <w:ins w:id="4769" w:author="Microsoft account" w:date="2025-10-17T12:07:00Z"/>
          <w:rtl/>
          <w:lang w:bidi="fa-IR"/>
        </w:rPr>
        <w:pPrChange w:id="4770" w:author="Microsoft account" w:date="2025-10-17T11:14:00Z">
          <w:pPr>
            <w:spacing w:after="0" w:line="276" w:lineRule="auto"/>
            <w:jc w:val="both"/>
          </w:pPr>
        </w:pPrChange>
      </w:pPr>
      <w:ins w:id="4771" w:author="Microsoft account" w:date="2025-10-17T11:14:00Z">
        <w:r>
          <w:rPr>
            <w:rFonts w:hint="cs"/>
            <w:rtl/>
            <w:lang w:bidi="fa-IR"/>
          </w:rPr>
          <w:t>-</w:t>
        </w:r>
      </w:ins>
      <w:ins w:id="477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4773"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4774" w:author="Microsoft account" w:date="2025-10-17T12:07:00Z"/>
          <w:rtl/>
          <w:lang w:bidi="fa-IR"/>
        </w:rPr>
        <w:pPrChange w:id="4775" w:author="Microsoft account" w:date="2025-10-17T12:07:00Z">
          <w:pPr>
            <w:spacing w:after="0" w:line="276" w:lineRule="auto"/>
            <w:jc w:val="both"/>
          </w:pPr>
        </w:pPrChange>
      </w:pPr>
      <w:ins w:id="477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4777" w:author="Microsoft account" w:date="2025-10-18T11:53:00Z">
        <w:r w:rsidR="007C52AD">
          <w:rPr>
            <w:lang w:bidi="fa-IR"/>
          </w:rPr>
          <w:t xml:space="preserve"> </w:t>
        </w:r>
      </w:ins>
      <w:ins w:id="477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4779" w:author="Microsoft account" w:date="2025-10-17T12:08:00Z"/>
          <w:rtl/>
          <w:lang w:bidi="fa-IR"/>
        </w:rPr>
        <w:pPrChange w:id="4780" w:author="Microsoft account" w:date="2025-10-17T12:07:00Z">
          <w:pPr>
            <w:spacing w:after="0" w:line="276" w:lineRule="auto"/>
            <w:jc w:val="both"/>
          </w:pPr>
        </w:pPrChange>
      </w:pPr>
    </w:p>
    <w:p w14:paraId="61A9380A" w14:textId="4B7B9D7E" w:rsidR="005D1CCD" w:rsidRDefault="005D1CCD">
      <w:pPr>
        <w:spacing w:after="0" w:line="276" w:lineRule="auto"/>
        <w:jc w:val="both"/>
        <w:rPr>
          <w:ins w:id="4781" w:author="Microsoft account" w:date="2025-10-18T11:57:00Z"/>
          <w:rtl/>
          <w:lang w:bidi="fa-IR"/>
        </w:rPr>
        <w:pPrChange w:id="4782" w:author="Microsoft account" w:date="2025-10-17T12:08:00Z">
          <w:pPr>
            <w:spacing w:after="0" w:line="276" w:lineRule="auto"/>
            <w:jc w:val="both"/>
          </w:pPr>
        </w:pPrChange>
      </w:pPr>
      <w:ins w:id="4783"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4784" w:author="Microsoft account" w:date="2025-10-18T11:57:00Z"/>
          <w:rtl/>
          <w:lang w:bidi="fa-IR"/>
        </w:rPr>
        <w:pPrChange w:id="4785" w:author="Microsoft account" w:date="2025-10-18T11:57:00Z">
          <w:pPr>
            <w:spacing w:after="0" w:line="276" w:lineRule="auto"/>
            <w:jc w:val="both"/>
          </w:pPr>
        </w:pPrChange>
      </w:pPr>
      <w:ins w:id="4786" w:author="Microsoft account" w:date="2025-10-18T11:57:00Z">
        <w:r>
          <w:rPr>
            <w:rFonts w:hint="cs"/>
            <w:rtl/>
            <w:lang w:bidi="fa-IR"/>
          </w:rPr>
          <w:t>(</w:t>
        </w:r>
      </w:ins>
    </w:p>
    <w:p w14:paraId="6EEB409E" w14:textId="0C3D187E" w:rsidR="00021FD7" w:rsidRDefault="00021FD7">
      <w:pPr>
        <w:spacing w:after="0" w:line="276" w:lineRule="auto"/>
        <w:jc w:val="both"/>
        <w:rPr>
          <w:ins w:id="4787" w:author="Microsoft account" w:date="2025-10-18T11:57:00Z"/>
          <w:rtl/>
          <w:lang w:bidi="fa-IR"/>
        </w:rPr>
        <w:pPrChange w:id="4788" w:author="Microsoft account" w:date="2025-10-18T11:57:00Z">
          <w:pPr>
            <w:spacing w:after="0" w:line="276" w:lineRule="auto"/>
            <w:jc w:val="both"/>
          </w:pPr>
        </w:pPrChange>
      </w:pPr>
      <w:ins w:id="478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4790" w:author="Microsoft account" w:date="2025-10-18T11:57:00Z"/>
          <w:rtl/>
          <w:lang w:bidi="fa-IR"/>
        </w:rPr>
        <w:pPrChange w:id="4791" w:author="Microsoft account" w:date="2025-10-18T11:57:00Z">
          <w:pPr>
            <w:spacing w:after="0" w:line="276" w:lineRule="auto"/>
            <w:jc w:val="both"/>
          </w:pPr>
        </w:pPrChange>
      </w:pPr>
      <w:ins w:id="479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4793" w:author="Microsoft account" w:date="2025-10-18T11:57:00Z"/>
          <w:rtl/>
          <w:lang w:bidi="fa-IR"/>
        </w:rPr>
        <w:pPrChange w:id="4794" w:author="Microsoft account" w:date="2025-10-18T11:57:00Z">
          <w:pPr>
            <w:spacing w:after="0" w:line="276" w:lineRule="auto"/>
            <w:jc w:val="both"/>
          </w:pPr>
        </w:pPrChange>
      </w:pPr>
      <w:ins w:id="479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4796" w:author="Microsoft account" w:date="2025-10-18T11:57:00Z"/>
          <w:rtl/>
          <w:lang w:bidi="fa-IR"/>
        </w:rPr>
        <w:pPrChange w:id="4797" w:author="Microsoft account" w:date="2025-10-18T11:57:00Z">
          <w:pPr>
            <w:spacing w:after="0" w:line="276" w:lineRule="auto"/>
            <w:jc w:val="both"/>
          </w:pPr>
        </w:pPrChange>
      </w:pPr>
      <w:ins w:id="479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4799" w:author="Microsoft account" w:date="2025-10-17T12:08:00Z"/>
          <w:rtl/>
          <w:lang w:bidi="fa-IR"/>
        </w:rPr>
        <w:pPrChange w:id="4800" w:author="Microsoft account" w:date="2025-10-18T11:57:00Z">
          <w:pPr>
            <w:spacing w:after="0" w:line="276" w:lineRule="auto"/>
            <w:jc w:val="both"/>
          </w:pPr>
        </w:pPrChange>
      </w:pPr>
      <w:ins w:id="4801" w:author="Microsoft account" w:date="2025-10-18T11:57:00Z">
        <w:r>
          <w:rPr>
            <w:rFonts w:hint="cs"/>
            <w:rtl/>
            <w:lang w:bidi="fa-IR"/>
          </w:rPr>
          <w:t>)</w:t>
        </w:r>
      </w:ins>
    </w:p>
    <w:p w14:paraId="02993B11" w14:textId="77777777" w:rsidR="005D1CCD" w:rsidRDefault="005D1CCD">
      <w:pPr>
        <w:spacing w:after="0" w:line="276" w:lineRule="auto"/>
        <w:jc w:val="both"/>
        <w:rPr>
          <w:ins w:id="4802" w:author="Microsoft account" w:date="2025-10-17T12:08:00Z"/>
          <w:rtl/>
          <w:lang w:bidi="fa-IR"/>
        </w:rPr>
        <w:pPrChange w:id="4803" w:author="Microsoft account" w:date="2025-10-17T12:08:00Z">
          <w:pPr>
            <w:spacing w:after="0" w:line="276" w:lineRule="auto"/>
            <w:jc w:val="both"/>
          </w:pPr>
        </w:pPrChange>
      </w:pPr>
    </w:p>
    <w:p w14:paraId="6055CBF5" w14:textId="02E5C2A2" w:rsidR="005D1CCD" w:rsidRDefault="005D1CCD">
      <w:pPr>
        <w:spacing w:after="0" w:line="276" w:lineRule="auto"/>
        <w:jc w:val="both"/>
        <w:rPr>
          <w:ins w:id="4804" w:author="Microsoft account" w:date="2025-10-17T13:19:00Z"/>
          <w:rtl/>
          <w:lang w:bidi="fa-IR"/>
        </w:rPr>
        <w:pPrChange w:id="4805" w:author="Microsoft account" w:date="2025-10-17T12:08:00Z">
          <w:pPr>
            <w:spacing w:after="0" w:line="276" w:lineRule="auto"/>
            <w:jc w:val="both"/>
          </w:pPr>
        </w:pPrChange>
      </w:pPr>
      <w:ins w:id="4806" w:author="Microsoft account" w:date="2025-10-17T12:08:00Z">
        <w:r>
          <w:rPr>
            <w:rFonts w:hint="cs"/>
            <w:rtl/>
            <w:lang w:bidi="fa-IR"/>
          </w:rPr>
          <w:t>-</w:t>
        </w:r>
      </w:ins>
      <w:ins w:id="480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480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4809" w:author="Microsoft account" w:date="2025-10-17T13:20:00Z"/>
          <w:rtl/>
          <w:lang w:bidi="fa-IR"/>
        </w:rPr>
        <w:pPrChange w:id="4810" w:author="Microsoft account" w:date="2025-10-17T13:20:00Z">
          <w:pPr>
            <w:spacing w:after="0" w:line="276" w:lineRule="auto"/>
            <w:jc w:val="both"/>
          </w:pPr>
        </w:pPrChange>
      </w:pPr>
      <w:ins w:id="481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4812" w:author="Microsoft account" w:date="2025-10-17T13:20:00Z"/>
          <w:rtl/>
          <w:lang w:bidi="fa-IR"/>
        </w:rPr>
        <w:pPrChange w:id="4813" w:author="Microsoft account" w:date="2025-10-17T13:20:00Z">
          <w:pPr>
            <w:spacing w:after="0" w:line="276" w:lineRule="auto"/>
            <w:jc w:val="both"/>
          </w:pPr>
        </w:pPrChange>
      </w:pPr>
      <w:ins w:id="4814" w:author="Microsoft account" w:date="2025-10-17T13:20:00Z">
        <w:r w:rsidRPr="006A3BB8">
          <w:rPr>
            <w:noProof/>
            <w:rPrChange w:id="4815" w:author="Unknown">
              <w:rPr>
                <w:noProof/>
              </w:rPr>
            </w:rPrChange>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4816" w:author="Microsoft account" w:date="2025-10-17T13:20:00Z"/>
          <w:rtl/>
          <w:lang w:bidi="fa-IR"/>
        </w:rPr>
        <w:pPrChange w:id="4817" w:author="Microsoft account" w:date="2025-10-17T13:20:00Z">
          <w:pPr>
            <w:spacing w:after="0" w:line="276" w:lineRule="auto"/>
            <w:jc w:val="both"/>
          </w:pPr>
        </w:pPrChange>
      </w:pPr>
      <w:ins w:id="481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4819" w:author="Microsoft account" w:date="2025-10-17T13:20:00Z"/>
          <w:rtl/>
          <w:lang w:bidi="fa-IR"/>
        </w:rPr>
        <w:pPrChange w:id="4820" w:author="Microsoft account" w:date="2025-10-17T13:20:00Z">
          <w:pPr>
            <w:spacing w:after="0" w:line="276" w:lineRule="auto"/>
            <w:jc w:val="both"/>
          </w:pPr>
        </w:pPrChange>
      </w:pPr>
      <w:ins w:id="4821" w:author="Microsoft account" w:date="2025-10-17T13:20:00Z">
        <w:r w:rsidRPr="006A3BB8">
          <w:rPr>
            <w:noProof/>
            <w:rPrChange w:id="4822" w:author="Unknown">
              <w:rPr>
                <w:noProof/>
              </w:rPr>
            </w:rPrChange>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4823" w:author="Microsoft account" w:date="2025-10-17T13:20:00Z"/>
          <w:rtl/>
          <w:lang w:bidi="fa-IR"/>
        </w:rPr>
        <w:pPrChange w:id="4824" w:author="Microsoft account" w:date="2025-10-17T13:20:00Z">
          <w:pPr>
            <w:spacing w:after="0" w:line="276" w:lineRule="auto"/>
            <w:jc w:val="both"/>
          </w:pPr>
        </w:pPrChange>
      </w:pPr>
    </w:p>
    <w:p w14:paraId="65CA840D" w14:textId="1F1F4EDB" w:rsidR="00A13E47" w:rsidRDefault="006A3BB8">
      <w:pPr>
        <w:spacing w:after="0" w:line="276" w:lineRule="auto"/>
        <w:jc w:val="both"/>
        <w:rPr>
          <w:ins w:id="4825" w:author="Microsoft account" w:date="2025-10-17T13:21:00Z"/>
          <w:lang w:bidi="fa-IR"/>
        </w:rPr>
        <w:pPrChange w:id="4826" w:author="Microsoft account" w:date="2025-10-17T13:21:00Z">
          <w:pPr>
            <w:spacing w:after="0" w:line="276" w:lineRule="auto"/>
            <w:jc w:val="both"/>
          </w:pPr>
        </w:pPrChange>
      </w:pPr>
      <w:ins w:id="4827" w:author="Microsoft account" w:date="2025-10-17T13:20:00Z">
        <w:r>
          <w:rPr>
            <w:rFonts w:hint="cs"/>
            <w:rtl/>
            <w:lang w:bidi="fa-IR"/>
          </w:rPr>
          <w:t>یاااا علی. اصن واسه چی؟</w:t>
        </w:r>
      </w:ins>
      <w:ins w:id="4828"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4829" w:author="Microsoft account" w:date="2025-10-18T12:00:00Z">
        <w:r w:rsidR="003C204B">
          <w:rPr>
            <w:rFonts w:hint="cs"/>
            <w:sz w:val="18"/>
            <w:szCs w:val="18"/>
            <w:rtl/>
            <w:lang w:bidi="fa-IR"/>
          </w:rPr>
          <w:t xml:space="preserve">با هرچیزی که بلدیم. بی هدف کد زدن باعث چنین چیزی میشه. </w:t>
        </w:r>
      </w:ins>
      <w:ins w:id="4830" w:author="Microsoft account" w:date="2025-10-18T11:59:00Z">
        <w:r w:rsidR="003C204B">
          <w:rPr>
            <w:rFonts w:hint="cs"/>
            <w:rtl/>
            <w:lang w:bidi="fa-IR"/>
          </w:rPr>
          <w:t>)</w:t>
        </w:r>
      </w:ins>
    </w:p>
    <w:p w14:paraId="47ABF1D7" w14:textId="412B000C" w:rsidR="00A13E47" w:rsidRDefault="00A13E47">
      <w:pPr>
        <w:spacing w:after="0" w:line="276" w:lineRule="auto"/>
        <w:jc w:val="both"/>
        <w:rPr>
          <w:ins w:id="4831" w:author="Microsoft account" w:date="2025-10-17T11:01:00Z"/>
          <w:lang w:bidi="fa-IR"/>
        </w:rPr>
        <w:pPrChange w:id="4832" w:author="Microsoft account" w:date="2025-10-17T13:21:00Z">
          <w:pPr>
            <w:spacing w:after="0" w:line="276" w:lineRule="auto"/>
            <w:jc w:val="both"/>
          </w:pPr>
        </w:pPrChange>
      </w:pPr>
      <w:ins w:id="4833" w:author="Microsoft account" w:date="2025-10-17T13:21:00Z">
        <w:r>
          <w:rPr>
            <w:lang w:bidi="fa-IR"/>
          </w:rPr>
          <w:t>Till Day035 end of 004</w:t>
        </w:r>
      </w:ins>
    </w:p>
    <w:p w14:paraId="38722BF4" w14:textId="77777777" w:rsidR="003A2EDB" w:rsidRDefault="003A2EDB">
      <w:pPr>
        <w:spacing w:after="0" w:line="276" w:lineRule="auto"/>
        <w:jc w:val="both"/>
        <w:rPr>
          <w:ins w:id="4834" w:author="Microsoft account" w:date="2025-10-17T11:01:00Z"/>
          <w:rtl/>
          <w:lang w:bidi="fa-IR"/>
        </w:rPr>
        <w:pPrChange w:id="4835" w:author="Microsoft account" w:date="2025-10-17T11:01:00Z">
          <w:pPr>
            <w:spacing w:after="0" w:line="276" w:lineRule="auto"/>
            <w:jc w:val="both"/>
          </w:pPr>
        </w:pPrChange>
      </w:pPr>
    </w:p>
    <w:p w14:paraId="01656E8B" w14:textId="77777777" w:rsidR="003A2EDB" w:rsidRDefault="003A2EDB">
      <w:pPr>
        <w:spacing w:after="0" w:line="276" w:lineRule="auto"/>
        <w:jc w:val="both"/>
        <w:rPr>
          <w:ins w:id="4836" w:author="Microsoft account" w:date="2025-10-17T11:01:00Z"/>
          <w:rtl/>
          <w:lang w:bidi="fa-IR"/>
        </w:rPr>
        <w:pPrChange w:id="4837" w:author="Microsoft account" w:date="2025-10-17T11:01:00Z">
          <w:pPr>
            <w:spacing w:after="0" w:line="276" w:lineRule="auto"/>
            <w:jc w:val="both"/>
          </w:pPr>
        </w:pPrChange>
      </w:pPr>
    </w:p>
    <w:p w14:paraId="2B4E6F36" w14:textId="77777777" w:rsidR="003A2EDB" w:rsidRDefault="003A2EDB">
      <w:pPr>
        <w:spacing w:after="0" w:line="276" w:lineRule="auto"/>
        <w:jc w:val="both"/>
        <w:rPr>
          <w:ins w:id="4838" w:author="Microsoft account" w:date="2025-10-17T11:01:00Z"/>
          <w:rtl/>
          <w:lang w:bidi="fa-IR"/>
        </w:rPr>
        <w:pPrChange w:id="4839" w:author="Microsoft account" w:date="2025-10-17T11:01:00Z">
          <w:pPr>
            <w:spacing w:after="0" w:line="276" w:lineRule="auto"/>
            <w:jc w:val="both"/>
          </w:pPr>
        </w:pPrChange>
      </w:pPr>
    </w:p>
    <w:p w14:paraId="7B0D449B" w14:textId="77777777" w:rsidR="003A2EDB" w:rsidRDefault="003A2EDB">
      <w:pPr>
        <w:spacing w:after="0" w:line="276" w:lineRule="auto"/>
        <w:jc w:val="both"/>
        <w:rPr>
          <w:ins w:id="4840" w:author="Microsoft account" w:date="2025-10-17T11:01:00Z"/>
          <w:rtl/>
          <w:lang w:bidi="fa-IR"/>
        </w:rPr>
        <w:pPrChange w:id="4841" w:author="Microsoft account" w:date="2025-10-17T11:01:00Z">
          <w:pPr>
            <w:spacing w:after="0" w:line="276" w:lineRule="auto"/>
            <w:jc w:val="both"/>
          </w:pPr>
        </w:pPrChange>
      </w:pPr>
    </w:p>
    <w:p w14:paraId="470DD96B" w14:textId="77777777" w:rsidR="003A2EDB" w:rsidRDefault="003A2EDB">
      <w:pPr>
        <w:spacing w:after="0" w:line="276" w:lineRule="auto"/>
        <w:jc w:val="both"/>
        <w:rPr>
          <w:ins w:id="4842" w:author="Microsoft account" w:date="2025-10-17T11:01:00Z"/>
          <w:rtl/>
          <w:lang w:bidi="fa-IR"/>
        </w:rPr>
        <w:pPrChange w:id="4843" w:author="Microsoft account" w:date="2025-10-17T11:01:00Z">
          <w:pPr>
            <w:spacing w:after="0" w:line="276" w:lineRule="auto"/>
            <w:jc w:val="both"/>
          </w:pPr>
        </w:pPrChange>
      </w:pPr>
    </w:p>
    <w:p w14:paraId="795ABDB4" w14:textId="292C8872" w:rsidR="003A2EDB" w:rsidRDefault="003A2EDB">
      <w:pPr>
        <w:spacing w:after="0" w:line="240" w:lineRule="auto"/>
        <w:rPr>
          <w:ins w:id="4844" w:author="Microsoft account" w:date="2025-10-17T11:01:00Z"/>
          <w:rtl/>
          <w:lang w:bidi="fa-IR"/>
        </w:rPr>
      </w:pPr>
      <w:ins w:id="4845" w:author="Microsoft account" w:date="2025-10-17T11:01:00Z">
        <w:r>
          <w:rPr>
            <w:rtl/>
            <w:lang w:bidi="fa-IR"/>
          </w:rPr>
          <w:br w:type="page"/>
        </w:r>
      </w:ins>
    </w:p>
    <w:p w14:paraId="2C7B402D" w14:textId="7DF5121B" w:rsidR="003A2EDB" w:rsidRDefault="003C204B">
      <w:pPr>
        <w:spacing w:after="0" w:line="276" w:lineRule="auto"/>
        <w:jc w:val="both"/>
        <w:rPr>
          <w:ins w:id="4846" w:author="Microsoft account" w:date="2025-10-18T12:00:00Z"/>
          <w:rtl/>
          <w:lang w:bidi="fa-IR"/>
        </w:rPr>
        <w:pPrChange w:id="4847" w:author="Microsoft account" w:date="2025-10-17T11:01:00Z">
          <w:pPr>
            <w:spacing w:after="0" w:line="276" w:lineRule="auto"/>
            <w:jc w:val="both"/>
          </w:pPr>
        </w:pPrChange>
      </w:pPr>
      <w:bookmarkStart w:id="4848" w:name="I4040726"/>
      <w:ins w:id="4849" w:author="Microsoft account" w:date="2025-10-18T12:00:00Z">
        <w:r>
          <w:rPr>
            <w:rFonts w:hint="cs"/>
            <w:rtl/>
            <w:lang w:bidi="fa-IR"/>
          </w:rPr>
          <w:lastRenderedPageBreak/>
          <w:t>ادامه</w:t>
        </w:r>
      </w:ins>
    </w:p>
    <w:bookmarkEnd w:id="4848"/>
    <w:p w14:paraId="0F20F21E" w14:textId="77777777" w:rsidR="003C204B" w:rsidRDefault="003C204B">
      <w:pPr>
        <w:spacing w:after="0" w:line="276" w:lineRule="auto"/>
        <w:jc w:val="both"/>
        <w:rPr>
          <w:ins w:id="4850" w:author="Microsoft account" w:date="2025-10-18T12:01:00Z"/>
          <w:rtl/>
          <w:lang w:bidi="fa-IR"/>
        </w:rPr>
        <w:pPrChange w:id="4851" w:author="Microsoft account" w:date="2025-10-18T12:00:00Z">
          <w:pPr>
            <w:spacing w:after="0" w:line="276" w:lineRule="auto"/>
            <w:jc w:val="both"/>
          </w:pPr>
        </w:pPrChange>
      </w:pPr>
    </w:p>
    <w:p w14:paraId="3DC49244" w14:textId="3FE99D8F" w:rsidR="003C204B" w:rsidRDefault="003C204B">
      <w:pPr>
        <w:spacing w:after="0" w:line="276" w:lineRule="auto"/>
        <w:jc w:val="both"/>
        <w:rPr>
          <w:ins w:id="4852" w:author="Microsoft account" w:date="2025-10-18T12:22:00Z"/>
          <w:rtl/>
          <w:lang w:bidi="fa-IR"/>
        </w:rPr>
        <w:pPrChange w:id="4853" w:author="Microsoft account" w:date="2025-10-18T12:01:00Z">
          <w:pPr>
            <w:spacing w:after="0" w:line="276" w:lineRule="auto"/>
            <w:jc w:val="both"/>
          </w:pPr>
        </w:pPrChange>
      </w:pPr>
      <w:ins w:id="4854" w:author="Microsoft account" w:date="2025-10-18T12:01:00Z">
        <w:r>
          <w:rPr>
            <w:rFonts w:hint="cs"/>
            <w:rtl/>
            <w:lang w:bidi="fa-IR"/>
          </w:rPr>
          <w:t>-</w:t>
        </w:r>
      </w:ins>
      <w:ins w:id="4855"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4856"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4857" w:author="Microsoft account" w:date="2025-10-18T12:22:00Z"/>
          <w:rtl/>
          <w:lang w:bidi="fa-IR"/>
        </w:rPr>
        <w:pPrChange w:id="4858" w:author="Microsoft account" w:date="2025-10-18T12:22:00Z">
          <w:pPr>
            <w:spacing w:after="0" w:line="276" w:lineRule="auto"/>
            <w:jc w:val="both"/>
          </w:pPr>
        </w:pPrChange>
      </w:pPr>
    </w:p>
    <w:p w14:paraId="004E55D0" w14:textId="04879B18" w:rsidR="00553CC7" w:rsidRDefault="00553CC7">
      <w:pPr>
        <w:spacing w:after="0" w:line="276" w:lineRule="auto"/>
        <w:jc w:val="both"/>
        <w:rPr>
          <w:ins w:id="4859" w:author="Microsoft account" w:date="2025-10-18T13:03:00Z"/>
          <w:rtl/>
          <w:lang w:bidi="fa-IR"/>
        </w:rPr>
        <w:pPrChange w:id="4860" w:author="Microsoft account" w:date="2025-10-19T11:19:00Z">
          <w:pPr>
            <w:spacing w:after="0" w:line="276" w:lineRule="auto"/>
            <w:jc w:val="both"/>
          </w:pPr>
        </w:pPrChange>
      </w:pPr>
      <w:ins w:id="4861" w:author="Microsoft account" w:date="2025-10-18T12:22:00Z">
        <w:r>
          <w:rPr>
            <w:rFonts w:hint="cs"/>
            <w:rtl/>
            <w:lang w:bidi="fa-IR"/>
          </w:rPr>
          <w:t>-</w:t>
        </w:r>
      </w:ins>
      <w:ins w:id="4862"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4863" w:author="Microsoft account" w:date="2025-10-19T11:19:00Z">
        <w:r w:rsidR="00C51450">
          <w:rPr>
            <w:rFonts w:hint="cs"/>
            <w:rtl/>
            <w:lang w:bidi="fa-IR"/>
          </w:rPr>
          <w:t xml:space="preserve">واسه تایید </w:t>
        </w:r>
      </w:ins>
      <w:ins w:id="4864"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4865" w:author="Microsoft account" w:date="2025-10-18T13:03:00Z"/>
          <w:rtl/>
          <w:lang w:bidi="fa-IR"/>
        </w:rPr>
        <w:pPrChange w:id="4866" w:author="Microsoft account" w:date="2025-10-18T13:03:00Z">
          <w:pPr>
            <w:spacing w:after="0" w:line="276" w:lineRule="auto"/>
            <w:jc w:val="both"/>
          </w:pPr>
        </w:pPrChange>
      </w:pPr>
    </w:p>
    <w:p w14:paraId="606E32F0" w14:textId="61559CB1" w:rsidR="00777671" w:rsidRDefault="00777671">
      <w:pPr>
        <w:spacing w:after="0" w:line="276" w:lineRule="auto"/>
        <w:jc w:val="both"/>
        <w:rPr>
          <w:ins w:id="4867" w:author="Microsoft account" w:date="2025-10-18T13:03:00Z"/>
          <w:rtl/>
          <w:lang w:bidi="fa-IR"/>
        </w:rPr>
        <w:pPrChange w:id="4868" w:author="Microsoft account" w:date="2025-10-18T13:03:00Z">
          <w:pPr>
            <w:spacing w:after="0" w:line="276" w:lineRule="auto"/>
            <w:jc w:val="both"/>
          </w:pPr>
        </w:pPrChange>
      </w:pPr>
      <w:ins w:id="4869" w:author="Microsoft account" w:date="2025-10-18T13:03:00Z">
        <w:r>
          <w:rPr>
            <w:rFonts w:hint="cs"/>
            <w:rtl/>
            <w:lang w:bidi="fa-IR"/>
          </w:rPr>
          <w:t>-هیچی</w:t>
        </w:r>
      </w:ins>
      <w:ins w:id="4870" w:author="Microsoft account" w:date="2025-10-19T11:20:00Z">
        <w:r w:rsidR="00C51450">
          <w:rPr>
            <w:rFonts w:hint="cs"/>
            <w:rtl/>
            <w:lang w:bidi="fa-IR"/>
          </w:rPr>
          <w:t xml:space="preserve"> دیگه</w:t>
        </w:r>
      </w:ins>
      <w:ins w:id="4871"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4872" w:author="Microsoft account" w:date="2025-10-18T13:03:00Z"/>
          <w:rtl/>
          <w:lang w:bidi="fa-IR"/>
        </w:rPr>
        <w:pPrChange w:id="4873" w:author="Microsoft account" w:date="2025-10-18T13:03:00Z">
          <w:pPr>
            <w:spacing w:after="0" w:line="276" w:lineRule="auto"/>
            <w:jc w:val="both"/>
          </w:pPr>
        </w:pPrChange>
      </w:pPr>
    </w:p>
    <w:p w14:paraId="355B2689" w14:textId="0F44B535" w:rsidR="00777671" w:rsidRDefault="00777671">
      <w:pPr>
        <w:spacing w:after="0" w:line="276" w:lineRule="auto"/>
        <w:jc w:val="both"/>
        <w:rPr>
          <w:ins w:id="4874" w:author="Microsoft account" w:date="2025-10-18T13:05:00Z"/>
          <w:lang w:bidi="fa-IR"/>
        </w:rPr>
        <w:pPrChange w:id="4875" w:author="Microsoft account" w:date="2025-10-18T13:03:00Z">
          <w:pPr>
            <w:spacing w:after="0" w:line="276" w:lineRule="auto"/>
            <w:jc w:val="both"/>
          </w:pPr>
        </w:pPrChange>
      </w:pPr>
      <w:ins w:id="4876" w:author="Microsoft account" w:date="2025-10-18T13:03:00Z">
        <w:r>
          <w:rPr>
            <w:rFonts w:hint="cs"/>
            <w:rtl/>
            <w:lang w:bidi="fa-IR"/>
          </w:rPr>
          <w:t xml:space="preserve">-میگذریم، میرسیم به موضوعِ </w:t>
        </w:r>
        <w:r>
          <w:rPr>
            <w:lang w:bidi="fa-IR"/>
          </w:rPr>
          <w:t>Environment Variables</w:t>
        </w:r>
      </w:ins>
      <w:ins w:id="4877" w:author="Microsoft account" w:date="2025-10-18T13:04:00Z">
        <w:r>
          <w:rPr>
            <w:rFonts w:hint="cs"/>
            <w:rtl/>
            <w:lang w:bidi="fa-IR"/>
          </w:rPr>
          <w:t xml:space="preserve"> </w:t>
        </w:r>
      </w:ins>
    </w:p>
    <w:p w14:paraId="59E87550" w14:textId="4393EA6D" w:rsidR="00777671" w:rsidRDefault="00777671">
      <w:pPr>
        <w:spacing w:after="0" w:line="276" w:lineRule="auto"/>
        <w:jc w:val="both"/>
        <w:rPr>
          <w:ins w:id="4878" w:author="Microsoft account" w:date="2025-10-18T13:06:00Z"/>
          <w:rtl/>
          <w:lang w:bidi="fa-IR"/>
        </w:rPr>
        <w:pPrChange w:id="4879" w:author="Microsoft account" w:date="2025-10-18T13:05:00Z">
          <w:pPr>
            <w:spacing w:after="0" w:line="276" w:lineRule="auto"/>
            <w:jc w:val="both"/>
          </w:pPr>
        </w:pPrChange>
      </w:pPr>
      <w:ins w:id="4880"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4881"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4882" w:author="Microsoft account" w:date="2025-10-18T13:06:00Z"/>
          <w:rtl/>
          <w:lang w:bidi="fa-IR"/>
        </w:rPr>
        <w:pPrChange w:id="4883" w:author="Microsoft account" w:date="2025-10-18T13:06:00Z">
          <w:pPr>
            <w:spacing w:after="0" w:line="276" w:lineRule="auto"/>
            <w:jc w:val="both"/>
          </w:pPr>
        </w:pPrChange>
      </w:pPr>
      <w:ins w:id="4884"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4885" w:author="Microsoft account" w:date="2025-10-18T13:07:00Z"/>
          <w:lang w:bidi="fa-IR"/>
        </w:rPr>
        <w:pPrChange w:id="4886" w:author="Microsoft account" w:date="2025-10-18T13:06:00Z">
          <w:pPr>
            <w:spacing w:after="0" w:line="276" w:lineRule="auto"/>
            <w:jc w:val="both"/>
          </w:pPr>
        </w:pPrChange>
      </w:pPr>
      <w:ins w:id="4887"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4888" w:author="Microsoft account" w:date="2025-10-18T13:09:00Z"/>
          <w:rtl/>
          <w:lang w:bidi="fa-IR"/>
        </w:rPr>
        <w:pPrChange w:id="4889" w:author="Microsoft account" w:date="2025-10-18T13:07:00Z">
          <w:pPr>
            <w:spacing w:after="0" w:line="276" w:lineRule="auto"/>
            <w:jc w:val="both"/>
          </w:pPr>
        </w:pPrChange>
      </w:pPr>
      <w:ins w:id="4890"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4891" w:author="Microsoft account" w:date="2025-10-18T13:13:00Z"/>
          <w:rtl/>
          <w:lang w:bidi="fa-IR"/>
        </w:rPr>
        <w:pPrChange w:id="4892" w:author="Microsoft account" w:date="2025-10-18T13:09:00Z">
          <w:pPr>
            <w:spacing w:after="0" w:line="276" w:lineRule="auto"/>
            <w:jc w:val="both"/>
          </w:pPr>
        </w:pPrChange>
      </w:pPr>
      <w:ins w:id="4893"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467D18" w:rsidRDefault="00736275">
      <w:pPr>
        <w:pStyle w:val="AIDescription"/>
        <w:rPr>
          <w:ins w:id="4894" w:author="Microsoft account" w:date="2025-10-18T13:13:00Z"/>
          <w:rtl/>
          <w:rPrChange w:id="4895" w:author="Microsoft account" w:date="2025-10-18T13:13:00Z">
            <w:rPr>
              <w:ins w:id="4896" w:author="Microsoft account" w:date="2025-10-18T13:13:00Z"/>
              <w:rtl/>
              <w:lang w:bidi="fa-IR"/>
            </w:rPr>
          </w:rPrChange>
        </w:rPr>
        <w:pPrChange w:id="4897" w:author="Microsoft account" w:date="2025-10-19T11:25:00Z">
          <w:pPr>
            <w:spacing w:after="0" w:line="276" w:lineRule="auto"/>
          </w:pPr>
        </w:pPrChange>
      </w:pPr>
      <w:ins w:id="4898" w:author="Microsoft account" w:date="2025-10-18T13:13:00Z">
        <w:r w:rsidRPr="00467D18">
          <w:rPr>
            <w:rtl/>
            <w:rPrChange w:id="4899" w:author="Microsoft account" w:date="2025-10-18T13:13:00Z">
              <w:rPr>
                <w:rtl/>
              </w:rPr>
            </w:rPrChange>
          </w:rPr>
          <w:t>حتماً. دل</w:t>
        </w:r>
        <w:r w:rsidRPr="00467D18">
          <w:rPr>
            <w:rFonts w:hint="cs"/>
            <w:rtl/>
            <w:rPrChange w:id="4900" w:author="Microsoft account" w:date="2025-10-18T13:13:00Z">
              <w:rPr>
                <w:rFonts w:hint="cs"/>
                <w:rtl/>
              </w:rPr>
            </w:rPrChange>
          </w:rPr>
          <w:t>ی</w:t>
        </w:r>
        <w:r w:rsidRPr="00467D18">
          <w:rPr>
            <w:rFonts w:hint="eastAsia"/>
            <w:rtl/>
            <w:rPrChange w:id="4901" w:author="Microsoft account" w:date="2025-10-18T13:13:00Z">
              <w:rPr>
                <w:rFonts w:hint="eastAsia"/>
                <w:rtl/>
              </w:rPr>
            </w:rPrChange>
          </w:rPr>
          <w:t>ل</w:t>
        </w:r>
        <w:r w:rsidRPr="00467D18">
          <w:rPr>
            <w:rtl/>
            <w:rPrChange w:id="4902" w:author="Microsoft account" w:date="2025-10-18T13:13:00Z">
              <w:rPr>
                <w:rtl/>
              </w:rPr>
            </w:rPrChange>
          </w:rPr>
          <w:t xml:space="preserve"> </w:t>
        </w:r>
        <w:r w:rsidRPr="00467D18">
          <w:rPr>
            <w:rFonts w:hint="eastAsia"/>
            <w:rtl/>
            <w:rPrChange w:id="4903" w:author="Microsoft account" w:date="2025-10-18T13:13:00Z">
              <w:rPr>
                <w:rFonts w:hint="eastAsia"/>
                <w:rtl/>
              </w:rPr>
            </w:rPrChange>
          </w:rPr>
          <w:t>استفاده</w:t>
        </w:r>
        <w:r w:rsidRPr="00467D18">
          <w:rPr>
            <w:rtl/>
            <w:rPrChange w:id="4904" w:author="Microsoft account" w:date="2025-10-18T13:13:00Z">
              <w:rPr>
                <w:rtl/>
              </w:rPr>
            </w:rPrChange>
          </w:rPr>
          <w:t xml:space="preserve"> </w:t>
        </w:r>
        <w:r w:rsidRPr="00467D18">
          <w:rPr>
            <w:rFonts w:hint="eastAsia"/>
            <w:rtl/>
            <w:rPrChange w:id="4905" w:author="Microsoft account" w:date="2025-10-18T13:13:00Z">
              <w:rPr>
                <w:rFonts w:hint="eastAsia"/>
                <w:rtl/>
              </w:rPr>
            </w:rPrChange>
          </w:rPr>
          <w:t>از</w:t>
        </w:r>
        <w:r w:rsidRPr="00467D18">
          <w:rPr>
            <w:rPrChange w:id="4906" w:author="Microsoft account" w:date="2025-10-18T13:13:00Z">
              <w:rPr/>
            </w:rPrChange>
          </w:rPr>
          <w:t xml:space="preserve"> Environment Variables </w:t>
        </w:r>
        <w:r w:rsidRPr="00467D18">
          <w:rPr>
            <w:rtl/>
            <w:rPrChange w:id="4907" w:author="Microsoft account" w:date="2025-10-18T13:13:00Z">
              <w:rPr>
                <w:rtl/>
              </w:rPr>
            </w:rPrChange>
          </w:rPr>
          <w:t>(متغ</w:t>
        </w:r>
        <w:r w:rsidRPr="00467D18">
          <w:rPr>
            <w:rFonts w:hint="cs"/>
            <w:rtl/>
            <w:rPrChange w:id="4908" w:author="Microsoft account" w:date="2025-10-18T13:13:00Z">
              <w:rPr>
                <w:rFonts w:hint="cs"/>
                <w:rtl/>
              </w:rPr>
            </w:rPrChange>
          </w:rPr>
          <w:t>ی</w:t>
        </w:r>
        <w:r w:rsidRPr="00467D18">
          <w:rPr>
            <w:rFonts w:hint="eastAsia"/>
            <w:rtl/>
            <w:rPrChange w:id="4909" w:author="Microsoft account" w:date="2025-10-18T13:13:00Z">
              <w:rPr>
                <w:rFonts w:hint="eastAsia"/>
                <w:rtl/>
              </w:rPr>
            </w:rPrChange>
          </w:rPr>
          <w:t>رها</w:t>
        </w:r>
        <w:r w:rsidRPr="00467D18">
          <w:rPr>
            <w:rFonts w:hint="cs"/>
            <w:rtl/>
            <w:rPrChange w:id="4910" w:author="Microsoft account" w:date="2025-10-18T13:13:00Z">
              <w:rPr>
                <w:rFonts w:hint="cs"/>
                <w:rtl/>
              </w:rPr>
            </w:rPrChange>
          </w:rPr>
          <w:t>ی</w:t>
        </w:r>
        <w:r w:rsidRPr="00467D18">
          <w:rPr>
            <w:rtl/>
            <w:rPrChange w:id="4911" w:author="Microsoft account" w:date="2025-10-18T13:13:00Z">
              <w:rPr>
                <w:rtl/>
              </w:rPr>
            </w:rPrChange>
          </w:rPr>
          <w:t xml:space="preserve"> </w:t>
        </w:r>
        <w:r w:rsidRPr="00467D18">
          <w:rPr>
            <w:rFonts w:hint="eastAsia"/>
            <w:rtl/>
            <w:rPrChange w:id="4912" w:author="Microsoft account" w:date="2025-10-18T13:13:00Z">
              <w:rPr>
                <w:rFonts w:hint="eastAsia"/>
                <w:rtl/>
              </w:rPr>
            </w:rPrChange>
          </w:rPr>
          <w:t>مح</w:t>
        </w:r>
        <w:r w:rsidRPr="00467D18">
          <w:rPr>
            <w:rFonts w:hint="cs"/>
            <w:rtl/>
            <w:rPrChange w:id="4913" w:author="Microsoft account" w:date="2025-10-18T13:13:00Z">
              <w:rPr>
                <w:rFonts w:hint="cs"/>
                <w:rtl/>
              </w:rPr>
            </w:rPrChange>
          </w:rPr>
          <w:t>ی</w:t>
        </w:r>
        <w:r w:rsidRPr="00467D18">
          <w:rPr>
            <w:rFonts w:hint="eastAsia"/>
            <w:rtl/>
            <w:rPrChange w:id="4914" w:author="Microsoft account" w:date="2025-10-18T13:13:00Z">
              <w:rPr>
                <w:rFonts w:hint="eastAsia"/>
                <w:rtl/>
              </w:rPr>
            </w:rPrChange>
          </w:rPr>
          <w:t>ط</w:t>
        </w:r>
        <w:r w:rsidRPr="00467D18">
          <w:rPr>
            <w:rFonts w:hint="cs"/>
            <w:rtl/>
            <w:rPrChange w:id="4915" w:author="Microsoft account" w:date="2025-10-18T13:13:00Z">
              <w:rPr>
                <w:rFonts w:hint="cs"/>
                <w:rtl/>
              </w:rPr>
            </w:rPrChange>
          </w:rPr>
          <w:t>ی</w:t>
        </w:r>
        <w:r w:rsidRPr="00467D18">
          <w:rPr>
            <w:rtl/>
            <w:rPrChange w:id="4916" w:author="Microsoft account" w:date="2025-10-18T13:13:00Z">
              <w:rPr>
                <w:rtl/>
              </w:rPr>
            </w:rPrChange>
          </w:rPr>
          <w:t xml:space="preserve">) </w:t>
        </w:r>
        <w:r w:rsidRPr="00467D18">
          <w:rPr>
            <w:rFonts w:hint="eastAsia"/>
            <w:rtl/>
            <w:rPrChange w:id="4917" w:author="Microsoft account" w:date="2025-10-18T13:13:00Z">
              <w:rPr>
                <w:rFonts w:hint="eastAsia"/>
                <w:rtl/>
              </w:rPr>
            </w:rPrChange>
          </w:rPr>
          <w:t>برا</w:t>
        </w:r>
        <w:r w:rsidRPr="00467D18">
          <w:rPr>
            <w:rFonts w:hint="cs"/>
            <w:rtl/>
            <w:rPrChange w:id="4918" w:author="Microsoft account" w:date="2025-10-18T13:13:00Z">
              <w:rPr>
                <w:rFonts w:hint="cs"/>
                <w:rtl/>
              </w:rPr>
            </w:rPrChange>
          </w:rPr>
          <w:t>ی</w:t>
        </w:r>
        <w:r w:rsidRPr="00467D18">
          <w:rPr>
            <w:rPrChange w:id="4919" w:author="Microsoft account" w:date="2025-10-18T13:13:00Z">
              <w:rPr/>
            </w:rPrChange>
          </w:rPr>
          <w:t xml:space="preserve"> Convenience </w:t>
        </w:r>
        <w:r w:rsidRPr="00467D18">
          <w:rPr>
            <w:rtl/>
            <w:rPrChange w:id="4920" w:author="Microsoft account" w:date="2025-10-18T13:13:00Z">
              <w:rPr>
                <w:rtl/>
              </w:rPr>
            </w:rPrChange>
          </w:rPr>
          <w:t>(راحت</w:t>
        </w:r>
        <w:r w:rsidRPr="00467D18">
          <w:rPr>
            <w:rFonts w:hint="cs"/>
            <w:rtl/>
            <w:rPrChange w:id="4921" w:author="Microsoft account" w:date="2025-10-18T13:13:00Z">
              <w:rPr>
                <w:rFonts w:hint="cs"/>
                <w:rtl/>
              </w:rPr>
            </w:rPrChange>
          </w:rPr>
          <w:t>ی</w:t>
        </w:r>
        <w:r w:rsidRPr="00467D18">
          <w:rPr>
            <w:rtl/>
            <w:rPrChange w:id="4922" w:author="Microsoft account" w:date="2025-10-18T13:13:00Z">
              <w:rPr>
                <w:rtl/>
              </w:rPr>
            </w:rPrChange>
          </w:rPr>
          <w:t xml:space="preserve">) </w:t>
        </w:r>
        <w:r w:rsidRPr="00467D18">
          <w:rPr>
            <w:rFonts w:hint="eastAsia"/>
            <w:rtl/>
            <w:rPrChange w:id="4923" w:author="Microsoft account" w:date="2025-10-18T13:13:00Z">
              <w:rPr>
                <w:rFonts w:hint="eastAsia"/>
                <w:rtl/>
              </w:rPr>
            </w:rPrChange>
          </w:rPr>
          <w:t>در</w:t>
        </w:r>
        <w:r w:rsidRPr="00467D18">
          <w:rPr>
            <w:rtl/>
            <w:rPrChange w:id="4924" w:author="Microsoft account" w:date="2025-10-18T13:13:00Z">
              <w:rPr>
                <w:rtl/>
              </w:rPr>
            </w:rPrChange>
          </w:rPr>
          <w:t xml:space="preserve"> </w:t>
        </w:r>
        <w:r w:rsidRPr="00467D18">
          <w:rPr>
            <w:rFonts w:hint="eastAsia"/>
            <w:rtl/>
            <w:rPrChange w:id="4925" w:author="Microsoft account" w:date="2025-10-18T13:13:00Z">
              <w:rPr>
                <w:rFonts w:hint="eastAsia"/>
                <w:rtl/>
              </w:rPr>
            </w:rPrChange>
          </w:rPr>
          <w:t>واقع</w:t>
        </w:r>
        <w:r w:rsidRPr="00467D18">
          <w:rPr>
            <w:rtl/>
            <w:rPrChange w:id="4926" w:author="Microsoft account" w:date="2025-10-18T13:13:00Z">
              <w:rPr>
                <w:rtl/>
              </w:rPr>
            </w:rPrChange>
          </w:rPr>
          <w:t xml:space="preserve"> </w:t>
        </w:r>
        <w:r w:rsidRPr="00467D18">
          <w:rPr>
            <w:rFonts w:hint="eastAsia"/>
            <w:rtl/>
            <w:rPrChange w:id="4927" w:author="Microsoft account" w:date="2025-10-18T13:13:00Z">
              <w:rPr>
                <w:rFonts w:hint="eastAsia"/>
                <w:rtl/>
              </w:rPr>
            </w:rPrChange>
          </w:rPr>
          <w:t>به</w:t>
        </w:r>
        <w:r w:rsidRPr="00467D18">
          <w:rPr>
            <w:rtl/>
            <w:rPrChange w:id="4928" w:author="Microsoft account" w:date="2025-10-18T13:13:00Z">
              <w:rPr>
                <w:rtl/>
              </w:rPr>
            </w:rPrChange>
          </w:rPr>
          <w:t xml:space="preserve"> </w:t>
        </w:r>
        <w:r w:rsidRPr="00467D18">
          <w:rPr>
            <w:rFonts w:hint="eastAsia"/>
            <w:rtl/>
            <w:rPrChange w:id="4929" w:author="Microsoft account" w:date="2025-10-18T13:13:00Z">
              <w:rPr>
                <w:rFonts w:hint="eastAsia"/>
                <w:rtl/>
              </w:rPr>
            </w:rPrChange>
          </w:rPr>
          <w:t>نحوهٔ</w:t>
        </w:r>
        <w:r w:rsidRPr="00467D18">
          <w:rPr>
            <w:rtl/>
            <w:rPrChange w:id="4930" w:author="Microsoft account" w:date="2025-10-18T13:13:00Z">
              <w:rPr>
                <w:rtl/>
              </w:rPr>
            </w:rPrChange>
          </w:rPr>
          <w:t xml:space="preserve"> </w:t>
        </w:r>
        <w:r w:rsidRPr="00467D18">
          <w:rPr>
            <w:rFonts w:hint="eastAsia"/>
            <w:rtl/>
            <w:rPrChange w:id="4931" w:author="Microsoft account" w:date="2025-10-18T13:13:00Z">
              <w:rPr>
                <w:rFonts w:hint="eastAsia"/>
                <w:rtl/>
              </w:rPr>
            </w:rPrChange>
          </w:rPr>
          <w:t>مد</w:t>
        </w:r>
        <w:r w:rsidRPr="00467D18">
          <w:rPr>
            <w:rFonts w:hint="cs"/>
            <w:rtl/>
            <w:rPrChange w:id="4932" w:author="Microsoft account" w:date="2025-10-18T13:13:00Z">
              <w:rPr>
                <w:rFonts w:hint="cs"/>
                <w:rtl/>
              </w:rPr>
            </w:rPrChange>
          </w:rPr>
          <w:t>ی</w:t>
        </w:r>
        <w:r w:rsidRPr="00467D18">
          <w:rPr>
            <w:rFonts w:hint="eastAsia"/>
            <w:rtl/>
            <w:rPrChange w:id="4933" w:author="Microsoft account" w:date="2025-10-18T13:13:00Z">
              <w:rPr>
                <w:rFonts w:hint="eastAsia"/>
                <w:rtl/>
              </w:rPr>
            </w:rPrChange>
          </w:rPr>
          <w:t>ر</w:t>
        </w:r>
        <w:r w:rsidRPr="00467D18">
          <w:rPr>
            <w:rFonts w:hint="cs"/>
            <w:rtl/>
            <w:rPrChange w:id="4934" w:author="Microsoft account" w:date="2025-10-18T13:13:00Z">
              <w:rPr>
                <w:rFonts w:hint="cs"/>
                <w:rtl/>
              </w:rPr>
            </w:rPrChange>
          </w:rPr>
          <w:t>ی</w:t>
        </w:r>
        <w:r w:rsidRPr="00467D18">
          <w:rPr>
            <w:rFonts w:hint="eastAsia"/>
            <w:rtl/>
            <w:rPrChange w:id="4935" w:author="Microsoft account" w:date="2025-10-18T13:13:00Z">
              <w:rPr>
                <w:rFonts w:hint="eastAsia"/>
                <w:rtl/>
              </w:rPr>
            </w:rPrChange>
          </w:rPr>
          <w:t>ت</w:t>
        </w:r>
        <w:r w:rsidRPr="00467D18">
          <w:rPr>
            <w:rtl/>
            <w:rPrChange w:id="4936" w:author="Microsoft account" w:date="2025-10-18T13:13:00Z">
              <w:rPr>
                <w:rtl/>
              </w:rPr>
            </w:rPrChange>
          </w:rPr>
          <w:t xml:space="preserve"> </w:t>
        </w:r>
        <w:r w:rsidRPr="00467D18">
          <w:rPr>
            <w:rFonts w:hint="eastAsia"/>
            <w:rtl/>
            <w:rPrChange w:id="4937" w:author="Microsoft account" w:date="2025-10-18T13:13:00Z">
              <w:rPr>
                <w:rFonts w:hint="eastAsia"/>
                <w:rtl/>
              </w:rPr>
            </w:rPrChange>
          </w:rPr>
          <w:t>تنظ</w:t>
        </w:r>
        <w:r w:rsidRPr="00467D18">
          <w:rPr>
            <w:rFonts w:hint="cs"/>
            <w:rtl/>
            <w:rPrChange w:id="4938" w:author="Microsoft account" w:date="2025-10-18T13:13:00Z">
              <w:rPr>
                <w:rFonts w:hint="cs"/>
                <w:rtl/>
              </w:rPr>
            </w:rPrChange>
          </w:rPr>
          <w:t>ی</w:t>
        </w:r>
        <w:r w:rsidRPr="00467D18">
          <w:rPr>
            <w:rFonts w:hint="eastAsia"/>
            <w:rtl/>
            <w:rPrChange w:id="4939" w:author="Microsoft account" w:date="2025-10-18T13:13:00Z">
              <w:rPr>
                <w:rFonts w:hint="eastAsia"/>
                <w:rtl/>
              </w:rPr>
            </w:rPrChange>
          </w:rPr>
          <w:t>مات</w:t>
        </w:r>
        <w:r w:rsidRPr="00467D18">
          <w:rPr>
            <w:rtl/>
            <w:rPrChange w:id="4940" w:author="Microsoft account" w:date="2025-10-18T13:13:00Z">
              <w:rPr>
                <w:rtl/>
              </w:rPr>
            </w:rPrChange>
          </w:rPr>
          <w:t xml:space="preserve"> </w:t>
        </w:r>
        <w:r w:rsidRPr="00467D18">
          <w:rPr>
            <w:rFonts w:hint="eastAsia"/>
            <w:rtl/>
            <w:rPrChange w:id="4941" w:author="Microsoft account" w:date="2025-10-18T13:13:00Z">
              <w:rPr>
                <w:rFonts w:hint="eastAsia"/>
                <w:rtl/>
              </w:rPr>
            </w:rPrChange>
          </w:rPr>
          <w:t>در</w:t>
        </w:r>
        <w:r w:rsidRPr="00467D18">
          <w:rPr>
            <w:rtl/>
            <w:rPrChange w:id="4942" w:author="Microsoft account" w:date="2025-10-18T13:13:00Z">
              <w:rPr>
                <w:rtl/>
              </w:rPr>
            </w:rPrChange>
          </w:rPr>
          <w:t xml:space="preserve"> </w:t>
        </w:r>
        <w:r w:rsidRPr="00467D18">
          <w:rPr>
            <w:rFonts w:hint="eastAsia"/>
            <w:rtl/>
            <w:rPrChange w:id="4943" w:author="Microsoft account" w:date="2025-10-18T13:13:00Z">
              <w:rPr>
                <w:rFonts w:hint="eastAsia"/>
                <w:rtl/>
              </w:rPr>
            </w:rPrChange>
          </w:rPr>
          <w:t>پروژه‌ها</w:t>
        </w:r>
        <w:r w:rsidRPr="00467D18">
          <w:rPr>
            <w:rFonts w:hint="cs"/>
            <w:rtl/>
            <w:rPrChange w:id="4944" w:author="Microsoft account" w:date="2025-10-18T13:13:00Z">
              <w:rPr>
                <w:rFonts w:hint="cs"/>
                <w:rtl/>
              </w:rPr>
            </w:rPrChange>
          </w:rPr>
          <w:t>ی</w:t>
        </w:r>
        <w:r w:rsidRPr="00467D18">
          <w:rPr>
            <w:rtl/>
            <w:rPrChange w:id="4945" w:author="Microsoft account" w:date="2025-10-18T13:13:00Z">
              <w:rPr>
                <w:rtl/>
              </w:rPr>
            </w:rPrChange>
          </w:rPr>
          <w:t xml:space="preserve"> </w:t>
        </w:r>
        <w:r w:rsidRPr="00467D18">
          <w:rPr>
            <w:rFonts w:hint="eastAsia"/>
            <w:rtl/>
            <w:rPrChange w:id="4946" w:author="Microsoft account" w:date="2025-10-18T13:13:00Z">
              <w:rPr>
                <w:rFonts w:hint="eastAsia"/>
                <w:rtl/>
              </w:rPr>
            </w:rPrChange>
          </w:rPr>
          <w:t>مختلف</w:t>
        </w:r>
        <w:r w:rsidRPr="00467D18">
          <w:rPr>
            <w:rtl/>
            <w:rPrChange w:id="4947" w:author="Microsoft account" w:date="2025-10-18T13:13:00Z">
              <w:rPr>
                <w:rtl/>
              </w:rPr>
            </w:rPrChange>
          </w:rPr>
          <w:t xml:space="preserve"> </w:t>
        </w:r>
        <w:r w:rsidRPr="00467D18">
          <w:rPr>
            <w:rFonts w:hint="eastAsia"/>
            <w:rtl/>
            <w:rPrChange w:id="4948" w:author="Microsoft account" w:date="2025-10-18T13:13:00Z">
              <w:rPr>
                <w:rFonts w:hint="eastAsia"/>
                <w:rtl/>
              </w:rPr>
            </w:rPrChange>
          </w:rPr>
          <w:t>برم</w:t>
        </w:r>
        <w:r w:rsidRPr="00467D18">
          <w:rPr>
            <w:rFonts w:hint="cs"/>
            <w:rtl/>
            <w:rPrChange w:id="4949" w:author="Microsoft account" w:date="2025-10-18T13:13:00Z">
              <w:rPr>
                <w:rFonts w:hint="cs"/>
                <w:rtl/>
              </w:rPr>
            </w:rPrChange>
          </w:rPr>
          <w:t>ی‌</w:t>
        </w:r>
        <w:r w:rsidRPr="00467D18">
          <w:rPr>
            <w:rFonts w:hint="eastAsia"/>
            <w:rtl/>
            <w:rPrChange w:id="4950" w:author="Microsoft account" w:date="2025-10-18T13:13:00Z">
              <w:rPr>
                <w:rFonts w:hint="eastAsia"/>
                <w:rtl/>
              </w:rPr>
            </w:rPrChange>
          </w:rPr>
          <w:t>گرده</w:t>
        </w:r>
        <w:r w:rsidRPr="00467D18">
          <w:rPr>
            <w:rPrChange w:id="4951" w:author="Microsoft account" w:date="2025-10-18T13:13:00Z">
              <w:rPr/>
            </w:rPrChange>
          </w:rPr>
          <w:t>.</w:t>
        </w:r>
      </w:ins>
    </w:p>
    <w:p w14:paraId="7AC9AC28" w14:textId="77777777" w:rsidR="00736275" w:rsidRPr="00467D18" w:rsidRDefault="00736275">
      <w:pPr>
        <w:pStyle w:val="AIDescription"/>
        <w:rPr>
          <w:ins w:id="4952" w:author="Microsoft account" w:date="2025-10-18T13:13:00Z"/>
          <w:rtl/>
          <w:rPrChange w:id="4953" w:author="Microsoft account" w:date="2025-10-18T13:13:00Z">
            <w:rPr>
              <w:ins w:id="4954" w:author="Microsoft account" w:date="2025-10-18T13:13:00Z"/>
              <w:rtl/>
              <w:lang w:bidi="fa-IR"/>
            </w:rPr>
          </w:rPrChange>
        </w:rPr>
        <w:pPrChange w:id="4955" w:author="Microsoft account" w:date="2025-10-19T11:25:00Z">
          <w:pPr>
            <w:spacing w:after="0" w:line="276" w:lineRule="auto"/>
          </w:pPr>
        </w:pPrChange>
      </w:pPr>
      <w:ins w:id="4956" w:author="Microsoft account" w:date="2025-10-18T13:13:00Z">
        <w:r w:rsidRPr="00467D18">
          <w:rPr>
            <w:rtl/>
            <w:rPrChange w:id="4957" w:author="Microsoft account" w:date="2025-10-18T13:13:00Z">
              <w:rPr>
                <w:rtl/>
              </w:rPr>
            </w:rPrChange>
          </w:rPr>
          <w:t>توض</w:t>
        </w:r>
        <w:r w:rsidRPr="00467D18">
          <w:rPr>
            <w:rFonts w:hint="cs"/>
            <w:rtl/>
            <w:rPrChange w:id="4958" w:author="Microsoft account" w:date="2025-10-18T13:13:00Z">
              <w:rPr>
                <w:rFonts w:hint="cs"/>
                <w:rtl/>
              </w:rPr>
            </w:rPrChange>
          </w:rPr>
          <w:t>ی</w:t>
        </w:r>
        <w:r w:rsidRPr="00467D18">
          <w:rPr>
            <w:rFonts w:hint="eastAsia"/>
            <w:rtl/>
            <w:rPrChange w:id="4959" w:author="Microsoft account" w:date="2025-10-18T13:13:00Z">
              <w:rPr>
                <w:rFonts w:hint="eastAsia"/>
                <w:rtl/>
              </w:rPr>
            </w:rPrChange>
          </w:rPr>
          <w:t>ح</w:t>
        </w:r>
        <w:r w:rsidRPr="00467D18">
          <w:rPr>
            <w:rPrChange w:id="4960" w:author="Microsoft account" w:date="2025-10-18T13:13:00Z">
              <w:rPr/>
            </w:rPrChange>
          </w:rPr>
          <w:t xml:space="preserve"> Convenience (</w:t>
        </w:r>
        <w:r w:rsidRPr="00467D18">
          <w:rPr>
            <w:rtl/>
            <w:rPrChange w:id="4961" w:author="Microsoft account" w:date="2025-10-18T13:13:00Z">
              <w:rPr>
                <w:rtl/>
              </w:rPr>
            </w:rPrChange>
          </w:rPr>
          <w:t>راحت</w:t>
        </w:r>
        <w:r w:rsidRPr="00467D18">
          <w:rPr>
            <w:rFonts w:hint="cs"/>
            <w:rtl/>
            <w:rPrChange w:id="4962" w:author="Microsoft account" w:date="2025-10-18T13:13:00Z">
              <w:rPr>
                <w:rFonts w:hint="cs"/>
                <w:rtl/>
              </w:rPr>
            </w:rPrChange>
          </w:rPr>
          <w:t>ی</w:t>
        </w:r>
        <w:r w:rsidRPr="00467D18">
          <w:rPr>
            <w:rtl/>
            <w:rPrChange w:id="4963" w:author="Microsoft account" w:date="2025-10-18T13:13:00Z">
              <w:rPr>
                <w:rtl/>
              </w:rPr>
            </w:rPrChange>
          </w:rPr>
          <w:t xml:space="preserve"> و سهولت</w:t>
        </w:r>
        <w:r w:rsidRPr="00467D18">
          <w:rPr>
            <w:rPrChange w:id="4964" w:author="Microsoft account" w:date="2025-10-18T13:13:00Z">
              <w:rPr/>
            </w:rPrChange>
          </w:rPr>
          <w:t>)</w:t>
        </w:r>
      </w:ins>
    </w:p>
    <w:p w14:paraId="6350CD75" w14:textId="77777777" w:rsidR="00736275" w:rsidRPr="00467D18" w:rsidRDefault="00736275">
      <w:pPr>
        <w:pStyle w:val="AIDescription"/>
        <w:rPr>
          <w:ins w:id="4965" w:author="Microsoft account" w:date="2025-10-18T13:13:00Z"/>
          <w:rtl/>
          <w:rPrChange w:id="4966" w:author="Microsoft account" w:date="2025-10-18T13:13:00Z">
            <w:rPr>
              <w:ins w:id="4967" w:author="Microsoft account" w:date="2025-10-18T13:13:00Z"/>
              <w:rtl/>
              <w:lang w:bidi="fa-IR"/>
            </w:rPr>
          </w:rPrChange>
        </w:rPr>
        <w:pPrChange w:id="4968" w:author="Microsoft account" w:date="2025-10-19T11:25:00Z">
          <w:pPr>
            <w:spacing w:after="0" w:line="276" w:lineRule="auto"/>
          </w:pPr>
        </w:pPrChange>
      </w:pPr>
      <w:ins w:id="4969" w:author="Microsoft account" w:date="2025-10-18T13:13:00Z">
        <w:r w:rsidRPr="00467D18">
          <w:rPr>
            <w:rtl/>
            <w:rPrChange w:id="4970" w:author="Microsoft account" w:date="2025-10-18T13:13:00Z">
              <w:rPr>
                <w:rtl/>
              </w:rPr>
            </w:rPrChange>
          </w:rPr>
          <w:t>استفاده از متغ</w:t>
        </w:r>
        <w:r w:rsidRPr="00467D18">
          <w:rPr>
            <w:rFonts w:hint="cs"/>
            <w:rtl/>
            <w:rPrChange w:id="4971" w:author="Microsoft account" w:date="2025-10-18T13:13:00Z">
              <w:rPr>
                <w:rFonts w:hint="cs"/>
                <w:rtl/>
              </w:rPr>
            </w:rPrChange>
          </w:rPr>
          <w:t>ی</w:t>
        </w:r>
        <w:r w:rsidRPr="00467D18">
          <w:rPr>
            <w:rFonts w:hint="eastAsia"/>
            <w:rtl/>
            <w:rPrChange w:id="4972" w:author="Microsoft account" w:date="2025-10-18T13:13:00Z">
              <w:rPr>
                <w:rFonts w:hint="eastAsia"/>
                <w:rtl/>
              </w:rPr>
            </w:rPrChange>
          </w:rPr>
          <w:t>رها</w:t>
        </w:r>
        <w:r w:rsidRPr="00467D18">
          <w:rPr>
            <w:rFonts w:hint="cs"/>
            <w:rtl/>
            <w:rPrChange w:id="4973" w:author="Microsoft account" w:date="2025-10-18T13:13:00Z">
              <w:rPr>
                <w:rFonts w:hint="cs"/>
                <w:rtl/>
              </w:rPr>
            </w:rPrChange>
          </w:rPr>
          <w:t>ی</w:t>
        </w:r>
        <w:r w:rsidRPr="00467D18">
          <w:rPr>
            <w:rtl/>
            <w:rPrChange w:id="4974" w:author="Microsoft account" w:date="2025-10-18T13:13:00Z">
              <w:rPr>
                <w:rtl/>
              </w:rPr>
            </w:rPrChange>
          </w:rPr>
          <w:t xml:space="preserve"> </w:t>
        </w:r>
        <w:r w:rsidRPr="00467D18">
          <w:rPr>
            <w:rFonts w:hint="eastAsia"/>
            <w:rtl/>
            <w:rPrChange w:id="4975" w:author="Microsoft account" w:date="2025-10-18T13:13:00Z">
              <w:rPr>
                <w:rFonts w:hint="eastAsia"/>
                <w:rtl/>
              </w:rPr>
            </w:rPrChange>
          </w:rPr>
          <w:t>مح</w:t>
        </w:r>
        <w:r w:rsidRPr="00467D18">
          <w:rPr>
            <w:rFonts w:hint="cs"/>
            <w:rtl/>
            <w:rPrChange w:id="4976" w:author="Microsoft account" w:date="2025-10-18T13:13:00Z">
              <w:rPr>
                <w:rFonts w:hint="cs"/>
                <w:rtl/>
              </w:rPr>
            </w:rPrChange>
          </w:rPr>
          <w:t>ی</w:t>
        </w:r>
        <w:r w:rsidRPr="00467D18">
          <w:rPr>
            <w:rFonts w:hint="eastAsia"/>
            <w:rtl/>
            <w:rPrChange w:id="4977" w:author="Microsoft account" w:date="2025-10-18T13:13:00Z">
              <w:rPr>
                <w:rFonts w:hint="eastAsia"/>
                <w:rtl/>
              </w:rPr>
            </w:rPrChange>
          </w:rPr>
          <w:t>ط</w:t>
        </w:r>
        <w:r w:rsidRPr="00467D18">
          <w:rPr>
            <w:rFonts w:hint="cs"/>
            <w:rtl/>
            <w:rPrChange w:id="4978" w:author="Microsoft account" w:date="2025-10-18T13:13:00Z">
              <w:rPr>
                <w:rFonts w:hint="cs"/>
                <w:rtl/>
              </w:rPr>
            </w:rPrChange>
          </w:rPr>
          <w:t>ی</w:t>
        </w:r>
        <w:r w:rsidRPr="00467D18">
          <w:rPr>
            <w:rtl/>
            <w:rPrChange w:id="4979" w:author="Microsoft account" w:date="2025-10-18T13:13:00Z">
              <w:rPr>
                <w:rtl/>
              </w:rPr>
            </w:rPrChange>
          </w:rPr>
          <w:t xml:space="preserve"> </w:t>
        </w:r>
        <w:r w:rsidRPr="00467D18">
          <w:rPr>
            <w:rFonts w:hint="eastAsia"/>
            <w:rtl/>
            <w:rPrChange w:id="4980" w:author="Microsoft account" w:date="2025-10-18T13:13:00Z">
              <w:rPr>
                <w:rFonts w:hint="eastAsia"/>
                <w:rtl/>
              </w:rPr>
            </w:rPrChange>
          </w:rPr>
          <w:t>به</w:t>
        </w:r>
        <w:r w:rsidRPr="00467D18">
          <w:rPr>
            <w:rtl/>
            <w:rPrChange w:id="4981" w:author="Microsoft account" w:date="2025-10-18T13:13:00Z">
              <w:rPr>
                <w:rtl/>
              </w:rPr>
            </w:rPrChange>
          </w:rPr>
          <w:t xml:space="preserve"> </w:t>
        </w:r>
        <w:r w:rsidRPr="00467D18">
          <w:rPr>
            <w:rFonts w:hint="eastAsia"/>
            <w:rtl/>
            <w:rPrChange w:id="4982" w:author="Microsoft account" w:date="2025-10-18T13:13:00Z">
              <w:rPr>
                <w:rFonts w:hint="eastAsia"/>
                <w:rtl/>
              </w:rPr>
            </w:rPrChange>
          </w:rPr>
          <w:t>جا</w:t>
        </w:r>
        <w:r w:rsidRPr="00467D18">
          <w:rPr>
            <w:rFonts w:hint="cs"/>
            <w:rtl/>
            <w:rPrChange w:id="4983" w:author="Microsoft account" w:date="2025-10-18T13:13:00Z">
              <w:rPr>
                <w:rFonts w:hint="cs"/>
                <w:rtl/>
              </w:rPr>
            </w:rPrChange>
          </w:rPr>
          <w:t>ی</w:t>
        </w:r>
        <w:r w:rsidRPr="00467D18">
          <w:rPr>
            <w:rtl/>
            <w:rPrChange w:id="4984" w:author="Microsoft account" w:date="2025-10-18T13:13:00Z">
              <w:rPr>
                <w:rtl/>
              </w:rPr>
            </w:rPrChange>
          </w:rPr>
          <w:t xml:space="preserve"> </w:t>
        </w:r>
        <w:r w:rsidRPr="00467D18">
          <w:rPr>
            <w:rFonts w:hint="eastAsia"/>
            <w:rtl/>
            <w:rPrChange w:id="4985" w:author="Microsoft account" w:date="2025-10-18T13:13:00Z">
              <w:rPr>
                <w:rFonts w:hint="eastAsia"/>
                <w:rtl/>
              </w:rPr>
            </w:rPrChange>
          </w:rPr>
          <w:t>هاردکد</w:t>
        </w:r>
        <w:r w:rsidRPr="00467D18">
          <w:rPr>
            <w:rtl/>
            <w:rPrChange w:id="4986" w:author="Microsoft account" w:date="2025-10-18T13:13:00Z">
              <w:rPr>
                <w:rtl/>
              </w:rPr>
            </w:rPrChange>
          </w:rPr>
          <w:t xml:space="preserve"> </w:t>
        </w:r>
        <w:r w:rsidRPr="00467D18">
          <w:rPr>
            <w:rFonts w:hint="eastAsia"/>
            <w:rtl/>
            <w:rPrChange w:id="4987" w:author="Microsoft account" w:date="2025-10-18T13:13:00Z">
              <w:rPr>
                <w:rFonts w:hint="eastAsia"/>
                <w:rtl/>
              </w:rPr>
            </w:rPrChange>
          </w:rPr>
          <w:t>کردن</w:t>
        </w:r>
        <w:r w:rsidRPr="00467D18">
          <w:rPr>
            <w:rtl/>
            <w:rPrChange w:id="4988" w:author="Microsoft account" w:date="2025-10-18T13:13:00Z">
              <w:rPr>
                <w:rtl/>
              </w:rPr>
            </w:rPrChange>
          </w:rPr>
          <w:t xml:space="preserve"> </w:t>
        </w:r>
        <w:r w:rsidRPr="00467D18">
          <w:rPr>
            <w:rFonts w:hint="eastAsia"/>
            <w:rtl/>
            <w:rPrChange w:id="4989" w:author="Microsoft account" w:date="2025-10-18T13:13:00Z">
              <w:rPr>
                <w:rFonts w:hint="eastAsia"/>
                <w:rtl/>
              </w:rPr>
            </w:rPrChange>
          </w:rPr>
          <w:t>تنظ</w:t>
        </w:r>
        <w:r w:rsidRPr="00467D18">
          <w:rPr>
            <w:rFonts w:hint="cs"/>
            <w:rtl/>
            <w:rPrChange w:id="4990" w:author="Microsoft account" w:date="2025-10-18T13:13:00Z">
              <w:rPr>
                <w:rFonts w:hint="cs"/>
                <w:rtl/>
              </w:rPr>
            </w:rPrChange>
          </w:rPr>
          <w:t>ی</w:t>
        </w:r>
        <w:r w:rsidRPr="00467D18">
          <w:rPr>
            <w:rFonts w:hint="eastAsia"/>
            <w:rtl/>
            <w:rPrChange w:id="4991" w:author="Microsoft account" w:date="2025-10-18T13:13:00Z">
              <w:rPr>
                <w:rFonts w:hint="eastAsia"/>
                <w:rtl/>
              </w:rPr>
            </w:rPrChange>
          </w:rPr>
          <w:t>مات</w:t>
        </w:r>
        <w:r w:rsidRPr="00467D18">
          <w:rPr>
            <w:rtl/>
            <w:rPrChange w:id="4992" w:author="Microsoft account" w:date="2025-10-18T13:13:00Z">
              <w:rPr>
                <w:rtl/>
              </w:rPr>
            </w:rPrChange>
          </w:rPr>
          <w:t xml:space="preserve"> </w:t>
        </w:r>
        <w:r w:rsidRPr="00467D18">
          <w:rPr>
            <w:rFonts w:hint="eastAsia"/>
            <w:rtl/>
            <w:rPrChange w:id="4993" w:author="Microsoft account" w:date="2025-10-18T13:13:00Z">
              <w:rPr>
                <w:rFonts w:hint="eastAsia"/>
                <w:rtl/>
              </w:rPr>
            </w:rPrChange>
          </w:rPr>
          <w:t>در</w:t>
        </w:r>
        <w:r w:rsidRPr="00467D18">
          <w:rPr>
            <w:rtl/>
            <w:rPrChange w:id="4994" w:author="Microsoft account" w:date="2025-10-18T13:13:00Z">
              <w:rPr>
                <w:rtl/>
              </w:rPr>
            </w:rPrChange>
          </w:rPr>
          <w:t xml:space="preserve"> </w:t>
        </w:r>
        <w:r w:rsidRPr="00467D18">
          <w:rPr>
            <w:rFonts w:hint="eastAsia"/>
            <w:rtl/>
            <w:rPrChange w:id="4995" w:author="Microsoft account" w:date="2025-10-18T13:13:00Z">
              <w:rPr>
                <w:rFonts w:hint="eastAsia"/>
                <w:rtl/>
              </w:rPr>
            </w:rPrChange>
          </w:rPr>
          <w:t>کد،</w:t>
        </w:r>
        <w:r w:rsidRPr="00467D18">
          <w:rPr>
            <w:rtl/>
            <w:rPrChange w:id="4996" w:author="Microsoft account" w:date="2025-10-18T13:13:00Z">
              <w:rPr>
                <w:rtl/>
              </w:rPr>
            </w:rPrChange>
          </w:rPr>
          <w:t xml:space="preserve"> </w:t>
        </w:r>
        <w:r w:rsidRPr="00467D18">
          <w:rPr>
            <w:rFonts w:hint="eastAsia"/>
            <w:rtl/>
            <w:rPrChange w:id="4997" w:author="Microsoft account" w:date="2025-10-18T13:13:00Z">
              <w:rPr>
                <w:rFonts w:hint="eastAsia"/>
                <w:rtl/>
              </w:rPr>
            </w:rPrChange>
          </w:rPr>
          <w:t>باعث</w:t>
        </w:r>
        <w:r w:rsidRPr="00467D18">
          <w:rPr>
            <w:rtl/>
            <w:rPrChange w:id="4998" w:author="Microsoft account" w:date="2025-10-18T13:13:00Z">
              <w:rPr>
                <w:rtl/>
              </w:rPr>
            </w:rPrChange>
          </w:rPr>
          <w:t xml:space="preserve"> </w:t>
        </w:r>
        <w:r w:rsidRPr="00467D18">
          <w:rPr>
            <w:rFonts w:hint="eastAsia"/>
            <w:rtl/>
            <w:rPrChange w:id="4999" w:author="Microsoft account" w:date="2025-10-18T13:13:00Z">
              <w:rPr>
                <w:rFonts w:hint="eastAsia"/>
                <w:rtl/>
              </w:rPr>
            </w:rPrChange>
          </w:rPr>
          <w:t>م</w:t>
        </w:r>
        <w:r w:rsidRPr="00467D18">
          <w:rPr>
            <w:rFonts w:hint="cs"/>
            <w:rtl/>
            <w:rPrChange w:id="5000" w:author="Microsoft account" w:date="2025-10-18T13:13:00Z">
              <w:rPr>
                <w:rFonts w:hint="cs"/>
                <w:rtl/>
              </w:rPr>
            </w:rPrChange>
          </w:rPr>
          <w:t>ی‌</w:t>
        </w:r>
        <w:r w:rsidRPr="00467D18">
          <w:rPr>
            <w:rFonts w:hint="eastAsia"/>
            <w:rtl/>
            <w:rPrChange w:id="5001" w:author="Microsoft account" w:date="2025-10-18T13:13:00Z">
              <w:rPr>
                <w:rFonts w:hint="eastAsia"/>
                <w:rtl/>
              </w:rPr>
            </w:rPrChange>
          </w:rPr>
          <w:t>شه</w:t>
        </w:r>
        <w:r w:rsidRPr="00467D18">
          <w:rPr>
            <w:rtl/>
            <w:rPrChange w:id="5002" w:author="Microsoft account" w:date="2025-10-18T13:13:00Z">
              <w:rPr>
                <w:rtl/>
              </w:rPr>
            </w:rPrChange>
          </w:rPr>
          <w:t xml:space="preserve"> </w:t>
        </w:r>
        <w:r w:rsidRPr="00467D18">
          <w:rPr>
            <w:rFonts w:hint="eastAsia"/>
            <w:rtl/>
            <w:rPrChange w:id="5003" w:author="Microsoft account" w:date="2025-10-18T13:13:00Z">
              <w:rPr>
                <w:rFonts w:hint="eastAsia"/>
                <w:rtl/>
              </w:rPr>
            </w:rPrChange>
          </w:rPr>
          <w:t>که</w:t>
        </w:r>
        <w:r w:rsidRPr="00467D18">
          <w:rPr>
            <w:rtl/>
            <w:rPrChange w:id="5004" w:author="Microsoft account" w:date="2025-10-18T13:13:00Z">
              <w:rPr>
                <w:rtl/>
              </w:rPr>
            </w:rPrChange>
          </w:rPr>
          <w:t xml:space="preserve"> </w:t>
        </w:r>
        <w:r w:rsidRPr="00467D18">
          <w:rPr>
            <w:rFonts w:hint="eastAsia"/>
            <w:rtl/>
            <w:rPrChange w:id="5005" w:author="Microsoft account" w:date="2025-10-18T13:13:00Z">
              <w:rPr>
                <w:rFonts w:hint="eastAsia"/>
                <w:rtl/>
              </w:rPr>
            </w:rPrChange>
          </w:rPr>
          <w:t>برنامهٔ</w:t>
        </w:r>
        <w:r w:rsidRPr="00467D18">
          <w:rPr>
            <w:rtl/>
            <w:rPrChange w:id="5006" w:author="Microsoft account" w:date="2025-10-18T13:13:00Z">
              <w:rPr>
                <w:rtl/>
              </w:rPr>
            </w:rPrChange>
          </w:rPr>
          <w:t xml:space="preserve"> </w:t>
        </w:r>
        <w:r w:rsidRPr="00467D18">
          <w:rPr>
            <w:rFonts w:hint="eastAsia"/>
            <w:rtl/>
            <w:rPrChange w:id="5007" w:author="Microsoft account" w:date="2025-10-18T13:13:00Z">
              <w:rPr>
                <w:rFonts w:hint="eastAsia"/>
                <w:rtl/>
              </w:rPr>
            </w:rPrChange>
          </w:rPr>
          <w:t>شما</w:t>
        </w:r>
        <w:r w:rsidRPr="00467D18">
          <w:rPr>
            <w:rtl/>
            <w:rPrChange w:id="5008" w:author="Microsoft account" w:date="2025-10-18T13:13:00Z">
              <w:rPr>
                <w:rtl/>
              </w:rPr>
            </w:rPrChange>
          </w:rPr>
          <w:t xml:space="preserve"> </w:t>
        </w:r>
        <w:r w:rsidRPr="00467D18">
          <w:rPr>
            <w:rFonts w:hint="eastAsia"/>
            <w:rtl/>
            <w:rPrChange w:id="5009" w:author="Microsoft account" w:date="2025-10-18T13:13:00Z">
              <w:rPr>
                <w:rFonts w:hint="eastAsia"/>
                <w:rtl/>
              </w:rPr>
            </w:rPrChange>
          </w:rPr>
          <w:t>قابل</w:t>
        </w:r>
        <w:r w:rsidRPr="00467D18">
          <w:rPr>
            <w:rtl/>
            <w:rPrChange w:id="5010" w:author="Microsoft account" w:date="2025-10-18T13:13:00Z">
              <w:rPr>
                <w:rtl/>
              </w:rPr>
            </w:rPrChange>
          </w:rPr>
          <w:t xml:space="preserve"> </w:t>
        </w:r>
        <w:r w:rsidRPr="00467D18">
          <w:rPr>
            <w:rFonts w:hint="eastAsia"/>
            <w:rtl/>
            <w:rPrChange w:id="5011" w:author="Microsoft account" w:date="2025-10-18T13:13:00Z">
              <w:rPr>
                <w:rFonts w:hint="eastAsia"/>
                <w:rtl/>
              </w:rPr>
            </w:rPrChange>
          </w:rPr>
          <w:t>حمل‌تر</w:t>
        </w:r>
        <w:r w:rsidRPr="00467D18">
          <w:rPr>
            <w:rtl/>
            <w:rPrChange w:id="5012" w:author="Microsoft account" w:date="2025-10-18T13:13:00Z">
              <w:rPr>
                <w:rtl/>
              </w:rPr>
            </w:rPrChange>
          </w:rPr>
          <w:t xml:space="preserve"> </w:t>
        </w:r>
        <w:r w:rsidRPr="00467D18">
          <w:rPr>
            <w:rFonts w:hint="eastAsia"/>
            <w:rtl/>
            <w:rPrChange w:id="5013" w:author="Microsoft account" w:date="2025-10-18T13:13:00Z">
              <w:rPr>
                <w:rFonts w:hint="eastAsia"/>
                <w:rtl/>
              </w:rPr>
            </w:rPrChange>
          </w:rPr>
          <w:t>و</w:t>
        </w:r>
        <w:r w:rsidRPr="00467D18">
          <w:rPr>
            <w:rtl/>
            <w:rPrChange w:id="5014" w:author="Microsoft account" w:date="2025-10-18T13:13:00Z">
              <w:rPr>
                <w:rtl/>
              </w:rPr>
            </w:rPrChange>
          </w:rPr>
          <w:t xml:space="preserve"> </w:t>
        </w:r>
        <w:r w:rsidRPr="00467D18">
          <w:rPr>
            <w:rFonts w:hint="eastAsia"/>
            <w:rtl/>
            <w:rPrChange w:id="5015" w:author="Microsoft account" w:date="2025-10-18T13:13:00Z">
              <w:rPr>
                <w:rFonts w:hint="eastAsia"/>
                <w:rtl/>
              </w:rPr>
            </w:rPrChange>
          </w:rPr>
          <w:t>انعطاف‌پذ</w:t>
        </w:r>
        <w:r w:rsidRPr="00467D18">
          <w:rPr>
            <w:rFonts w:hint="cs"/>
            <w:rtl/>
            <w:rPrChange w:id="5016" w:author="Microsoft account" w:date="2025-10-18T13:13:00Z">
              <w:rPr>
                <w:rFonts w:hint="cs"/>
                <w:rtl/>
              </w:rPr>
            </w:rPrChange>
          </w:rPr>
          <w:t>ی</w:t>
        </w:r>
        <w:r w:rsidRPr="00467D18">
          <w:rPr>
            <w:rFonts w:hint="eastAsia"/>
            <w:rtl/>
            <w:rPrChange w:id="5017" w:author="Microsoft account" w:date="2025-10-18T13:13:00Z">
              <w:rPr>
                <w:rFonts w:hint="eastAsia"/>
                <w:rtl/>
              </w:rPr>
            </w:rPrChange>
          </w:rPr>
          <w:t>رتر</w:t>
        </w:r>
        <w:r w:rsidRPr="00467D18">
          <w:rPr>
            <w:rtl/>
            <w:rPrChange w:id="5018" w:author="Microsoft account" w:date="2025-10-18T13:13:00Z">
              <w:rPr>
                <w:rtl/>
              </w:rPr>
            </w:rPrChange>
          </w:rPr>
          <w:t xml:space="preserve"> </w:t>
        </w:r>
        <w:r w:rsidRPr="00467D18">
          <w:rPr>
            <w:rFonts w:hint="eastAsia"/>
            <w:rtl/>
            <w:rPrChange w:id="5019" w:author="Microsoft account" w:date="2025-10-18T13:13:00Z">
              <w:rPr>
                <w:rFonts w:hint="eastAsia"/>
                <w:rtl/>
              </w:rPr>
            </w:rPrChange>
          </w:rPr>
          <w:t>باشه</w:t>
        </w:r>
        <w:r w:rsidRPr="00467D18">
          <w:rPr>
            <w:rPrChange w:id="5020" w:author="Microsoft account" w:date="2025-10-18T13:13:00Z">
              <w:rPr/>
            </w:rPrChange>
          </w:rPr>
          <w:t>.</w:t>
        </w:r>
      </w:ins>
    </w:p>
    <w:p w14:paraId="0C992F39" w14:textId="77777777" w:rsidR="00736275" w:rsidRPr="00467D18" w:rsidRDefault="00736275">
      <w:pPr>
        <w:pStyle w:val="AIDescription"/>
        <w:rPr>
          <w:ins w:id="5021" w:author="Microsoft account" w:date="2025-10-18T13:13:00Z"/>
          <w:rtl/>
          <w:rPrChange w:id="5022" w:author="Microsoft account" w:date="2025-10-18T13:13:00Z">
            <w:rPr>
              <w:ins w:id="5023" w:author="Microsoft account" w:date="2025-10-18T13:13:00Z"/>
              <w:rtl/>
              <w:lang w:bidi="fa-IR"/>
            </w:rPr>
          </w:rPrChange>
        </w:rPr>
        <w:pPrChange w:id="5024" w:author="Microsoft account" w:date="2025-10-19T11:25:00Z">
          <w:pPr>
            <w:spacing w:after="0" w:line="276" w:lineRule="auto"/>
          </w:pPr>
        </w:pPrChange>
      </w:pPr>
      <w:ins w:id="5025" w:author="Microsoft account" w:date="2025-10-18T13:13:00Z">
        <w:r w:rsidRPr="00467D18">
          <w:rPr>
            <w:rtl/>
            <w:rPrChange w:id="5026" w:author="Microsoft account" w:date="2025-10-18T13:13:00Z">
              <w:rPr>
                <w:rtl/>
                <w:lang w:bidi="fa-IR"/>
              </w:rPr>
            </w:rPrChange>
          </w:rPr>
          <w:t>۱</w:t>
        </w:r>
        <w:r w:rsidRPr="00467D18">
          <w:rPr>
            <w:rPrChange w:id="5027" w:author="Microsoft account" w:date="2025-10-18T13:13:00Z">
              <w:rPr/>
            </w:rPrChange>
          </w:rPr>
          <w:t xml:space="preserve">. </w:t>
        </w:r>
        <w:r w:rsidRPr="00467D18">
          <w:rPr>
            <w:rtl/>
            <w:rPrChange w:id="5028" w:author="Microsoft account" w:date="2025-10-18T13:13:00Z">
              <w:rPr>
                <w:rtl/>
              </w:rPr>
            </w:rPrChange>
          </w:rPr>
          <w:t>سهولت در تغ</w:t>
        </w:r>
        <w:r w:rsidRPr="00467D18">
          <w:rPr>
            <w:rFonts w:hint="cs"/>
            <w:rtl/>
            <w:rPrChange w:id="5029" w:author="Microsoft account" w:date="2025-10-18T13:13:00Z">
              <w:rPr>
                <w:rFonts w:hint="cs"/>
                <w:rtl/>
              </w:rPr>
            </w:rPrChange>
          </w:rPr>
          <w:t>یی</w:t>
        </w:r>
        <w:r w:rsidRPr="00467D18">
          <w:rPr>
            <w:rFonts w:hint="eastAsia"/>
            <w:rtl/>
            <w:rPrChange w:id="5030" w:author="Microsoft account" w:date="2025-10-18T13:13:00Z">
              <w:rPr>
                <w:rFonts w:hint="eastAsia"/>
                <w:rtl/>
              </w:rPr>
            </w:rPrChange>
          </w:rPr>
          <w:t>ر</w:t>
        </w:r>
        <w:r w:rsidRPr="00467D18">
          <w:rPr>
            <w:rtl/>
            <w:rPrChange w:id="5031" w:author="Microsoft account" w:date="2025-10-18T13:13:00Z">
              <w:rPr>
                <w:rtl/>
              </w:rPr>
            </w:rPrChange>
          </w:rPr>
          <w:t xml:space="preserve"> </w:t>
        </w:r>
        <w:r w:rsidRPr="00467D18">
          <w:rPr>
            <w:rFonts w:hint="eastAsia"/>
            <w:rtl/>
            <w:rPrChange w:id="5032" w:author="Microsoft account" w:date="2025-10-18T13:13:00Z">
              <w:rPr>
                <w:rFonts w:hint="eastAsia"/>
                <w:rtl/>
              </w:rPr>
            </w:rPrChange>
          </w:rPr>
          <w:t>تنظ</w:t>
        </w:r>
        <w:r w:rsidRPr="00467D18">
          <w:rPr>
            <w:rFonts w:hint="cs"/>
            <w:rtl/>
            <w:rPrChange w:id="5033" w:author="Microsoft account" w:date="2025-10-18T13:13:00Z">
              <w:rPr>
                <w:rFonts w:hint="cs"/>
                <w:rtl/>
              </w:rPr>
            </w:rPrChange>
          </w:rPr>
          <w:t>ی</w:t>
        </w:r>
        <w:r w:rsidRPr="00467D18">
          <w:rPr>
            <w:rFonts w:hint="eastAsia"/>
            <w:rtl/>
            <w:rPrChange w:id="5034" w:author="Microsoft account" w:date="2025-10-18T13:13:00Z">
              <w:rPr>
                <w:rFonts w:hint="eastAsia"/>
                <w:rtl/>
              </w:rPr>
            </w:rPrChange>
          </w:rPr>
          <w:t>مات</w:t>
        </w:r>
        <w:r w:rsidRPr="00467D18">
          <w:rPr>
            <w:rPrChange w:id="5035" w:author="Microsoft account" w:date="2025-10-18T13:13:00Z">
              <w:rPr/>
            </w:rPrChange>
          </w:rPr>
          <w:t xml:space="preserve"> (Easy Configuration Change)</w:t>
        </w:r>
      </w:ins>
    </w:p>
    <w:p w14:paraId="24DBB68D" w14:textId="77777777" w:rsidR="00736275" w:rsidRPr="00467D18" w:rsidRDefault="00736275">
      <w:pPr>
        <w:pStyle w:val="AIDescription"/>
        <w:rPr>
          <w:ins w:id="5036" w:author="Microsoft account" w:date="2025-10-18T13:13:00Z"/>
          <w:rtl/>
          <w:rPrChange w:id="5037" w:author="Microsoft account" w:date="2025-10-18T13:13:00Z">
            <w:rPr>
              <w:ins w:id="5038" w:author="Microsoft account" w:date="2025-10-18T13:13:00Z"/>
              <w:rtl/>
              <w:lang w:bidi="fa-IR"/>
            </w:rPr>
          </w:rPrChange>
        </w:rPr>
        <w:pPrChange w:id="5039" w:author="Microsoft account" w:date="2025-10-19T11:25:00Z">
          <w:pPr>
            <w:spacing w:after="0" w:line="276" w:lineRule="auto"/>
          </w:pPr>
        </w:pPrChange>
      </w:pPr>
      <w:ins w:id="5040" w:author="Microsoft account" w:date="2025-10-18T13:13:00Z">
        <w:r w:rsidRPr="00467D18">
          <w:rPr>
            <w:rtl/>
            <w:rPrChange w:id="5041" w:author="Microsoft account" w:date="2025-10-18T13:13:00Z">
              <w:rPr>
                <w:rtl/>
              </w:rPr>
            </w:rPrChange>
          </w:rPr>
          <w:t>به جا</w:t>
        </w:r>
        <w:r w:rsidRPr="00467D18">
          <w:rPr>
            <w:rFonts w:hint="cs"/>
            <w:rtl/>
            <w:rPrChange w:id="5042" w:author="Microsoft account" w:date="2025-10-18T13:13:00Z">
              <w:rPr>
                <w:rFonts w:hint="cs"/>
                <w:rtl/>
              </w:rPr>
            </w:rPrChange>
          </w:rPr>
          <w:t>ی</w:t>
        </w:r>
        <w:r w:rsidRPr="00467D18">
          <w:rPr>
            <w:rtl/>
            <w:rPrChange w:id="5043" w:author="Microsoft account" w:date="2025-10-18T13:13:00Z">
              <w:rPr>
                <w:rtl/>
              </w:rPr>
            </w:rPrChange>
          </w:rPr>
          <w:t xml:space="preserve"> ا</w:t>
        </w:r>
        <w:r w:rsidRPr="00467D18">
          <w:rPr>
            <w:rFonts w:hint="cs"/>
            <w:rtl/>
            <w:rPrChange w:id="5044" w:author="Microsoft account" w:date="2025-10-18T13:13:00Z">
              <w:rPr>
                <w:rFonts w:hint="cs"/>
                <w:rtl/>
              </w:rPr>
            </w:rPrChange>
          </w:rPr>
          <w:t>ی</w:t>
        </w:r>
        <w:r w:rsidRPr="00467D18">
          <w:rPr>
            <w:rFonts w:hint="eastAsia"/>
            <w:rtl/>
            <w:rPrChange w:id="5045" w:author="Microsoft account" w:date="2025-10-18T13:13:00Z">
              <w:rPr>
                <w:rFonts w:hint="eastAsia"/>
                <w:rtl/>
              </w:rPr>
            </w:rPrChange>
          </w:rPr>
          <w:t>نکه</w:t>
        </w:r>
        <w:r w:rsidRPr="00467D18">
          <w:rPr>
            <w:rtl/>
            <w:rPrChange w:id="5046" w:author="Microsoft account" w:date="2025-10-18T13:13:00Z">
              <w:rPr>
                <w:rtl/>
              </w:rPr>
            </w:rPrChange>
          </w:rPr>
          <w:t xml:space="preserve"> </w:t>
        </w:r>
        <w:r w:rsidRPr="00467D18">
          <w:rPr>
            <w:rFonts w:hint="eastAsia"/>
            <w:rtl/>
            <w:rPrChange w:id="5047" w:author="Microsoft account" w:date="2025-10-18T13:13:00Z">
              <w:rPr>
                <w:rFonts w:hint="eastAsia"/>
                <w:rtl/>
              </w:rPr>
            </w:rPrChange>
          </w:rPr>
          <w:t>تنظ</w:t>
        </w:r>
        <w:r w:rsidRPr="00467D18">
          <w:rPr>
            <w:rFonts w:hint="cs"/>
            <w:rtl/>
            <w:rPrChange w:id="5048" w:author="Microsoft account" w:date="2025-10-18T13:13:00Z">
              <w:rPr>
                <w:rFonts w:hint="cs"/>
                <w:rtl/>
              </w:rPr>
            </w:rPrChange>
          </w:rPr>
          <w:t>ی</w:t>
        </w:r>
        <w:r w:rsidRPr="00467D18">
          <w:rPr>
            <w:rFonts w:hint="eastAsia"/>
            <w:rtl/>
            <w:rPrChange w:id="5049" w:author="Microsoft account" w:date="2025-10-18T13:13:00Z">
              <w:rPr>
                <w:rFonts w:hint="eastAsia"/>
                <w:rtl/>
              </w:rPr>
            </w:rPrChange>
          </w:rPr>
          <w:t>مات</w:t>
        </w:r>
        <w:r w:rsidRPr="00467D18">
          <w:rPr>
            <w:rtl/>
            <w:rPrChange w:id="5050" w:author="Microsoft account" w:date="2025-10-18T13:13:00Z">
              <w:rPr>
                <w:rtl/>
              </w:rPr>
            </w:rPrChange>
          </w:rPr>
          <w:t xml:space="preserve"> </w:t>
        </w:r>
        <w:r w:rsidRPr="00467D18">
          <w:rPr>
            <w:rFonts w:hint="eastAsia"/>
            <w:rtl/>
            <w:rPrChange w:id="5051" w:author="Microsoft account" w:date="2025-10-18T13:13:00Z">
              <w:rPr>
                <w:rFonts w:hint="eastAsia"/>
                <w:rtl/>
              </w:rPr>
            </w:rPrChange>
          </w:rPr>
          <w:t>رو</w:t>
        </w:r>
        <w:r w:rsidRPr="00467D18">
          <w:rPr>
            <w:rtl/>
            <w:rPrChange w:id="5052" w:author="Microsoft account" w:date="2025-10-18T13:13:00Z">
              <w:rPr>
                <w:rtl/>
              </w:rPr>
            </w:rPrChange>
          </w:rPr>
          <w:t xml:space="preserve"> </w:t>
        </w:r>
        <w:r w:rsidRPr="00467D18">
          <w:rPr>
            <w:rFonts w:hint="eastAsia"/>
            <w:rtl/>
            <w:rPrChange w:id="5053" w:author="Microsoft account" w:date="2025-10-18T13:13:00Z">
              <w:rPr>
                <w:rFonts w:hint="eastAsia"/>
                <w:rtl/>
              </w:rPr>
            </w:rPrChange>
          </w:rPr>
          <w:t>مستق</w:t>
        </w:r>
        <w:r w:rsidRPr="00467D18">
          <w:rPr>
            <w:rFonts w:hint="cs"/>
            <w:rtl/>
            <w:rPrChange w:id="5054" w:author="Microsoft account" w:date="2025-10-18T13:13:00Z">
              <w:rPr>
                <w:rFonts w:hint="cs"/>
                <w:rtl/>
              </w:rPr>
            </w:rPrChange>
          </w:rPr>
          <w:t>ی</w:t>
        </w:r>
        <w:r w:rsidRPr="00467D18">
          <w:rPr>
            <w:rFonts w:hint="eastAsia"/>
            <w:rtl/>
            <w:rPrChange w:id="5055" w:author="Microsoft account" w:date="2025-10-18T13:13:00Z">
              <w:rPr>
                <w:rFonts w:hint="eastAsia"/>
                <w:rtl/>
              </w:rPr>
            </w:rPrChange>
          </w:rPr>
          <w:t>ماً</w:t>
        </w:r>
        <w:r w:rsidRPr="00467D18">
          <w:rPr>
            <w:rtl/>
            <w:rPrChange w:id="5056" w:author="Microsoft account" w:date="2025-10-18T13:13:00Z">
              <w:rPr>
                <w:rtl/>
              </w:rPr>
            </w:rPrChange>
          </w:rPr>
          <w:t xml:space="preserve"> </w:t>
        </w:r>
        <w:r w:rsidRPr="00467D18">
          <w:rPr>
            <w:rFonts w:hint="eastAsia"/>
            <w:rtl/>
            <w:rPrChange w:id="5057" w:author="Microsoft account" w:date="2025-10-18T13:13:00Z">
              <w:rPr>
                <w:rFonts w:hint="eastAsia"/>
                <w:rtl/>
              </w:rPr>
            </w:rPrChange>
          </w:rPr>
          <w:t>داخل</w:t>
        </w:r>
        <w:r w:rsidRPr="00467D18">
          <w:rPr>
            <w:rtl/>
            <w:rPrChange w:id="5058" w:author="Microsoft account" w:date="2025-10-18T13:13:00Z">
              <w:rPr>
                <w:rtl/>
              </w:rPr>
            </w:rPrChange>
          </w:rPr>
          <w:t xml:space="preserve"> </w:t>
        </w:r>
        <w:r w:rsidRPr="00467D18">
          <w:rPr>
            <w:rFonts w:hint="eastAsia"/>
            <w:rtl/>
            <w:rPrChange w:id="5059" w:author="Microsoft account" w:date="2025-10-18T13:13:00Z">
              <w:rPr>
                <w:rFonts w:hint="eastAsia"/>
                <w:rtl/>
              </w:rPr>
            </w:rPrChange>
          </w:rPr>
          <w:t>کدها</w:t>
        </w:r>
        <w:r w:rsidRPr="00467D18">
          <w:rPr>
            <w:rFonts w:hint="cs"/>
            <w:rtl/>
            <w:rPrChange w:id="5060" w:author="Microsoft account" w:date="2025-10-18T13:13:00Z">
              <w:rPr>
                <w:rFonts w:hint="cs"/>
                <w:rtl/>
              </w:rPr>
            </w:rPrChange>
          </w:rPr>
          <w:t>ی</w:t>
        </w:r>
        <w:r w:rsidRPr="00467D18">
          <w:rPr>
            <w:rtl/>
            <w:rPrChange w:id="5061" w:author="Microsoft account" w:date="2025-10-18T13:13:00Z">
              <w:rPr>
                <w:rtl/>
              </w:rPr>
            </w:rPrChange>
          </w:rPr>
          <w:t xml:space="preserve"> </w:t>
        </w:r>
        <w:r w:rsidRPr="00467D18">
          <w:rPr>
            <w:rFonts w:hint="eastAsia"/>
            <w:rtl/>
            <w:rPrChange w:id="5062" w:author="Microsoft account" w:date="2025-10-18T13:13:00Z">
              <w:rPr>
                <w:rFonts w:hint="eastAsia"/>
                <w:rtl/>
              </w:rPr>
            </w:rPrChange>
          </w:rPr>
          <w:t>پا</w:t>
        </w:r>
        <w:r w:rsidRPr="00467D18">
          <w:rPr>
            <w:rFonts w:hint="cs"/>
            <w:rtl/>
            <w:rPrChange w:id="5063" w:author="Microsoft account" w:date="2025-10-18T13:13:00Z">
              <w:rPr>
                <w:rFonts w:hint="cs"/>
                <w:rtl/>
              </w:rPr>
            </w:rPrChange>
          </w:rPr>
          <w:t>ی</w:t>
        </w:r>
        <w:r w:rsidRPr="00467D18">
          <w:rPr>
            <w:rFonts w:hint="eastAsia"/>
            <w:rtl/>
            <w:rPrChange w:id="5064" w:author="Microsoft account" w:date="2025-10-18T13:13:00Z">
              <w:rPr>
                <w:rFonts w:hint="eastAsia"/>
                <w:rtl/>
              </w:rPr>
            </w:rPrChange>
          </w:rPr>
          <w:t>تون</w:t>
        </w:r>
        <w:r w:rsidRPr="00467D18">
          <w:rPr>
            <w:rPrChange w:id="5065" w:author="Microsoft account" w:date="2025-10-18T13:13:00Z">
              <w:rPr/>
            </w:rPrChange>
          </w:rPr>
          <w:t xml:space="preserve"> (</w:t>
        </w:r>
        <w:r w:rsidRPr="00467D18">
          <w:rPr>
            <w:rtl/>
            <w:rPrChange w:id="5066" w:author="Microsoft account" w:date="2025-10-18T13:13:00Z">
              <w:rPr>
                <w:rtl/>
              </w:rPr>
            </w:rPrChange>
          </w:rPr>
          <w:t>مثل فا</w:t>
        </w:r>
        <w:r w:rsidRPr="00467D18">
          <w:rPr>
            <w:rFonts w:hint="cs"/>
            <w:rtl/>
            <w:rPrChange w:id="5067" w:author="Microsoft account" w:date="2025-10-18T13:13:00Z">
              <w:rPr>
                <w:rFonts w:hint="cs"/>
                <w:rtl/>
              </w:rPr>
            </w:rPrChange>
          </w:rPr>
          <w:t>ی</w:t>
        </w:r>
        <w:r w:rsidRPr="00467D18">
          <w:rPr>
            <w:rFonts w:hint="eastAsia"/>
            <w:rtl/>
            <w:rPrChange w:id="5068" w:author="Microsoft account" w:date="2025-10-18T13:13:00Z">
              <w:rPr>
                <w:rFonts w:hint="eastAsia"/>
                <w:rtl/>
              </w:rPr>
            </w:rPrChange>
          </w:rPr>
          <w:t>ل</w:t>
        </w:r>
        <w:r w:rsidRPr="00467D18">
          <w:rPr>
            <w:rPrChange w:id="5069" w:author="Microsoft account" w:date="2025-10-18T13:13:00Z">
              <w:rPr/>
            </w:rPrChange>
          </w:rPr>
          <w:t xml:space="preserve"> settings.py) </w:t>
        </w:r>
        <w:r w:rsidRPr="00467D18">
          <w:rPr>
            <w:rtl/>
            <w:rPrChange w:id="5070" w:author="Microsoft account" w:date="2025-10-18T13:13:00Z">
              <w:rPr>
                <w:rtl/>
              </w:rPr>
            </w:rPrChange>
          </w:rPr>
          <w:t>بنو</w:t>
        </w:r>
        <w:r w:rsidRPr="00467D18">
          <w:rPr>
            <w:rFonts w:hint="cs"/>
            <w:rtl/>
            <w:rPrChange w:id="5071" w:author="Microsoft account" w:date="2025-10-18T13:13:00Z">
              <w:rPr>
                <w:rFonts w:hint="cs"/>
                <w:rtl/>
              </w:rPr>
            </w:rPrChange>
          </w:rPr>
          <w:t>ی</w:t>
        </w:r>
        <w:r w:rsidRPr="00467D18">
          <w:rPr>
            <w:rFonts w:hint="eastAsia"/>
            <w:rtl/>
            <w:rPrChange w:id="5072" w:author="Microsoft account" w:date="2025-10-18T13:13:00Z">
              <w:rPr>
                <w:rFonts w:hint="eastAsia"/>
                <w:rtl/>
              </w:rPr>
            </w:rPrChange>
          </w:rPr>
          <w:t>س</w:t>
        </w:r>
        <w:r w:rsidRPr="00467D18">
          <w:rPr>
            <w:rFonts w:hint="cs"/>
            <w:rtl/>
            <w:rPrChange w:id="5073" w:author="Microsoft account" w:date="2025-10-18T13:13:00Z">
              <w:rPr>
                <w:rFonts w:hint="cs"/>
                <w:rtl/>
              </w:rPr>
            </w:rPrChange>
          </w:rPr>
          <w:t>ی</w:t>
        </w:r>
        <w:r w:rsidRPr="00467D18">
          <w:rPr>
            <w:rFonts w:hint="eastAsia"/>
            <w:rtl/>
            <w:rPrChange w:id="5074" w:author="Microsoft account" w:date="2025-10-18T13:13:00Z">
              <w:rPr>
                <w:rFonts w:hint="eastAsia"/>
                <w:rtl/>
              </w:rPr>
            </w:rPrChange>
          </w:rPr>
          <w:t>،</w:t>
        </w:r>
        <w:r w:rsidRPr="00467D18">
          <w:rPr>
            <w:rtl/>
            <w:rPrChange w:id="5075" w:author="Microsoft account" w:date="2025-10-18T13:13:00Z">
              <w:rPr>
                <w:rtl/>
              </w:rPr>
            </w:rPrChange>
          </w:rPr>
          <w:t xml:space="preserve"> </w:t>
        </w:r>
        <w:r w:rsidRPr="00467D18">
          <w:rPr>
            <w:rFonts w:hint="eastAsia"/>
            <w:rtl/>
            <w:rPrChange w:id="5076" w:author="Microsoft account" w:date="2025-10-18T13:13:00Z">
              <w:rPr>
                <w:rFonts w:hint="eastAsia"/>
                <w:rtl/>
              </w:rPr>
            </w:rPrChange>
          </w:rPr>
          <w:t>آن‌ها</w:t>
        </w:r>
        <w:r w:rsidRPr="00467D18">
          <w:rPr>
            <w:rtl/>
            <w:rPrChange w:id="5077" w:author="Microsoft account" w:date="2025-10-18T13:13:00Z">
              <w:rPr>
                <w:rtl/>
              </w:rPr>
            </w:rPrChange>
          </w:rPr>
          <w:t xml:space="preserve"> </w:t>
        </w:r>
        <w:r w:rsidRPr="00467D18">
          <w:rPr>
            <w:rFonts w:hint="eastAsia"/>
            <w:rtl/>
            <w:rPrChange w:id="5078" w:author="Microsoft account" w:date="2025-10-18T13:13:00Z">
              <w:rPr>
                <w:rFonts w:hint="eastAsia"/>
                <w:rtl/>
              </w:rPr>
            </w:rPrChange>
          </w:rPr>
          <w:t>را</w:t>
        </w:r>
        <w:r w:rsidRPr="00467D18">
          <w:rPr>
            <w:rtl/>
            <w:rPrChange w:id="5079" w:author="Microsoft account" w:date="2025-10-18T13:13:00Z">
              <w:rPr>
                <w:rtl/>
              </w:rPr>
            </w:rPrChange>
          </w:rPr>
          <w:t xml:space="preserve"> </w:t>
        </w:r>
        <w:r w:rsidRPr="00467D18">
          <w:rPr>
            <w:rFonts w:hint="eastAsia"/>
            <w:rtl/>
            <w:rPrChange w:id="5080" w:author="Microsoft account" w:date="2025-10-18T13:13:00Z">
              <w:rPr>
                <w:rFonts w:hint="eastAsia"/>
                <w:rtl/>
              </w:rPr>
            </w:rPrChange>
          </w:rPr>
          <w:t>به</w:t>
        </w:r>
        <w:r w:rsidRPr="00467D18">
          <w:rPr>
            <w:rtl/>
            <w:rPrChange w:id="5081" w:author="Microsoft account" w:date="2025-10-18T13:13:00Z">
              <w:rPr>
                <w:rtl/>
              </w:rPr>
            </w:rPrChange>
          </w:rPr>
          <w:t xml:space="preserve"> </w:t>
        </w:r>
        <w:r w:rsidRPr="00467D18">
          <w:rPr>
            <w:rFonts w:hint="eastAsia"/>
            <w:rtl/>
            <w:rPrChange w:id="5082" w:author="Microsoft account" w:date="2025-10-18T13:13:00Z">
              <w:rPr>
                <w:rFonts w:hint="eastAsia"/>
                <w:rtl/>
              </w:rPr>
            </w:rPrChange>
          </w:rPr>
          <w:t>مح</w:t>
        </w:r>
        <w:r w:rsidRPr="00467D18">
          <w:rPr>
            <w:rFonts w:hint="cs"/>
            <w:rtl/>
            <w:rPrChange w:id="5083" w:author="Microsoft account" w:date="2025-10-18T13:13:00Z">
              <w:rPr>
                <w:rFonts w:hint="cs"/>
                <w:rtl/>
              </w:rPr>
            </w:rPrChange>
          </w:rPr>
          <w:t>ی</w:t>
        </w:r>
        <w:r w:rsidRPr="00467D18">
          <w:rPr>
            <w:rFonts w:hint="eastAsia"/>
            <w:rtl/>
            <w:rPrChange w:id="5084" w:author="Microsoft account" w:date="2025-10-18T13:13:00Z">
              <w:rPr>
                <w:rFonts w:hint="eastAsia"/>
                <w:rtl/>
              </w:rPr>
            </w:rPrChange>
          </w:rPr>
          <w:t>ط</w:t>
        </w:r>
        <w:r w:rsidRPr="00467D18">
          <w:rPr>
            <w:rtl/>
            <w:rPrChange w:id="5085" w:author="Microsoft account" w:date="2025-10-18T13:13:00Z">
              <w:rPr>
                <w:rtl/>
              </w:rPr>
            </w:rPrChange>
          </w:rPr>
          <w:t xml:space="preserve"> </w:t>
        </w:r>
        <w:r w:rsidRPr="00467D18">
          <w:rPr>
            <w:rFonts w:hint="eastAsia"/>
            <w:rtl/>
            <w:rPrChange w:id="5086" w:author="Microsoft account" w:date="2025-10-18T13:13:00Z">
              <w:rPr>
                <w:rFonts w:hint="eastAsia"/>
                <w:rtl/>
              </w:rPr>
            </w:rPrChange>
          </w:rPr>
          <w:t>خارج</w:t>
        </w:r>
        <w:r w:rsidRPr="00467D18">
          <w:rPr>
            <w:rFonts w:hint="cs"/>
            <w:rtl/>
            <w:rPrChange w:id="5087" w:author="Microsoft account" w:date="2025-10-18T13:13:00Z">
              <w:rPr>
                <w:rFonts w:hint="cs"/>
                <w:rtl/>
              </w:rPr>
            </w:rPrChange>
          </w:rPr>
          <w:t>ی</w:t>
        </w:r>
        <w:r w:rsidRPr="00467D18">
          <w:rPr>
            <w:rtl/>
            <w:rPrChange w:id="5088" w:author="Microsoft account" w:date="2025-10-18T13:13:00Z">
              <w:rPr>
                <w:rtl/>
              </w:rPr>
            </w:rPrChange>
          </w:rPr>
          <w:t xml:space="preserve"> </w:t>
        </w:r>
        <w:r w:rsidRPr="00467D18">
          <w:rPr>
            <w:rFonts w:hint="eastAsia"/>
            <w:rtl/>
            <w:rPrChange w:id="5089" w:author="Microsoft account" w:date="2025-10-18T13:13:00Z">
              <w:rPr>
                <w:rFonts w:hint="eastAsia"/>
                <w:rtl/>
              </w:rPr>
            </w:rPrChange>
          </w:rPr>
          <w:t>منتقل</w:t>
        </w:r>
        <w:r w:rsidRPr="00467D18">
          <w:rPr>
            <w:rtl/>
            <w:rPrChange w:id="5090" w:author="Microsoft account" w:date="2025-10-18T13:13:00Z">
              <w:rPr>
                <w:rtl/>
              </w:rPr>
            </w:rPrChange>
          </w:rPr>
          <w:t xml:space="preserve"> </w:t>
        </w:r>
        <w:r w:rsidRPr="00467D18">
          <w:rPr>
            <w:rFonts w:hint="eastAsia"/>
            <w:rtl/>
            <w:rPrChange w:id="5091" w:author="Microsoft account" w:date="2025-10-18T13:13:00Z">
              <w:rPr>
                <w:rFonts w:hint="eastAsia"/>
                <w:rtl/>
              </w:rPr>
            </w:rPrChange>
          </w:rPr>
          <w:t>م</w:t>
        </w:r>
        <w:r w:rsidRPr="00467D18">
          <w:rPr>
            <w:rFonts w:hint="cs"/>
            <w:rtl/>
            <w:rPrChange w:id="5092" w:author="Microsoft account" w:date="2025-10-18T13:13:00Z">
              <w:rPr>
                <w:rFonts w:hint="cs"/>
                <w:rtl/>
              </w:rPr>
            </w:rPrChange>
          </w:rPr>
          <w:t>ی‌</w:t>
        </w:r>
        <w:r w:rsidRPr="00467D18">
          <w:rPr>
            <w:rFonts w:hint="eastAsia"/>
            <w:rtl/>
            <w:rPrChange w:id="5093" w:author="Microsoft account" w:date="2025-10-18T13:13:00Z">
              <w:rPr>
                <w:rFonts w:hint="eastAsia"/>
                <w:rtl/>
              </w:rPr>
            </w:rPrChange>
          </w:rPr>
          <w:t>کن</w:t>
        </w:r>
        <w:r w:rsidRPr="00467D18">
          <w:rPr>
            <w:rFonts w:hint="cs"/>
            <w:rtl/>
            <w:rPrChange w:id="5094" w:author="Microsoft account" w:date="2025-10-18T13:13:00Z">
              <w:rPr>
                <w:rFonts w:hint="cs"/>
                <w:rtl/>
              </w:rPr>
            </w:rPrChange>
          </w:rPr>
          <w:t>ی</w:t>
        </w:r>
        <w:r w:rsidRPr="00467D18">
          <w:rPr>
            <w:rPrChange w:id="5095" w:author="Microsoft account" w:date="2025-10-18T13:13:00Z">
              <w:rPr/>
            </w:rPrChange>
          </w:rPr>
          <w:t>.</w:t>
        </w:r>
      </w:ins>
    </w:p>
    <w:p w14:paraId="6F616550" w14:textId="77777777" w:rsidR="00736275" w:rsidRPr="00467D18" w:rsidRDefault="00736275">
      <w:pPr>
        <w:pStyle w:val="AIDescription"/>
        <w:rPr>
          <w:ins w:id="5096" w:author="Microsoft account" w:date="2025-10-18T13:13:00Z"/>
          <w:rtl/>
          <w:rPrChange w:id="5097" w:author="Microsoft account" w:date="2025-10-18T13:13:00Z">
            <w:rPr>
              <w:ins w:id="5098" w:author="Microsoft account" w:date="2025-10-18T13:13:00Z"/>
              <w:rtl/>
              <w:lang w:bidi="fa-IR"/>
            </w:rPr>
          </w:rPrChange>
        </w:rPr>
        <w:pPrChange w:id="5099" w:author="Microsoft account" w:date="2025-10-19T11:25:00Z">
          <w:pPr>
            <w:spacing w:after="0" w:line="276" w:lineRule="auto"/>
          </w:pPr>
        </w:pPrChange>
      </w:pPr>
      <w:ins w:id="5100" w:author="Microsoft account" w:date="2025-10-18T13:13:00Z">
        <w:r w:rsidRPr="00467D18">
          <w:rPr>
            <w:rPrChange w:id="5101" w:author="Microsoft account" w:date="2025-10-18T13:13:00Z">
              <w:rPr/>
            </w:rPrChange>
          </w:rPr>
          <w:t xml:space="preserve">    </w:t>
        </w:r>
        <w:r w:rsidRPr="00467D18">
          <w:rPr>
            <w:rtl/>
            <w:rPrChange w:id="5102" w:author="Microsoft account" w:date="2025-10-18T13:13:00Z">
              <w:rPr>
                <w:rtl/>
              </w:rPr>
            </w:rPrChange>
          </w:rPr>
          <w:t>روش قد</w:t>
        </w:r>
        <w:r w:rsidRPr="00467D18">
          <w:rPr>
            <w:rFonts w:hint="cs"/>
            <w:rtl/>
            <w:rPrChange w:id="5103" w:author="Microsoft account" w:date="2025-10-18T13:13:00Z">
              <w:rPr>
                <w:rFonts w:hint="cs"/>
                <w:rtl/>
              </w:rPr>
            </w:rPrChange>
          </w:rPr>
          <w:t>ی</w:t>
        </w:r>
        <w:r w:rsidRPr="00467D18">
          <w:rPr>
            <w:rFonts w:hint="eastAsia"/>
            <w:rtl/>
            <w:rPrChange w:id="5104" w:author="Microsoft account" w:date="2025-10-18T13:13:00Z">
              <w:rPr>
                <w:rFonts w:hint="eastAsia"/>
                <w:rtl/>
              </w:rPr>
            </w:rPrChange>
          </w:rPr>
          <w:t>م</w:t>
        </w:r>
        <w:r w:rsidRPr="00467D18">
          <w:rPr>
            <w:rFonts w:hint="cs"/>
            <w:rtl/>
            <w:rPrChange w:id="5105" w:author="Microsoft account" w:date="2025-10-18T13:13:00Z">
              <w:rPr>
                <w:rFonts w:hint="cs"/>
                <w:rtl/>
              </w:rPr>
            </w:rPrChange>
          </w:rPr>
          <w:t>ی</w:t>
        </w:r>
        <w:r w:rsidRPr="00467D18">
          <w:rPr>
            <w:rtl/>
            <w:rPrChange w:id="5106" w:author="Microsoft account" w:date="2025-10-18T13:13:00Z">
              <w:rPr>
                <w:rtl/>
              </w:rPr>
            </w:rPrChange>
          </w:rPr>
          <w:t xml:space="preserve"> (سخت): </w:t>
        </w:r>
        <w:r w:rsidRPr="00467D18">
          <w:rPr>
            <w:rFonts w:hint="eastAsia"/>
            <w:rtl/>
            <w:rPrChange w:id="5107" w:author="Microsoft account" w:date="2025-10-18T13:13:00Z">
              <w:rPr>
                <w:rFonts w:hint="eastAsia"/>
                <w:rtl/>
              </w:rPr>
            </w:rPrChange>
          </w:rPr>
          <w:t>برا</w:t>
        </w:r>
        <w:r w:rsidRPr="00467D18">
          <w:rPr>
            <w:rFonts w:hint="cs"/>
            <w:rtl/>
            <w:rPrChange w:id="5108" w:author="Microsoft account" w:date="2025-10-18T13:13:00Z">
              <w:rPr>
                <w:rFonts w:hint="cs"/>
                <w:rtl/>
              </w:rPr>
            </w:rPrChange>
          </w:rPr>
          <w:t>ی</w:t>
        </w:r>
        <w:r w:rsidRPr="00467D18">
          <w:rPr>
            <w:rtl/>
            <w:rPrChange w:id="5109" w:author="Microsoft account" w:date="2025-10-18T13:13:00Z">
              <w:rPr>
                <w:rtl/>
              </w:rPr>
            </w:rPrChange>
          </w:rPr>
          <w:t xml:space="preserve"> </w:t>
        </w:r>
        <w:r w:rsidRPr="00467D18">
          <w:rPr>
            <w:rFonts w:hint="eastAsia"/>
            <w:rtl/>
            <w:rPrChange w:id="5110" w:author="Microsoft account" w:date="2025-10-18T13:13:00Z">
              <w:rPr>
                <w:rFonts w:hint="eastAsia"/>
                <w:rtl/>
              </w:rPr>
            </w:rPrChange>
          </w:rPr>
          <w:t>تغ</w:t>
        </w:r>
        <w:r w:rsidRPr="00467D18">
          <w:rPr>
            <w:rFonts w:hint="cs"/>
            <w:rtl/>
            <w:rPrChange w:id="5111" w:author="Microsoft account" w:date="2025-10-18T13:13:00Z">
              <w:rPr>
                <w:rFonts w:hint="cs"/>
                <w:rtl/>
              </w:rPr>
            </w:rPrChange>
          </w:rPr>
          <w:t>یی</w:t>
        </w:r>
        <w:r w:rsidRPr="00467D18">
          <w:rPr>
            <w:rFonts w:hint="eastAsia"/>
            <w:rtl/>
            <w:rPrChange w:id="5112" w:author="Microsoft account" w:date="2025-10-18T13:13:00Z">
              <w:rPr>
                <w:rFonts w:hint="eastAsia"/>
                <w:rtl/>
              </w:rPr>
            </w:rPrChange>
          </w:rPr>
          <w:t>ر</w:t>
        </w:r>
        <w:r w:rsidRPr="00467D18">
          <w:rPr>
            <w:rtl/>
            <w:rPrChange w:id="5113" w:author="Microsoft account" w:date="2025-10-18T13:13:00Z">
              <w:rPr>
                <w:rtl/>
              </w:rPr>
            </w:rPrChange>
          </w:rPr>
          <w:t xml:space="preserve"> </w:t>
        </w:r>
        <w:r w:rsidRPr="00467D18">
          <w:rPr>
            <w:rFonts w:hint="eastAsia"/>
            <w:rtl/>
            <w:rPrChange w:id="5114" w:author="Microsoft account" w:date="2025-10-18T13:13:00Z">
              <w:rPr>
                <w:rFonts w:hint="eastAsia"/>
                <w:rtl/>
              </w:rPr>
            </w:rPrChange>
          </w:rPr>
          <w:t>مثلاً</w:t>
        </w:r>
        <w:r w:rsidRPr="00467D18">
          <w:rPr>
            <w:rtl/>
            <w:rPrChange w:id="5115" w:author="Microsoft account" w:date="2025-10-18T13:13:00Z">
              <w:rPr>
                <w:rtl/>
              </w:rPr>
            </w:rPrChange>
          </w:rPr>
          <w:t xml:space="preserve"> </w:t>
        </w:r>
        <w:r w:rsidRPr="00467D18">
          <w:rPr>
            <w:rFonts w:hint="eastAsia"/>
            <w:rtl/>
            <w:rPrChange w:id="5116" w:author="Microsoft account" w:date="2025-10-18T13:13:00Z">
              <w:rPr>
                <w:rFonts w:hint="eastAsia"/>
                <w:rtl/>
              </w:rPr>
            </w:rPrChange>
          </w:rPr>
          <w:t>پورت</w:t>
        </w:r>
        <w:r w:rsidRPr="00467D18">
          <w:rPr>
            <w:rtl/>
            <w:rPrChange w:id="5117" w:author="Microsoft account" w:date="2025-10-18T13:13:00Z">
              <w:rPr>
                <w:rtl/>
              </w:rPr>
            </w:rPrChange>
          </w:rPr>
          <w:t xml:space="preserve"> </w:t>
        </w:r>
        <w:r w:rsidRPr="00467D18">
          <w:rPr>
            <w:rFonts w:hint="eastAsia"/>
            <w:rtl/>
            <w:rPrChange w:id="5118" w:author="Microsoft account" w:date="2025-10-18T13:13:00Z">
              <w:rPr>
                <w:rFonts w:hint="eastAsia"/>
                <w:rtl/>
              </w:rPr>
            </w:rPrChange>
          </w:rPr>
          <w:t>د</w:t>
        </w:r>
        <w:r w:rsidRPr="00467D18">
          <w:rPr>
            <w:rFonts w:hint="cs"/>
            <w:rtl/>
            <w:rPrChange w:id="5119" w:author="Microsoft account" w:date="2025-10-18T13:13:00Z">
              <w:rPr>
                <w:rFonts w:hint="cs"/>
                <w:rtl/>
              </w:rPr>
            </w:rPrChange>
          </w:rPr>
          <w:t>ی</w:t>
        </w:r>
        <w:r w:rsidRPr="00467D18">
          <w:rPr>
            <w:rFonts w:hint="eastAsia"/>
            <w:rtl/>
            <w:rPrChange w:id="5120" w:author="Microsoft account" w:date="2025-10-18T13:13:00Z">
              <w:rPr>
                <w:rFonts w:hint="eastAsia"/>
                <w:rtl/>
              </w:rPr>
            </w:rPrChange>
          </w:rPr>
          <w:t>تاب</w:t>
        </w:r>
        <w:r w:rsidRPr="00467D18">
          <w:rPr>
            <w:rFonts w:hint="cs"/>
            <w:rtl/>
            <w:rPrChange w:id="5121" w:author="Microsoft account" w:date="2025-10-18T13:13:00Z">
              <w:rPr>
                <w:rFonts w:hint="cs"/>
                <w:rtl/>
              </w:rPr>
            </w:rPrChange>
          </w:rPr>
          <w:t>ی</w:t>
        </w:r>
        <w:r w:rsidRPr="00467D18">
          <w:rPr>
            <w:rFonts w:hint="eastAsia"/>
            <w:rtl/>
            <w:rPrChange w:id="5122" w:author="Microsoft account" w:date="2025-10-18T13:13:00Z">
              <w:rPr>
                <w:rFonts w:hint="eastAsia"/>
                <w:rtl/>
              </w:rPr>
            </w:rPrChange>
          </w:rPr>
          <w:t>س،</w:t>
        </w:r>
        <w:r w:rsidRPr="00467D18">
          <w:rPr>
            <w:rtl/>
            <w:rPrChange w:id="5123" w:author="Microsoft account" w:date="2025-10-18T13:13:00Z">
              <w:rPr>
                <w:rtl/>
              </w:rPr>
            </w:rPrChange>
          </w:rPr>
          <w:t xml:space="preserve"> </w:t>
        </w:r>
        <w:r w:rsidRPr="00467D18">
          <w:rPr>
            <w:rFonts w:hint="eastAsia"/>
            <w:rtl/>
            <w:rPrChange w:id="5124" w:author="Microsoft account" w:date="2025-10-18T13:13:00Z">
              <w:rPr>
                <w:rFonts w:hint="eastAsia"/>
                <w:rtl/>
              </w:rPr>
            </w:rPrChange>
          </w:rPr>
          <w:t>با</w:t>
        </w:r>
        <w:r w:rsidRPr="00467D18">
          <w:rPr>
            <w:rFonts w:hint="cs"/>
            <w:rtl/>
            <w:rPrChange w:id="5125" w:author="Microsoft account" w:date="2025-10-18T13:13:00Z">
              <w:rPr>
                <w:rFonts w:hint="cs"/>
                <w:rtl/>
              </w:rPr>
            </w:rPrChange>
          </w:rPr>
          <w:t>ی</w:t>
        </w:r>
        <w:r w:rsidRPr="00467D18">
          <w:rPr>
            <w:rFonts w:hint="eastAsia"/>
            <w:rtl/>
            <w:rPrChange w:id="5126" w:author="Microsoft account" w:date="2025-10-18T13:13:00Z">
              <w:rPr>
                <w:rFonts w:hint="eastAsia"/>
                <w:rtl/>
              </w:rPr>
            </w:rPrChange>
          </w:rPr>
          <w:t>د</w:t>
        </w:r>
        <w:r w:rsidRPr="00467D18">
          <w:rPr>
            <w:rtl/>
            <w:rPrChange w:id="5127" w:author="Microsoft account" w:date="2025-10-18T13:13:00Z">
              <w:rPr>
                <w:rtl/>
              </w:rPr>
            </w:rPrChange>
          </w:rPr>
          <w:t xml:space="preserve"> </w:t>
        </w:r>
        <w:r w:rsidRPr="00467D18">
          <w:rPr>
            <w:rFonts w:hint="eastAsia"/>
            <w:rtl/>
            <w:rPrChange w:id="5128" w:author="Microsoft account" w:date="2025-10-18T13:13:00Z">
              <w:rPr>
                <w:rFonts w:hint="eastAsia"/>
                <w:rtl/>
              </w:rPr>
            </w:rPrChange>
          </w:rPr>
          <w:t>فا</w:t>
        </w:r>
        <w:r w:rsidRPr="00467D18">
          <w:rPr>
            <w:rFonts w:hint="cs"/>
            <w:rtl/>
            <w:rPrChange w:id="5129" w:author="Microsoft account" w:date="2025-10-18T13:13:00Z">
              <w:rPr>
                <w:rFonts w:hint="cs"/>
                <w:rtl/>
              </w:rPr>
            </w:rPrChange>
          </w:rPr>
          <w:t>ی</w:t>
        </w:r>
        <w:r w:rsidRPr="00467D18">
          <w:rPr>
            <w:rFonts w:hint="eastAsia"/>
            <w:rtl/>
            <w:rPrChange w:id="5130" w:author="Microsoft account" w:date="2025-10-18T13:13:00Z">
              <w:rPr>
                <w:rFonts w:hint="eastAsia"/>
                <w:rtl/>
              </w:rPr>
            </w:rPrChange>
          </w:rPr>
          <w:t>ل</w:t>
        </w:r>
        <w:r w:rsidRPr="00467D18">
          <w:rPr>
            <w:rtl/>
            <w:rPrChange w:id="5131" w:author="Microsoft account" w:date="2025-10-18T13:13:00Z">
              <w:rPr>
                <w:rtl/>
              </w:rPr>
            </w:rPrChange>
          </w:rPr>
          <w:t xml:space="preserve"> </w:t>
        </w:r>
        <w:r w:rsidRPr="00467D18">
          <w:rPr>
            <w:rFonts w:hint="eastAsia"/>
            <w:rtl/>
            <w:rPrChange w:id="5132" w:author="Microsoft account" w:date="2025-10-18T13:13:00Z">
              <w:rPr>
                <w:rFonts w:hint="eastAsia"/>
                <w:rtl/>
              </w:rPr>
            </w:rPrChange>
          </w:rPr>
          <w:t>کد</w:t>
        </w:r>
        <w:r w:rsidRPr="00467D18">
          <w:rPr>
            <w:rtl/>
            <w:rPrChange w:id="5133" w:author="Microsoft account" w:date="2025-10-18T13:13:00Z">
              <w:rPr>
                <w:rtl/>
              </w:rPr>
            </w:rPrChange>
          </w:rPr>
          <w:t xml:space="preserve"> </w:t>
        </w:r>
        <w:r w:rsidRPr="00467D18">
          <w:rPr>
            <w:rFonts w:hint="eastAsia"/>
            <w:rtl/>
            <w:rPrChange w:id="5134" w:author="Microsoft account" w:date="2025-10-18T13:13:00Z">
              <w:rPr>
                <w:rFonts w:hint="eastAsia"/>
                <w:rtl/>
              </w:rPr>
            </w:rPrChange>
          </w:rPr>
          <w:t>رو</w:t>
        </w:r>
        <w:r w:rsidRPr="00467D18">
          <w:rPr>
            <w:rtl/>
            <w:rPrChange w:id="5135" w:author="Microsoft account" w:date="2025-10-18T13:13:00Z">
              <w:rPr>
                <w:rtl/>
              </w:rPr>
            </w:rPrChange>
          </w:rPr>
          <w:t xml:space="preserve"> </w:t>
        </w:r>
        <w:r w:rsidRPr="00467D18">
          <w:rPr>
            <w:rFonts w:hint="eastAsia"/>
            <w:rtl/>
            <w:rPrChange w:id="5136" w:author="Microsoft account" w:date="2025-10-18T13:13:00Z">
              <w:rPr>
                <w:rFonts w:hint="eastAsia"/>
                <w:rtl/>
              </w:rPr>
            </w:rPrChange>
          </w:rPr>
          <w:t>باز</w:t>
        </w:r>
        <w:r w:rsidRPr="00467D18">
          <w:rPr>
            <w:rtl/>
            <w:rPrChange w:id="5137" w:author="Microsoft account" w:date="2025-10-18T13:13:00Z">
              <w:rPr>
                <w:rtl/>
              </w:rPr>
            </w:rPrChange>
          </w:rPr>
          <w:t xml:space="preserve"> </w:t>
        </w:r>
        <w:r w:rsidRPr="00467D18">
          <w:rPr>
            <w:rFonts w:hint="eastAsia"/>
            <w:rtl/>
            <w:rPrChange w:id="5138" w:author="Microsoft account" w:date="2025-10-18T13:13:00Z">
              <w:rPr>
                <w:rFonts w:hint="eastAsia"/>
                <w:rtl/>
              </w:rPr>
            </w:rPrChange>
          </w:rPr>
          <w:t>کن</w:t>
        </w:r>
        <w:r w:rsidRPr="00467D18">
          <w:rPr>
            <w:rFonts w:hint="cs"/>
            <w:rtl/>
            <w:rPrChange w:id="5139" w:author="Microsoft account" w:date="2025-10-18T13:13:00Z">
              <w:rPr>
                <w:rFonts w:hint="cs"/>
                <w:rtl/>
              </w:rPr>
            </w:rPrChange>
          </w:rPr>
          <w:t>ی</w:t>
        </w:r>
        <w:r w:rsidRPr="00467D18">
          <w:rPr>
            <w:rFonts w:hint="eastAsia"/>
            <w:rtl/>
            <w:rPrChange w:id="5140" w:author="Microsoft account" w:date="2025-10-18T13:13:00Z">
              <w:rPr>
                <w:rFonts w:hint="eastAsia"/>
                <w:rtl/>
              </w:rPr>
            </w:rPrChange>
          </w:rPr>
          <w:t>،</w:t>
        </w:r>
        <w:r w:rsidRPr="00467D18">
          <w:rPr>
            <w:rtl/>
            <w:rPrChange w:id="5141" w:author="Microsoft account" w:date="2025-10-18T13:13:00Z">
              <w:rPr>
                <w:rtl/>
              </w:rPr>
            </w:rPrChange>
          </w:rPr>
          <w:t xml:space="preserve"> </w:t>
        </w:r>
        <w:r w:rsidRPr="00467D18">
          <w:rPr>
            <w:rFonts w:hint="eastAsia"/>
            <w:rtl/>
            <w:rPrChange w:id="5142" w:author="Microsoft account" w:date="2025-10-18T13:13:00Z">
              <w:rPr>
                <w:rFonts w:hint="eastAsia"/>
                <w:rtl/>
              </w:rPr>
            </w:rPrChange>
          </w:rPr>
          <w:t>عدد</w:t>
        </w:r>
        <w:r w:rsidRPr="00467D18">
          <w:rPr>
            <w:rtl/>
            <w:rPrChange w:id="5143" w:author="Microsoft account" w:date="2025-10-18T13:13:00Z">
              <w:rPr>
                <w:rtl/>
              </w:rPr>
            </w:rPrChange>
          </w:rPr>
          <w:t xml:space="preserve"> </w:t>
        </w:r>
        <w:r w:rsidRPr="00467D18">
          <w:rPr>
            <w:rFonts w:hint="eastAsia"/>
            <w:rtl/>
            <w:rPrChange w:id="5144" w:author="Microsoft account" w:date="2025-10-18T13:13:00Z">
              <w:rPr>
                <w:rFonts w:hint="eastAsia"/>
                <w:rtl/>
              </w:rPr>
            </w:rPrChange>
          </w:rPr>
          <w:t>رو</w:t>
        </w:r>
        <w:r w:rsidRPr="00467D18">
          <w:rPr>
            <w:rtl/>
            <w:rPrChange w:id="5145" w:author="Microsoft account" w:date="2025-10-18T13:13:00Z">
              <w:rPr>
                <w:rtl/>
              </w:rPr>
            </w:rPrChange>
          </w:rPr>
          <w:t xml:space="preserve"> </w:t>
        </w:r>
        <w:r w:rsidRPr="00467D18">
          <w:rPr>
            <w:rFonts w:hint="eastAsia"/>
            <w:rtl/>
            <w:rPrChange w:id="5146" w:author="Microsoft account" w:date="2025-10-18T13:13:00Z">
              <w:rPr>
                <w:rFonts w:hint="eastAsia"/>
                <w:rtl/>
              </w:rPr>
            </w:rPrChange>
          </w:rPr>
          <w:t>عوض</w:t>
        </w:r>
        <w:r w:rsidRPr="00467D18">
          <w:rPr>
            <w:rtl/>
            <w:rPrChange w:id="5147" w:author="Microsoft account" w:date="2025-10-18T13:13:00Z">
              <w:rPr>
                <w:rtl/>
              </w:rPr>
            </w:rPrChange>
          </w:rPr>
          <w:t xml:space="preserve"> </w:t>
        </w:r>
        <w:r w:rsidRPr="00467D18">
          <w:rPr>
            <w:rFonts w:hint="eastAsia"/>
            <w:rtl/>
            <w:rPrChange w:id="5148" w:author="Microsoft account" w:date="2025-10-18T13:13:00Z">
              <w:rPr>
                <w:rFonts w:hint="eastAsia"/>
                <w:rtl/>
              </w:rPr>
            </w:rPrChange>
          </w:rPr>
          <w:t>کن</w:t>
        </w:r>
        <w:r w:rsidRPr="00467D18">
          <w:rPr>
            <w:rFonts w:hint="cs"/>
            <w:rtl/>
            <w:rPrChange w:id="5149" w:author="Microsoft account" w:date="2025-10-18T13:13:00Z">
              <w:rPr>
                <w:rFonts w:hint="cs"/>
                <w:rtl/>
              </w:rPr>
            </w:rPrChange>
          </w:rPr>
          <w:t>ی</w:t>
        </w:r>
        <w:r w:rsidRPr="00467D18">
          <w:rPr>
            <w:rFonts w:hint="eastAsia"/>
            <w:rtl/>
            <w:rPrChange w:id="5150" w:author="Microsoft account" w:date="2025-10-18T13:13:00Z">
              <w:rPr>
                <w:rFonts w:hint="eastAsia"/>
                <w:rtl/>
              </w:rPr>
            </w:rPrChange>
          </w:rPr>
          <w:t>،</w:t>
        </w:r>
        <w:r w:rsidRPr="00467D18">
          <w:rPr>
            <w:rtl/>
            <w:rPrChange w:id="5151" w:author="Microsoft account" w:date="2025-10-18T13:13:00Z">
              <w:rPr>
                <w:rtl/>
              </w:rPr>
            </w:rPrChange>
          </w:rPr>
          <w:t xml:space="preserve"> </w:t>
        </w:r>
        <w:r w:rsidRPr="00467D18">
          <w:rPr>
            <w:rFonts w:hint="eastAsia"/>
            <w:rtl/>
            <w:rPrChange w:id="5152" w:author="Microsoft account" w:date="2025-10-18T13:13:00Z">
              <w:rPr>
                <w:rFonts w:hint="eastAsia"/>
                <w:rtl/>
              </w:rPr>
            </w:rPrChange>
          </w:rPr>
          <w:t>و</w:t>
        </w:r>
        <w:r w:rsidRPr="00467D18">
          <w:rPr>
            <w:rtl/>
            <w:rPrChange w:id="5153" w:author="Microsoft account" w:date="2025-10-18T13:13:00Z">
              <w:rPr>
                <w:rtl/>
              </w:rPr>
            </w:rPrChange>
          </w:rPr>
          <w:t xml:space="preserve"> </w:t>
        </w:r>
        <w:r w:rsidRPr="00467D18">
          <w:rPr>
            <w:rFonts w:hint="eastAsia"/>
            <w:rtl/>
            <w:rPrChange w:id="5154" w:author="Microsoft account" w:date="2025-10-18T13:13:00Z">
              <w:rPr>
                <w:rFonts w:hint="eastAsia"/>
                <w:rtl/>
              </w:rPr>
            </w:rPrChange>
          </w:rPr>
          <w:t>دوباره</w:t>
        </w:r>
        <w:r w:rsidRPr="00467D18">
          <w:rPr>
            <w:rtl/>
            <w:rPrChange w:id="5155" w:author="Microsoft account" w:date="2025-10-18T13:13:00Z">
              <w:rPr>
                <w:rtl/>
              </w:rPr>
            </w:rPrChange>
          </w:rPr>
          <w:t xml:space="preserve"> </w:t>
        </w:r>
        <w:r w:rsidRPr="00467D18">
          <w:rPr>
            <w:rFonts w:hint="eastAsia"/>
            <w:rtl/>
            <w:rPrChange w:id="5156" w:author="Microsoft account" w:date="2025-10-18T13:13:00Z">
              <w:rPr>
                <w:rFonts w:hint="eastAsia"/>
                <w:rtl/>
              </w:rPr>
            </w:rPrChange>
          </w:rPr>
          <w:t>برنامه</w:t>
        </w:r>
        <w:r w:rsidRPr="00467D18">
          <w:rPr>
            <w:rtl/>
            <w:rPrChange w:id="5157" w:author="Microsoft account" w:date="2025-10-18T13:13:00Z">
              <w:rPr>
                <w:rtl/>
              </w:rPr>
            </w:rPrChange>
          </w:rPr>
          <w:t xml:space="preserve"> </w:t>
        </w:r>
        <w:r w:rsidRPr="00467D18">
          <w:rPr>
            <w:rFonts w:hint="eastAsia"/>
            <w:rtl/>
            <w:rPrChange w:id="5158" w:author="Microsoft account" w:date="2025-10-18T13:13:00Z">
              <w:rPr>
                <w:rFonts w:hint="eastAsia"/>
                <w:rtl/>
              </w:rPr>
            </w:rPrChange>
          </w:rPr>
          <w:t>رو</w:t>
        </w:r>
        <w:r w:rsidRPr="00467D18">
          <w:rPr>
            <w:rtl/>
            <w:rPrChange w:id="5159" w:author="Microsoft account" w:date="2025-10-18T13:13:00Z">
              <w:rPr>
                <w:rtl/>
              </w:rPr>
            </w:rPrChange>
          </w:rPr>
          <w:t xml:space="preserve"> </w:t>
        </w:r>
        <w:r w:rsidRPr="00467D18">
          <w:rPr>
            <w:rFonts w:hint="eastAsia"/>
            <w:rtl/>
            <w:rPrChange w:id="5160" w:author="Microsoft account" w:date="2025-10-18T13:13:00Z">
              <w:rPr>
                <w:rFonts w:hint="eastAsia"/>
                <w:rtl/>
              </w:rPr>
            </w:rPrChange>
          </w:rPr>
          <w:t>کامپا</w:t>
        </w:r>
        <w:r w:rsidRPr="00467D18">
          <w:rPr>
            <w:rFonts w:hint="cs"/>
            <w:rtl/>
            <w:rPrChange w:id="5161" w:author="Microsoft account" w:date="2025-10-18T13:13:00Z">
              <w:rPr>
                <w:rFonts w:hint="cs"/>
                <w:rtl/>
              </w:rPr>
            </w:rPrChange>
          </w:rPr>
          <w:t>ی</w:t>
        </w:r>
        <w:r w:rsidRPr="00467D18">
          <w:rPr>
            <w:rFonts w:hint="eastAsia"/>
            <w:rtl/>
            <w:rPrChange w:id="5162" w:author="Microsoft account" w:date="2025-10-18T13:13:00Z">
              <w:rPr>
                <w:rFonts w:hint="eastAsia"/>
                <w:rtl/>
              </w:rPr>
            </w:rPrChange>
          </w:rPr>
          <w:t>ل</w:t>
        </w:r>
        <w:r w:rsidRPr="00467D18">
          <w:rPr>
            <w:rtl/>
            <w:rPrChange w:id="5163" w:author="Microsoft account" w:date="2025-10-18T13:13:00Z">
              <w:rPr>
                <w:rtl/>
              </w:rPr>
            </w:rPrChange>
          </w:rPr>
          <w:t xml:space="preserve"> </w:t>
        </w:r>
        <w:r w:rsidRPr="00467D18">
          <w:rPr>
            <w:rFonts w:hint="cs"/>
            <w:rtl/>
            <w:rPrChange w:id="5164" w:author="Microsoft account" w:date="2025-10-18T13:13:00Z">
              <w:rPr>
                <w:rFonts w:hint="cs"/>
                <w:rtl/>
              </w:rPr>
            </w:rPrChange>
          </w:rPr>
          <w:t>ی</w:t>
        </w:r>
        <w:r w:rsidRPr="00467D18">
          <w:rPr>
            <w:rFonts w:hint="eastAsia"/>
            <w:rtl/>
            <w:rPrChange w:id="5165" w:author="Microsoft account" w:date="2025-10-18T13:13:00Z">
              <w:rPr>
                <w:rFonts w:hint="eastAsia"/>
                <w:rtl/>
              </w:rPr>
            </w:rPrChange>
          </w:rPr>
          <w:t>ا</w:t>
        </w:r>
        <w:r w:rsidRPr="00467D18">
          <w:rPr>
            <w:rtl/>
            <w:rPrChange w:id="5166" w:author="Microsoft account" w:date="2025-10-18T13:13:00Z">
              <w:rPr>
                <w:rtl/>
              </w:rPr>
            </w:rPrChange>
          </w:rPr>
          <w:t xml:space="preserve"> </w:t>
        </w:r>
        <w:r w:rsidRPr="00467D18">
          <w:rPr>
            <w:rFonts w:hint="eastAsia"/>
            <w:rtl/>
            <w:rPrChange w:id="5167" w:author="Microsoft account" w:date="2025-10-18T13:13:00Z">
              <w:rPr>
                <w:rFonts w:hint="eastAsia"/>
                <w:rtl/>
              </w:rPr>
            </w:rPrChange>
          </w:rPr>
          <w:t>ر</w:t>
        </w:r>
        <w:r w:rsidRPr="00467D18">
          <w:rPr>
            <w:rFonts w:hint="cs"/>
            <w:rtl/>
            <w:rPrChange w:id="5168" w:author="Microsoft account" w:date="2025-10-18T13:13:00Z">
              <w:rPr>
                <w:rFonts w:hint="cs"/>
                <w:rtl/>
              </w:rPr>
            </w:rPrChange>
          </w:rPr>
          <w:t>ی‌</w:t>
        </w:r>
        <w:r w:rsidRPr="00467D18">
          <w:rPr>
            <w:rFonts w:hint="eastAsia"/>
            <w:rtl/>
            <w:rPrChange w:id="5169" w:author="Microsoft account" w:date="2025-10-18T13:13:00Z">
              <w:rPr>
                <w:rFonts w:hint="eastAsia"/>
                <w:rtl/>
              </w:rPr>
            </w:rPrChange>
          </w:rPr>
          <w:t>استارت</w:t>
        </w:r>
        <w:r w:rsidRPr="00467D18">
          <w:rPr>
            <w:rtl/>
            <w:rPrChange w:id="5170" w:author="Microsoft account" w:date="2025-10-18T13:13:00Z">
              <w:rPr>
                <w:rtl/>
              </w:rPr>
            </w:rPrChange>
          </w:rPr>
          <w:t xml:space="preserve"> </w:t>
        </w:r>
        <w:r w:rsidRPr="00467D18">
          <w:rPr>
            <w:rFonts w:hint="eastAsia"/>
            <w:rtl/>
            <w:rPrChange w:id="5171" w:author="Microsoft account" w:date="2025-10-18T13:13:00Z">
              <w:rPr>
                <w:rFonts w:hint="eastAsia"/>
                <w:rtl/>
              </w:rPr>
            </w:rPrChange>
          </w:rPr>
          <w:t>کن</w:t>
        </w:r>
        <w:r w:rsidRPr="00467D18">
          <w:rPr>
            <w:rFonts w:hint="cs"/>
            <w:rtl/>
            <w:rPrChange w:id="5172" w:author="Microsoft account" w:date="2025-10-18T13:13:00Z">
              <w:rPr>
                <w:rFonts w:hint="cs"/>
                <w:rtl/>
              </w:rPr>
            </w:rPrChange>
          </w:rPr>
          <w:t>ی</w:t>
        </w:r>
        <w:r w:rsidRPr="00467D18">
          <w:rPr>
            <w:rPrChange w:id="5173" w:author="Microsoft account" w:date="2025-10-18T13:13:00Z">
              <w:rPr/>
            </w:rPrChange>
          </w:rPr>
          <w:t>.</w:t>
        </w:r>
      </w:ins>
    </w:p>
    <w:p w14:paraId="5C89120E" w14:textId="77777777" w:rsidR="00736275" w:rsidRPr="00467D18" w:rsidRDefault="00736275">
      <w:pPr>
        <w:pStyle w:val="AIDescription"/>
        <w:rPr>
          <w:ins w:id="5174" w:author="Microsoft account" w:date="2025-10-18T13:13:00Z"/>
          <w:rtl/>
          <w:rPrChange w:id="5175" w:author="Microsoft account" w:date="2025-10-18T13:13:00Z">
            <w:rPr>
              <w:ins w:id="5176" w:author="Microsoft account" w:date="2025-10-18T13:13:00Z"/>
              <w:rtl/>
              <w:lang w:bidi="fa-IR"/>
            </w:rPr>
          </w:rPrChange>
        </w:rPr>
        <w:pPrChange w:id="5177" w:author="Microsoft account" w:date="2025-10-19T11:25:00Z">
          <w:pPr>
            <w:spacing w:after="0" w:line="276" w:lineRule="auto"/>
          </w:pPr>
        </w:pPrChange>
      </w:pPr>
      <w:ins w:id="5178" w:author="Microsoft account" w:date="2025-10-18T13:13:00Z">
        <w:r w:rsidRPr="00467D18">
          <w:rPr>
            <w:rPrChange w:id="5179" w:author="Microsoft account" w:date="2025-10-18T13:13:00Z">
              <w:rPr/>
            </w:rPrChange>
          </w:rPr>
          <w:t xml:space="preserve">    </w:t>
        </w:r>
        <w:r w:rsidRPr="00467D18">
          <w:rPr>
            <w:rtl/>
            <w:rPrChange w:id="5180" w:author="Microsoft account" w:date="2025-10-18T13:13:00Z">
              <w:rPr>
                <w:rtl/>
              </w:rPr>
            </w:rPrChange>
          </w:rPr>
          <w:t>با متغ</w:t>
        </w:r>
        <w:r w:rsidRPr="00467D18">
          <w:rPr>
            <w:rFonts w:hint="cs"/>
            <w:rtl/>
            <w:rPrChange w:id="5181" w:author="Microsoft account" w:date="2025-10-18T13:13:00Z">
              <w:rPr>
                <w:rFonts w:hint="cs"/>
                <w:rtl/>
              </w:rPr>
            </w:rPrChange>
          </w:rPr>
          <w:t>ی</w:t>
        </w:r>
        <w:r w:rsidRPr="00467D18">
          <w:rPr>
            <w:rFonts w:hint="eastAsia"/>
            <w:rtl/>
            <w:rPrChange w:id="5182" w:author="Microsoft account" w:date="2025-10-18T13:13:00Z">
              <w:rPr>
                <w:rFonts w:hint="eastAsia"/>
                <w:rtl/>
              </w:rPr>
            </w:rPrChange>
          </w:rPr>
          <w:t>ر</w:t>
        </w:r>
        <w:r w:rsidRPr="00467D18">
          <w:rPr>
            <w:rtl/>
            <w:rPrChange w:id="5183" w:author="Microsoft account" w:date="2025-10-18T13:13:00Z">
              <w:rPr>
                <w:rtl/>
              </w:rPr>
            </w:rPrChange>
          </w:rPr>
          <w:t xml:space="preserve"> </w:t>
        </w:r>
        <w:r w:rsidRPr="00467D18">
          <w:rPr>
            <w:rFonts w:hint="eastAsia"/>
            <w:rtl/>
            <w:rPrChange w:id="5184" w:author="Microsoft account" w:date="2025-10-18T13:13:00Z">
              <w:rPr>
                <w:rFonts w:hint="eastAsia"/>
                <w:rtl/>
              </w:rPr>
            </w:rPrChange>
          </w:rPr>
          <w:t>مح</w:t>
        </w:r>
        <w:r w:rsidRPr="00467D18">
          <w:rPr>
            <w:rFonts w:hint="cs"/>
            <w:rtl/>
            <w:rPrChange w:id="5185" w:author="Microsoft account" w:date="2025-10-18T13:13:00Z">
              <w:rPr>
                <w:rFonts w:hint="cs"/>
                <w:rtl/>
              </w:rPr>
            </w:rPrChange>
          </w:rPr>
          <w:t>ی</w:t>
        </w:r>
        <w:r w:rsidRPr="00467D18">
          <w:rPr>
            <w:rFonts w:hint="eastAsia"/>
            <w:rtl/>
            <w:rPrChange w:id="5186" w:author="Microsoft account" w:date="2025-10-18T13:13:00Z">
              <w:rPr>
                <w:rFonts w:hint="eastAsia"/>
                <w:rtl/>
              </w:rPr>
            </w:rPrChange>
          </w:rPr>
          <w:t>ط</w:t>
        </w:r>
        <w:r w:rsidRPr="00467D18">
          <w:rPr>
            <w:rFonts w:hint="cs"/>
            <w:rtl/>
            <w:rPrChange w:id="5187" w:author="Microsoft account" w:date="2025-10-18T13:13:00Z">
              <w:rPr>
                <w:rFonts w:hint="cs"/>
                <w:rtl/>
              </w:rPr>
            </w:rPrChange>
          </w:rPr>
          <w:t>ی</w:t>
        </w:r>
        <w:r w:rsidRPr="00467D18">
          <w:rPr>
            <w:rtl/>
            <w:rPrChange w:id="5188" w:author="Microsoft account" w:date="2025-10-18T13:13:00Z">
              <w:rPr>
                <w:rtl/>
              </w:rPr>
            </w:rPrChange>
          </w:rPr>
          <w:t xml:space="preserve"> (راحت): </w:t>
        </w:r>
        <w:r w:rsidRPr="00467D18">
          <w:rPr>
            <w:rFonts w:hint="eastAsia"/>
            <w:rtl/>
            <w:rPrChange w:id="5189" w:author="Microsoft account" w:date="2025-10-18T13:13:00Z">
              <w:rPr>
                <w:rFonts w:hint="eastAsia"/>
                <w:rtl/>
              </w:rPr>
            </w:rPrChange>
          </w:rPr>
          <w:t>فقط</w:t>
        </w:r>
        <w:r w:rsidRPr="00467D18">
          <w:rPr>
            <w:rtl/>
            <w:rPrChange w:id="5190" w:author="Microsoft account" w:date="2025-10-18T13:13:00Z">
              <w:rPr>
                <w:rtl/>
              </w:rPr>
            </w:rPrChange>
          </w:rPr>
          <w:t xml:space="preserve"> </w:t>
        </w:r>
        <w:r w:rsidRPr="00467D18">
          <w:rPr>
            <w:rFonts w:hint="eastAsia"/>
            <w:rtl/>
            <w:rPrChange w:id="5191" w:author="Microsoft account" w:date="2025-10-18T13:13:00Z">
              <w:rPr>
                <w:rFonts w:hint="eastAsia"/>
                <w:rtl/>
              </w:rPr>
            </w:rPrChange>
          </w:rPr>
          <w:t>کاف</w:t>
        </w:r>
        <w:r w:rsidRPr="00467D18">
          <w:rPr>
            <w:rFonts w:hint="cs"/>
            <w:rtl/>
            <w:rPrChange w:id="5192" w:author="Microsoft account" w:date="2025-10-18T13:13:00Z">
              <w:rPr>
                <w:rFonts w:hint="cs"/>
                <w:rtl/>
              </w:rPr>
            </w:rPrChange>
          </w:rPr>
          <w:t>ی</w:t>
        </w:r>
        <w:r w:rsidRPr="00467D18">
          <w:rPr>
            <w:rFonts w:hint="eastAsia"/>
            <w:rtl/>
            <w:rPrChange w:id="5193" w:author="Microsoft account" w:date="2025-10-18T13:13:00Z">
              <w:rPr>
                <w:rFonts w:hint="eastAsia"/>
                <w:rtl/>
              </w:rPr>
            </w:rPrChange>
          </w:rPr>
          <w:t>ه</w:t>
        </w:r>
        <w:r w:rsidRPr="00467D18">
          <w:rPr>
            <w:rtl/>
            <w:rPrChange w:id="5194" w:author="Microsoft account" w:date="2025-10-18T13:13:00Z">
              <w:rPr>
                <w:rtl/>
              </w:rPr>
            </w:rPrChange>
          </w:rPr>
          <w:t xml:space="preserve"> </w:t>
        </w:r>
        <w:r w:rsidRPr="00467D18">
          <w:rPr>
            <w:rFonts w:hint="eastAsia"/>
            <w:rtl/>
            <w:rPrChange w:id="5195" w:author="Microsoft account" w:date="2025-10-18T13:13:00Z">
              <w:rPr>
                <w:rFonts w:hint="eastAsia"/>
                <w:rtl/>
              </w:rPr>
            </w:rPrChange>
          </w:rPr>
          <w:t>مقدار</w:t>
        </w:r>
        <w:r w:rsidRPr="00467D18">
          <w:rPr>
            <w:rtl/>
            <w:rPrChange w:id="5196" w:author="Microsoft account" w:date="2025-10-18T13:13:00Z">
              <w:rPr>
                <w:rtl/>
              </w:rPr>
            </w:rPrChange>
          </w:rPr>
          <w:t xml:space="preserve"> </w:t>
        </w:r>
        <w:r w:rsidRPr="00467D18">
          <w:rPr>
            <w:rFonts w:hint="eastAsia"/>
            <w:rtl/>
            <w:rPrChange w:id="5197" w:author="Microsoft account" w:date="2025-10-18T13:13:00Z">
              <w:rPr>
                <w:rFonts w:hint="eastAsia"/>
                <w:rtl/>
              </w:rPr>
            </w:rPrChange>
          </w:rPr>
          <w:t>متغ</w:t>
        </w:r>
        <w:r w:rsidRPr="00467D18">
          <w:rPr>
            <w:rFonts w:hint="cs"/>
            <w:rtl/>
            <w:rPrChange w:id="5198" w:author="Microsoft account" w:date="2025-10-18T13:13:00Z">
              <w:rPr>
                <w:rFonts w:hint="cs"/>
                <w:rtl/>
              </w:rPr>
            </w:rPrChange>
          </w:rPr>
          <w:t>ی</w:t>
        </w:r>
        <w:r w:rsidRPr="00467D18">
          <w:rPr>
            <w:rFonts w:hint="eastAsia"/>
            <w:rtl/>
            <w:rPrChange w:id="5199" w:author="Microsoft account" w:date="2025-10-18T13:13:00Z">
              <w:rPr>
                <w:rFonts w:hint="eastAsia"/>
                <w:rtl/>
              </w:rPr>
            </w:rPrChange>
          </w:rPr>
          <w:t>ر</w:t>
        </w:r>
        <w:r w:rsidRPr="00467D18">
          <w:rPr>
            <w:rtl/>
            <w:rPrChange w:id="5200" w:author="Microsoft account" w:date="2025-10-18T13:13:00Z">
              <w:rPr>
                <w:rtl/>
              </w:rPr>
            </w:rPrChange>
          </w:rPr>
          <w:t xml:space="preserve"> </w:t>
        </w:r>
        <w:r w:rsidRPr="00467D18">
          <w:rPr>
            <w:rFonts w:hint="eastAsia"/>
            <w:rtl/>
            <w:rPrChange w:id="5201" w:author="Microsoft account" w:date="2025-10-18T13:13:00Z">
              <w:rPr>
                <w:rFonts w:hint="eastAsia"/>
                <w:rtl/>
              </w:rPr>
            </w:rPrChange>
          </w:rPr>
          <w:t>مح</w:t>
        </w:r>
        <w:r w:rsidRPr="00467D18">
          <w:rPr>
            <w:rFonts w:hint="cs"/>
            <w:rtl/>
            <w:rPrChange w:id="5202" w:author="Microsoft account" w:date="2025-10-18T13:13:00Z">
              <w:rPr>
                <w:rFonts w:hint="cs"/>
                <w:rtl/>
              </w:rPr>
            </w:rPrChange>
          </w:rPr>
          <w:t>ی</w:t>
        </w:r>
        <w:r w:rsidRPr="00467D18">
          <w:rPr>
            <w:rFonts w:hint="eastAsia"/>
            <w:rtl/>
            <w:rPrChange w:id="5203" w:author="Microsoft account" w:date="2025-10-18T13:13:00Z">
              <w:rPr>
                <w:rFonts w:hint="eastAsia"/>
                <w:rtl/>
              </w:rPr>
            </w:rPrChange>
          </w:rPr>
          <w:t>ط</w:t>
        </w:r>
        <w:r w:rsidRPr="00467D18">
          <w:rPr>
            <w:rFonts w:hint="cs"/>
            <w:rtl/>
            <w:rPrChange w:id="5204" w:author="Microsoft account" w:date="2025-10-18T13:13:00Z">
              <w:rPr>
                <w:rFonts w:hint="cs"/>
                <w:rtl/>
              </w:rPr>
            </w:rPrChange>
          </w:rPr>
          <w:t>ی</w:t>
        </w:r>
        <w:r w:rsidRPr="00467D18">
          <w:rPr>
            <w:rtl/>
            <w:rPrChange w:id="5205" w:author="Microsoft account" w:date="2025-10-18T13:13:00Z">
              <w:rPr>
                <w:rtl/>
              </w:rPr>
            </w:rPrChange>
          </w:rPr>
          <w:t xml:space="preserve"> </w:t>
        </w:r>
        <w:r w:rsidRPr="00467D18">
          <w:rPr>
            <w:rFonts w:hint="eastAsia"/>
            <w:rtl/>
            <w:rPrChange w:id="5206" w:author="Microsoft account" w:date="2025-10-18T13:13:00Z">
              <w:rPr>
                <w:rFonts w:hint="eastAsia"/>
                <w:rtl/>
              </w:rPr>
            </w:rPrChange>
          </w:rPr>
          <w:t>رو</w:t>
        </w:r>
        <w:r w:rsidRPr="00467D18">
          <w:rPr>
            <w:rtl/>
            <w:rPrChange w:id="5207" w:author="Microsoft account" w:date="2025-10-18T13:13:00Z">
              <w:rPr>
                <w:rtl/>
              </w:rPr>
            </w:rPrChange>
          </w:rPr>
          <w:t xml:space="preserve"> </w:t>
        </w:r>
        <w:r w:rsidRPr="00467D18">
          <w:rPr>
            <w:rFonts w:hint="eastAsia"/>
            <w:rtl/>
            <w:rPrChange w:id="5208" w:author="Microsoft account" w:date="2025-10-18T13:13:00Z">
              <w:rPr>
                <w:rFonts w:hint="eastAsia"/>
                <w:rtl/>
              </w:rPr>
            </w:rPrChange>
          </w:rPr>
          <w:t>عوض</w:t>
        </w:r>
        <w:r w:rsidRPr="00467D18">
          <w:rPr>
            <w:rtl/>
            <w:rPrChange w:id="5209" w:author="Microsoft account" w:date="2025-10-18T13:13:00Z">
              <w:rPr>
                <w:rtl/>
              </w:rPr>
            </w:rPrChange>
          </w:rPr>
          <w:t xml:space="preserve"> </w:t>
        </w:r>
        <w:r w:rsidRPr="00467D18">
          <w:rPr>
            <w:rFonts w:hint="eastAsia"/>
            <w:rtl/>
            <w:rPrChange w:id="5210" w:author="Microsoft account" w:date="2025-10-18T13:13:00Z">
              <w:rPr>
                <w:rFonts w:hint="eastAsia"/>
                <w:rtl/>
              </w:rPr>
            </w:rPrChange>
          </w:rPr>
          <w:t>کن</w:t>
        </w:r>
        <w:r w:rsidRPr="00467D18">
          <w:rPr>
            <w:rFonts w:hint="cs"/>
            <w:rtl/>
            <w:rPrChange w:id="5211" w:author="Microsoft account" w:date="2025-10-18T13:13:00Z">
              <w:rPr>
                <w:rFonts w:hint="cs"/>
                <w:rtl/>
              </w:rPr>
            </w:rPrChange>
          </w:rPr>
          <w:t>ی</w:t>
        </w:r>
        <w:r w:rsidRPr="00467D18">
          <w:rPr>
            <w:rtl/>
            <w:rPrChange w:id="5212" w:author="Microsoft account" w:date="2025-10-18T13:13:00Z">
              <w:rPr>
                <w:rtl/>
              </w:rPr>
            </w:rPrChange>
          </w:rPr>
          <w:t xml:space="preserve"> (مثلاً </w:t>
        </w:r>
        <w:r w:rsidRPr="00467D18">
          <w:rPr>
            <w:rFonts w:hint="eastAsia"/>
            <w:rtl/>
            <w:rPrChange w:id="5213" w:author="Microsoft account" w:date="2025-10-18T13:13:00Z">
              <w:rPr>
                <w:rFonts w:hint="eastAsia"/>
                <w:rtl/>
              </w:rPr>
            </w:rPrChange>
          </w:rPr>
          <w:t>در</w:t>
        </w:r>
        <w:r w:rsidRPr="00467D18">
          <w:rPr>
            <w:rtl/>
            <w:rPrChange w:id="5214" w:author="Microsoft account" w:date="2025-10-18T13:13:00Z">
              <w:rPr>
                <w:rtl/>
              </w:rPr>
            </w:rPrChange>
          </w:rPr>
          <w:t xml:space="preserve"> </w:t>
        </w:r>
        <w:r w:rsidRPr="00467D18">
          <w:rPr>
            <w:rFonts w:hint="eastAsia"/>
            <w:rtl/>
            <w:rPrChange w:id="5215" w:author="Microsoft account" w:date="2025-10-18T13:13:00Z">
              <w:rPr>
                <w:rFonts w:hint="eastAsia"/>
                <w:rtl/>
              </w:rPr>
            </w:rPrChange>
          </w:rPr>
          <w:t>خط</w:t>
        </w:r>
        <w:r w:rsidRPr="00467D18">
          <w:rPr>
            <w:rtl/>
            <w:rPrChange w:id="5216" w:author="Microsoft account" w:date="2025-10-18T13:13:00Z">
              <w:rPr>
                <w:rtl/>
              </w:rPr>
            </w:rPrChange>
          </w:rPr>
          <w:t xml:space="preserve"> </w:t>
        </w:r>
        <w:r w:rsidRPr="00467D18">
          <w:rPr>
            <w:rFonts w:hint="eastAsia"/>
            <w:rtl/>
            <w:rPrChange w:id="5217" w:author="Microsoft account" w:date="2025-10-18T13:13:00Z">
              <w:rPr>
                <w:rFonts w:hint="eastAsia"/>
                <w:rtl/>
              </w:rPr>
            </w:rPrChange>
          </w:rPr>
          <w:t>فرمان</w:t>
        </w:r>
        <w:r w:rsidRPr="00467D18">
          <w:rPr>
            <w:rtl/>
            <w:rPrChange w:id="5218" w:author="Microsoft account" w:date="2025-10-18T13:13:00Z">
              <w:rPr>
                <w:rtl/>
              </w:rPr>
            </w:rPrChange>
          </w:rPr>
          <w:t xml:space="preserve"> </w:t>
        </w:r>
        <w:r w:rsidRPr="00467D18">
          <w:rPr>
            <w:rFonts w:hint="cs"/>
            <w:rtl/>
            <w:rPrChange w:id="5219" w:author="Microsoft account" w:date="2025-10-18T13:13:00Z">
              <w:rPr>
                <w:rFonts w:hint="cs"/>
                <w:rtl/>
              </w:rPr>
            </w:rPrChange>
          </w:rPr>
          <w:t>ی</w:t>
        </w:r>
        <w:r w:rsidRPr="00467D18">
          <w:rPr>
            <w:rFonts w:hint="eastAsia"/>
            <w:rtl/>
            <w:rPrChange w:id="5220" w:author="Microsoft account" w:date="2025-10-18T13:13:00Z">
              <w:rPr>
                <w:rFonts w:hint="eastAsia"/>
                <w:rtl/>
              </w:rPr>
            </w:rPrChange>
          </w:rPr>
          <w:t>ا</w:t>
        </w:r>
        <w:r w:rsidRPr="00467D18">
          <w:rPr>
            <w:rtl/>
            <w:rPrChange w:id="5221" w:author="Microsoft account" w:date="2025-10-18T13:13:00Z">
              <w:rPr>
                <w:rtl/>
              </w:rPr>
            </w:rPrChange>
          </w:rPr>
          <w:t xml:space="preserve"> </w:t>
        </w:r>
        <w:r w:rsidRPr="00467D18">
          <w:rPr>
            <w:rFonts w:hint="eastAsia"/>
            <w:rtl/>
            <w:rPrChange w:id="5222" w:author="Microsoft account" w:date="2025-10-18T13:13:00Z">
              <w:rPr>
                <w:rFonts w:hint="eastAsia"/>
                <w:rtl/>
              </w:rPr>
            </w:rPrChange>
          </w:rPr>
          <w:t>فا</w:t>
        </w:r>
        <w:r w:rsidRPr="00467D18">
          <w:rPr>
            <w:rFonts w:hint="cs"/>
            <w:rtl/>
            <w:rPrChange w:id="5223" w:author="Microsoft account" w:date="2025-10-18T13:13:00Z">
              <w:rPr>
                <w:rFonts w:hint="cs"/>
                <w:rtl/>
              </w:rPr>
            </w:rPrChange>
          </w:rPr>
          <w:t>ی</w:t>
        </w:r>
        <w:r w:rsidRPr="00467D18">
          <w:rPr>
            <w:rFonts w:hint="eastAsia"/>
            <w:rtl/>
            <w:rPrChange w:id="5224" w:author="Microsoft account" w:date="2025-10-18T13:13:00Z">
              <w:rPr>
                <w:rFonts w:hint="eastAsia"/>
                <w:rtl/>
              </w:rPr>
            </w:rPrChange>
          </w:rPr>
          <w:t>ل</w:t>
        </w:r>
        <w:r w:rsidRPr="00467D18">
          <w:rPr>
            <w:rtl/>
            <w:rPrChange w:id="5225" w:author="Microsoft account" w:date="2025-10-18T13:13:00Z">
              <w:rPr>
                <w:rtl/>
              </w:rPr>
            </w:rPrChange>
          </w:rPr>
          <w:t xml:space="preserve"> </w:t>
        </w:r>
        <w:r w:rsidRPr="00467D18">
          <w:rPr>
            <w:rFonts w:hint="eastAsia"/>
            <w:rtl/>
            <w:rPrChange w:id="5226" w:author="Microsoft account" w:date="2025-10-18T13:13:00Z">
              <w:rPr>
                <w:rFonts w:hint="eastAsia"/>
                <w:rtl/>
              </w:rPr>
            </w:rPrChange>
          </w:rPr>
          <w:t>کانف</w:t>
        </w:r>
        <w:r w:rsidRPr="00467D18">
          <w:rPr>
            <w:rFonts w:hint="cs"/>
            <w:rtl/>
            <w:rPrChange w:id="5227" w:author="Microsoft account" w:date="2025-10-18T13:13:00Z">
              <w:rPr>
                <w:rFonts w:hint="cs"/>
                <w:rtl/>
              </w:rPr>
            </w:rPrChange>
          </w:rPr>
          <w:t>ی</w:t>
        </w:r>
        <w:r w:rsidRPr="00467D18">
          <w:rPr>
            <w:rFonts w:hint="eastAsia"/>
            <w:rtl/>
            <w:rPrChange w:id="5228" w:author="Microsoft account" w:date="2025-10-18T13:13:00Z">
              <w:rPr>
                <w:rFonts w:hint="eastAsia"/>
                <w:rtl/>
              </w:rPr>
            </w:rPrChange>
          </w:rPr>
          <w:t>گ</w:t>
        </w:r>
        <w:r w:rsidRPr="00467D18">
          <w:rPr>
            <w:rtl/>
            <w:rPrChange w:id="5229" w:author="Microsoft account" w:date="2025-10-18T13:13:00Z">
              <w:rPr>
                <w:rtl/>
              </w:rPr>
            </w:rPrChange>
          </w:rPr>
          <w:t xml:space="preserve"> </w:t>
        </w:r>
        <w:r w:rsidRPr="00467D18">
          <w:rPr>
            <w:rFonts w:hint="eastAsia"/>
            <w:rtl/>
            <w:rPrChange w:id="5230" w:author="Microsoft account" w:date="2025-10-18T13:13:00Z">
              <w:rPr>
                <w:rFonts w:hint="eastAsia"/>
                <w:rtl/>
              </w:rPr>
            </w:rPrChange>
          </w:rPr>
          <w:t>سرور</w:t>
        </w:r>
        <w:r w:rsidRPr="00467D18">
          <w:rPr>
            <w:rtl/>
            <w:rPrChange w:id="5231" w:author="Microsoft account" w:date="2025-10-18T13:13:00Z">
              <w:rPr>
                <w:rtl/>
              </w:rPr>
            </w:rPrChange>
          </w:rPr>
          <w:t xml:space="preserve">) </w:t>
        </w:r>
        <w:r w:rsidRPr="00467D18">
          <w:rPr>
            <w:rFonts w:hint="eastAsia"/>
            <w:rtl/>
            <w:rPrChange w:id="5232" w:author="Microsoft account" w:date="2025-10-18T13:13:00Z">
              <w:rPr>
                <w:rFonts w:hint="eastAsia"/>
                <w:rtl/>
              </w:rPr>
            </w:rPrChange>
          </w:rPr>
          <w:t>و</w:t>
        </w:r>
        <w:r w:rsidRPr="00467D18">
          <w:rPr>
            <w:rtl/>
            <w:rPrChange w:id="5233" w:author="Microsoft account" w:date="2025-10-18T13:13:00Z">
              <w:rPr>
                <w:rtl/>
              </w:rPr>
            </w:rPrChange>
          </w:rPr>
          <w:t xml:space="preserve"> </w:t>
        </w:r>
        <w:r w:rsidRPr="00467D18">
          <w:rPr>
            <w:rFonts w:hint="eastAsia"/>
            <w:rtl/>
            <w:rPrChange w:id="5234" w:author="Microsoft account" w:date="2025-10-18T13:13:00Z">
              <w:rPr>
                <w:rFonts w:hint="eastAsia"/>
                <w:rtl/>
              </w:rPr>
            </w:rPrChange>
          </w:rPr>
          <w:t>برنامه</w:t>
        </w:r>
        <w:r w:rsidRPr="00467D18">
          <w:rPr>
            <w:rtl/>
            <w:rPrChange w:id="5235" w:author="Microsoft account" w:date="2025-10-18T13:13:00Z">
              <w:rPr>
                <w:rtl/>
              </w:rPr>
            </w:rPrChange>
          </w:rPr>
          <w:t xml:space="preserve"> </w:t>
        </w:r>
        <w:r w:rsidRPr="00467D18">
          <w:rPr>
            <w:rFonts w:hint="eastAsia"/>
            <w:rtl/>
            <w:rPrChange w:id="5236" w:author="Microsoft account" w:date="2025-10-18T13:13:00Z">
              <w:rPr>
                <w:rFonts w:hint="eastAsia"/>
                <w:rtl/>
              </w:rPr>
            </w:rPrChange>
          </w:rPr>
          <w:t>رو</w:t>
        </w:r>
        <w:r w:rsidRPr="00467D18">
          <w:rPr>
            <w:rtl/>
            <w:rPrChange w:id="5237" w:author="Microsoft account" w:date="2025-10-18T13:13:00Z">
              <w:rPr>
                <w:rtl/>
              </w:rPr>
            </w:rPrChange>
          </w:rPr>
          <w:t xml:space="preserve"> </w:t>
        </w:r>
        <w:r w:rsidRPr="00467D18">
          <w:rPr>
            <w:rFonts w:hint="eastAsia"/>
            <w:rtl/>
            <w:rPrChange w:id="5238" w:author="Microsoft account" w:date="2025-10-18T13:13:00Z">
              <w:rPr>
                <w:rFonts w:hint="eastAsia"/>
                <w:rtl/>
              </w:rPr>
            </w:rPrChange>
          </w:rPr>
          <w:t>اجرا</w:t>
        </w:r>
        <w:r w:rsidRPr="00467D18">
          <w:rPr>
            <w:rtl/>
            <w:rPrChange w:id="5239" w:author="Microsoft account" w:date="2025-10-18T13:13:00Z">
              <w:rPr>
                <w:rtl/>
              </w:rPr>
            </w:rPrChange>
          </w:rPr>
          <w:t xml:space="preserve"> </w:t>
        </w:r>
        <w:r w:rsidRPr="00467D18">
          <w:rPr>
            <w:rFonts w:hint="eastAsia"/>
            <w:rtl/>
            <w:rPrChange w:id="5240" w:author="Microsoft account" w:date="2025-10-18T13:13:00Z">
              <w:rPr>
                <w:rFonts w:hint="eastAsia"/>
                <w:rtl/>
              </w:rPr>
            </w:rPrChange>
          </w:rPr>
          <w:t>کن</w:t>
        </w:r>
        <w:r w:rsidRPr="00467D18">
          <w:rPr>
            <w:rFonts w:hint="cs"/>
            <w:rtl/>
            <w:rPrChange w:id="5241" w:author="Microsoft account" w:date="2025-10-18T13:13:00Z">
              <w:rPr>
                <w:rFonts w:hint="cs"/>
                <w:rtl/>
              </w:rPr>
            </w:rPrChange>
          </w:rPr>
          <w:t>ی</w:t>
        </w:r>
        <w:r w:rsidRPr="00467D18">
          <w:rPr>
            <w:rtl/>
            <w:rPrChange w:id="5242" w:author="Microsoft account" w:date="2025-10-18T13:13:00Z">
              <w:rPr>
                <w:rtl/>
              </w:rPr>
            </w:rPrChange>
          </w:rPr>
          <w:t xml:space="preserve">. </w:t>
        </w:r>
        <w:r w:rsidRPr="00467D18">
          <w:rPr>
            <w:rFonts w:hint="eastAsia"/>
            <w:rtl/>
            <w:rPrChange w:id="5243" w:author="Microsoft account" w:date="2025-10-18T13:13:00Z">
              <w:rPr>
                <w:rFonts w:hint="eastAsia"/>
                <w:rtl/>
              </w:rPr>
            </w:rPrChange>
          </w:rPr>
          <w:t>بدون</w:t>
        </w:r>
        <w:r w:rsidRPr="00467D18">
          <w:rPr>
            <w:rtl/>
            <w:rPrChange w:id="5244" w:author="Microsoft account" w:date="2025-10-18T13:13:00Z">
              <w:rPr>
                <w:rtl/>
              </w:rPr>
            </w:rPrChange>
          </w:rPr>
          <w:t xml:space="preserve"> </w:t>
        </w:r>
        <w:r w:rsidRPr="00467D18">
          <w:rPr>
            <w:rFonts w:hint="eastAsia"/>
            <w:rtl/>
            <w:rPrChange w:id="5245" w:author="Microsoft account" w:date="2025-10-18T13:13:00Z">
              <w:rPr>
                <w:rFonts w:hint="eastAsia"/>
                <w:rtl/>
              </w:rPr>
            </w:rPrChange>
          </w:rPr>
          <w:t>ن</w:t>
        </w:r>
        <w:r w:rsidRPr="00467D18">
          <w:rPr>
            <w:rFonts w:hint="cs"/>
            <w:rtl/>
            <w:rPrChange w:id="5246" w:author="Microsoft account" w:date="2025-10-18T13:13:00Z">
              <w:rPr>
                <w:rFonts w:hint="cs"/>
                <w:rtl/>
              </w:rPr>
            </w:rPrChange>
          </w:rPr>
          <w:t>ی</w:t>
        </w:r>
        <w:r w:rsidRPr="00467D18">
          <w:rPr>
            <w:rFonts w:hint="eastAsia"/>
            <w:rtl/>
            <w:rPrChange w:id="5247" w:author="Microsoft account" w:date="2025-10-18T13:13:00Z">
              <w:rPr>
                <w:rFonts w:hint="eastAsia"/>
                <w:rtl/>
              </w:rPr>
            </w:rPrChange>
          </w:rPr>
          <w:t>از</w:t>
        </w:r>
        <w:r w:rsidRPr="00467D18">
          <w:rPr>
            <w:rtl/>
            <w:rPrChange w:id="5248" w:author="Microsoft account" w:date="2025-10-18T13:13:00Z">
              <w:rPr>
                <w:rtl/>
              </w:rPr>
            </w:rPrChange>
          </w:rPr>
          <w:t xml:space="preserve"> </w:t>
        </w:r>
        <w:r w:rsidRPr="00467D18">
          <w:rPr>
            <w:rFonts w:hint="eastAsia"/>
            <w:rtl/>
            <w:rPrChange w:id="5249" w:author="Microsoft account" w:date="2025-10-18T13:13:00Z">
              <w:rPr>
                <w:rFonts w:hint="eastAsia"/>
                <w:rtl/>
              </w:rPr>
            </w:rPrChange>
          </w:rPr>
          <w:t>به</w:t>
        </w:r>
        <w:r w:rsidRPr="00467D18">
          <w:rPr>
            <w:rtl/>
            <w:rPrChange w:id="5250" w:author="Microsoft account" w:date="2025-10-18T13:13:00Z">
              <w:rPr>
                <w:rtl/>
              </w:rPr>
            </w:rPrChange>
          </w:rPr>
          <w:t xml:space="preserve"> </w:t>
        </w:r>
        <w:r w:rsidRPr="00467D18">
          <w:rPr>
            <w:rFonts w:hint="eastAsia"/>
            <w:rtl/>
            <w:rPrChange w:id="5251" w:author="Microsoft account" w:date="2025-10-18T13:13:00Z">
              <w:rPr>
                <w:rFonts w:hint="eastAsia"/>
                <w:rtl/>
              </w:rPr>
            </w:rPrChange>
          </w:rPr>
          <w:t>دستکار</w:t>
        </w:r>
        <w:r w:rsidRPr="00467D18">
          <w:rPr>
            <w:rFonts w:hint="cs"/>
            <w:rtl/>
            <w:rPrChange w:id="5252" w:author="Microsoft account" w:date="2025-10-18T13:13:00Z">
              <w:rPr>
                <w:rFonts w:hint="cs"/>
                <w:rtl/>
              </w:rPr>
            </w:rPrChange>
          </w:rPr>
          <w:t>ی</w:t>
        </w:r>
        <w:r w:rsidRPr="00467D18">
          <w:rPr>
            <w:rtl/>
            <w:rPrChange w:id="5253" w:author="Microsoft account" w:date="2025-10-18T13:13:00Z">
              <w:rPr>
                <w:rtl/>
              </w:rPr>
            </w:rPrChange>
          </w:rPr>
          <w:t xml:space="preserve"> </w:t>
        </w:r>
        <w:r w:rsidRPr="00467D18">
          <w:rPr>
            <w:rFonts w:hint="eastAsia"/>
            <w:rtl/>
            <w:rPrChange w:id="5254" w:author="Microsoft account" w:date="2025-10-18T13:13:00Z">
              <w:rPr>
                <w:rFonts w:hint="eastAsia"/>
                <w:rtl/>
              </w:rPr>
            </w:rPrChange>
          </w:rPr>
          <w:t>کد</w:t>
        </w:r>
        <w:r w:rsidRPr="00467D18">
          <w:rPr>
            <w:rtl/>
            <w:rPrChange w:id="5255" w:author="Microsoft account" w:date="2025-10-18T13:13:00Z">
              <w:rPr>
                <w:rtl/>
              </w:rPr>
            </w:rPrChange>
          </w:rPr>
          <w:t xml:space="preserve"> </w:t>
        </w:r>
        <w:r w:rsidRPr="00467D18">
          <w:rPr>
            <w:rFonts w:hint="eastAsia"/>
            <w:rtl/>
            <w:rPrChange w:id="5256" w:author="Microsoft account" w:date="2025-10-18T13:13:00Z">
              <w:rPr>
                <w:rFonts w:hint="eastAsia"/>
                <w:rtl/>
              </w:rPr>
            </w:rPrChange>
          </w:rPr>
          <w:t>اصل</w:t>
        </w:r>
        <w:r w:rsidRPr="00467D18">
          <w:rPr>
            <w:rFonts w:hint="cs"/>
            <w:rtl/>
            <w:rPrChange w:id="5257" w:author="Microsoft account" w:date="2025-10-18T13:13:00Z">
              <w:rPr>
                <w:rFonts w:hint="cs"/>
                <w:rtl/>
              </w:rPr>
            </w:rPrChange>
          </w:rPr>
          <w:t>ی</w:t>
        </w:r>
        <w:r w:rsidRPr="00467D18">
          <w:rPr>
            <w:rPrChange w:id="5258" w:author="Microsoft account" w:date="2025-10-18T13:13:00Z">
              <w:rPr/>
            </w:rPrChange>
          </w:rPr>
          <w:t>.</w:t>
        </w:r>
      </w:ins>
    </w:p>
    <w:p w14:paraId="71FA24AB" w14:textId="77777777" w:rsidR="00736275" w:rsidRPr="00467D18" w:rsidRDefault="00736275">
      <w:pPr>
        <w:pStyle w:val="AIDescription"/>
        <w:rPr>
          <w:ins w:id="5259" w:author="Microsoft account" w:date="2025-10-18T13:13:00Z"/>
          <w:rtl/>
          <w:rPrChange w:id="5260" w:author="Microsoft account" w:date="2025-10-18T13:13:00Z">
            <w:rPr>
              <w:ins w:id="5261" w:author="Microsoft account" w:date="2025-10-18T13:13:00Z"/>
              <w:rtl/>
              <w:lang w:bidi="fa-IR"/>
            </w:rPr>
          </w:rPrChange>
        </w:rPr>
        <w:pPrChange w:id="5262" w:author="Microsoft account" w:date="2025-10-19T11:25:00Z">
          <w:pPr>
            <w:spacing w:after="0" w:line="276" w:lineRule="auto"/>
          </w:pPr>
        </w:pPrChange>
      </w:pPr>
      <w:ins w:id="5263" w:author="Microsoft account" w:date="2025-10-18T13:13:00Z">
        <w:r w:rsidRPr="00467D18">
          <w:rPr>
            <w:rtl/>
            <w:rPrChange w:id="5264" w:author="Microsoft account" w:date="2025-10-18T13:13:00Z">
              <w:rPr>
                <w:rtl/>
                <w:lang w:bidi="fa-IR"/>
              </w:rPr>
            </w:rPrChange>
          </w:rPr>
          <w:t>۲</w:t>
        </w:r>
        <w:r w:rsidRPr="00467D18">
          <w:rPr>
            <w:rPrChange w:id="5265" w:author="Microsoft account" w:date="2025-10-18T13:13:00Z">
              <w:rPr/>
            </w:rPrChange>
          </w:rPr>
          <w:t xml:space="preserve">. </w:t>
        </w:r>
        <w:r w:rsidRPr="00467D18">
          <w:rPr>
            <w:rtl/>
            <w:rPrChange w:id="5266" w:author="Microsoft account" w:date="2025-10-18T13:13:00Z">
              <w:rPr>
                <w:rtl/>
              </w:rPr>
            </w:rPrChange>
          </w:rPr>
          <w:t>مح</w:t>
        </w:r>
        <w:r w:rsidRPr="00467D18">
          <w:rPr>
            <w:rFonts w:hint="cs"/>
            <w:rtl/>
            <w:rPrChange w:id="5267" w:author="Microsoft account" w:date="2025-10-18T13:13:00Z">
              <w:rPr>
                <w:rFonts w:hint="cs"/>
                <w:rtl/>
              </w:rPr>
            </w:rPrChange>
          </w:rPr>
          <w:t>ی</w:t>
        </w:r>
        <w:r w:rsidRPr="00467D18">
          <w:rPr>
            <w:rFonts w:hint="eastAsia"/>
            <w:rtl/>
            <w:rPrChange w:id="5268" w:author="Microsoft account" w:date="2025-10-18T13:13:00Z">
              <w:rPr>
                <w:rFonts w:hint="eastAsia"/>
                <w:rtl/>
              </w:rPr>
            </w:rPrChange>
          </w:rPr>
          <w:t>ط‌ها</w:t>
        </w:r>
        <w:r w:rsidRPr="00467D18">
          <w:rPr>
            <w:rFonts w:hint="cs"/>
            <w:rtl/>
            <w:rPrChange w:id="5269" w:author="Microsoft account" w:date="2025-10-18T13:13:00Z">
              <w:rPr>
                <w:rFonts w:hint="cs"/>
                <w:rtl/>
              </w:rPr>
            </w:rPrChange>
          </w:rPr>
          <w:t>ی</w:t>
        </w:r>
        <w:r w:rsidRPr="00467D18">
          <w:rPr>
            <w:rtl/>
            <w:rPrChange w:id="5270" w:author="Microsoft account" w:date="2025-10-18T13:13:00Z">
              <w:rPr>
                <w:rtl/>
              </w:rPr>
            </w:rPrChange>
          </w:rPr>
          <w:t xml:space="preserve"> </w:t>
        </w:r>
        <w:r w:rsidRPr="00467D18">
          <w:rPr>
            <w:rFonts w:hint="eastAsia"/>
            <w:rtl/>
            <w:rPrChange w:id="5271" w:author="Microsoft account" w:date="2025-10-18T13:13:00Z">
              <w:rPr>
                <w:rFonts w:hint="eastAsia"/>
                <w:rtl/>
              </w:rPr>
            </w:rPrChange>
          </w:rPr>
          <w:t>مختلف</w:t>
        </w:r>
        <w:r w:rsidRPr="00467D18">
          <w:rPr>
            <w:rPrChange w:id="5272" w:author="Microsoft account" w:date="2025-10-18T13:13:00Z">
              <w:rPr/>
            </w:rPrChange>
          </w:rPr>
          <w:t xml:space="preserve"> (Multiple Environments)</w:t>
        </w:r>
      </w:ins>
    </w:p>
    <w:p w14:paraId="38D05201" w14:textId="77777777" w:rsidR="00736275" w:rsidRPr="00467D18" w:rsidRDefault="00736275">
      <w:pPr>
        <w:pStyle w:val="AIDescription"/>
        <w:rPr>
          <w:ins w:id="5273" w:author="Microsoft account" w:date="2025-10-18T13:13:00Z"/>
          <w:rtl/>
          <w:rPrChange w:id="5274" w:author="Microsoft account" w:date="2025-10-18T13:13:00Z">
            <w:rPr>
              <w:ins w:id="5275" w:author="Microsoft account" w:date="2025-10-18T13:13:00Z"/>
              <w:rtl/>
              <w:lang w:bidi="fa-IR"/>
            </w:rPr>
          </w:rPrChange>
        </w:rPr>
        <w:pPrChange w:id="5276" w:author="Microsoft account" w:date="2025-10-19T11:25:00Z">
          <w:pPr>
            <w:spacing w:after="0" w:line="276" w:lineRule="auto"/>
          </w:pPr>
        </w:pPrChange>
      </w:pPr>
      <w:ins w:id="5277" w:author="Microsoft account" w:date="2025-10-18T13:13:00Z">
        <w:r w:rsidRPr="00467D18">
          <w:rPr>
            <w:rFonts w:hint="cs"/>
            <w:rtl/>
            <w:rPrChange w:id="5278" w:author="Microsoft account" w:date="2025-10-18T13:13:00Z">
              <w:rPr>
                <w:rFonts w:hint="cs"/>
                <w:rtl/>
              </w:rPr>
            </w:rPrChange>
          </w:rPr>
          <w:t>ی</w:t>
        </w:r>
        <w:r w:rsidRPr="00467D18">
          <w:rPr>
            <w:rFonts w:hint="eastAsia"/>
            <w:rtl/>
            <w:rPrChange w:id="5279" w:author="Microsoft account" w:date="2025-10-18T13:13:00Z">
              <w:rPr>
                <w:rFonts w:hint="eastAsia"/>
                <w:rtl/>
              </w:rPr>
            </w:rPrChange>
          </w:rPr>
          <w:t>ک</w:t>
        </w:r>
        <w:r w:rsidRPr="00467D18">
          <w:rPr>
            <w:rtl/>
            <w:rPrChange w:id="5280" w:author="Microsoft account" w:date="2025-10-18T13:13:00Z">
              <w:rPr>
                <w:rtl/>
              </w:rPr>
            </w:rPrChange>
          </w:rPr>
          <w:t xml:space="preserve"> </w:t>
        </w:r>
        <w:r w:rsidRPr="00467D18">
          <w:rPr>
            <w:rFonts w:hint="eastAsia"/>
            <w:rtl/>
            <w:rPrChange w:id="5281" w:author="Microsoft account" w:date="2025-10-18T13:13:00Z">
              <w:rPr>
                <w:rFonts w:hint="eastAsia"/>
                <w:rtl/>
              </w:rPr>
            </w:rPrChange>
          </w:rPr>
          <w:t>برنامهٔ</w:t>
        </w:r>
        <w:r w:rsidRPr="00467D18">
          <w:rPr>
            <w:rtl/>
            <w:rPrChange w:id="5282" w:author="Microsoft account" w:date="2025-10-18T13:13:00Z">
              <w:rPr>
                <w:rtl/>
              </w:rPr>
            </w:rPrChange>
          </w:rPr>
          <w:t xml:space="preserve"> </w:t>
        </w:r>
        <w:r w:rsidRPr="00467D18">
          <w:rPr>
            <w:rFonts w:hint="eastAsia"/>
            <w:rtl/>
            <w:rPrChange w:id="5283" w:author="Microsoft account" w:date="2025-10-18T13:13:00Z">
              <w:rPr>
                <w:rFonts w:hint="eastAsia"/>
                <w:rtl/>
              </w:rPr>
            </w:rPrChange>
          </w:rPr>
          <w:t>جد</w:t>
        </w:r>
        <w:r w:rsidRPr="00467D18">
          <w:rPr>
            <w:rFonts w:hint="cs"/>
            <w:rtl/>
            <w:rPrChange w:id="5284" w:author="Microsoft account" w:date="2025-10-18T13:13:00Z">
              <w:rPr>
                <w:rFonts w:hint="cs"/>
                <w:rtl/>
              </w:rPr>
            </w:rPrChange>
          </w:rPr>
          <w:t>ی</w:t>
        </w:r>
        <w:r w:rsidRPr="00467D18">
          <w:rPr>
            <w:rtl/>
            <w:rPrChange w:id="5285" w:author="Microsoft account" w:date="2025-10-18T13:13:00Z">
              <w:rPr>
                <w:rtl/>
              </w:rPr>
            </w:rPrChange>
          </w:rPr>
          <w:t xml:space="preserve"> </w:t>
        </w:r>
        <w:r w:rsidRPr="00467D18">
          <w:rPr>
            <w:rFonts w:hint="eastAsia"/>
            <w:rtl/>
            <w:rPrChange w:id="5286" w:author="Microsoft account" w:date="2025-10-18T13:13:00Z">
              <w:rPr>
                <w:rFonts w:hint="eastAsia"/>
                <w:rtl/>
              </w:rPr>
            </w:rPrChange>
          </w:rPr>
          <w:t>حداقل</w:t>
        </w:r>
        <w:r w:rsidRPr="00467D18">
          <w:rPr>
            <w:rtl/>
            <w:rPrChange w:id="5287" w:author="Microsoft account" w:date="2025-10-18T13:13:00Z">
              <w:rPr>
                <w:rtl/>
              </w:rPr>
            </w:rPrChange>
          </w:rPr>
          <w:t xml:space="preserve"> </w:t>
        </w:r>
        <w:r w:rsidRPr="00467D18">
          <w:rPr>
            <w:rFonts w:hint="eastAsia"/>
            <w:rtl/>
            <w:rPrChange w:id="5288" w:author="Microsoft account" w:date="2025-10-18T13:13:00Z">
              <w:rPr>
                <w:rFonts w:hint="eastAsia"/>
                <w:rtl/>
              </w:rPr>
            </w:rPrChange>
          </w:rPr>
          <w:t>در</w:t>
        </w:r>
        <w:r w:rsidRPr="00467D18">
          <w:rPr>
            <w:rtl/>
            <w:rPrChange w:id="5289" w:author="Microsoft account" w:date="2025-10-18T13:13:00Z">
              <w:rPr>
                <w:rtl/>
              </w:rPr>
            </w:rPrChange>
          </w:rPr>
          <w:t xml:space="preserve"> </w:t>
        </w:r>
        <w:r w:rsidRPr="00467D18">
          <w:rPr>
            <w:rFonts w:hint="eastAsia"/>
            <w:rtl/>
            <w:rPrChange w:id="5290" w:author="Microsoft account" w:date="2025-10-18T13:13:00Z">
              <w:rPr>
                <w:rFonts w:hint="eastAsia"/>
                <w:rtl/>
              </w:rPr>
            </w:rPrChange>
          </w:rPr>
          <w:t>سه</w:t>
        </w:r>
        <w:r w:rsidRPr="00467D18">
          <w:rPr>
            <w:rtl/>
            <w:rPrChange w:id="5291" w:author="Microsoft account" w:date="2025-10-18T13:13:00Z">
              <w:rPr>
                <w:rtl/>
              </w:rPr>
            </w:rPrChange>
          </w:rPr>
          <w:t xml:space="preserve"> </w:t>
        </w:r>
        <w:r w:rsidRPr="00467D18">
          <w:rPr>
            <w:rFonts w:hint="eastAsia"/>
            <w:rtl/>
            <w:rPrChange w:id="5292" w:author="Microsoft account" w:date="2025-10-18T13:13:00Z">
              <w:rPr>
                <w:rFonts w:hint="eastAsia"/>
                <w:rtl/>
              </w:rPr>
            </w:rPrChange>
          </w:rPr>
          <w:t>مح</w:t>
        </w:r>
        <w:r w:rsidRPr="00467D18">
          <w:rPr>
            <w:rFonts w:hint="cs"/>
            <w:rtl/>
            <w:rPrChange w:id="5293" w:author="Microsoft account" w:date="2025-10-18T13:13:00Z">
              <w:rPr>
                <w:rFonts w:hint="cs"/>
                <w:rtl/>
              </w:rPr>
            </w:rPrChange>
          </w:rPr>
          <w:t>ی</w:t>
        </w:r>
        <w:r w:rsidRPr="00467D18">
          <w:rPr>
            <w:rFonts w:hint="eastAsia"/>
            <w:rtl/>
            <w:rPrChange w:id="5294" w:author="Microsoft account" w:date="2025-10-18T13:13:00Z">
              <w:rPr>
                <w:rFonts w:hint="eastAsia"/>
                <w:rtl/>
              </w:rPr>
            </w:rPrChange>
          </w:rPr>
          <w:t>ط</w:t>
        </w:r>
        <w:r w:rsidRPr="00467D18">
          <w:rPr>
            <w:rtl/>
            <w:rPrChange w:id="5295" w:author="Microsoft account" w:date="2025-10-18T13:13:00Z">
              <w:rPr>
                <w:rtl/>
              </w:rPr>
            </w:rPrChange>
          </w:rPr>
          <w:t xml:space="preserve"> </w:t>
        </w:r>
        <w:r w:rsidRPr="00467D18">
          <w:rPr>
            <w:rFonts w:hint="eastAsia"/>
            <w:rtl/>
            <w:rPrChange w:id="5296" w:author="Microsoft account" w:date="2025-10-18T13:13:00Z">
              <w:rPr>
                <w:rFonts w:hint="eastAsia"/>
                <w:rtl/>
              </w:rPr>
            </w:rPrChange>
          </w:rPr>
          <w:t>اجرا</w:t>
        </w:r>
        <w:r w:rsidRPr="00467D18">
          <w:rPr>
            <w:rtl/>
            <w:rPrChange w:id="5297" w:author="Microsoft account" w:date="2025-10-18T13:13:00Z">
              <w:rPr>
                <w:rtl/>
              </w:rPr>
            </w:rPrChange>
          </w:rPr>
          <w:t xml:space="preserve"> </w:t>
        </w:r>
        <w:r w:rsidRPr="00467D18">
          <w:rPr>
            <w:rFonts w:hint="eastAsia"/>
            <w:rtl/>
            <w:rPrChange w:id="5298" w:author="Microsoft account" w:date="2025-10-18T13:13:00Z">
              <w:rPr>
                <w:rFonts w:hint="eastAsia"/>
                <w:rtl/>
              </w:rPr>
            </w:rPrChange>
          </w:rPr>
          <w:t>م</w:t>
        </w:r>
        <w:r w:rsidRPr="00467D18">
          <w:rPr>
            <w:rFonts w:hint="cs"/>
            <w:rtl/>
            <w:rPrChange w:id="5299" w:author="Microsoft account" w:date="2025-10-18T13:13:00Z">
              <w:rPr>
                <w:rFonts w:hint="cs"/>
                <w:rtl/>
              </w:rPr>
            </w:rPrChange>
          </w:rPr>
          <w:t>ی‌</w:t>
        </w:r>
        <w:r w:rsidRPr="00467D18">
          <w:rPr>
            <w:rFonts w:hint="eastAsia"/>
            <w:rtl/>
            <w:rPrChange w:id="5300" w:author="Microsoft account" w:date="2025-10-18T13:13:00Z">
              <w:rPr>
                <w:rFonts w:hint="eastAsia"/>
                <w:rtl/>
              </w:rPr>
            </w:rPrChange>
          </w:rPr>
          <w:t>شه</w:t>
        </w:r>
        <w:r w:rsidRPr="00467D18">
          <w:rPr>
            <w:rPrChange w:id="5301" w:author="Microsoft account" w:date="2025-10-18T13:13:00Z">
              <w:rPr/>
            </w:rPrChange>
          </w:rPr>
          <w:t>:</w:t>
        </w:r>
      </w:ins>
    </w:p>
    <w:p w14:paraId="6F1F4A25" w14:textId="77777777" w:rsidR="00736275" w:rsidRPr="00467D18" w:rsidRDefault="00736275">
      <w:pPr>
        <w:pStyle w:val="AIDescription"/>
        <w:rPr>
          <w:ins w:id="5302" w:author="Microsoft account" w:date="2025-10-18T13:13:00Z"/>
          <w:rtl/>
          <w:rPrChange w:id="5303" w:author="Microsoft account" w:date="2025-10-18T13:13:00Z">
            <w:rPr>
              <w:ins w:id="5304" w:author="Microsoft account" w:date="2025-10-18T13:13:00Z"/>
              <w:rtl/>
              <w:lang w:bidi="fa-IR"/>
            </w:rPr>
          </w:rPrChange>
        </w:rPr>
        <w:pPrChange w:id="5305" w:author="Microsoft account" w:date="2025-10-19T11:25:00Z">
          <w:pPr>
            <w:spacing w:after="0" w:line="276" w:lineRule="auto"/>
          </w:pPr>
        </w:pPrChange>
      </w:pPr>
      <w:ins w:id="5306" w:author="Microsoft account" w:date="2025-10-18T13:13:00Z">
        <w:r w:rsidRPr="00467D18">
          <w:rPr>
            <w:rPrChange w:id="5307" w:author="Microsoft account" w:date="2025-10-18T13:13:00Z">
              <w:rPr/>
            </w:rPrChange>
          </w:rPr>
          <w:t xml:space="preserve">    Development </w:t>
        </w:r>
        <w:r w:rsidRPr="00467D18">
          <w:rPr>
            <w:rtl/>
            <w:rPrChange w:id="5308" w:author="Microsoft account" w:date="2025-10-18T13:13:00Z">
              <w:rPr>
                <w:rtl/>
              </w:rPr>
            </w:rPrChange>
          </w:rPr>
          <w:t>(توسعه): رو</w:t>
        </w:r>
        <w:r w:rsidRPr="00467D18">
          <w:rPr>
            <w:rFonts w:hint="cs"/>
            <w:rtl/>
            <w:rPrChange w:id="5309" w:author="Microsoft account" w:date="2025-10-18T13:13:00Z">
              <w:rPr>
                <w:rFonts w:hint="cs"/>
                <w:rtl/>
              </w:rPr>
            </w:rPrChange>
          </w:rPr>
          <w:t>ی</w:t>
        </w:r>
        <w:r w:rsidRPr="00467D18">
          <w:rPr>
            <w:rtl/>
            <w:rPrChange w:id="5310" w:author="Microsoft account" w:date="2025-10-18T13:13:00Z">
              <w:rPr>
                <w:rtl/>
              </w:rPr>
            </w:rPrChange>
          </w:rPr>
          <w:t xml:space="preserve"> لپ‌تاپ خودت</w:t>
        </w:r>
        <w:r w:rsidRPr="00467D18">
          <w:rPr>
            <w:rPrChange w:id="5311" w:author="Microsoft account" w:date="2025-10-18T13:13:00Z">
              <w:rPr/>
            </w:rPrChange>
          </w:rPr>
          <w:t>.</w:t>
        </w:r>
      </w:ins>
    </w:p>
    <w:p w14:paraId="3C0E3A49" w14:textId="77777777" w:rsidR="00736275" w:rsidRPr="00467D18" w:rsidRDefault="00736275">
      <w:pPr>
        <w:pStyle w:val="AIDescription"/>
        <w:rPr>
          <w:ins w:id="5312" w:author="Microsoft account" w:date="2025-10-18T13:13:00Z"/>
          <w:rtl/>
          <w:rPrChange w:id="5313" w:author="Microsoft account" w:date="2025-10-18T13:13:00Z">
            <w:rPr>
              <w:ins w:id="5314" w:author="Microsoft account" w:date="2025-10-18T13:13:00Z"/>
              <w:rtl/>
              <w:lang w:bidi="fa-IR"/>
            </w:rPr>
          </w:rPrChange>
        </w:rPr>
        <w:pPrChange w:id="5315" w:author="Microsoft account" w:date="2025-10-19T11:25:00Z">
          <w:pPr>
            <w:spacing w:after="0" w:line="276" w:lineRule="auto"/>
          </w:pPr>
        </w:pPrChange>
      </w:pPr>
      <w:ins w:id="5316" w:author="Microsoft account" w:date="2025-10-18T13:13:00Z">
        <w:r w:rsidRPr="00467D18">
          <w:rPr>
            <w:rPrChange w:id="5317" w:author="Microsoft account" w:date="2025-10-18T13:13:00Z">
              <w:rPr/>
            </w:rPrChange>
          </w:rPr>
          <w:t xml:space="preserve">    Staging/Testing </w:t>
        </w:r>
        <w:r w:rsidRPr="00467D18">
          <w:rPr>
            <w:rtl/>
            <w:rPrChange w:id="5318" w:author="Microsoft account" w:date="2025-10-18T13:13:00Z">
              <w:rPr>
                <w:rtl/>
              </w:rPr>
            </w:rPrChange>
          </w:rPr>
          <w:t>(تست): رو</w:t>
        </w:r>
        <w:r w:rsidRPr="00467D18">
          <w:rPr>
            <w:rFonts w:hint="cs"/>
            <w:rtl/>
            <w:rPrChange w:id="5319" w:author="Microsoft account" w:date="2025-10-18T13:13:00Z">
              <w:rPr>
                <w:rFonts w:hint="cs"/>
                <w:rtl/>
              </w:rPr>
            </w:rPrChange>
          </w:rPr>
          <w:t>ی</w:t>
        </w:r>
        <w:r w:rsidRPr="00467D18">
          <w:rPr>
            <w:rtl/>
            <w:rPrChange w:id="5320" w:author="Microsoft account" w:date="2025-10-18T13:13:00Z">
              <w:rPr>
                <w:rtl/>
              </w:rPr>
            </w:rPrChange>
          </w:rPr>
          <w:t xml:space="preserve"> </w:t>
        </w:r>
        <w:r w:rsidRPr="00467D18">
          <w:rPr>
            <w:rFonts w:hint="cs"/>
            <w:rtl/>
            <w:rPrChange w:id="5321" w:author="Microsoft account" w:date="2025-10-18T13:13:00Z">
              <w:rPr>
                <w:rFonts w:hint="cs"/>
                <w:rtl/>
              </w:rPr>
            </w:rPrChange>
          </w:rPr>
          <w:t>ی</w:t>
        </w:r>
        <w:r w:rsidRPr="00467D18">
          <w:rPr>
            <w:rFonts w:hint="eastAsia"/>
            <w:rtl/>
            <w:rPrChange w:id="5322" w:author="Microsoft account" w:date="2025-10-18T13:13:00Z">
              <w:rPr>
                <w:rFonts w:hint="eastAsia"/>
                <w:rtl/>
              </w:rPr>
            </w:rPrChange>
          </w:rPr>
          <w:t>ک</w:t>
        </w:r>
        <w:r w:rsidRPr="00467D18">
          <w:rPr>
            <w:rtl/>
            <w:rPrChange w:id="5323" w:author="Microsoft account" w:date="2025-10-18T13:13:00Z">
              <w:rPr>
                <w:rtl/>
              </w:rPr>
            </w:rPrChange>
          </w:rPr>
          <w:t xml:space="preserve"> </w:t>
        </w:r>
        <w:r w:rsidRPr="00467D18">
          <w:rPr>
            <w:rFonts w:hint="eastAsia"/>
            <w:rtl/>
            <w:rPrChange w:id="5324" w:author="Microsoft account" w:date="2025-10-18T13:13:00Z">
              <w:rPr>
                <w:rFonts w:hint="eastAsia"/>
                <w:rtl/>
              </w:rPr>
            </w:rPrChange>
          </w:rPr>
          <w:t>سرور</w:t>
        </w:r>
        <w:r w:rsidRPr="00467D18">
          <w:rPr>
            <w:rtl/>
            <w:rPrChange w:id="5325" w:author="Microsoft account" w:date="2025-10-18T13:13:00Z">
              <w:rPr>
                <w:rtl/>
              </w:rPr>
            </w:rPrChange>
          </w:rPr>
          <w:t xml:space="preserve"> </w:t>
        </w:r>
        <w:r w:rsidRPr="00467D18">
          <w:rPr>
            <w:rFonts w:hint="eastAsia"/>
            <w:rtl/>
            <w:rPrChange w:id="5326" w:author="Microsoft account" w:date="2025-10-18T13:13:00Z">
              <w:rPr>
                <w:rFonts w:hint="eastAsia"/>
                <w:rtl/>
              </w:rPr>
            </w:rPrChange>
          </w:rPr>
          <w:t>آزما</w:t>
        </w:r>
        <w:r w:rsidRPr="00467D18">
          <w:rPr>
            <w:rFonts w:hint="cs"/>
            <w:rtl/>
            <w:rPrChange w:id="5327" w:author="Microsoft account" w:date="2025-10-18T13:13:00Z">
              <w:rPr>
                <w:rFonts w:hint="cs"/>
                <w:rtl/>
              </w:rPr>
            </w:rPrChange>
          </w:rPr>
          <w:t>ی</w:t>
        </w:r>
        <w:r w:rsidRPr="00467D18">
          <w:rPr>
            <w:rFonts w:hint="eastAsia"/>
            <w:rtl/>
            <w:rPrChange w:id="5328" w:author="Microsoft account" w:date="2025-10-18T13:13:00Z">
              <w:rPr>
                <w:rFonts w:hint="eastAsia"/>
                <w:rtl/>
              </w:rPr>
            </w:rPrChange>
          </w:rPr>
          <w:t>ش</w:t>
        </w:r>
        <w:r w:rsidRPr="00467D18">
          <w:rPr>
            <w:rFonts w:hint="cs"/>
            <w:rtl/>
            <w:rPrChange w:id="5329" w:author="Microsoft account" w:date="2025-10-18T13:13:00Z">
              <w:rPr>
                <w:rFonts w:hint="cs"/>
                <w:rtl/>
              </w:rPr>
            </w:rPrChange>
          </w:rPr>
          <w:t>ی</w:t>
        </w:r>
        <w:r w:rsidRPr="00467D18">
          <w:rPr>
            <w:rPrChange w:id="5330" w:author="Microsoft account" w:date="2025-10-18T13:13:00Z">
              <w:rPr/>
            </w:rPrChange>
          </w:rPr>
          <w:t>.</w:t>
        </w:r>
      </w:ins>
    </w:p>
    <w:p w14:paraId="663D43AC" w14:textId="77777777" w:rsidR="00736275" w:rsidRPr="00467D18" w:rsidRDefault="00736275">
      <w:pPr>
        <w:pStyle w:val="AIDescription"/>
        <w:rPr>
          <w:ins w:id="5331" w:author="Microsoft account" w:date="2025-10-18T13:13:00Z"/>
          <w:rtl/>
          <w:rPrChange w:id="5332" w:author="Microsoft account" w:date="2025-10-18T13:13:00Z">
            <w:rPr>
              <w:ins w:id="5333" w:author="Microsoft account" w:date="2025-10-18T13:13:00Z"/>
              <w:rtl/>
              <w:lang w:bidi="fa-IR"/>
            </w:rPr>
          </w:rPrChange>
        </w:rPr>
        <w:pPrChange w:id="5334" w:author="Microsoft account" w:date="2025-10-19T11:25:00Z">
          <w:pPr>
            <w:spacing w:after="0" w:line="276" w:lineRule="auto"/>
          </w:pPr>
        </w:pPrChange>
      </w:pPr>
      <w:ins w:id="5335" w:author="Microsoft account" w:date="2025-10-18T13:13:00Z">
        <w:r w:rsidRPr="00467D18">
          <w:rPr>
            <w:rPrChange w:id="5336" w:author="Microsoft account" w:date="2025-10-18T13:13:00Z">
              <w:rPr/>
            </w:rPrChange>
          </w:rPr>
          <w:t xml:space="preserve">    Production </w:t>
        </w:r>
        <w:r w:rsidRPr="00467D18">
          <w:rPr>
            <w:rtl/>
            <w:rPrChange w:id="5337" w:author="Microsoft account" w:date="2025-10-18T13:13:00Z">
              <w:rPr>
                <w:rtl/>
              </w:rPr>
            </w:rPrChange>
          </w:rPr>
          <w:t>(عمل</w:t>
        </w:r>
        <w:r w:rsidRPr="00467D18">
          <w:rPr>
            <w:rFonts w:hint="cs"/>
            <w:rtl/>
            <w:rPrChange w:id="5338" w:author="Microsoft account" w:date="2025-10-18T13:13:00Z">
              <w:rPr>
                <w:rFonts w:hint="cs"/>
                <w:rtl/>
              </w:rPr>
            </w:rPrChange>
          </w:rPr>
          <w:t>ی</w:t>
        </w:r>
        <w:r w:rsidRPr="00467D18">
          <w:rPr>
            <w:rFonts w:hint="eastAsia"/>
            <w:rtl/>
            <w:rPrChange w:id="5339" w:author="Microsoft account" w:date="2025-10-18T13:13:00Z">
              <w:rPr>
                <w:rFonts w:hint="eastAsia"/>
                <w:rtl/>
              </w:rPr>
            </w:rPrChange>
          </w:rPr>
          <w:t>ات</w:t>
        </w:r>
        <w:r w:rsidRPr="00467D18">
          <w:rPr>
            <w:rFonts w:hint="cs"/>
            <w:rtl/>
            <w:rPrChange w:id="5340" w:author="Microsoft account" w:date="2025-10-18T13:13:00Z">
              <w:rPr>
                <w:rFonts w:hint="cs"/>
                <w:rtl/>
              </w:rPr>
            </w:rPrChange>
          </w:rPr>
          <w:t>ی</w:t>
        </w:r>
        <w:r w:rsidRPr="00467D18">
          <w:rPr>
            <w:rtl/>
            <w:rPrChange w:id="5341" w:author="Microsoft account" w:date="2025-10-18T13:13:00Z">
              <w:rPr>
                <w:rtl/>
              </w:rPr>
            </w:rPrChange>
          </w:rPr>
          <w:t xml:space="preserve">): </w:t>
        </w:r>
        <w:r w:rsidRPr="00467D18">
          <w:rPr>
            <w:rFonts w:hint="eastAsia"/>
            <w:rtl/>
            <w:rPrChange w:id="5342" w:author="Microsoft account" w:date="2025-10-18T13:13:00Z">
              <w:rPr>
                <w:rFonts w:hint="eastAsia"/>
                <w:rtl/>
              </w:rPr>
            </w:rPrChange>
          </w:rPr>
          <w:t>رو</w:t>
        </w:r>
        <w:r w:rsidRPr="00467D18">
          <w:rPr>
            <w:rFonts w:hint="cs"/>
            <w:rtl/>
            <w:rPrChange w:id="5343" w:author="Microsoft account" w:date="2025-10-18T13:13:00Z">
              <w:rPr>
                <w:rFonts w:hint="cs"/>
                <w:rtl/>
              </w:rPr>
            </w:rPrChange>
          </w:rPr>
          <w:t>ی</w:t>
        </w:r>
        <w:r w:rsidRPr="00467D18">
          <w:rPr>
            <w:rtl/>
            <w:rPrChange w:id="5344" w:author="Microsoft account" w:date="2025-10-18T13:13:00Z">
              <w:rPr>
                <w:rtl/>
              </w:rPr>
            </w:rPrChange>
          </w:rPr>
          <w:t xml:space="preserve"> </w:t>
        </w:r>
        <w:r w:rsidRPr="00467D18">
          <w:rPr>
            <w:rFonts w:hint="eastAsia"/>
            <w:rtl/>
            <w:rPrChange w:id="5345" w:author="Microsoft account" w:date="2025-10-18T13:13:00Z">
              <w:rPr>
                <w:rFonts w:hint="eastAsia"/>
                <w:rtl/>
              </w:rPr>
            </w:rPrChange>
          </w:rPr>
          <w:t>سرور</w:t>
        </w:r>
        <w:r w:rsidRPr="00467D18">
          <w:rPr>
            <w:rtl/>
            <w:rPrChange w:id="5346" w:author="Microsoft account" w:date="2025-10-18T13:13:00Z">
              <w:rPr>
                <w:rtl/>
              </w:rPr>
            </w:rPrChange>
          </w:rPr>
          <w:t xml:space="preserve"> </w:t>
        </w:r>
        <w:r w:rsidRPr="00467D18">
          <w:rPr>
            <w:rFonts w:hint="eastAsia"/>
            <w:rtl/>
            <w:rPrChange w:id="5347" w:author="Microsoft account" w:date="2025-10-18T13:13:00Z">
              <w:rPr>
                <w:rFonts w:hint="eastAsia"/>
                <w:rtl/>
              </w:rPr>
            </w:rPrChange>
          </w:rPr>
          <w:t>اصل</w:t>
        </w:r>
        <w:r w:rsidRPr="00467D18">
          <w:rPr>
            <w:rFonts w:hint="cs"/>
            <w:rtl/>
            <w:rPrChange w:id="5348" w:author="Microsoft account" w:date="2025-10-18T13:13:00Z">
              <w:rPr>
                <w:rFonts w:hint="cs"/>
                <w:rtl/>
              </w:rPr>
            </w:rPrChange>
          </w:rPr>
          <w:t>ی</w:t>
        </w:r>
        <w:r w:rsidRPr="00467D18">
          <w:rPr>
            <w:rtl/>
            <w:rPrChange w:id="5349" w:author="Microsoft account" w:date="2025-10-18T13:13:00Z">
              <w:rPr>
                <w:rtl/>
              </w:rPr>
            </w:rPrChange>
          </w:rPr>
          <w:t xml:space="preserve"> </w:t>
        </w:r>
        <w:r w:rsidRPr="00467D18">
          <w:rPr>
            <w:rFonts w:hint="eastAsia"/>
            <w:rtl/>
            <w:rPrChange w:id="5350" w:author="Microsoft account" w:date="2025-10-18T13:13:00Z">
              <w:rPr>
                <w:rFonts w:hint="eastAsia"/>
                <w:rtl/>
              </w:rPr>
            </w:rPrChange>
          </w:rPr>
          <w:t>و</w:t>
        </w:r>
        <w:r w:rsidRPr="00467D18">
          <w:rPr>
            <w:rtl/>
            <w:rPrChange w:id="5351" w:author="Microsoft account" w:date="2025-10-18T13:13:00Z">
              <w:rPr>
                <w:rtl/>
              </w:rPr>
            </w:rPrChange>
          </w:rPr>
          <w:t xml:space="preserve"> </w:t>
        </w:r>
        <w:r w:rsidRPr="00467D18">
          <w:rPr>
            <w:rFonts w:hint="eastAsia"/>
            <w:rtl/>
            <w:rPrChange w:id="5352" w:author="Microsoft account" w:date="2025-10-18T13:13:00Z">
              <w:rPr>
                <w:rFonts w:hint="eastAsia"/>
                <w:rtl/>
              </w:rPr>
            </w:rPrChange>
          </w:rPr>
          <w:t>در</w:t>
        </w:r>
        <w:r w:rsidRPr="00467D18">
          <w:rPr>
            <w:rtl/>
            <w:rPrChange w:id="5353" w:author="Microsoft account" w:date="2025-10-18T13:13:00Z">
              <w:rPr>
                <w:rtl/>
              </w:rPr>
            </w:rPrChange>
          </w:rPr>
          <w:t xml:space="preserve"> </w:t>
        </w:r>
        <w:r w:rsidRPr="00467D18">
          <w:rPr>
            <w:rFonts w:hint="eastAsia"/>
            <w:rtl/>
            <w:rPrChange w:id="5354" w:author="Microsoft account" w:date="2025-10-18T13:13:00Z">
              <w:rPr>
                <w:rFonts w:hint="eastAsia"/>
                <w:rtl/>
              </w:rPr>
            </w:rPrChange>
          </w:rPr>
          <w:t>حال</w:t>
        </w:r>
        <w:r w:rsidRPr="00467D18">
          <w:rPr>
            <w:rtl/>
            <w:rPrChange w:id="5355" w:author="Microsoft account" w:date="2025-10-18T13:13:00Z">
              <w:rPr>
                <w:rtl/>
              </w:rPr>
            </w:rPrChange>
          </w:rPr>
          <w:t xml:space="preserve"> </w:t>
        </w:r>
        <w:r w:rsidRPr="00467D18">
          <w:rPr>
            <w:rFonts w:hint="eastAsia"/>
            <w:rtl/>
            <w:rPrChange w:id="5356" w:author="Microsoft account" w:date="2025-10-18T13:13:00Z">
              <w:rPr>
                <w:rFonts w:hint="eastAsia"/>
                <w:rtl/>
              </w:rPr>
            </w:rPrChange>
          </w:rPr>
          <w:t>کار</w:t>
        </w:r>
        <w:r w:rsidRPr="00467D18">
          <w:rPr>
            <w:rPrChange w:id="5357" w:author="Microsoft account" w:date="2025-10-18T13:13:00Z">
              <w:rPr/>
            </w:rPrChange>
          </w:rPr>
          <w:t>.</w:t>
        </w:r>
      </w:ins>
    </w:p>
    <w:p w14:paraId="35A22C96" w14:textId="77777777" w:rsidR="00736275" w:rsidRPr="00467D18" w:rsidRDefault="00736275">
      <w:pPr>
        <w:pStyle w:val="AIDescription"/>
        <w:rPr>
          <w:ins w:id="5358" w:author="Microsoft account" w:date="2025-10-18T13:13:00Z"/>
          <w:rtl/>
          <w:rPrChange w:id="5359" w:author="Microsoft account" w:date="2025-10-18T13:13:00Z">
            <w:rPr>
              <w:ins w:id="5360" w:author="Microsoft account" w:date="2025-10-18T13:13:00Z"/>
              <w:rtl/>
              <w:lang w:bidi="fa-IR"/>
            </w:rPr>
          </w:rPrChange>
        </w:rPr>
        <w:pPrChange w:id="5361" w:author="Microsoft account" w:date="2025-10-19T11:25:00Z">
          <w:pPr>
            <w:spacing w:after="0" w:line="276" w:lineRule="auto"/>
          </w:pPr>
        </w:pPrChange>
      </w:pPr>
      <w:ins w:id="5362" w:author="Microsoft account" w:date="2025-10-18T13:13:00Z">
        <w:r w:rsidRPr="00467D18">
          <w:rPr>
            <w:rtl/>
            <w:rPrChange w:id="5363" w:author="Microsoft account" w:date="2025-10-18T13:13:00Z">
              <w:rPr>
                <w:rtl/>
              </w:rPr>
            </w:rPrChange>
          </w:rPr>
          <w:lastRenderedPageBreak/>
          <w:t>متغ</w:t>
        </w:r>
        <w:r w:rsidRPr="00467D18">
          <w:rPr>
            <w:rFonts w:hint="cs"/>
            <w:rtl/>
            <w:rPrChange w:id="5364" w:author="Microsoft account" w:date="2025-10-18T13:13:00Z">
              <w:rPr>
                <w:rFonts w:hint="cs"/>
                <w:rtl/>
              </w:rPr>
            </w:rPrChange>
          </w:rPr>
          <w:t>ی</w:t>
        </w:r>
        <w:r w:rsidRPr="00467D18">
          <w:rPr>
            <w:rFonts w:hint="eastAsia"/>
            <w:rtl/>
            <w:rPrChange w:id="5365" w:author="Microsoft account" w:date="2025-10-18T13:13:00Z">
              <w:rPr>
                <w:rFonts w:hint="eastAsia"/>
                <w:rtl/>
              </w:rPr>
            </w:rPrChange>
          </w:rPr>
          <w:t>رها</w:t>
        </w:r>
        <w:r w:rsidRPr="00467D18">
          <w:rPr>
            <w:rFonts w:hint="cs"/>
            <w:rtl/>
            <w:rPrChange w:id="5366" w:author="Microsoft account" w:date="2025-10-18T13:13:00Z">
              <w:rPr>
                <w:rFonts w:hint="cs"/>
                <w:rtl/>
              </w:rPr>
            </w:rPrChange>
          </w:rPr>
          <w:t>ی</w:t>
        </w:r>
        <w:r w:rsidRPr="00467D18">
          <w:rPr>
            <w:rtl/>
            <w:rPrChange w:id="5367" w:author="Microsoft account" w:date="2025-10-18T13:13:00Z">
              <w:rPr>
                <w:rtl/>
              </w:rPr>
            </w:rPrChange>
          </w:rPr>
          <w:t xml:space="preserve"> </w:t>
        </w:r>
        <w:r w:rsidRPr="00467D18">
          <w:rPr>
            <w:rFonts w:hint="eastAsia"/>
            <w:rtl/>
            <w:rPrChange w:id="5368" w:author="Microsoft account" w:date="2025-10-18T13:13:00Z">
              <w:rPr>
                <w:rFonts w:hint="eastAsia"/>
                <w:rtl/>
              </w:rPr>
            </w:rPrChange>
          </w:rPr>
          <w:t>مح</w:t>
        </w:r>
        <w:r w:rsidRPr="00467D18">
          <w:rPr>
            <w:rFonts w:hint="cs"/>
            <w:rtl/>
            <w:rPrChange w:id="5369" w:author="Microsoft account" w:date="2025-10-18T13:13:00Z">
              <w:rPr>
                <w:rFonts w:hint="cs"/>
                <w:rtl/>
              </w:rPr>
            </w:rPrChange>
          </w:rPr>
          <w:t>ی</w:t>
        </w:r>
        <w:r w:rsidRPr="00467D18">
          <w:rPr>
            <w:rFonts w:hint="eastAsia"/>
            <w:rtl/>
            <w:rPrChange w:id="5370" w:author="Microsoft account" w:date="2025-10-18T13:13:00Z">
              <w:rPr>
                <w:rFonts w:hint="eastAsia"/>
                <w:rtl/>
              </w:rPr>
            </w:rPrChange>
          </w:rPr>
          <w:t>ط</w:t>
        </w:r>
        <w:r w:rsidRPr="00467D18">
          <w:rPr>
            <w:rFonts w:hint="cs"/>
            <w:rtl/>
            <w:rPrChange w:id="5371" w:author="Microsoft account" w:date="2025-10-18T13:13:00Z">
              <w:rPr>
                <w:rFonts w:hint="cs"/>
                <w:rtl/>
              </w:rPr>
            </w:rPrChange>
          </w:rPr>
          <w:t>ی</w:t>
        </w:r>
        <w:r w:rsidRPr="00467D18">
          <w:rPr>
            <w:rtl/>
            <w:rPrChange w:id="5372" w:author="Microsoft account" w:date="2025-10-18T13:13:00Z">
              <w:rPr>
                <w:rtl/>
              </w:rPr>
            </w:rPrChange>
          </w:rPr>
          <w:t xml:space="preserve"> </w:t>
        </w:r>
        <w:r w:rsidRPr="00467D18">
          <w:rPr>
            <w:rFonts w:hint="eastAsia"/>
            <w:rtl/>
            <w:rPrChange w:id="5373" w:author="Microsoft account" w:date="2025-10-18T13:13:00Z">
              <w:rPr>
                <w:rFonts w:hint="eastAsia"/>
                <w:rtl/>
              </w:rPr>
            </w:rPrChange>
          </w:rPr>
          <w:t>ا</w:t>
        </w:r>
        <w:r w:rsidRPr="00467D18">
          <w:rPr>
            <w:rFonts w:hint="cs"/>
            <w:rtl/>
            <w:rPrChange w:id="5374" w:author="Microsoft account" w:date="2025-10-18T13:13:00Z">
              <w:rPr>
                <w:rFonts w:hint="cs"/>
                <w:rtl/>
              </w:rPr>
            </w:rPrChange>
          </w:rPr>
          <w:t>ی</w:t>
        </w:r>
        <w:r w:rsidRPr="00467D18">
          <w:rPr>
            <w:rFonts w:hint="eastAsia"/>
            <w:rtl/>
            <w:rPrChange w:id="5375" w:author="Microsoft account" w:date="2025-10-18T13:13:00Z">
              <w:rPr>
                <w:rFonts w:hint="eastAsia"/>
                <w:rtl/>
              </w:rPr>
            </w:rPrChange>
          </w:rPr>
          <w:t>ن</w:t>
        </w:r>
        <w:r w:rsidRPr="00467D18">
          <w:rPr>
            <w:rtl/>
            <w:rPrChange w:id="5376" w:author="Microsoft account" w:date="2025-10-18T13:13:00Z">
              <w:rPr>
                <w:rtl/>
              </w:rPr>
            </w:rPrChange>
          </w:rPr>
          <w:t xml:space="preserve"> </w:t>
        </w:r>
        <w:r w:rsidRPr="00467D18">
          <w:rPr>
            <w:rFonts w:hint="eastAsia"/>
            <w:rtl/>
            <w:rPrChange w:id="5377" w:author="Microsoft account" w:date="2025-10-18T13:13:00Z">
              <w:rPr>
                <w:rFonts w:hint="eastAsia"/>
                <w:rtl/>
              </w:rPr>
            </w:rPrChange>
          </w:rPr>
          <w:t>امکان</w:t>
        </w:r>
        <w:r w:rsidRPr="00467D18">
          <w:rPr>
            <w:rtl/>
            <w:rPrChange w:id="5378" w:author="Microsoft account" w:date="2025-10-18T13:13:00Z">
              <w:rPr>
                <w:rtl/>
              </w:rPr>
            </w:rPrChange>
          </w:rPr>
          <w:t xml:space="preserve"> </w:t>
        </w:r>
        <w:r w:rsidRPr="00467D18">
          <w:rPr>
            <w:rFonts w:hint="eastAsia"/>
            <w:rtl/>
            <w:rPrChange w:id="5379" w:author="Microsoft account" w:date="2025-10-18T13:13:00Z">
              <w:rPr>
                <w:rFonts w:hint="eastAsia"/>
                <w:rtl/>
              </w:rPr>
            </w:rPrChange>
          </w:rPr>
          <w:t>رو</w:t>
        </w:r>
        <w:r w:rsidRPr="00467D18">
          <w:rPr>
            <w:rtl/>
            <w:rPrChange w:id="5380" w:author="Microsoft account" w:date="2025-10-18T13:13:00Z">
              <w:rPr>
                <w:rtl/>
              </w:rPr>
            </w:rPrChange>
          </w:rPr>
          <w:t xml:space="preserve"> </w:t>
        </w:r>
        <w:r w:rsidRPr="00467D18">
          <w:rPr>
            <w:rFonts w:hint="eastAsia"/>
            <w:rtl/>
            <w:rPrChange w:id="5381" w:author="Microsoft account" w:date="2025-10-18T13:13:00Z">
              <w:rPr>
                <w:rFonts w:hint="eastAsia"/>
                <w:rtl/>
              </w:rPr>
            </w:rPrChange>
          </w:rPr>
          <w:t>م</w:t>
        </w:r>
        <w:r w:rsidRPr="00467D18">
          <w:rPr>
            <w:rFonts w:hint="cs"/>
            <w:rtl/>
            <w:rPrChange w:id="5382" w:author="Microsoft account" w:date="2025-10-18T13:13:00Z">
              <w:rPr>
                <w:rFonts w:hint="cs"/>
                <w:rtl/>
              </w:rPr>
            </w:rPrChange>
          </w:rPr>
          <w:t>ی‌</w:t>
        </w:r>
        <w:r w:rsidRPr="00467D18">
          <w:rPr>
            <w:rFonts w:hint="eastAsia"/>
            <w:rtl/>
            <w:rPrChange w:id="5383" w:author="Microsoft account" w:date="2025-10-18T13:13:00Z">
              <w:rPr>
                <w:rFonts w:hint="eastAsia"/>
                <w:rtl/>
              </w:rPr>
            </w:rPrChange>
          </w:rPr>
          <w:t>دن</w:t>
        </w:r>
        <w:r w:rsidRPr="00467D18">
          <w:rPr>
            <w:rtl/>
            <w:rPrChange w:id="5384" w:author="Microsoft account" w:date="2025-10-18T13:13:00Z">
              <w:rPr>
                <w:rtl/>
              </w:rPr>
            </w:rPrChange>
          </w:rPr>
          <w:t xml:space="preserve"> </w:t>
        </w:r>
        <w:r w:rsidRPr="00467D18">
          <w:rPr>
            <w:rFonts w:hint="eastAsia"/>
            <w:rtl/>
            <w:rPrChange w:id="5385" w:author="Microsoft account" w:date="2025-10-18T13:13:00Z">
              <w:rPr>
                <w:rFonts w:hint="eastAsia"/>
                <w:rtl/>
              </w:rPr>
            </w:rPrChange>
          </w:rPr>
          <w:t>که</w:t>
        </w:r>
        <w:r w:rsidRPr="00467D18">
          <w:rPr>
            <w:rtl/>
            <w:rPrChange w:id="5386" w:author="Microsoft account" w:date="2025-10-18T13:13:00Z">
              <w:rPr>
                <w:rtl/>
              </w:rPr>
            </w:rPrChange>
          </w:rPr>
          <w:t xml:space="preserve"> </w:t>
        </w:r>
        <w:r w:rsidRPr="00467D18">
          <w:rPr>
            <w:rFonts w:hint="cs"/>
            <w:rtl/>
            <w:rPrChange w:id="5387" w:author="Microsoft account" w:date="2025-10-18T13:13:00Z">
              <w:rPr>
                <w:rFonts w:hint="cs"/>
                <w:rtl/>
              </w:rPr>
            </w:rPrChange>
          </w:rPr>
          <w:t>ی</w:t>
        </w:r>
        <w:r w:rsidRPr="00467D18">
          <w:rPr>
            <w:rFonts w:hint="eastAsia"/>
            <w:rtl/>
            <w:rPrChange w:id="5388" w:author="Microsoft account" w:date="2025-10-18T13:13:00Z">
              <w:rPr>
                <w:rFonts w:hint="eastAsia"/>
                <w:rtl/>
              </w:rPr>
            </w:rPrChange>
          </w:rPr>
          <w:t>ک</w:t>
        </w:r>
        <w:r w:rsidRPr="00467D18">
          <w:rPr>
            <w:rtl/>
            <w:rPrChange w:id="5389" w:author="Microsoft account" w:date="2025-10-18T13:13:00Z">
              <w:rPr>
                <w:rtl/>
              </w:rPr>
            </w:rPrChange>
          </w:rPr>
          <w:t xml:space="preserve"> </w:t>
        </w:r>
        <w:r w:rsidRPr="00467D18">
          <w:rPr>
            <w:rFonts w:hint="eastAsia"/>
            <w:rtl/>
            <w:rPrChange w:id="5390" w:author="Microsoft account" w:date="2025-10-18T13:13:00Z">
              <w:rPr>
                <w:rFonts w:hint="eastAsia"/>
                <w:rtl/>
              </w:rPr>
            </w:rPrChange>
          </w:rPr>
          <w:t>کد</w:t>
        </w:r>
        <w:r w:rsidRPr="00467D18">
          <w:rPr>
            <w:rtl/>
            <w:rPrChange w:id="5391" w:author="Microsoft account" w:date="2025-10-18T13:13:00Z">
              <w:rPr>
                <w:rtl/>
              </w:rPr>
            </w:rPrChange>
          </w:rPr>
          <w:t xml:space="preserve"> </w:t>
        </w:r>
        <w:r w:rsidRPr="00467D18">
          <w:rPr>
            <w:rFonts w:hint="eastAsia"/>
            <w:rtl/>
            <w:rPrChange w:id="5392" w:author="Microsoft account" w:date="2025-10-18T13:13:00Z">
              <w:rPr>
                <w:rFonts w:hint="eastAsia"/>
                <w:rtl/>
              </w:rPr>
            </w:rPrChange>
          </w:rPr>
          <w:t>واحد</w:t>
        </w:r>
        <w:r w:rsidRPr="00467D18">
          <w:rPr>
            <w:rtl/>
            <w:rPrChange w:id="5393" w:author="Microsoft account" w:date="2025-10-18T13:13:00Z">
              <w:rPr>
                <w:rtl/>
              </w:rPr>
            </w:rPrChange>
          </w:rPr>
          <w:t xml:space="preserve"> </w:t>
        </w:r>
        <w:r w:rsidRPr="00467D18">
          <w:rPr>
            <w:rFonts w:hint="eastAsia"/>
            <w:rtl/>
            <w:rPrChange w:id="5394" w:author="Microsoft account" w:date="2025-10-18T13:13:00Z">
              <w:rPr>
                <w:rFonts w:hint="eastAsia"/>
                <w:rtl/>
              </w:rPr>
            </w:rPrChange>
          </w:rPr>
          <w:t>رو</w:t>
        </w:r>
        <w:r w:rsidRPr="00467D18">
          <w:rPr>
            <w:rtl/>
            <w:rPrChange w:id="5395" w:author="Microsoft account" w:date="2025-10-18T13:13:00Z">
              <w:rPr>
                <w:rtl/>
              </w:rPr>
            </w:rPrChange>
          </w:rPr>
          <w:t xml:space="preserve"> </w:t>
        </w:r>
        <w:r w:rsidRPr="00467D18">
          <w:rPr>
            <w:rFonts w:hint="eastAsia"/>
            <w:rtl/>
            <w:rPrChange w:id="5396" w:author="Microsoft account" w:date="2025-10-18T13:13:00Z">
              <w:rPr>
                <w:rFonts w:hint="eastAsia"/>
                <w:rtl/>
              </w:rPr>
            </w:rPrChange>
          </w:rPr>
          <w:t>در</w:t>
        </w:r>
        <w:r w:rsidRPr="00467D18">
          <w:rPr>
            <w:rtl/>
            <w:rPrChange w:id="5397" w:author="Microsoft account" w:date="2025-10-18T13:13:00Z">
              <w:rPr>
                <w:rtl/>
              </w:rPr>
            </w:rPrChange>
          </w:rPr>
          <w:t xml:space="preserve"> </w:t>
        </w:r>
        <w:r w:rsidRPr="00467D18">
          <w:rPr>
            <w:rFonts w:hint="eastAsia"/>
            <w:rtl/>
            <w:rPrChange w:id="5398" w:author="Microsoft account" w:date="2025-10-18T13:13:00Z">
              <w:rPr>
                <w:rFonts w:hint="eastAsia"/>
                <w:rtl/>
              </w:rPr>
            </w:rPrChange>
          </w:rPr>
          <w:t>هر</w:t>
        </w:r>
        <w:r w:rsidRPr="00467D18">
          <w:rPr>
            <w:rtl/>
            <w:rPrChange w:id="5399" w:author="Microsoft account" w:date="2025-10-18T13:13:00Z">
              <w:rPr>
                <w:rtl/>
              </w:rPr>
            </w:rPrChange>
          </w:rPr>
          <w:t xml:space="preserve"> </w:t>
        </w:r>
        <w:r w:rsidRPr="00467D18">
          <w:rPr>
            <w:rFonts w:hint="eastAsia"/>
            <w:rtl/>
            <w:rPrChange w:id="5400" w:author="Microsoft account" w:date="2025-10-18T13:13:00Z">
              <w:rPr>
                <w:rFonts w:hint="eastAsia"/>
                <w:rtl/>
              </w:rPr>
            </w:rPrChange>
          </w:rPr>
          <w:t>سه</w:t>
        </w:r>
        <w:r w:rsidRPr="00467D18">
          <w:rPr>
            <w:rtl/>
            <w:rPrChange w:id="5401" w:author="Microsoft account" w:date="2025-10-18T13:13:00Z">
              <w:rPr>
                <w:rtl/>
              </w:rPr>
            </w:rPrChange>
          </w:rPr>
          <w:t xml:space="preserve"> </w:t>
        </w:r>
        <w:r w:rsidRPr="00467D18">
          <w:rPr>
            <w:rFonts w:hint="eastAsia"/>
            <w:rtl/>
            <w:rPrChange w:id="5402" w:author="Microsoft account" w:date="2025-10-18T13:13:00Z">
              <w:rPr>
                <w:rFonts w:hint="eastAsia"/>
                <w:rtl/>
              </w:rPr>
            </w:rPrChange>
          </w:rPr>
          <w:t>مح</w:t>
        </w:r>
        <w:r w:rsidRPr="00467D18">
          <w:rPr>
            <w:rFonts w:hint="cs"/>
            <w:rtl/>
            <w:rPrChange w:id="5403" w:author="Microsoft account" w:date="2025-10-18T13:13:00Z">
              <w:rPr>
                <w:rFonts w:hint="cs"/>
                <w:rtl/>
              </w:rPr>
            </w:rPrChange>
          </w:rPr>
          <w:t>ی</w:t>
        </w:r>
        <w:r w:rsidRPr="00467D18">
          <w:rPr>
            <w:rFonts w:hint="eastAsia"/>
            <w:rtl/>
            <w:rPrChange w:id="5404" w:author="Microsoft account" w:date="2025-10-18T13:13:00Z">
              <w:rPr>
                <w:rFonts w:hint="eastAsia"/>
                <w:rtl/>
              </w:rPr>
            </w:rPrChange>
          </w:rPr>
          <w:t>ط</w:t>
        </w:r>
        <w:r w:rsidRPr="00467D18">
          <w:rPr>
            <w:rtl/>
            <w:rPrChange w:id="5405" w:author="Microsoft account" w:date="2025-10-18T13:13:00Z">
              <w:rPr>
                <w:rtl/>
              </w:rPr>
            </w:rPrChange>
          </w:rPr>
          <w:t xml:space="preserve"> </w:t>
        </w:r>
        <w:r w:rsidRPr="00467D18">
          <w:rPr>
            <w:rFonts w:hint="eastAsia"/>
            <w:rtl/>
            <w:rPrChange w:id="5406" w:author="Microsoft account" w:date="2025-10-18T13:13:00Z">
              <w:rPr>
                <w:rFonts w:hint="eastAsia"/>
                <w:rtl/>
              </w:rPr>
            </w:rPrChange>
          </w:rPr>
          <w:t>استفاده</w:t>
        </w:r>
        <w:r w:rsidRPr="00467D18">
          <w:rPr>
            <w:rtl/>
            <w:rPrChange w:id="5407" w:author="Microsoft account" w:date="2025-10-18T13:13:00Z">
              <w:rPr>
                <w:rtl/>
              </w:rPr>
            </w:rPrChange>
          </w:rPr>
          <w:t xml:space="preserve"> </w:t>
        </w:r>
        <w:r w:rsidRPr="00467D18">
          <w:rPr>
            <w:rFonts w:hint="eastAsia"/>
            <w:rtl/>
            <w:rPrChange w:id="5408" w:author="Microsoft account" w:date="2025-10-18T13:13:00Z">
              <w:rPr>
                <w:rFonts w:hint="eastAsia"/>
                <w:rtl/>
              </w:rPr>
            </w:rPrChange>
          </w:rPr>
          <w:t>کن</w:t>
        </w:r>
        <w:r w:rsidRPr="00467D18">
          <w:rPr>
            <w:rFonts w:hint="cs"/>
            <w:rtl/>
            <w:rPrChange w:id="5409" w:author="Microsoft account" w:date="2025-10-18T13:13:00Z">
              <w:rPr>
                <w:rFonts w:hint="cs"/>
                <w:rtl/>
              </w:rPr>
            </w:rPrChange>
          </w:rPr>
          <w:t>ی</w:t>
        </w:r>
        <w:r w:rsidRPr="00467D18">
          <w:rPr>
            <w:rFonts w:hint="eastAsia"/>
            <w:rtl/>
            <w:rPrChange w:id="5410" w:author="Microsoft account" w:date="2025-10-18T13:13:00Z">
              <w:rPr>
                <w:rFonts w:hint="eastAsia"/>
                <w:rtl/>
              </w:rPr>
            </w:rPrChange>
          </w:rPr>
          <w:t>،</w:t>
        </w:r>
        <w:r w:rsidRPr="00467D18">
          <w:rPr>
            <w:rtl/>
            <w:rPrChange w:id="5411" w:author="Microsoft account" w:date="2025-10-18T13:13:00Z">
              <w:rPr>
                <w:rtl/>
              </w:rPr>
            </w:rPrChange>
          </w:rPr>
          <w:t xml:space="preserve"> </w:t>
        </w:r>
        <w:r w:rsidRPr="00467D18">
          <w:rPr>
            <w:rFonts w:hint="eastAsia"/>
            <w:rtl/>
            <w:rPrChange w:id="5412" w:author="Microsoft account" w:date="2025-10-18T13:13:00Z">
              <w:rPr>
                <w:rFonts w:hint="eastAsia"/>
                <w:rtl/>
              </w:rPr>
            </w:rPrChange>
          </w:rPr>
          <w:t>در</w:t>
        </w:r>
        <w:r w:rsidRPr="00467D18">
          <w:rPr>
            <w:rtl/>
            <w:rPrChange w:id="5413" w:author="Microsoft account" w:date="2025-10-18T13:13:00Z">
              <w:rPr>
                <w:rtl/>
              </w:rPr>
            </w:rPrChange>
          </w:rPr>
          <w:t xml:space="preserve"> </w:t>
        </w:r>
        <w:r w:rsidRPr="00467D18">
          <w:rPr>
            <w:rFonts w:hint="eastAsia"/>
            <w:rtl/>
            <w:rPrChange w:id="5414" w:author="Microsoft account" w:date="2025-10-18T13:13:00Z">
              <w:rPr>
                <w:rFonts w:hint="eastAsia"/>
                <w:rtl/>
              </w:rPr>
            </w:rPrChange>
          </w:rPr>
          <w:t>حال</w:t>
        </w:r>
        <w:r w:rsidRPr="00467D18">
          <w:rPr>
            <w:rFonts w:hint="cs"/>
            <w:rtl/>
            <w:rPrChange w:id="5415" w:author="Microsoft account" w:date="2025-10-18T13:13:00Z">
              <w:rPr>
                <w:rFonts w:hint="cs"/>
                <w:rtl/>
              </w:rPr>
            </w:rPrChange>
          </w:rPr>
          <w:t>ی</w:t>
        </w:r>
        <w:r w:rsidRPr="00467D18">
          <w:rPr>
            <w:rtl/>
            <w:rPrChange w:id="5416" w:author="Microsoft account" w:date="2025-10-18T13:13:00Z">
              <w:rPr>
                <w:rtl/>
              </w:rPr>
            </w:rPrChange>
          </w:rPr>
          <w:t xml:space="preserve"> </w:t>
        </w:r>
        <w:r w:rsidRPr="00467D18">
          <w:rPr>
            <w:rFonts w:hint="eastAsia"/>
            <w:rtl/>
            <w:rPrChange w:id="5417" w:author="Microsoft account" w:date="2025-10-18T13:13:00Z">
              <w:rPr>
                <w:rFonts w:hint="eastAsia"/>
                <w:rtl/>
              </w:rPr>
            </w:rPrChange>
          </w:rPr>
          <w:t>که</w:t>
        </w:r>
        <w:r w:rsidRPr="00467D18">
          <w:rPr>
            <w:rtl/>
            <w:rPrChange w:id="5418" w:author="Microsoft account" w:date="2025-10-18T13:13:00Z">
              <w:rPr>
                <w:rtl/>
              </w:rPr>
            </w:rPrChange>
          </w:rPr>
          <w:t xml:space="preserve"> </w:t>
        </w:r>
        <w:r w:rsidRPr="00467D18">
          <w:rPr>
            <w:rFonts w:hint="eastAsia"/>
            <w:rtl/>
            <w:rPrChange w:id="5419" w:author="Microsoft account" w:date="2025-10-18T13:13:00Z">
              <w:rPr>
                <w:rFonts w:hint="eastAsia"/>
                <w:rtl/>
              </w:rPr>
            </w:rPrChange>
          </w:rPr>
          <w:t>تنظ</w:t>
        </w:r>
        <w:r w:rsidRPr="00467D18">
          <w:rPr>
            <w:rFonts w:hint="cs"/>
            <w:rtl/>
            <w:rPrChange w:id="5420" w:author="Microsoft account" w:date="2025-10-18T13:13:00Z">
              <w:rPr>
                <w:rFonts w:hint="cs"/>
                <w:rtl/>
              </w:rPr>
            </w:rPrChange>
          </w:rPr>
          <w:t>ی</w:t>
        </w:r>
        <w:r w:rsidRPr="00467D18">
          <w:rPr>
            <w:rFonts w:hint="eastAsia"/>
            <w:rtl/>
            <w:rPrChange w:id="5421" w:author="Microsoft account" w:date="2025-10-18T13:13:00Z">
              <w:rPr>
                <w:rFonts w:hint="eastAsia"/>
                <w:rtl/>
              </w:rPr>
            </w:rPrChange>
          </w:rPr>
          <w:t>ماتش</w:t>
        </w:r>
        <w:r w:rsidRPr="00467D18">
          <w:rPr>
            <w:rPrChange w:id="5422" w:author="Microsoft account" w:date="2025-10-18T13:13:00Z">
              <w:rPr/>
            </w:rPrChange>
          </w:rPr>
          <w:t xml:space="preserve"> (</w:t>
        </w:r>
        <w:r w:rsidRPr="00467D18">
          <w:rPr>
            <w:rtl/>
            <w:rPrChange w:id="5423" w:author="Microsoft account" w:date="2025-10-18T13:13:00Z">
              <w:rPr>
                <w:rtl/>
              </w:rPr>
            </w:rPrChange>
          </w:rPr>
          <w:t>مثل آدرس د</w:t>
        </w:r>
        <w:r w:rsidRPr="00467D18">
          <w:rPr>
            <w:rFonts w:hint="cs"/>
            <w:rtl/>
            <w:rPrChange w:id="5424" w:author="Microsoft account" w:date="2025-10-18T13:13:00Z">
              <w:rPr>
                <w:rFonts w:hint="cs"/>
                <w:rtl/>
              </w:rPr>
            </w:rPrChange>
          </w:rPr>
          <w:t>ی</w:t>
        </w:r>
        <w:r w:rsidRPr="00467D18">
          <w:rPr>
            <w:rFonts w:hint="eastAsia"/>
            <w:rtl/>
            <w:rPrChange w:id="5425" w:author="Microsoft account" w:date="2025-10-18T13:13:00Z">
              <w:rPr>
                <w:rFonts w:hint="eastAsia"/>
                <w:rtl/>
              </w:rPr>
            </w:rPrChange>
          </w:rPr>
          <w:t>تاب</w:t>
        </w:r>
        <w:r w:rsidRPr="00467D18">
          <w:rPr>
            <w:rFonts w:hint="cs"/>
            <w:rtl/>
            <w:rPrChange w:id="5426" w:author="Microsoft account" w:date="2025-10-18T13:13:00Z">
              <w:rPr>
                <w:rFonts w:hint="cs"/>
                <w:rtl/>
              </w:rPr>
            </w:rPrChange>
          </w:rPr>
          <w:t>ی</w:t>
        </w:r>
        <w:r w:rsidRPr="00467D18">
          <w:rPr>
            <w:rFonts w:hint="eastAsia"/>
            <w:rtl/>
            <w:rPrChange w:id="5427" w:author="Microsoft account" w:date="2025-10-18T13:13:00Z">
              <w:rPr>
                <w:rFonts w:hint="eastAsia"/>
                <w:rtl/>
              </w:rPr>
            </w:rPrChange>
          </w:rPr>
          <w:t>س</w:t>
        </w:r>
        <w:r w:rsidRPr="00467D18">
          <w:rPr>
            <w:rtl/>
            <w:rPrChange w:id="5428" w:author="Microsoft account" w:date="2025-10-18T13:13:00Z">
              <w:rPr>
                <w:rtl/>
              </w:rPr>
            </w:rPrChange>
          </w:rPr>
          <w:t xml:space="preserve"> </w:t>
        </w:r>
        <w:r w:rsidRPr="00467D18">
          <w:rPr>
            <w:rFonts w:hint="cs"/>
            <w:rtl/>
            <w:rPrChange w:id="5429" w:author="Microsoft account" w:date="2025-10-18T13:13:00Z">
              <w:rPr>
                <w:rFonts w:hint="cs"/>
                <w:rtl/>
              </w:rPr>
            </w:rPrChange>
          </w:rPr>
          <w:t>ی</w:t>
        </w:r>
        <w:r w:rsidRPr="00467D18">
          <w:rPr>
            <w:rFonts w:hint="eastAsia"/>
            <w:rtl/>
            <w:rPrChange w:id="5430" w:author="Microsoft account" w:date="2025-10-18T13:13:00Z">
              <w:rPr>
                <w:rFonts w:hint="eastAsia"/>
                <w:rtl/>
              </w:rPr>
            </w:rPrChange>
          </w:rPr>
          <w:t>ا</w:t>
        </w:r>
        <w:r w:rsidRPr="00467D18">
          <w:rPr>
            <w:rtl/>
            <w:rPrChange w:id="5431" w:author="Microsoft account" w:date="2025-10-18T13:13:00Z">
              <w:rPr>
                <w:rtl/>
              </w:rPr>
            </w:rPrChange>
          </w:rPr>
          <w:t xml:space="preserve"> </w:t>
        </w:r>
        <w:r w:rsidRPr="00467D18">
          <w:rPr>
            <w:rFonts w:hint="eastAsia"/>
            <w:rtl/>
            <w:rPrChange w:id="5432" w:author="Microsoft account" w:date="2025-10-18T13:13:00Z">
              <w:rPr>
                <w:rFonts w:hint="eastAsia"/>
                <w:rtl/>
              </w:rPr>
            </w:rPrChange>
          </w:rPr>
          <w:t>کل</w:t>
        </w:r>
        <w:r w:rsidRPr="00467D18">
          <w:rPr>
            <w:rFonts w:hint="cs"/>
            <w:rtl/>
            <w:rPrChange w:id="5433" w:author="Microsoft account" w:date="2025-10-18T13:13:00Z">
              <w:rPr>
                <w:rFonts w:hint="cs"/>
                <w:rtl/>
              </w:rPr>
            </w:rPrChange>
          </w:rPr>
          <w:t>ی</w:t>
        </w:r>
        <w:r w:rsidRPr="00467D18">
          <w:rPr>
            <w:rFonts w:hint="eastAsia"/>
            <w:rtl/>
            <w:rPrChange w:id="5434" w:author="Microsoft account" w:date="2025-10-18T13:13:00Z">
              <w:rPr>
                <w:rFonts w:hint="eastAsia"/>
                <w:rtl/>
              </w:rPr>
            </w:rPrChange>
          </w:rPr>
          <w:t>دها</w:t>
        </w:r>
        <w:r w:rsidRPr="00467D18">
          <w:rPr>
            <w:rFonts w:hint="cs"/>
            <w:rtl/>
            <w:rPrChange w:id="5435" w:author="Microsoft account" w:date="2025-10-18T13:13:00Z">
              <w:rPr>
                <w:rFonts w:hint="cs"/>
                <w:rtl/>
              </w:rPr>
            </w:rPrChange>
          </w:rPr>
          <w:t>ی</w:t>
        </w:r>
        <w:r w:rsidRPr="00467D18">
          <w:rPr>
            <w:rPrChange w:id="5436" w:author="Microsoft account" w:date="2025-10-18T13:13:00Z">
              <w:rPr/>
            </w:rPrChange>
          </w:rPr>
          <w:t xml:space="preserve"> API) </w:t>
        </w:r>
        <w:r w:rsidRPr="00467D18">
          <w:rPr>
            <w:rtl/>
            <w:rPrChange w:id="5437" w:author="Microsoft account" w:date="2025-10-18T13:13:00Z">
              <w:rPr>
                <w:rtl/>
              </w:rPr>
            </w:rPrChange>
          </w:rPr>
          <w:t>در هر مح</w:t>
        </w:r>
        <w:r w:rsidRPr="00467D18">
          <w:rPr>
            <w:rFonts w:hint="cs"/>
            <w:rtl/>
            <w:rPrChange w:id="5438" w:author="Microsoft account" w:date="2025-10-18T13:13:00Z">
              <w:rPr>
                <w:rFonts w:hint="cs"/>
                <w:rtl/>
              </w:rPr>
            </w:rPrChange>
          </w:rPr>
          <w:t>ی</w:t>
        </w:r>
        <w:r w:rsidRPr="00467D18">
          <w:rPr>
            <w:rFonts w:hint="eastAsia"/>
            <w:rtl/>
            <w:rPrChange w:id="5439" w:author="Microsoft account" w:date="2025-10-18T13:13:00Z">
              <w:rPr>
                <w:rFonts w:hint="eastAsia"/>
                <w:rtl/>
              </w:rPr>
            </w:rPrChange>
          </w:rPr>
          <w:t>ط</w:t>
        </w:r>
        <w:r w:rsidRPr="00467D18">
          <w:rPr>
            <w:rtl/>
            <w:rPrChange w:id="5440" w:author="Microsoft account" w:date="2025-10-18T13:13:00Z">
              <w:rPr>
                <w:rtl/>
              </w:rPr>
            </w:rPrChange>
          </w:rPr>
          <w:t xml:space="preserve"> </w:t>
        </w:r>
        <w:r w:rsidRPr="00467D18">
          <w:rPr>
            <w:rFonts w:hint="eastAsia"/>
            <w:rtl/>
            <w:rPrChange w:id="5441" w:author="Microsoft account" w:date="2025-10-18T13:13:00Z">
              <w:rPr>
                <w:rFonts w:hint="eastAsia"/>
                <w:rtl/>
              </w:rPr>
            </w:rPrChange>
          </w:rPr>
          <w:t>متفاوت</w:t>
        </w:r>
        <w:r w:rsidRPr="00467D18">
          <w:rPr>
            <w:rtl/>
            <w:rPrChange w:id="5442" w:author="Microsoft account" w:date="2025-10-18T13:13:00Z">
              <w:rPr>
                <w:rtl/>
              </w:rPr>
            </w:rPrChange>
          </w:rPr>
          <w:t xml:space="preserve"> </w:t>
        </w:r>
        <w:r w:rsidRPr="00467D18">
          <w:rPr>
            <w:rFonts w:hint="eastAsia"/>
            <w:rtl/>
            <w:rPrChange w:id="5443" w:author="Microsoft account" w:date="2025-10-18T13:13:00Z">
              <w:rPr>
                <w:rFonts w:hint="eastAsia"/>
                <w:rtl/>
              </w:rPr>
            </w:rPrChange>
          </w:rPr>
          <w:t>باشه</w:t>
        </w:r>
        <w:r w:rsidRPr="00467D18">
          <w:rPr>
            <w:rPrChange w:id="5444" w:author="Microsoft account" w:date="2025-10-18T13:13:00Z">
              <w:rPr/>
            </w:rPrChange>
          </w:rPr>
          <w:t>.</w:t>
        </w:r>
      </w:ins>
    </w:p>
    <w:p w14:paraId="5FC1C3DA" w14:textId="77777777" w:rsidR="00736275" w:rsidRPr="00467D18" w:rsidRDefault="00736275">
      <w:pPr>
        <w:pStyle w:val="AIDescription"/>
        <w:rPr>
          <w:ins w:id="5445" w:author="Microsoft account" w:date="2025-10-18T13:13:00Z"/>
          <w:rtl/>
          <w:rPrChange w:id="5446" w:author="Microsoft account" w:date="2025-10-18T13:13:00Z">
            <w:rPr>
              <w:ins w:id="5447" w:author="Microsoft account" w:date="2025-10-18T13:13:00Z"/>
              <w:rtl/>
              <w:lang w:bidi="fa-IR"/>
            </w:rPr>
          </w:rPrChange>
        </w:rPr>
        <w:pPrChange w:id="5448" w:author="Microsoft account" w:date="2025-10-19T11:25:00Z">
          <w:pPr>
            <w:spacing w:after="0" w:line="276" w:lineRule="auto"/>
          </w:pPr>
        </w:pPrChange>
      </w:pPr>
      <w:ins w:id="5449" w:author="Microsoft account" w:date="2025-10-18T13:13:00Z">
        <w:r w:rsidRPr="00467D18">
          <w:rPr>
            <w:rPrChange w:id="5450" w:author="Microsoft account" w:date="2025-10-18T13:13:00Z">
              <w:rPr/>
            </w:rPrChange>
          </w:rPr>
          <w:t xml:space="preserve">    </w:t>
        </w:r>
        <w:r w:rsidRPr="00467D18">
          <w:rPr>
            <w:rtl/>
            <w:rPrChange w:id="5451" w:author="Microsoft account" w:date="2025-10-18T13:13:00Z">
              <w:rPr>
                <w:rtl/>
              </w:rPr>
            </w:rPrChange>
          </w:rPr>
          <w:t>مثال</w:t>
        </w:r>
        <w:r w:rsidRPr="00467D18">
          <w:rPr>
            <w:rPrChange w:id="5452" w:author="Microsoft account" w:date="2025-10-18T13:13:00Z">
              <w:rPr/>
            </w:rPrChange>
          </w:rPr>
          <w:t>:</w:t>
        </w:r>
      </w:ins>
    </w:p>
    <w:p w14:paraId="77B05CF2" w14:textId="77777777" w:rsidR="00736275" w:rsidRPr="00467D18" w:rsidRDefault="00736275">
      <w:pPr>
        <w:pStyle w:val="AIDescription"/>
        <w:rPr>
          <w:ins w:id="5453" w:author="Microsoft account" w:date="2025-10-18T13:13:00Z"/>
          <w:rtl/>
          <w:rPrChange w:id="5454" w:author="Microsoft account" w:date="2025-10-18T13:13:00Z">
            <w:rPr>
              <w:ins w:id="5455" w:author="Microsoft account" w:date="2025-10-18T13:13:00Z"/>
              <w:rtl/>
              <w:lang w:bidi="fa-IR"/>
            </w:rPr>
          </w:rPrChange>
        </w:rPr>
        <w:pPrChange w:id="5456" w:author="Microsoft account" w:date="2025-10-19T11:25:00Z">
          <w:pPr>
            <w:spacing w:after="0" w:line="276" w:lineRule="auto"/>
          </w:pPr>
        </w:pPrChange>
      </w:pPr>
      <w:ins w:id="5457" w:author="Microsoft account" w:date="2025-10-18T13:13:00Z">
        <w:r w:rsidRPr="00467D18">
          <w:rPr>
            <w:rPrChange w:id="5458" w:author="Microsoft account" w:date="2025-10-18T13:13:00Z">
              <w:rPr/>
            </w:rPrChange>
          </w:rPr>
          <w:t xml:space="preserve">        </w:t>
        </w:r>
        <w:r w:rsidRPr="00467D18">
          <w:rPr>
            <w:rtl/>
            <w:rPrChange w:id="5459" w:author="Microsoft account" w:date="2025-10-18T13:13:00Z">
              <w:rPr>
                <w:rtl/>
              </w:rPr>
            </w:rPrChange>
          </w:rPr>
          <w:t>در مح</w:t>
        </w:r>
        <w:r w:rsidRPr="00467D18">
          <w:rPr>
            <w:rFonts w:hint="cs"/>
            <w:rtl/>
            <w:rPrChange w:id="5460" w:author="Microsoft account" w:date="2025-10-18T13:13:00Z">
              <w:rPr>
                <w:rFonts w:hint="cs"/>
                <w:rtl/>
              </w:rPr>
            </w:rPrChange>
          </w:rPr>
          <w:t>ی</w:t>
        </w:r>
        <w:r w:rsidRPr="00467D18">
          <w:rPr>
            <w:rFonts w:hint="eastAsia"/>
            <w:rtl/>
            <w:rPrChange w:id="5461" w:author="Microsoft account" w:date="2025-10-18T13:13:00Z">
              <w:rPr>
                <w:rFonts w:hint="eastAsia"/>
                <w:rtl/>
              </w:rPr>
            </w:rPrChange>
          </w:rPr>
          <w:t>ط</w:t>
        </w:r>
        <w:r w:rsidRPr="00467D18">
          <w:rPr>
            <w:rPrChange w:id="5462" w:author="Microsoft account" w:date="2025-10-18T13:13:00Z">
              <w:rPr/>
            </w:rPrChange>
          </w:rPr>
          <w:t xml:space="preserve"> Development: DB_HOST=localhost</w:t>
        </w:r>
      </w:ins>
    </w:p>
    <w:p w14:paraId="19FB08AF" w14:textId="77777777" w:rsidR="00736275" w:rsidRPr="00467D18" w:rsidRDefault="00736275">
      <w:pPr>
        <w:pStyle w:val="AIDescription"/>
        <w:rPr>
          <w:ins w:id="5463" w:author="Microsoft account" w:date="2025-10-18T13:13:00Z"/>
          <w:rtl/>
          <w:rPrChange w:id="5464" w:author="Microsoft account" w:date="2025-10-18T13:13:00Z">
            <w:rPr>
              <w:ins w:id="5465" w:author="Microsoft account" w:date="2025-10-18T13:13:00Z"/>
              <w:rtl/>
              <w:lang w:bidi="fa-IR"/>
            </w:rPr>
          </w:rPrChange>
        </w:rPr>
        <w:pPrChange w:id="5466" w:author="Microsoft account" w:date="2025-10-19T11:25:00Z">
          <w:pPr>
            <w:spacing w:after="0" w:line="276" w:lineRule="auto"/>
          </w:pPr>
        </w:pPrChange>
      </w:pPr>
      <w:ins w:id="5467" w:author="Microsoft account" w:date="2025-10-18T13:13:00Z">
        <w:r w:rsidRPr="00467D18">
          <w:rPr>
            <w:rPrChange w:id="5468" w:author="Microsoft account" w:date="2025-10-18T13:13:00Z">
              <w:rPr/>
            </w:rPrChange>
          </w:rPr>
          <w:t xml:space="preserve">        </w:t>
        </w:r>
        <w:r w:rsidRPr="00467D18">
          <w:rPr>
            <w:rtl/>
            <w:rPrChange w:id="5469" w:author="Microsoft account" w:date="2025-10-18T13:13:00Z">
              <w:rPr>
                <w:rtl/>
              </w:rPr>
            </w:rPrChange>
          </w:rPr>
          <w:t>در مح</w:t>
        </w:r>
        <w:r w:rsidRPr="00467D18">
          <w:rPr>
            <w:rFonts w:hint="cs"/>
            <w:rtl/>
            <w:rPrChange w:id="5470" w:author="Microsoft account" w:date="2025-10-18T13:13:00Z">
              <w:rPr>
                <w:rFonts w:hint="cs"/>
                <w:rtl/>
              </w:rPr>
            </w:rPrChange>
          </w:rPr>
          <w:t>ی</w:t>
        </w:r>
        <w:r w:rsidRPr="00467D18">
          <w:rPr>
            <w:rFonts w:hint="eastAsia"/>
            <w:rtl/>
            <w:rPrChange w:id="5471" w:author="Microsoft account" w:date="2025-10-18T13:13:00Z">
              <w:rPr>
                <w:rFonts w:hint="eastAsia"/>
                <w:rtl/>
              </w:rPr>
            </w:rPrChange>
          </w:rPr>
          <w:t>ط</w:t>
        </w:r>
        <w:r w:rsidRPr="00467D18">
          <w:rPr>
            <w:rPrChange w:id="5472" w:author="Microsoft account" w:date="2025-10-18T13:13:00Z">
              <w:rPr/>
            </w:rPrChange>
          </w:rPr>
          <w:t xml:space="preserve"> Production: DB_HOST=10.0.0.5</w:t>
        </w:r>
      </w:ins>
    </w:p>
    <w:p w14:paraId="7584214F" w14:textId="77777777" w:rsidR="00736275" w:rsidRPr="00467D18" w:rsidRDefault="00736275">
      <w:pPr>
        <w:pStyle w:val="AIDescription"/>
        <w:rPr>
          <w:ins w:id="5473" w:author="Microsoft account" w:date="2025-10-18T13:13:00Z"/>
          <w:rtl/>
          <w:rPrChange w:id="5474" w:author="Microsoft account" w:date="2025-10-18T13:13:00Z">
            <w:rPr>
              <w:ins w:id="5475" w:author="Microsoft account" w:date="2025-10-18T13:13:00Z"/>
              <w:rtl/>
              <w:lang w:bidi="fa-IR"/>
            </w:rPr>
          </w:rPrChange>
        </w:rPr>
        <w:pPrChange w:id="5476" w:author="Microsoft account" w:date="2025-10-19T11:25:00Z">
          <w:pPr>
            <w:spacing w:after="0" w:line="276" w:lineRule="auto"/>
          </w:pPr>
        </w:pPrChange>
      </w:pPr>
      <w:ins w:id="5477" w:author="Microsoft account" w:date="2025-10-18T13:13:00Z">
        <w:r w:rsidRPr="00467D18">
          <w:rPr>
            <w:rPrChange w:id="5478" w:author="Microsoft account" w:date="2025-10-18T13:13:00Z">
              <w:rPr/>
            </w:rPrChange>
          </w:rPr>
          <w:t xml:space="preserve">        </w:t>
        </w:r>
        <w:r w:rsidRPr="00467D18">
          <w:rPr>
            <w:rtl/>
            <w:rPrChange w:id="5479" w:author="Microsoft account" w:date="2025-10-18T13:13:00Z">
              <w:rPr>
                <w:rtl/>
              </w:rPr>
            </w:rPrChange>
          </w:rPr>
          <w:t>کد پا</w:t>
        </w:r>
        <w:r w:rsidRPr="00467D18">
          <w:rPr>
            <w:rFonts w:hint="cs"/>
            <w:rtl/>
            <w:rPrChange w:id="5480" w:author="Microsoft account" w:date="2025-10-18T13:13:00Z">
              <w:rPr>
                <w:rFonts w:hint="cs"/>
                <w:rtl/>
              </w:rPr>
            </w:rPrChange>
          </w:rPr>
          <w:t>ی</w:t>
        </w:r>
        <w:r w:rsidRPr="00467D18">
          <w:rPr>
            <w:rFonts w:hint="eastAsia"/>
            <w:rtl/>
            <w:rPrChange w:id="5481" w:author="Microsoft account" w:date="2025-10-18T13:13:00Z">
              <w:rPr>
                <w:rFonts w:hint="eastAsia"/>
                <w:rtl/>
              </w:rPr>
            </w:rPrChange>
          </w:rPr>
          <w:t>تون</w:t>
        </w:r>
        <w:r w:rsidRPr="00467D18">
          <w:rPr>
            <w:rtl/>
            <w:rPrChange w:id="5482" w:author="Microsoft account" w:date="2025-10-18T13:13:00Z">
              <w:rPr>
                <w:rtl/>
              </w:rPr>
            </w:rPrChange>
          </w:rPr>
          <w:t xml:space="preserve"> </w:t>
        </w:r>
        <w:r w:rsidRPr="00467D18">
          <w:rPr>
            <w:rFonts w:hint="eastAsia"/>
            <w:rtl/>
            <w:rPrChange w:id="5483" w:author="Microsoft account" w:date="2025-10-18T13:13:00Z">
              <w:rPr>
                <w:rFonts w:hint="eastAsia"/>
                <w:rtl/>
              </w:rPr>
            </w:rPrChange>
          </w:rPr>
          <w:t>شما</w:t>
        </w:r>
        <w:r w:rsidRPr="00467D18">
          <w:rPr>
            <w:rtl/>
            <w:rPrChange w:id="5484" w:author="Microsoft account" w:date="2025-10-18T13:13:00Z">
              <w:rPr>
                <w:rtl/>
              </w:rPr>
            </w:rPrChange>
          </w:rPr>
          <w:t xml:space="preserve">: </w:t>
        </w:r>
        <w:r w:rsidRPr="00467D18">
          <w:rPr>
            <w:rFonts w:hint="eastAsia"/>
            <w:rtl/>
            <w:rPrChange w:id="5485" w:author="Microsoft account" w:date="2025-10-18T13:13:00Z">
              <w:rPr>
                <w:rFonts w:hint="eastAsia"/>
                <w:rtl/>
              </w:rPr>
            </w:rPrChange>
          </w:rPr>
          <w:t>فقط</w:t>
        </w:r>
        <w:r w:rsidRPr="00467D18">
          <w:rPr>
            <w:rtl/>
            <w:rPrChange w:id="5486" w:author="Microsoft account" w:date="2025-10-18T13:13:00Z">
              <w:rPr>
                <w:rtl/>
              </w:rPr>
            </w:rPrChange>
          </w:rPr>
          <w:t xml:space="preserve"> </w:t>
        </w:r>
        <w:r w:rsidRPr="00467D18">
          <w:rPr>
            <w:rFonts w:hint="eastAsia"/>
            <w:rtl/>
            <w:rPrChange w:id="5487" w:author="Microsoft account" w:date="2025-10-18T13:13:00Z">
              <w:rPr>
                <w:rFonts w:hint="eastAsia"/>
                <w:rtl/>
              </w:rPr>
            </w:rPrChange>
          </w:rPr>
          <w:t>متغ</w:t>
        </w:r>
        <w:r w:rsidRPr="00467D18">
          <w:rPr>
            <w:rFonts w:hint="cs"/>
            <w:rtl/>
            <w:rPrChange w:id="5488" w:author="Microsoft account" w:date="2025-10-18T13:13:00Z">
              <w:rPr>
                <w:rFonts w:hint="cs"/>
                <w:rtl/>
              </w:rPr>
            </w:rPrChange>
          </w:rPr>
          <w:t>ی</w:t>
        </w:r>
        <w:r w:rsidRPr="00467D18">
          <w:rPr>
            <w:rFonts w:hint="eastAsia"/>
            <w:rtl/>
            <w:rPrChange w:id="5489" w:author="Microsoft account" w:date="2025-10-18T13:13:00Z">
              <w:rPr>
                <w:rFonts w:hint="eastAsia"/>
                <w:rtl/>
              </w:rPr>
            </w:rPrChange>
          </w:rPr>
          <w:t>ر</w:t>
        </w:r>
        <w:r w:rsidRPr="00467D18">
          <w:rPr>
            <w:rPrChange w:id="5490" w:author="Microsoft account" w:date="2025-10-18T13:13:00Z">
              <w:rPr/>
            </w:rPrChange>
          </w:rPr>
          <w:t xml:space="preserve"> DB_HOST </w:t>
        </w:r>
        <w:r w:rsidRPr="00467D18">
          <w:rPr>
            <w:rtl/>
            <w:rPrChange w:id="5491" w:author="Microsoft account" w:date="2025-10-18T13:13:00Z">
              <w:rPr>
                <w:rtl/>
              </w:rPr>
            </w:rPrChange>
          </w:rPr>
          <w:t>رو م</w:t>
        </w:r>
        <w:r w:rsidRPr="00467D18">
          <w:rPr>
            <w:rFonts w:hint="cs"/>
            <w:rtl/>
            <w:rPrChange w:id="5492" w:author="Microsoft account" w:date="2025-10-18T13:13:00Z">
              <w:rPr>
                <w:rFonts w:hint="cs"/>
                <w:rtl/>
              </w:rPr>
            </w:rPrChange>
          </w:rPr>
          <w:t>ی‌</w:t>
        </w:r>
        <w:r w:rsidRPr="00467D18">
          <w:rPr>
            <w:rFonts w:hint="eastAsia"/>
            <w:rtl/>
            <w:rPrChange w:id="5493" w:author="Microsoft account" w:date="2025-10-18T13:13:00Z">
              <w:rPr>
                <w:rFonts w:hint="eastAsia"/>
                <w:rtl/>
              </w:rPr>
            </w:rPrChange>
          </w:rPr>
          <w:t>خونه</w:t>
        </w:r>
        <w:r w:rsidRPr="00467D18">
          <w:rPr>
            <w:rtl/>
            <w:rPrChange w:id="5494" w:author="Microsoft account" w:date="2025-10-18T13:13:00Z">
              <w:rPr>
                <w:rtl/>
              </w:rPr>
            </w:rPrChange>
          </w:rPr>
          <w:t xml:space="preserve"> </w:t>
        </w:r>
        <w:r w:rsidRPr="00467D18">
          <w:rPr>
            <w:rFonts w:hint="eastAsia"/>
            <w:rtl/>
            <w:rPrChange w:id="5495" w:author="Microsoft account" w:date="2025-10-18T13:13:00Z">
              <w:rPr>
                <w:rFonts w:hint="eastAsia"/>
                <w:rtl/>
              </w:rPr>
            </w:rPrChange>
          </w:rPr>
          <w:t>و</w:t>
        </w:r>
        <w:r w:rsidRPr="00467D18">
          <w:rPr>
            <w:rtl/>
            <w:rPrChange w:id="5496" w:author="Microsoft account" w:date="2025-10-18T13:13:00Z">
              <w:rPr>
                <w:rtl/>
              </w:rPr>
            </w:rPrChange>
          </w:rPr>
          <w:t xml:space="preserve"> </w:t>
        </w:r>
        <w:r w:rsidRPr="00467D18">
          <w:rPr>
            <w:rFonts w:hint="eastAsia"/>
            <w:rtl/>
            <w:rPrChange w:id="5497" w:author="Microsoft account" w:date="2025-10-18T13:13:00Z">
              <w:rPr>
                <w:rFonts w:hint="eastAsia"/>
                <w:rtl/>
              </w:rPr>
            </w:rPrChange>
          </w:rPr>
          <w:t>ن</w:t>
        </w:r>
        <w:r w:rsidRPr="00467D18">
          <w:rPr>
            <w:rFonts w:hint="cs"/>
            <w:rtl/>
            <w:rPrChange w:id="5498" w:author="Microsoft account" w:date="2025-10-18T13:13:00Z">
              <w:rPr>
                <w:rFonts w:hint="cs"/>
                <w:rtl/>
              </w:rPr>
            </w:rPrChange>
          </w:rPr>
          <w:t>ی</w:t>
        </w:r>
        <w:r w:rsidRPr="00467D18">
          <w:rPr>
            <w:rFonts w:hint="eastAsia"/>
            <w:rtl/>
            <w:rPrChange w:id="5499" w:author="Microsoft account" w:date="2025-10-18T13:13:00Z">
              <w:rPr>
                <w:rFonts w:hint="eastAsia"/>
                <w:rtl/>
              </w:rPr>
            </w:rPrChange>
          </w:rPr>
          <w:t>از</w:t>
        </w:r>
        <w:r w:rsidRPr="00467D18">
          <w:rPr>
            <w:rFonts w:hint="cs"/>
            <w:rtl/>
            <w:rPrChange w:id="5500" w:author="Microsoft account" w:date="2025-10-18T13:13:00Z">
              <w:rPr>
                <w:rFonts w:hint="cs"/>
                <w:rtl/>
              </w:rPr>
            </w:rPrChange>
          </w:rPr>
          <w:t>ی</w:t>
        </w:r>
        <w:r w:rsidRPr="00467D18">
          <w:rPr>
            <w:rtl/>
            <w:rPrChange w:id="5501" w:author="Microsoft account" w:date="2025-10-18T13:13:00Z">
              <w:rPr>
                <w:rtl/>
              </w:rPr>
            </w:rPrChange>
          </w:rPr>
          <w:t xml:space="preserve"> </w:t>
        </w:r>
        <w:r w:rsidRPr="00467D18">
          <w:rPr>
            <w:rFonts w:hint="eastAsia"/>
            <w:rtl/>
            <w:rPrChange w:id="5502" w:author="Microsoft account" w:date="2025-10-18T13:13:00Z">
              <w:rPr>
                <w:rFonts w:hint="eastAsia"/>
                <w:rtl/>
              </w:rPr>
            </w:rPrChange>
          </w:rPr>
          <w:t>نداره</w:t>
        </w:r>
        <w:r w:rsidRPr="00467D18">
          <w:rPr>
            <w:rtl/>
            <w:rPrChange w:id="5503" w:author="Microsoft account" w:date="2025-10-18T13:13:00Z">
              <w:rPr>
                <w:rtl/>
              </w:rPr>
            </w:rPrChange>
          </w:rPr>
          <w:t xml:space="preserve"> </w:t>
        </w:r>
        <w:r w:rsidRPr="00467D18">
          <w:rPr>
            <w:rFonts w:hint="eastAsia"/>
            <w:rtl/>
            <w:rPrChange w:id="5504" w:author="Microsoft account" w:date="2025-10-18T13:13:00Z">
              <w:rPr>
                <w:rFonts w:hint="eastAsia"/>
                <w:rtl/>
              </w:rPr>
            </w:rPrChange>
          </w:rPr>
          <w:t>بدونه</w:t>
        </w:r>
        <w:r w:rsidRPr="00467D18">
          <w:rPr>
            <w:rtl/>
            <w:rPrChange w:id="5505" w:author="Microsoft account" w:date="2025-10-18T13:13:00Z">
              <w:rPr>
                <w:rtl/>
              </w:rPr>
            </w:rPrChange>
          </w:rPr>
          <w:t xml:space="preserve"> </w:t>
        </w:r>
        <w:r w:rsidRPr="00467D18">
          <w:rPr>
            <w:rFonts w:hint="eastAsia"/>
            <w:rtl/>
            <w:rPrChange w:id="5506" w:author="Microsoft account" w:date="2025-10-18T13:13:00Z">
              <w:rPr>
                <w:rFonts w:hint="eastAsia"/>
                <w:rtl/>
              </w:rPr>
            </w:rPrChange>
          </w:rPr>
          <w:t>در</w:t>
        </w:r>
        <w:r w:rsidRPr="00467D18">
          <w:rPr>
            <w:rtl/>
            <w:rPrChange w:id="5507" w:author="Microsoft account" w:date="2025-10-18T13:13:00Z">
              <w:rPr>
                <w:rtl/>
              </w:rPr>
            </w:rPrChange>
          </w:rPr>
          <w:t xml:space="preserve"> </w:t>
        </w:r>
        <w:r w:rsidRPr="00467D18">
          <w:rPr>
            <w:rFonts w:hint="eastAsia"/>
            <w:rtl/>
            <w:rPrChange w:id="5508" w:author="Microsoft account" w:date="2025-10-18T13:13:00Z">
              <w:rPr>
                <w:rFonts w:hint="eastAsia"/>
                <w:rtl/>
              </w:rPr>
            </w:rPrChange>
          </w:rPr>
          <w:t>کدام</w:t>
        </w:r>
        <w:r w:rsidRPr="00467D18">
          <w:rPr>
            <w:rtl/>
            <w:rPrChange w:id="5509" w:author="Microsoft account" w:date="2025-10-18T13:13:00Z">
              <w:rPr>
                <w:rtl/>
              </w:rPr>
            </w:rPrChange>
          </w:rPr>
          <w:t xml:space="preserve"> </w:t>
        </w:r>
        <w:r w:rsidRPr="00467D18">
          <w:rPr>
            <w:rFonts w:hint="eastAsia"/>
            <w:rtl/>
            <w:rPrChange w:id="5510" w:author="Microsoft account" w:date="2025-10-18T13:13:00Z">
              <w:rPr>
                <w:rFonts w:hint="eastAsia"/>
                <w:rtl/>
              </w:rPr>
            </w:rPrChange>
          </w:rPr>
          <w:t>مح</w:t>
        </w:r>
        <w:r w:rsidRPr="00467D18">
          <w:rPr>
            <w:rFonts w:hint="cs"/>
            <w:rtl/>
            <w:rPrChange w:id="5511" w:author="Microsoft account" w:date="2025-10-18T13:13:00Z">
              <w:rPr>
                <w:rFonts w:hint="cs"/>
                <w:rtl/>
              </w:rPr>
            </w:rPrChange>
          </w:rPr>
          <w:t>ی</w:t>
        </w:r>
        <w:r w:rsidRPr="00467D18">
          <w:rPr>
            <w:rFonts w:hint="eastAsia"/>
            <w:rtl/>
            <w:rPrChange w:id="5512" w:author="Microsoft account" w:date="2025-10-18T13:13:00Z">
              <w:rPr>
                <w:rFonts w:hint="eastAsia"/>
                <w:rtl/>
              </w:rPr>
            </w:rPrChange>
          </w:rPr>
          <w:t>ط</w:t>
        </w:r>
        <w:r w:rsidRPr="00467D18">
          <w:rPr>
            <w:rtl/>
            <w:rPrChange w:id="5513" w:author="Microsoft account" w:date="2025-10-18T13:13:00Z">
              <w:rPr>
                <w:rtl/>
              </w:rPr>
            </w:rPrChange>
          </w:rPr>
          <w:t xml:space="preserve"> </w:t>
        </w:r>
        <w:r w:rsidRPr="00467D18">
          <w:rPr>
            <w:rFonts w:hint="eastAsia"/>
            <w:rtl/>
            <w:rPrChange w:id="5514" w:author="Microsoft account" w:date="2025-10-18T13:13:00Z">
              <w:rPr>
                <w:rFonts w:hint="eastAsia"/>
                <w:rtl/>
              </w:rPr>
            </w:rPrChange>
          </w:rPr>
          <w:t>اجرا</w:t>
        </w:r>
        <w:r w:rsidRPr="00467D18">
          <w:rPr>
            <w:rtl/>
            <w:rPrChange w:id="5515" w:author="Microsoft account" w:date="2025-10-18T13:13:00Z">
              <w:rPr>
                <w:rtl/>
              </w:rPr>
            </w:rPrChange>
          </w:rPr>
          <w:t xml:space="preserve"> </w:t>
        </w:r>
        <w:r w:rsidRPr="00467D18">
          <w:rPr>
            <w:rFonts w:hint="eastAsia"/>
            <w:rtl/>
            <w:rPrChange w:id="5516" w:author="Microsoft account" w:date="2025-10-18T13:13:00Z">
              <w:rPr>
                <w:rFonts w:hint="eastAsia"/>
                <w:rtl/>
              </w:rPr>
            </w:rPrChange>
          </w:rPr>
          <w:t>شده</w:t>
        </w:r>
        <w:r w:rsidRPr="00467D18">
          <w:rPr>
            <w:rPrChange w:id="5517" w:author="Microsoft account" w:date="2025-10-18T13:13:00Z">
              <w:rPr/>
            </w:rPrChange>
          </w:rPr>
          <w:t>.</w:t>
        </w:r>
      </w:ins>
    </w:p>
    <w:p w14:paraId="132DF56E" w14:textId="77777777" w:rsidR="00736275" w:rsidRPr="00467D18" w:rsidRDefault="00736275">
      <w:pPr>
        <w:pStyle w:val="AIDescription"/>
        <w:rPr>
          <w:ins w:id="5518" w:author="Microsoft account" w:date="2025-10-18T13:13:00Z"/>
          <w:rtl/>
          <w:rPrChange w:id="5519" w:author="Microsoft account" w:date="2025-10-18T13:13:00Z">
            <w:rPr>
              <w:ins w:id="5520" w:author="Microsoft account" w:date="2025-10-18T13:13:00Z"/>
              <w:rtl/>
              <w:lang w:bidi="fa-IR"/>
            </w:rPr>
          </w:rPrChange>
        </w:rPr>
        <w:pPrChange w:id="5521" w:author="Microsoft account" w:date="2025-10-19T11:25:00Z">
          <w:pPr>
            <w:spacing w:after="0" w:line="276" w:lineRule="auto"/>
          </w:pPr>
        </w:pPrChange>
      </w:pPr>
      <w:ins w:id="5522" w:author="Microsoft account" w:date="2025-10-18T13:13:00Z">
        <w:r w:rsidRPr="00467D18">
          <w:rPr>
            <w:rtl/>
            <w:rPrChange w:id="5523" w:author="Microsoft account" w:date="2025-10-18T13:13:00Z">
              <w:rPr>
                <w:rtl/>
              </w:rPr>
            </w:rPrChange>
          </w:rPr>
          <w:t>ا</w:t>
        </w:r>
        <w:r w:rsidRPr="00467D18">
          <w:rPr>
            <w:rFonts w:hint="cs"/>
            <w:rtl/>
            <w:rPrChange w:id="5524" w:author="Microsoft account" w:date="2025-10-18T13:13:00Z">
              <w:rPr>
                <w:rFonts w:hint="cs"/>
                <w:rtl/>
              </w:rPr>
            </w:rPrChange>
          </w:rPr>
          <w:t>ی</w:t>
        </w:r>
        <w:r w:rsidRPr="00467D18">
          <w:rPr>
            <w:rFonts w:hint="eastAsia"/>
            <w:rtl/>
            <w:rPrChange w:id="5525" w:author="Microsoft account" w:date="2025-10-18T13:13:00Z">
              <w:rPr>
                <w:rFonts w:hint="eastAsia"/>
                <w:rtl/>
              </w:rPr>
            </w:rPrChange>
          </w:rPr>
          <w:t>ن</w:t>
        </w:r>
        <w:r w:rsidRPr="00467D18">
          <w:rPr>
            <w:rtl/>
            <w:rPrChange w:id="5526" w:author="Microsoft account" w:date="2025-10-18T13:13:00Z">
              <w:rPr>
                <w:rtl/>
              </w:rPr>
            </w:rPrChange>
          </w:rPr>
          <w:t xml:space="preserve"> </w:t>
        </w:r>
        <w:r w:rsidRPr="00467D18">
          <w:rPr>
            <w:rFonts w:hint="eastAsia"/>
            <w:rtl/>
            <w:rPrChange w:id="5527" w:author="Microsoft account" w:date="2025-10-18T13:13:00Z">
              <w:rPr>
                <w:rFonts w:hint="eastAsia"/>
                <w:rtl/>
              </w:rPr>
            </w:rPrChange>
          </w:rPr>
          <w:t>کار</w:t>
        </w:r>
        <w:r w:rsidRPr="00467D18">
          <w:rPr>
            <w:rtl/>
            <w:rPrChange w:id="5528" w:author="Microsoft account" w:date="2025-10-18T13:13:00Z">
              <w:rPr>
                <w:rtl/>
              </w:rPr>
            </w:rPrChange>
          </w:rPr>
          <w:t xml:space="preserve"> </w:t>
        </w:r>
        <w:r w:rsidRPr="00467D18">
          <w:rPr>
            <w:rFonts w:hint="eastAsia"/>
            <w:rtl/>
            <w:rPrChange w:id="5529" w:author="Microsoft account" w:date="2025-10-18T13:13:00Z">
              <w:rPr>
                <w:rFonts w:hint="eastAsia"/>
                <w:rtl/>
              </w:rPr>
            </w:rPrChange>
          </w:rPr>
          <w:t>باعث</w:t>
        </w:r>
        <w:r w:rsidRPr="00467D18">
          <w:rPr>
            <w:rtl/>
            <w:rPrChange w:id="5530" w:author="Microsoft account" w:date="2025-10-18T13:13:00Z">
              <w:rPr>
                <w:rtl/>
              </w:rPr>
            </w:rPrChange>
          </w:rPr>
          <w:t xml:space="preserve"> </w:t>
        </w:r>
        <w:r w:rsidRPr="00467D18">
          <w:rPr>
            <w:rFonts w:hint="eastAsia"/>
            <w:rtl/>
            <w:rPrChange w:id="5531" w:author="Microsoft account" w:date="2025-10-18T13:13:00Z">
              <w:rPr>
                <w:rFonts w:hint="eastAsia"/>
                <w:rtl/>
              </w:rPr>
            </w:rPrChange>
          </w:rPr>
          <w:t>م</w:t>
        </w:r>
        <w:r w:rsidRPr="00467D18">
          <w:rPr>
            <w:rFonts w:hint="cs"/>
            <w:rtl/>
            <w:rPrChange w:id="5532" w:author="Microsoft account" w:date="2025-10-18T13:13:00Z">
              <w:rPr>
                <w:rFonts w:hint="cs"/>
                <w:rtl/>
              </w:rPr>
            </w:rPrChange>
          </w:rPr>
          <w:t>ی‌</w:t>
        </w:r>
        <w:r w:rsidRPr="00467D18">
          <w:rPr>
            <w:rFonts w:hint="eastAsia"/>
            <w:rtl/>
            <w:rPrChange w:id="5533" w:author="Microsoft account" w:date="2025-10-18T13:13:00Z">
              <w:rPr>
                <w:rFonts w:hint="eastAsia"/>
                <w:rtl/>
              </w:rPr>
            </w:rPrChange>
          </w:rPr>
          <w:t>شه</w:t>
        </w:r>
        <w:r w:rsidRPr="00467D18">
          <w:rPr>
            <w:rtl/>
            <w:rPrChange w:id="5534" w:author="Microsoft account" w:date="2025-10-18T13:13:00Z">
              <w:rPr>
                <w:rtl/>
              </w:rPr>
            </w:rPrChange>
          </w:rPr>
          <w:t xml:space="preserve"> </w:t>
        </w:r>
        <w:r w:rsidRPr="00467D18">
          <w:rPr>
            <w:rFonts w:hint="eastAsia"/>
            <w:rtl/>
            <w:rPrChange w:id="5535" w:author="Microsoft account" w:date="2025-10-18T13:13:00Z">
              <w:rPr>
                <w:rFonts w:hint="eastAsia"/>
                <w:rtl/>
              </w:rPr>
            </w:rPrChange>
          </w:rPr>
          <w:t>برنامه</w:t>
        </w:r>
        <w:r w:rsidRPr="00467D18">
          <w:rPr>
            <w:rtl/>
            <w:rPrChange w:id="5536" w:author="Microsoft account" w:date="2025-10-18T13:13:00Z">
              <w:rPr>
                <w:rtl/>
              </w:rPr>
            </w:rPrChange>
          </w:rPr>
          <w:t xml:space="preserve"> "از </w:t>
        </w:r>
        <w:r w:rsidRPr="00467D18">
          <w:rPr>
            <w:rFonts w:hint="eastAsia"/>
            <w:rtl/>
            <w:rPrChange w:id="5537" w:author="Microsoft account" w:date="2025-10-18T13:13:00Z">
              <w:rPr>
                <w:rFonts w:hint="eastAsia"/>
                <w:rtl/>
              </w:rPr>
            </w:rPrChange>
          </w:rPr>
          <w:t>تنظ</w:t>
        </w:r>
        <w:r w:rsidRPr="00467D18">
          <w:rPr>
            <w:rFonts w:hint="cs"/>
            <w:rtl/>
            <w:rPrChange w:id="5538" w:author="Microsoft account" w:date="2025-10-18T13:13:00Z">
              <w:rPr>
                <w:rFonts w:hint="cs"/>
                <w:rtl/>
              </w:rPr>
            </w:rPrChange>
          </w:rPr>
          <w:t>ی</w:t>
        </w:r>
        <w:r w:rsidRPr="00467D18">
          <w:rPr>
            <w:rFonts w:hint="eastAsia"/>
            <w:rtl/>
            <w:rPrChange w:id="5539" w:author="Microsoft account" w:date="2025-10-18T13:13:00Z">
              <w:rPr>
                <w:rFonts w:hint="eastAsia"/>
                <w:rtl/>
              </w:rPr>
            </w:rPrChange>
          </w:rPr>
          <w:t>ماتش</w:t>
        </w:r>
        <w:r w:rsidRPr="00467D18">
          <w:rPr>
            <w:rtl/>
            <w:rPrChange w:id="5540" w:author="Microsoft account" w:date="2025-10-18T13:13:00Z">
              <w:rPr>
                <w:rtl/>
              </w:rPr>
            </w:rPrChange>
          </w:rPr>
          <w:t xml:space="preserve"> </w:t>
        </w:r>
        <w:r w:rsidRPr="00467D18">
          <w:rPr>
            <w:rFonts w:hint="eastAsia"/>
            <w:rtl/>
            <w:rPrChange w:id="5541" w:author="Microsoft account" w:date="2025-10-18T13:13:00Z">
              <w:rPr>
                <w:rFonts w:hint="eastAsia"/>
                <w:rtl/>
              </w:rPr>
            </w:rPrChange>
          </w:rPr>
          <w:t>ب</w:t>
        </w:r>
        <w:r w:rsidRPr="00467D18">
          <w:rPr>
            <w:rFonts w:hint="cs"/>
            <w:rtl/>
            <w:rPrChange w:id="5542" w:author="Microsoft account" w:date="2025-10-18T13:13:00Z">
              <w:rPr>
                <w:rFonts w:hint="cs"/>
                <w:rtl/>
              </w:rPr>
            </w:rPrChange>
          </w:rPr>
          <w:t>ی‌</w:t>
        </w:r>
        <w:r w:rsidRPr="00467D18">
          <w:rPr>
            <w:rFonts w:hint="eastAsia"/>
            <w:rtl/>
            <w:rPrChange w:id="5543" w:author="Microsoft account" w:date="2025-10-18T13:13:00Z">
              <w:rPr>
                <w:rFonts w:hint="eastAsia"/>
                <w:rtl/>
              </w:rPr>
            </w:rPrChange>
          </w:rPr>
          <w:t>خبر</w:t>
        </w:r>
        <w:r w:rsidRPr="00467D18">
          <w:rPr>
            <w:rtl/>
            <w:rPrChange w:id="5544" w:author="Microsoft account" w:date="2025-10-18T13:13:00Z">
              <w:rPr>
                <w:rtl/>
              </w:rPr>
            </w:rPrChange>
          </w:rPr>
          <w:t xml:space="preserve">" </w:t>
        </w:r>
        <w:r w:rsidRPr="00467D18">
          <w:rPr>
            <w:rFonts w:hint="eastAsia"/>
            <w:rtl/>
            <w:rPrChange w:id="5545" w:author="Microsoft account" w:date="2025-10-18T13:13:00Z">
              <w:rPr>
                <w:rFonts w:hint="eastAsia"/>
                <w:rtl/>
              </w:rPr>
            </w:rPrChange>
          </w:rPr>
          <w:t>باشه</w:t>
        </w:r>
        <w:r w:rsidRPr="00467D18">
          <w:rPr>
            <w:rtl/>
            <w:rPrChange w:id="5546" w:author="Microsoft account" w:date="2025-10-18T13:13:00Z">
              <w:rPr>
                <w:rtl/>
              </w:rPr>
            </w:rPrChange>
          </w:rPr>
          <w:t xml:space="preserve"> </w:t>
        </w:r>
        <w:r w:rsidRPr="00467D18">
          <w:rPr>
            <w:rFonts w:hint="eastAsia"/>
            <w:rtl/>
            <w:rPrChange w:id="5547" w:author="Microsoft account" w:date="2025-10-18T13:13:00Z">
              <w:rPr>
                <w:rFonts w:hint="eastAsia"/>
                <w:rtl/>
              </w:rPr>
            </w:rPrChange>
          </w:rPr>
          <w:t>و</w:t>
        </w:r>
        <w:r w:rsidRPr="00467D18">
          <w:rPr>
            <w:rtl/>
            <w:rPrChange w:id="5548" w:author="Microsoft account" w:date="2025-10-18T13:13:00Z">
              <w:rPr>
                <w:rtl/>
              </w:rPr>
            </w:rPrChange>
          </w:rPr>
          <w:t xml:space="preserve"> </w:t>
        </w:r>
        <w:r w:rsidRPr="00467D18">
          <w:rPr>
            <w:rFonts w:hint="eastAsia"/>
            <w:rtl/>
            <w:rPrChange w:id="5549" w:author="Microsoft account" w:date="2025-10-18T13:13:00Z">
              <w:rPr>
                <w:rFonts w:hint="eastAsia"/>
                <w:rtl/>
              </w:rPr>
            </w:rPrChange>
          </w:rPr>
          <w:t>توسعه</w:t>
        </w:r>
        <w:r w:rsidRPr="00467D18">
          <w:rPr>
            <w:rtl/>
            <w:rPrChange w:id="5550" w:author="Microsoft account" w:date="2025-10-18T13:13:00Z">
              <w:rPr>
                <w:rtl/>
              </w:rPr>
            </w:rPrChange>
          </w:rPr>
          <w:t xml:space="preserve"> </w:t>
        </w:r>
        <w:r w:rsidRPr="00467D18">
          <w:rPr>
            <w:rFonts w:hint="eastAsia"/>
            <w:rtl/>
            <w:rPrChange w:id="5551" w:author="Microsoft account" w:date="2025-10-18T13:13:00Z">
              <w:rPr>
                <w:rFonts w:hint="eastAsia"/>
                <w:rtl/>
              </w:rPr>
            </w:rPrChange>
          </w:rPr>
          <w:t>و</w:t>
        </w:r>
        <w:r w:rsidRPr="00467D18">
          <w:rPr>
            <w:rtl/>
            <w:rPrChange w:id="5552" w:author="Microsoft account" w:date="2025-10-18T13:13:00Z">
              <w:rPr>
                <w:rtl/>
              </w:rPr>
            </w:rPrChange>
          </w:rPr>
          <w:t xml:space="preserve"> </w:t>
        </w:r>
        <w:r w:rsidRPr="00467D18">
          <w:rPr>
            <w:rFonts w:hint="eastAsia"/>
            <w:rtl/>
            <w:rPrChange w:id="5553" w:author="Microsoft account" w:date="2025-10-18T13:13:00Z">
              <w:rPr>
                <w:rFonts w:hint="eastAsia"/>
                <w:rtl/>
              </w:rPr>
            </w:rPrChange>
          </w:rPr>
          <w:t>نگهدار</w:t>
        </w:r>
        <w:r w:rsidRPr="00467D18">
          <w:rPr>
            <w:rFonts w:hint="cs"/>
            <w:rtl/>
            <w:rPrChange w:id="5554" w:author="Microsoft account" w:date="2025-10-18T13:13:00Z">
              <w:rPr>
                <w:rFonts w:hint="cs"/>
                <w:rtl/>
              </w:rPr>
            </w:rPrChange>
          </w:rPr>
          <w:t>ی</w:t>
        </w:r>
        <w:r w:rsidRPr="00467D18">
          <w:rPr>
            <w:rtl/>
            <w:rPrChange w:id="5555" w:author="Microsoft account" w:date="2025-10-18T13:13:00Z">
              <w:rPr>
                <w:rtl/>
              </w:rPr>
            </w:rPrChange>
          </w:rPr>
          <w:t xml:space="preserve"> </w:t>
        </w:r>
        <w:r w:rsidRPr="00467D18">
          <w:rPr>
            <w:rFonts w:hint="eastAsia"/>
            <w:rtl/>
            <w:rPrChange w:id="5556" w:author="Microsoft account" w:date="2025-10-18T13:13:00Z">
              <w:rPr>
                <w:rFonts w:hint="eastAsia"/>
                <w:rtl/>
              </w:rPr>
            </w:rPrChange>
          </w:rPr>
          <w:t>رو</w:t>
        </w:r>
        <w:r w:rsidRPr="00467D18">
          <w:rPr>
            <w:rtl/>
            <w:rPrChange w:id="5557" w:author="Microsoft account" w:date="2025-10-18T13:13:00Z">
              <w:rPr>
                <w:rtl/>
              </w:rPr>
            </w:rPrChange>
          </w:rPr>
          <w:t xml:space="preserve"> </w:t>
        </w:r>
        <w:r w:rsidRPr="00467D18">
          <w:rPr>
            <w:rFonts w:hint="eastAsia"/>
            <w:rtl/>
            <w:rPrChange w:id="5558" w:author="Microsoft account" w:date="2025-10-18T13:13:00Z">
              <w:rPr>
                <w:rFonts w:hint="eastAsia"/>
                <w:rtl/>
              </w:rPr>
            </w:rPrChange>
          </w:rPr>
          <w:t>شد</w:t>
        </w:r>
        <w:r w:rsidRPr="00467D18">
          <w:rPr>
            <w:rFonts w:hint="cs"/>
            <w:rtl/>
            <w:rPrChange w:id="5559" w:author="Microsoft account" w:date="2025-10-18T13:13:00Z">
              <w:rPr>
                <w:rFonts w:hint="cs"/>
                <w:rtl/>
              </w:rPr>
            </w:rPrChange>
          </w:rPr>
          <w:t>ی</w:t>
        </w:r>
        <w:r w:rsidRPr="00467D18">
          <w:rPr>
            <w:rFonts w:hint="eastAsia"/>
            <w:rtl/>
            <w:rPrChange w:id="5560" w:author="Microsoft account" w:date="2025-10-18T13:13:00Z">
              <w:rPr>
                <w:rFonts w:hint="eastAsia"/>
                <w:rtl/>
              </w:rPr>
            </w:rPrChange>
          </w:rPr>
          <w:t>داً</w:t>
        </w:r>
        <w:r w:rsidRPr="00467D18">
          <w:rPr>
            <w:rtl/>
            <w:rPrChange w:id="5561" w:author="Microsoft account" w:date="2025-10-18T13:13:00Z">
              <w:rPr>
                <w:rtl/>
              </w:rPr>
            </w:rPrChange>
          </w:rPr>
          <w:t xml:space="preserve"> </w:t>
        </w:r>
        <w:r w:rsidRPr="00467D18">
          <w:rPr>
            <w:rFonts w:hint="eastAsia"/>
            <w:rtl/>
            <w:rPrChange w:id="5562" w:author="Microsoft account" w:date="2025-10-18T13:13:00Z">
              <w:rPr>
                <w:rFonts w:hint="eastAsia"/>
                <w:rtl/>
              </w:rPr>
            </w:rPrChange>
          </w:rPr>
          <w:t>ساده</w:t>
        </w:r>
        <w:r w:rsidRPr="00467D18">
          <w:rPr>
            <w:rtl/>
            <w:rPrChange w:id="5563" w:author="Microsoft account" w:date="2025-10-18T13:13:00Z">
              <w:rPr>
                <w:rtl/>
              </w:rPr>
            </w:rPrChange>
          </w:rPr>
          <w:t xml:space="preserve"> </w:t>
        </w:r>
        <w:r w:rsidRPr="00467D18">
          <w:rPr>
            <w:rFonts w:hint="eastAsia"/>
            <w:rtl/>
            <w:rPrChange w:id="5564" w:author="Microsoft account" w:date="2025-10-18T13:13:00Z">
              <w:rPr>
                <w:rFonts w:hint="eastAsia"/>
                <w:rtl/>
              </w:rPr>
            </w:rPrChange>
          </w:rPr>
          <w:t>م</w:t>
        </w:r>
        <w:r w:rsidRPr="00467D18">
          <w:rPr>
            <w:rFonts w:hint="cs"/>
            <w:rtl/>
            <w:rPrChange w:id="5565" w:author="Microsoft account" w:date="2025-10-18T13:13:00Z">
              <w:rPr>
                <w:rFonts w:hint="cs"/>
                <w:rtl/>
              </w:rPr>
            </w:rPrChange>
          </w:rPr>
          <w:t>ی‌</w:t>
        </w:r>
        <w:r w:rsidRPr="00467D18">
          <w:rPr>
            <w:rFonts w:hint="eastAsia"/>
            <w:rtl/>
            <w:rPrChange w:id="5566" w:author="Microsoft account" w:date="2025-10-18T13:13:00Z">
              <w:rPr>
                <w:rFonts w:hint="eastAsia"/>
                <w:rtl/>
              </w:rPr>
            </w:rPrChange>
          </w:rPr>
          <w:t>کنه</w:t>
        </w:r>
        <w:r w:rsidRPr="00467D18">
          <w:rPr>
            <w:rPrChange w:id="5567" w:author="Microsoft account" w:date="2025-10-18T13:13:00Z">
              <w:rPr/>
            </w:rPrChange>
          </w:rPr>
          <w:t>.</w:t>
        </w:r>
      </w:ins>
    </w:p>
    <w:p w14:paraId="11C7A8F1" w14:textId="77777777" w:rsidR="00736275" w:rsidRPr="00467D18" w:rsidRDefault="00736275">
      <w:pPr>
        <w:pStyle w:val="AIDescription"/>
        <w:rPr>
          <w:ins w:id="5568" w:author="Microsoft account" w:date="2025-10-18T13:13:00Z"/>
          <w:rtl/>
          <w:rPrChange w:id="5569" w:author="Microsoft account" w:date="2025-10-18T13:13:00Z">
            <w:rPr>
              <w:ins w:id="5570" w:author="Microsoft account" w:date="2025-10-18T13:13:00Z"/>
              <w:rtl/>
              <w:lang w:bidi="fa-IR"/>
            </w:rPr>
          </w:rPrChange>
        </w:rPr>
        <w:pPrChange w:id="5571" w:author="Microsoft account" w:date="2025-10-19T11:25:00Z">
          <w:pPr>
            <w:spacing w:after="0" w:line="276" w:lineRule="auto"/>
          </w:pPr>
        </w:pPrChange>
      </w:pPr>
      <w:ins w:id="5572" w:author="Microsoft account" w:date="2025-10-18T13:13:00Z">
        <w:r w:rsidRPr="00467D18">
          <w:rPr>
            <w:rtl/>
            <w:rPrChange w:id="5573" w:author="Microsoft account" w:date="2025-10-18T13:13:00Z">
              <w:rPr>
                <w:rtl/>
              </w:rPr>
            </w:rPrChange>
          </w:rPr>
          <w:t>توض</w:t>
        </w:r>
        <w:r w:rsidRPr="00467D18">
          <w:rPr>
            <w:rFonts w:hint="cs"/>
            <w:rtl/>
            <w:rPrChange w:id="5574" w:author="Microsoft account" w:date="2025-10-18T13:13:00Z">
              <w:rPr>
                <w:rFonts w:hint="cs"/>
                <w:rtl/>
              </w:rPr>
            </w:rPrChange>
          </w:rPr>
          <w:t>ی</w:t>
        </w:r>
        <w:r w:rsidRPr="00467D18">
          <w:rPr>
            <w:rFonts w:hint="eastAsia"/>
            <w:rtl/>
            <w:rPrChange w:id="5575" w:author="Microsoft account" w:date="2025-10-18T13:13:00Z">
              <w:rPr>
                <w:rFonts w:hint="eastAsia"/>
                <w:rtl/>
              </w:rPr>
            </w:rPrChange>
          </w:rPr>
          <w:t>ح</w:t>
        </w:r>
        <w:r w:rsidRPr="00467D18">
          <w:rPr>
            <w:rPrChange w:id="5576" w:author="Microsoft account" w:date="2025-10-18T13:13:00Z">
              <w:rPr/>
            </w:rPrChange>
          </w:rPr>
          <w:t xml:space="preserve"> Security (</w:t>
        </w:r>
        <w:r w:rsidRPr="00467D18">
          <w:rPr>
            <w:rtl/>
            <w:rPrChange w:id="5577" w:author="Microsoft account" w:date="2025-10-18T13:13:00Z">
              <w:rPr>
                <w:rtl/>
              </w:rPr>
            </w:rPrChange>
          </w:rPr>
          <w:t>ذکر مختصر برا</w:t>
        </w:r>
        <w:r w:rsidRPr="00467D18">
          <w:rPr>
            <w:rFonts w:hint="cs"/>
            <w:rtl/>
            <w:rPrChange w:id="5578" w:author="Microsoft account" w:date="2025-10-18T13:13:00Z">
              <w:rPr>
                <w:rFonts w:hint="cs"/>
                <w:rtl/>
              </w:rPr>
            </w:rPrChange>
          </w:rPr>
          <w:t>ی</w:t>
        </w:r>
        <w:r w:rsidRPr="00467D18">
          <w:rPr>
            <w:rtl/>
            <w:rPrChange w:id="5579" w:author="Microsoft account" w:date="2025-10-18T13:13:00Z">
              <w:rPr>
                <w:rtl/>
              </w:rPr>
            </w:rPrChange>
          </w:rPr>
          <w:t xml:space="preserve"> تکم</w:t>
        </w:r>
        <w:r w:rsidRPr="00467D18">
          <w:rPr>
            <w:rFonts w:hint="cs"/>
            <w:rtl/>
            <w:rPrChange w:id="5580" w:author="Microsoft account" w:date="2025-10-18T13:13:00Z">
              <w:rPr>
                <w:rFonts w:hint="cs"/>
                <w:rtl/>
              </w:rPr>
            </w:rPrChange>
          </w:rPr>
          <w:t>ی</w:t>
        </w:r>
        <w:r w:rsidRPr="00467D18">
          <w:rPr>
            <w:rFonts w:hint="eastAsia"/>
            <w:rtl/>
            <w:rPrChange w:id="5581" w:author="Microsoft account" w:date="2025-10-18T13:13:00Z">
              <w:rPr>
                <w:rFonts w:hint="eastAsia"/>
                <w:rtl/>
              </w:rPr>
            </w:rPrChange>
          </w:rPr>
          <w:t>ل</w:t>
        </w:r>
        <w:r w:rsidRPr="00467D18">
          <w:rPr>
            <w:rPrChange w:id="5582" w:author="Microsoft account" w:date="2025-10-18T13:13:00Z">
              <w:rPr/>
            </w:rPrChange>
          </w:rPr>
          <w:t>)</w:t>
        </w:r>
      </w:ins>
    </w:p>
    <w:p w14:paraId="6E7E2004" w14:textId="77777777" w:rsidR="00736275" w:rsidRPr="00467D18" w:rsidRDefault="00736275">
      <w:pPr>
        <w:pStyle w:val="AIDescription"/>
        <w:rPr>
          <w:ins w:id="5583" w:author="Microsoft account" w:date="2025-10-18T13:13:00Z"/>
          <w:rtl/>
          <w:rPrChange w:id="5584" w:author="Microsoft account" w:date="2025-10-18T13:13:00Z">
            <w:rPr>
              <w:ins w:id="5585" w:author="Microsoft account" w:date="2025-10-18T13:13:00Z"/>
              <w:rtl/>
              <w:lang w:bidi="fa-IR"/>
            </w:rPr>
          </w:rPrChange>
        </w:rPr>
        <w:pPrChange w:id="5586" w:author="Microsoft account" w:date="2025-10-19T11:25:00Z">
          <w:pPr>
            <w:spacing w:after="0" w:line="276" w:lineRule="auto"/>
          </w:pPr>
        </w:pPrChange>
      </w:pPr>
      <w:ins w:id="5587" w:author="Microsoft account" w:date="2025-10-18T13:13:00Z">
        <w:r w:rsidRPr="00467D18">
          <w:rPr>
            <w:rtl/>
            <w:rPrChange w:id="5588" w:author="Microsoft account" w:date="2025-10-18T13:13:00Z">
              <w:rPr>
                <w:rtl/>
              </w:rPr>
            </w:rPrChange>
          </w:rPr>
          <w:t>به طور خلاصه، دل</w:t>
        </w:r>
        <w:r w:rsidRPr="00467D18">
          <w:rPr>
            <w:rFonts w:hint="cs"/>
            <w:rtl/>
            <w:rPrChange w:id="5589" w:author="Microsoft account" w:date="2025-10-18T13:13:00Z">
              <w:rPr>
                <w:rFonts w:hint="cs"/>
                <w:rtl/>
              </w:rPr>
            </w:rPrChange>
          </w:rPr>
          <w:t>ی</w:t>
        </w:r>
        <w:r w:rsidRPr="00467D18">
          <w:rPr>
            <w:rFonts w:hint="eastAsia"/>
            <w:rtl/>
            <w:rPrChange w:id="5590" w:author="Microsoft account" w:date="2025-10-18T13:13:00Z">
              <w:rPr>
                <w:rFonts w:hint="eastAsia"/>
                <w:rtl/>
              </w:rPr>
            </w:rPrChange>
          </w:rPr>
          <w:t>ل</w:t>
        </w:r>
        <w:r w:rsidRPr="00467D18">
          <w:rPr>
            <w:rPrChange w:id="5591" w:author="Microsoft account" w:date="2025-10-18T13:13:00Z">
              <w:rPr/>
            </w:rPrChange>
          </w:rPr>
          <w:t xml:space="preserve"> Security </w:t>
        </w:r>
        <w:r w:rsidRPr="00467D18">
          <w:rPr>
            <w:rtl/>
            <w:rPrChange w:id="5592" w:author="Microsoft account" w:date="2025-10-18T13:13:00Z">
              <w:rPr>
                <w:rtl/>
              </w:rPr>
            </w:rPrChange>
          </w:rPr>
          <w:t>ا</w:t>
        </w:r>
        <w:r w:rsidRPr="00467D18">
          <w:rPr>
            <w:rFonts w:hint="cs"/>
            <w:rtl/>
            <w:rPrChange w:id="5593" w:author="Microsoft account" w:date="2025-10-18T13:13:00Z">
              <w:rPr>
                <w:rFonts w:hint="cs"/>
                <w:rtl/>
              </w:rPr>
            </w:rPrChange>
          </w:rPr>
          <w:t>ی</w:t>
        </w:r>
        <w:r w:rsidRPr="00467D18">
          <w:rPr>
            <w:rFonts w:hint="eastAsia"/>
            <w:rtl/>
            <w:rPrChange w:id="5594" w:author="Microsoft account" w:date="2025-10-18T13:13:00Z">
              <w:rPr>
                <w:rFonts w:hint="eastAsia"/>
                <w:rtl/>
              </w:rPr>
            </w:rPrChange>
          </w:rPr>
          <w:t>نه</w:t>
        </w:r>
        <w:r w:rsidRPr="00467D18">
          <w:rPr>
            <w:rtl/>
            <w:rPrChange w:id="5595" w:author="Microsoft account" w:date="2025-10-18T13:13:00Z">
              <w:rPr>
                <w:rtl/>
              </w:rPr>
            </w:rPrChange>
          </w:rPr>
          <w:t xml:space="preserve"> </w:t>
        </w:r>
        <w:r w:rsidRPr="00467D18">
          <w:rPr>
            <w:rFonts w:hint="eastAsia"/>
            <w:rtl/>
            <w:rPrChange w:id="5596" w:author="Microsoft account" w:date="2025-10-18T13:13:00Z">
              <w:rPr>
                <w:rFonts w:hint="eastAsia"/>
                <w:rtl/>
              </w:rPr>
            </w:rPrChange>
          </w:rPr>
          <w:t>که</w:t>
        </w:r>
        <w:r w:rsidRPr="00467D18">
          <w:rPr>
            <w:rtl/>
            <w:rPrChange w:id="5597" w:author="Microsoft account" w:date="2025-10-18T13:13:00Z">
              <w:rPr>
                <w:rtl/>
              </w:rPr>
            </w:rPrChange>
          </w:rPr>
          <w:t xml:space="preserve"> </w:t>
        </w:r>
        <w:r w:rsidRPr="00467D18">
          <w:rPr>
            <w:rFonts w:hint="eastAsia"/>
            <w:rtl/>
            <w:rPrChange w:id="5598" w:author="Microsoft account" w:date="2025-10-18T13:13:00Z">
              <w:rPr>
                <w:rFonts w:hint="eastAsia"/>
                <w:rtl/>
              </w:rPr>
            </w:rPrChange>
          </w:rPr>
          <w:t>اطلاعات</w:t>
        </w:r>
        <w:r w:rsidRPr="00467D18">
          <w:rPr>
            <w:rtl/>
            <w:rPrChange w:id="5599" w:author="Microsoft account" w:date="2025-10-18T13:13:00Z">
              <w:rPr>
                <w:rtl/>
              </w:rPr>
            </w:rPrChange>
          </w:rPr>
          <w:t xml:space="preserve"> </w:t>
        </w:r>
        <w:r w:rsidRPr="00467D18">
          <w:rPr>
            <w:rFonts w:hint="eastAsia"/>
            <w:rtl/>
            <w:rPrChange w:id="5600" w:author="Microsoft account" w:date="2025-10-18T13:13:00Z">
              <w:rPr>
                <w:rFonts w:hint="eastAsia"/>
                <w:rtl/>
              </w:rPr>
            </w:rPrChange>
          </w:rPr>
          <w:t>حساس</w:t>
        </w:r>
        <w:r w:rsidRPr="00467D18">
          <w:rPr>
            <w:rPrChange w:id="5601" w:author="Microsoft account" w:date="2025-10-18T13:13:00Z">
              <w:rPr/>
            </w:rPrChange>
          </w:rPr>
          <w:t xml:space="preserve"> (</w:t>
        </w:r>
        <w:r w:rsidRPr="00467D18">
          <w:rPr>
            <w:rtl/>
            <w:rPrChange w:id="5602" w:author="Microsoft account" w:date="2025-10-18T13:13:00Z">
              <w:rPr>
                <w:rtl/>
              </w:rPr>
            </w:rPrChange>
          </w:rPr>
          <w:t>مثل رمز عبور د</w:t>
        </w:r>
        <w:r w:rsidRPr="00467D18">
          <w:rPr>
            <w:rFonts w:hint="cs"/>
            <w:rtl/>
            <w:rPrChange w:id="5603" w:author="Microsoft account" w:date="2025-10-18T13:13:00Z">
              <w:rPr>
                <w:rFonts w:hint="cs"/>
                <w:rtl/>
              </w:rPr>
            </w:rPrChange>
          </w:rPr>
          <w:t>ی</w:t>
        </w:r>
        <w:r w:rsidRPr="00467D18">
          <w:rPr>
            <w:rFonts w:hint="eastAsia"/>
            <w:rtl/>
            <w:rPrChange w:id="5604" w:author="Microsoft account" w:date="2025-10-18T13:13:00Z">
              <w:rPr>
                <w:rFonts w:hint="eastAsia"/>
                <w:rtl/>
              </w:rPr>
            </w:rPrChange>
          </w:rPr>
          <w:t>تاب</w:t>
        </w:r>
        <w:r w:rsidRPr="00467D18">
          <w:rPr>
            <w:rFonts w:hint="cs"/>
            <w:rtl/>
            <w:rPrChange w:id="5605" w:author="Microsoft account" w:date="2025-10-18T13:13:00Z">
              <w:rPr>
                <w:rFonts w:hint="cs"/>
                <w:rtl/>
              </w:rPr>
            </w:rPrChange>
          </w:rPr>
          <w:t>ی</w:t>
        </w:r>
        <w:r w:rsidRPr="00467D18">
          <w:rPr>
            <w:rFonts w:hint="eastAsia"/>
            <w:rtl/>
            <w:rPrChange w:id="5606" w:author="Microsoft account" w:date="2025-10-18T13:13:00Z">
              <w:rPr>
                <w:rFonts w:hint="eastAsia"/>
                <w:rtl/>
              </w:rPr>
            </w:rPrChange>
          </w:rPr>
          <w:t>س</w:t>
        </w:r>
        <w:r w:rsidRPr="00467D18">
          <w:rPr>
            <w:rtl/>
            <w:rPrChange w:id="5607" w:author="Microsoft account" w:date="2025-10-18T13:13:00Z">
              <w:rPr>
                <w:rtl/>
              </w:rPr>
            </w:rPrChange>
          </w:rPr>
          <w:t xml:space="preserve"> </w:t>
        </w:r>
        <w:r w:rsidRPr="00467D18">
          <w:rPr>
            <w:rFonts w:hint="cs"/>
            <w:rtl/>
            <w:rPrChange w:id="5608" w:author="Microsoft account" w:date="2025-10-18T13:13:00Z">
              <w:rPr>
                <w:rFonts w:hint="cs"/>
                <w:rtl/>
              </w:rPr>
            </w:rPrChange>
          </w:rPr>
          <w:t>ی</w:t>
        </w:r>
        <w:r w:rsidRPr="00467D18">
          <w:rPr>
            <w:rFonts w:hint="eastAsia"/>
            <w:rtl/>
            <w:rPrChange w:id="5609" w:author="Microsoft account" w:date="2025-10-18T13:13:00Z">
              <w:rPr>
                <w:rFonts w:hint="eastAsia"/>
                <w:rtl/>
              </w:rPr>
            </w:rPrChange>
          </w:rPr>
          <w:t>ا</w:t>
        </w:r>
        <w:r w:rsidRPr="00467D18">
          <w:rPr>
            <w:rtl/>
            <w:rPrChange w:id="5610" w:author="Microsoft account" w:date="2025-10-18T13:13:00Z">
              <w:rPr>
                <w:rtl/>
              </w:rPr>
            </w:rPrChange>
          </w:rPr>
          <w:t xml:space="preserve"> </w:t>
        </w:r>
        <w:r w:rsidRPr="00467D18">
          <w:rPr>
            <w:rFonts w:hint="eastAsia"/>
            <w:rtl/>
            <w:rPrChange w:id="5611" w:author="Microsoft account" w:date="2025-10-18T13:13:00Z">
              <w:rPr>
                <w:rFonts w:hint="eastAsia"/>
                <w:rtl/>
              </w:rPr>
            </w:rPrChange>
          </w:rPr>
          <w:t>کل</w:t>
        </w:r>
        <w:r w:rsidRPr="00467D18">
          <w:rPr>
            <w:rFonts w:hint="cs"/>
            <w:rtl/>
            <w:rPrChange w:id="5612" w:author="Microsoft account" w:date="2025-10-18T13:13:00Z">
              <w:rPr>
                <w:rFonts w:hint="cs"/>
                <w:rtl/>
              </w:rPr>
            </w:rPrChange>
          </w:rPr>
          <w:t>ی</w:t>
        </w:r>
        <w:r w:rsidRPr="00467D18">
          <w:rPr>
            <w:rFonts w:hint="eastAsia"/>
            <w:rtl/>
            <w:rPrChange w:id="5613" w:author="Microsoft account" w:date="2025-10-18T13:13:00Z">
              <w:rPr>
                <w:rFonts w:hint="eastAsia"/>
                <w:rtl/>
              </w:rPr>
            </w:rPrChange>
          </w:rPr>
          <w:t>دها</w:t>
        </w:r>
        <w:r w:rsidRPr="00467D18">
          <w:rPr>
            <w:rFonts w:hint="cs"/>
            <w:rtl/>
            <w:rPrChange w:id="5614" w:author="Microsoft account" w:date="2025-10-18T13:13:00Z">
              <w:rPr>
                <w:rFonts w:hint="cs"/>
                <w:rtl/>
              </w:rPr>
            </w:rPrChange>
          </w:rPr>
          <w:t>ی</w:t>
        </w:r>
        <w:r w:rsidRPr="00467D18">
          <w:rPr>
            <w:rtl/>
            <w:rPrChange w:id="5615" w:author="Microsoft account" w:date="2025-10-18T13:13:00Z">
              <w:rPr>
                <w:rtl/>
              </w:rPr>
            </w:rPrChange>
          </w:rPr>
          <w:t xml:space="preserve"> </w:t>
        </w:r>
        <w:r w:rsidRPr="00467D18">
          <w:rPr>
            <w:rFonts w:hint="eastAsia"/>
            <w:rtl/>
            <w:rPrChange w:id="5616" w:author="Microsoft account" w:date="2025-10-18T13:13:00Z">
              <w:rPr>
                <w:rFonts w:hint="eastAsia"/>
                <w:rtl/>
              </w:rPr>
            </w:rPrChange>
          </w:rPr>
          <w:t>مخف</w:t>
        </w:r>
        <w:r w:rsidRPr="00467D18">
          <w:rPr>
            <w:rFonts w:hint="cs"/>
            <w:rtl/>
            <w:rPrChange w:id="5617" w:author="Microsoft account" w:date="2025-10-18T13:13:00Z">
              <w:rPr>
                <w:rFonts w:hint="cs"/>
                <w:rtl/>
              </w:rPr>
            </w:rPrChange>
          </w:rPr>
          <w:t>ی</w:t>
        </w:r>
        <w:r w:rsidRPr="00467D18">
          <w:rPr>
            <w:rPrChange w:id="5618" w:author="Microsoft account" w:date="2025-10-18T13:13:00Z">
              <w:rPr/>
            </w:rPrChange>
          </w:rPr>
          <w:t xml:space="preserve"> API) </w:t>
        </w:r>
        <w:r w:rsidRPr="00467D18">
          <w:rPr>
            <w:rtl/>
            <w:rPrChange w:id="5619" w:author="Microsoft account" w:date="2025-10-18T13:13:00Z">
              <w:rPr>
                <w:rtl/>
              </w:rPr>
            </w:rPrChange>
          </w:rPr>
          <w:t>رو در کد برنامه قرار نم</w:t>
        </w:r>
        <w:r w:rsidRPr="00467D18">
          <w:rPr>
            <w:rFonts w:hint="cs"/>
            <w:rtl/>
            <w:rPrChange w:id="5620" w:author="Microsoft account" w:date="2025-10-18T13:13:00Z">
              <w:rPr>
                <w:rFonts w:hint="cs"/>
                <w:rtl/>
              </w:rPr>
            </w:rPrChange>
          </w:rPr>
          <w:t>ی‌</w:t>
        </w:r>
        <w:r w:rsidRPr="00467D18">
          <w:rPr>
            <w:rFonts w:hint="eastAsia"/>
            <w:rtl/>
            <w:rPrChange w:id="5621" w:author="Microsoft account" w:date="2025-10-18T13:13:00Z">
              <w:rPr>
                <w:rFonts w:hint="eastAsia"/>
                <w:rtl/>
              </w:rPr>
            </w:rPrChange>
          </w:rPr>
          <w:t>د</w:t>
        </w:r>
        <w:r w:rsidRPr="00467D18">
          <w:rPr>
            <w:rFonts w:hint="cs"/>
            <w:rtl/>
            <w:rPrChange w:id="5622" w:author="Microsoft account" w:date="2025-10-18T13:13:00Z">
              <w:rPr>
                <w:rFonts w:hint="cs"/>
                <w:rtl/>
              </w:rPr>
            </w:rPrChange>
          </w:rPr>
          <w:t>ی</w:t>
        </w:r>
        <w:r w:rsidRPr="00467D18">
          <w:rPr>
            <w:rtl/>
            <w:rPrChange w:id="5623" w:author="Microsoft account" w:date="2025-10-18T13:13:00Z">
              <w:rPr>
                <w:rtl/>
              </w:rPr>
            </w:rPrChange>
          </w:rPr>
          <w:t xml:space="preserve"> </w:t>
        </w:r>
        <w:r w:rsidRPr="00467D18">
          <w:rPr>
            <w:rFonts w:hint="eastAsia"/>
            <w:rtl/>
            <w:rPrChange w:id="5624" w:author="Microsoft account" w:date="2025-10-18T13:13:00Z">
              <w:rPr>
                <w:rFonts w:hint="eastAsia"/>
                <w:rtl/>
              </w:rPr>
            </w:rPrChange>
          </w:rPr>
          <w:t>که</w:t>
        </w:r>
        <w:r w:rsidRPr="00467D18">
          <w:rPr>
            <w:rtl/>
            <w:rPrChange w:id="5625" w:author="Microsoft account" w:date="2025-10-18T13:13:00Z">
              <w:rPr>
                <w:rtl/>
              </w:rPr>
            </w:rPrChange>
          </w:rPr>
          <w:t xml:space="preserve"> </w:t>
        </w:r>
        <w:r w:rsidRPr="00467D18">
          <w:rPr>
            <w:rFonts w:hint="eastAsia"/>
            <w:rtl/>
            <w:rPrChange w:id="5626" w:author="Microsoft account" w:date="2025-10-18T13:13:00Z">
              <w:rPr>
                <w:rFonts w:hint="eastAsia"/>
                <w:rtl/>
              </w:rPr>
            </w:rPrChange>
          </w:rPr>
          <w:t>در</w:t>
        </w:r>
        <w:r w:rsidRPr="00467D18">
          <w:rPr>
            <w:rtl/>
            <w:rPrChange w:id="5627" w:author="Microsoft account" w:date="2025-10-18T13:13:00Z">
              <w:rPr>
                <w:rtl/>
              </w:rPr>
            </w:rPrChange>
          </w:rPr>
          <w:t xml:space="preserve"> </w:t>
        </w:r>
        <w:r w:rsidRPr="00467D18">
          <w:rPr>
            <w:rFonts w:hint="eastAsia"/>
            <w:rtl/>
            <w:rPrChange w:id="5628" w:author="Microsoft account" w:date="2025-10-18T13:13:00Z">
              <w:rPr>
                <w:rFonts w:hint="eastAsia"/>
                <w:rtl/>
              </w:rPr>
            </w:rPrChange>
          </w:rPr>
          <w:t>سورس</w:t>
        </w:r>
        <w:r w:rsidRPr="00467D18">
          <w:rPr>
            <w:rtl/>
            <w:rPrChange w:id="5629" w:author="Microsoft account" w:date="2025-10-18T13:13:00Z">
              <w:rPr>
                <w:rtl/>
              </w:rPr>
            </w:rPrChange>
          </w:rPr>
          <w:t xml:space="preserve"> </w:t>
        </w:r>
        <w:r w:rsidRPr="00467D18">
          <w:rPr>
            <w:rFonts w:hint="eastAsia"/>
            <w:rtl/>
            <w:rPrChange w:id="5630" w:author="Microsoft account" w:date="2025-10-18T13:13:00Z">
              <w:rPr>
                <w:rFonts w:hint="eastAsia"/>
                <w:rtl/>
              </w:rPr>
            </w:rPrChange>
          </w:rPr>
          <w:t>کنترل</w:t>
        </w:r>
        <w:r w:rsidRPr="00467D18">
          <w:rPr>
            <w:rtl/>
            <w:rPrChange w:id="5631" w:author="Microsoft account" w:date="2025-10-18T13:13:00Z">
              <w:rPr>
                <w:rtl/>
              </w:rPr>
            </w:rPrChange>
          </w:rPr>
          <w:t xml:space="preserve"> (مثل </w:t>
        </w:r>
        <w:r w:rsidRPr="00467D18">
          <w:rPr>
            <w:rFonts w:hint="eastAsia"/>
            <w:rtl/>
            <w:rPrChange w:id="5632" w:author="Microsoft account" w:date="2025-10-18T13:13:00Z">
              <w:rPr>
                <w:rFonts w:hint="eastAsia"/>
                <w:rtl/>
              </w:rPr>
            </w:rPrChange>
          </w:rPr>
          <w:t>گ</w:t>
        </w:r>
        <w:r w:rsidRPr="00467D18">
          <w:rPr>
            <w:rFonts w:hint="cs"/>
            <w:rtl/>
            <w:rPrChange w:id="5633" w:author="Microsoft account" w:date="2025-10-18T13:13:00Z">
              <w:rPr>
                <w:rFonts w:hint="cs"/>
                <w:rtl/>
              </w:rPr>
            </w:rPrChange>
          </w:rPr>
          <w:t>ی</w:t>
        </w:r>
        <w:r w:rsidRPr="00467D18">
          <w:rPr>
            <w:rFonts w:hint="eastAsia"/>
            <w:rtl/>
            <w:rPrChange w:id="5634" w:author="Microsoft account" w:date="2025-10-18T13:13:00Z">
              <w:rPr>
                <w:rFonts w:hint="eastAsia"/>
                <w:rtl/>
              </w:rPr>
            </w:rPrChange>
          </w:rPr>
          <w:t>ت</w:t>
        </w:r>
        <w:r w:rsidRPr="00467D18">
          <w:rPr>
            <w:rtl/>
            <w:rPrChange w:id="5635" w:author="Microsoft account" w:date="2025-10-18T13:13:00Z">
              <w:rPr>
                <w:rtl/>
              </w:rPr>
            </w:rPrChange>
          </w:rPr>
          <w:t xml:space="preserve">) </w:t>
        </w:r>
        <w:r w:rsidRPr="00467D18">
          <w:rPr>
            <w:rFonts w:hint="eastAsia"/>
            <w:rtl/>
            <w:rPrChange w:id="5636" w:author="Microsoft account" w:date="2025-10-18T13:13:00Z">
              <w:rPr>
                <w:rFonts w:hint="eastAsia"/>
                <w:rtl/>
              </w:rPr>
            </w:rPrChange>
          </w:rPr>
          <w:t>ذخ</w:t>
        </w:r>
        <w:r w:rsidRPr="00467D18">
          <w:rPr>
            <w:rFonts w:hint="cs"/>
            <w:rtl/>
            <w:rPrChange w:id="5637" w:author="Microsoft account" w:date="2025-10-18T13:13:00Z">
              <w:rPr>
                <w:rFonts w:hint="cs"/>
                <w:rtl/>
              </w:rPr>
            </w:rPrChange>
          </w:rPr>
          <w:t>ی</w:t>
        </w:r>
        <w:r w:rsidRPr="00467D18">
          <w:rPr>
            <w:rFonts w:hint="eastAsia"/>
            <w:rtl/>
            <w:rPrChange w:id="5638" w:author="Microsoft account" w:date="2025-10-18T13:13:00Z">
              <w:rPr>
                <w:rFonts w:hint="eastAsia"/>
                <w:rtl/>
              </w:rPr>
            </w:rPrChange>
          </w:rPr>
          <w:t>ره</w:t>
        </w:r>
        <w:r w:rsidRPr="00467D18">
          <w:rPr>
            <w:rtl/>
            <w:rPrChange w:id="5639" w:author="Microsoft account" w:date="2025-10-18T13:13:00Z">
              <w:rPr>
                <w:rtl/>
              </w:rPr>
            </w:rPrChange>
          </w:rPr>
          <w:t xml:space="preserve"> </w:t>
        </w:r>
        <w:r w:rsidRPr="00467D18">
          <w:rPr>
            <w:rFonts w:hint="eastAsia"/>
            <w:rtl/>
            <w:rPrChange w:id="5640" w:author="Microsoft account" w:date="2025-10-18T13:13:00Z">
              <w:rPr>
                <w:rFonts w:hint="eastAsia"/>
                <w:rtl/>
              </w:rPr>
            </w:rPrChange>
          </w:rPr>
          <w:t>بشه</w:t>
        </w:r>
        <w:r w:rsidRPr="00467D18">
          <w:rPr>
            <w:rPrChange w:id="5641" w:author="Microsoft account" w:date="2025-10-18T13:13:00Z">
              <w:rPr/>
            </w:rPrChange>
          </w:rPr>
          <w:t>.</w:t>
        </w:r>
      </w:ins>
    </w:p>
    <w:p w14:paraId="0D2B0824" w14:textId="6A2EB620" w:rsidR="00736275" w:rsidRPr="00467D18" w:rsidRDefault="00736275">
      <w:pPr>
        <w:pStyle w:val="AIDescription"/>
        <w:rPr>
          <w:ins w:id="5642" w:author="Microsoft account" w:date="2025-10-18T13:06:00Z"/>
          <w:rtl/>
          <w:rPrChange w:id="5643" w:author="Microsoft account" w:date="2025-10-18T13:13:00Z">
            <w:rPr>
              <w:ins w:id="5644" w:author="Microsoft account" w:date="2025-10-18T13:06:00Z"/>
              <w:rtl/>
              <w:lang w:bidi="fa-IR"/>
            </w:rPr>
          </w:rPrChange>
        </w:rPr>
        <w:pPrChange w:id="5645" w:author="Microsoft account" w:date="2025-10-19T11:25:00Z">
          <w:pPr>
            <w:spacing w:after="0" w:line="276" w:lineRule="auto"/>
            <w:jc w:val="both"/>
          </w:pPr>
        </w:pPrChange>
      </w:pPr>
      <w:ins w:id="5646" w:author="Microsoft account" w:date="2025-10-18T13:13:00Z">
        <w:r w:rsidRPr="00467D18">
          <w:rPr>
            <w:rtl/>
            <w:rPrChange w:id="5647" w:author="Microsoft account" w:date="2025-10-18T13:13:00Z">
              <w:rPr>
                <w:rtl/>
              </w:rPr>
            </w:rPrChange>
          </w:rPr>
          <w:t>متغ</w:t>
        </w:r>
        <w:r w:rsidRPr="00467D18">
          <w:rPr>
            <w:rFonts w:hint="cs"/>
            <w:rtl/>
            <w:rPrChange w:id="5648" w:author="Microsoft account" w:date="2025-10-18T13:13:00Z">
              <w:rPr>
                <w:rFonts w:hint="cs"/>
                <w:rtl/>
              </w:rPr>
            </w:rPrChange>
          </w:rPr>
          <w:t>ی</w:t>
        </w:r>
        <w:r w:rsidRPr="00467D18">
          <w:rPr>
            <w:rFonts w:hint="eastAsia"/>
            <w:rtl/>
            <w:rPrChange w:id="5649" w:author="Microsoft account" w:date="2025-10-18T13:13:00Z">
              <w:rPr>
                <w:rFonts w:hint="eastAsia"/>
                <w:rtl/>
              </w:rPr>
            </w:rPrChange>
          </w:rPr>
          <w:t>ر</w:t>
        </w:r>
        <w:r w:rsidRPr="00467D18">
          <w:rPr>
            <w:rtl/>
            <w:rPrChange w:id="5650" w:author="Microsoft account" w:date="2025-10-18T13:13:00Z">
              <w:rPr>
                <w:rtl/>
              </w:rPr>
            </w:rPrChange>
          </w:rPr>
          <w:t xml:space="preserve"> مح</w:t>
        </w:r>
        <w:r w:rsidRPr="00467D18">
          <w:rPr>
            <w:rFonts w:hint="cs"/>
            <w:rtl/>
            <w:rPrChange w:id="5651" w:author="Microsoft account" w:date="2025-10-18T13:13:00Z">
              <w:rPr>
                <w:rFonts w:hint="cs"/>
                <w:rtl/>
              </w:rPr>
            </w:rPrChange>
          </w:rPr>
          <w:t>ی</w:t>
        </w:r>
        <w:r w:rsidRPr="00467D18">
          <w:rPr>
            <w:rFonts w:hint="eastAsia"/>
            <w:rtl/>
            <w:rPrChange w:id="5652" w:author="Microsoft account" w:date="2025-10-18T13:13:00Z">
              <w:rPr>
                <w:rFonts w:hint="eastAsia"/>
                <w:rtl/>
              </w:rPr>
            </w:rPrChange>
          </w:rPr>
          <w:t>ط</w:t>
        </w:r>
        <w:r w:rsidRPr="00467D18">
          <w:rPr>
            <w:rFonts w:hint="cs"/>
            <w:rtl/>
            <w:rPrChange w:id="5653" w:author="Microsoft account" w:date="2025-10-18T13:13:00Z">
              <w:rPr>
                <w:rFonts w:hint="cs"/>
                <w:rtl/>
              </w:rPr>
            </w:rPrChange>
          </w:rPr>
          <w:t>ی</w:t>
        </w:r>
        <w:r w:rsidRPr="00467D18">
          <w:rPr>
            <w:rtl/>
            <w:rPrChange w:id="5654" w:author="Microsoft account" w:date="2025-10-18T13:13:00Z">
              <w:rPr>
                <w:rtl/>
              </w:rPr>
            </w:rPrChange>
          </w:rPr>
          <w:t xml:space="preserve"> رو</w:t>
        </w:r>
        <w:r w:rsidRPr="00467D18">
          <w:rPr>
            <w:rFonts w:hint="cs"/>
            <w:rtl/>
            <w:rPrChange w:id="5655" w:author="Microsoft account" w:date="2025-10-18T13:13:00Z">
              <w:rPr>
                <w:rFonts w:hint="cs"/>
                <w:rtl/>
              </w:rPr>
            </w:rPrChange>
          </w:rPr>
          <w:t>ی</w:t>
        </w:r>
        <w:r w:rsidRPr="00467D18">
          <w:rPr>
            <w:rtl/>
            <w:rPrChange w:id="5656" w:author="Microsoft account" w:date="2025-10-18T13:13:00Z">
              <w:rPr>
                <w:rtl/>
              </w:rPr>
            </w:rPrChange>
          </w:rPr>
          <w:t xml:space="preserve"> خود سرور تنظ</w:t>
        </w:r>
        <w:r w:rsidRPr="00467D18">
          <w:rPr>
            <w:rFonts w:hint="cs"/>
            <w:rtl/>
            <w:rPrChange w:id="5657" w:author="Microsoft account" w:date="2025-10-18T13:13:00Z">
              <w:rPr>
                <w:rFonts w:hint="cs"/>
                <w:rtl/>
              </w:rPr>
            </w:rPrChange>
          </w:rPr>
          <w:t>ی</w:t>
        </w:r>
        <w:r w:rsidRPr="00467D18">
          <w:rPr>
            <w:rFonts w:hint="eastAsia"/>
            <w:rtl/>
            <w:rPrChange w:id="5658" w:author="Microsoft account" w:date="2025-10-18T13:13:00Z">
              <w:rPr>
                <w:rFonts w:hint="eastAsia"/>
                <w:rtl/>
              </w:rPr>
            </w:rPrChange>
          </w:rPr>
          <w:t>م</w:t>
        </w:r>
        <w:r w:rsidRPr="00467D18">
          <w:rPr>
            <w:rtl/>
            <w:rPrChange w:id="5659" w:author="Microsoft account" w:date="2025-10-18T13:13:00Z">
              <w:rPr>
                <w:rtl/>
              </w:rPr>
            </w:rPrChange>
          </w:rPr>
          <w:t xml:space="preserve"> م</w:t>
        </w:r>
        <w:r w:rsidRPr="00467D18">
          <w:rPr>
            <w:rFonts w:hint="cs"/>
            <w:rtl/>
            <w:rPrChange w:id="5660" w:author="Microsoft account" w:date="2025-10-18T13:13:00Z">
              <w:rPr>
                <w:rFonts w:hint="cs"/>
                <w:rtl/>
              </w:rPr>
            </w:rPrChange>
          </w:rPr>
          <w:t>ی‌</w:t>
        </w:r>
        <w:r w:rsidRPr="00467D18">
          <w:rPr>
            <w:rFonts w:hint="eastAsia"/>
            <w:rtl/>
            <w:rPrChange w:id="5661" w:author="Microsoft account" w:date="2025-10-18T13:13:00Z">
              <w:rPr>
                <w:rFonts w:hint="eastAsia"/>
                <w:rtl/>
              </w:rPr>
            </w:rPrChange>
          </w:rPr>
          <w:t>شه</w:t>
        </w:r>
        <w:r w:rsidRPr="00467D18">
          <w:rPr>
            <w:rtl/>
            <w:rPrChange w:id="5662" w:author="Microsoft account" w:date="2025-10-18T13:13:00Z">
              <w:rPr>
                <w:rtl/>
              </w:rPr>
            </w:rPrChange>
          </w:rPr>
          <w:t xml:space="preserve"> و فا</w:t>
        </w:r>
        <w:r w:rsidRPr="00467D18">
          <w:rPr>
            <w:rFonts w:hint="cs"/>
            <w:rtl/>
            <w:rPrChange w:id="5663" w:author="Microsoft account" w:date="2025-10-18T13:13:00Z">
              <w:rPr>
                <w:rFonts w:hint="cs"/>
                <w:rtl/>
              </w:rPr>
            </w:rPrChange>
          </w:rPr>
          <w:t>ی</w:t>
        </w:r>
        <w:r w:rsidRPr="00467D18">
          <w:rPr>
            <w:rFonts w:hint="eastAsia"/>
            <w:rtl/>
            <w:rPrChange w:id="5664" w:author="Microsoft account" w:date="2025-10-18T13:13:00Z">
              <w:rPr>
                <w:rFonts w:hint="eastAsia"/>
                <w:rtl/>
              </w:rPr>
            </w:rPrChange>
          </w:rPr>
          <w:t>ل‌ها</w:t>
        </w:r>
        <w:r w:rsidRPr="00467D18">
          <w:rPr>
            <w:rFonts w:hint="cs"/>
            <w:rtl/>
            <w:rPrChange w:id="5665" w:author="Microsoft account" w:date="2025-10-18T13:13:00Z">
              <w:rPr>
                <w:rFonts w:hint="cs"/>
                <w:rtl/>
              </w:rPr>
            </w:rPrChange>
          </w:rPr>
          <w:t>ی</w:t>
        </w:r>
        <w:r w:rsidRPr="00467D18">
          <w:rPr>
            <w:rtl/>
            <w:rPrChange w:id="5666" w:author="Microsoft account" w:date="2025-10-18T13:13:00Z">
              <w:rPr>
                <w:rtl/>
              </w:rPr>
            </w:rPrChange>
          </w:rPr>
          <w:t xml:space="preserve"> کد شما تم</w:t>
        </w:r>
        <w:r w:rsidRPr="00467D18">
          <w:rPr>
            <w:rFonts w:hint="cs"/>
            <w:rtl/>
            <w:rPrChange w:id="5667" w:author="Microsoft account" w:date="2025-10-18T13:13:00Z">
              <w:rPr>
                <w:rFonts w:hint="cs"/>
                <w:rtl/>
              </w:rPr>
            </w:rPrChange>
          </w:rPr>
          <w:t>ی</w:t>
        </w:r>
        <w:r w:rsidRPr="00467D18">
          <w:rPr>
            <w:rFonts w:hint="eastAsia"/>
            <w:rtl/>
            <w:rPrChange w:id="5668" w:author="Microsoft account" w:date="2025-10-18T13:13:00Z">
              <w:rPr>
                <w:rFonts w:hint="eastAsia"/>
                <w:rtl/>
              </w:rPr>
            </w:rPrChange>
          </w:rPr>
          <w:t>ز</w:t>
        </w:r>
        <w:r w:rsidRPr="00467D18">
          <w:rPr>
            <w:rtl/>
            <w:rPrChange w:id="5669" w:author="Microsoft account" w:date="2025-10-18T13:13:00Z">
              <w:rPr>
                <w:rtl/>
              </w:rPr>
            </w:rPrChange>
          </w:rPr>
          <w:t xml:space="preserve"> و بدون اطلاعات حساس باق</w:t>
        </w:r>
        <w:r w:rsidRPr="00467D18">
          <w:rPr>
            <w:rFonts w:hint="cs"/>
            <w:rtl/>
            <w:rPrChange w:id="5670" w:author="Microsoft account" w:date="2025-10-18T13:13:00Z">
              <w:rPr>
                <w:rFonts w:hint="cs"/>
                <w:rtl/>
              </w:rPr>
            </w:rPrChange>
          </w:rPr>
          <w:t>ی</w:t>
        </w:r>
        <w:r w:rsidRPr="00467D18">
          <w:rPr>
            <w:rtl/>
            <w:rPrChange w:id="5671" w:author="Microsoft account" w:date="2025-10-18T13:13:00Z">
              <w:rPr>
                <w:rtl/>
              </w:rPr>
            </w:rPrChange>
          </w:rPr>
          <w:t xml:space="preserve"> م</w:t>
        </w:r>
        <w:r w:rsidRPr="00467D18">
          <w:rPr>
            <w:rFonts w:hint="cs"/>
            <w:rtl/>
            <w:rPrChange w:id="5672" w:author="Microsoft account" w:date="2025-10-18T13:13:00Z">
              <w:rPr>
                <w:rFonts w:hint="cs"/>
                <w:rtl/>
              </w:rPr>
            </w:rPrChange>
          </w:rPr>
          <w:t>ی‌</w:t>
        </w:r>
        <w:r w:rsidRPr="00467D18">
          <w:rPr>
            <w:rFonts w:hint="eastAsia"/>
            <w:rtl/>
            <w:rPrChange w:id="5673" w:author="Microsoft account" w:date="2025-10-18T13:13:00Z">
              <w:rPr>
                <w:rFonts w:hint="eastAsia"/>
                <w:rtl/>
              </w:rPr>
            </w:rPrChange>
          </w:rPr>
          <w:t>مونن،</w:t>
        </w:r>
        <w:r w:rsidRPr="00467D18">
          <w:rPr>
            <w:rtl/>
            <w:rPrChange w:id="5674" w:author="Microsoft account" w:date="2025-10-18T13:13:00Z">
              <w:rPr>
                <w:rtl/>
              </w:rPr>
            </w:rPrChange>
          </w:rPr>
          <w:t xml:space="preserve"> که امن</w:t>
        </w:r>
        <w:r w:rsidRPr="00467D18">
          <w:rPr>
            <w:rFonts w:hint="cs"/>
            <w:rtl/>
            <w:rPrChange w:id="5675" w:author="Microsoft account" w:date="2025-10-18T13:13:00Z">
              <w:rPr>
                <w:rFonts w:hint="cs"/>
                <w:rtl/>
              </w:rPr>
            </w:rPrChange>
          </w:rPr>
          <w:t>ی</w:t>
        </w:r>
        <w:r w:rsidRPr="00467D18">
          <w:rPr>
            <w:rFonts w:hint="eastAsia"/>
            <w:rtl/>
            <w:rPrChange w:id="5676" w:author="Microsoft account" w:date="2025-10-18T13:13:00Z">
              <w:rPr>
                <w:rFonts w:hint="eastAsia"/>
                <w:rtl/>
              </w:rPr>
            </w:rPrChange>
          </w:rPr>
          <w:t>ت</w:t>
        </w:r>
        <w:r w:rsidRPr="00467D18">
          <w:rPr>
            <w:rtl/>
            <w:rPrChange w:id="5677" w:author="Microsoft account" w:date="2025-10-18T13:13:00Z">
              <w:rPr>
                <w:rtl/>
              </w:rPr>
            </w:rPrChange>
          </w:rPr>
          <w:t xml:space="preserve"> رو به شدت بالا م</w:t>
        </w:r>
        <w:r w:rsidRPr="00467D18">
          <w:rPr>
            <w:rFonts w:hint="cs"/>
            <w:rtl/>
            <w:rPrChange w:id="5678" w:author="Microsoft account" w:date="2025-10-18T13:13:00Z">
              <w:rPr>
                <w:rFonts w:hint="cs"/>
                <w:rtl/>
              </w:rPr>
            </w:rPrChange>
          </w:rPr>
          <w:t>ی‌</w:t>
        </w:r>
        <w:r w:rsidRPr="00467D18">
          <w:rPr>
            <w:rFonts w:hint="eastAsia"/>
            <w:rtl/>
            <w:rPrChange w:id="5679" w:author="Microsoft account" w:date="2025-10-18T13:13:00Z">
              <w:rPr>
                <w:rFonts w:hint="eastAsia"/>
                <w:rtl/>
              </w:rPr>
            </w:rPrChange>
          </w:rPr>
          <w:t>بره</w:t>
        </w:r>
        <w:r w:rsidRPr="00467D18">
          <w:rPr>
            <w:rtl/>
            <w:rPrChange w:id="5680" w:author="Microsoft account" w:date="2025-10-18T13:13:00Z">
              <w:rPr>
                <w:rtl/>
              </w:rPr>
            </w:rPrChange>
          </w:rPr>
          <w:t>.</w:t>
        </w:r>
      </w:ins>
    </w:p>
    <w:p w14:paraId="2B95F36D" w14:textId="77777777" w:rsidR="00777671" w:rsidRDefault="00777671">
      <w:pPr>
        <w:rPr>
          <w:ins w:id="5681" w:author="Microsoft account" w:date="2025-10-18T12:01:00Z"/>
          <w:rtl/>
          <w:lang w:bidi="fa-IR"/>
        </w:rPr>
        <w:pPrChange w:id="5682" w:author="Microsoft account" w:date="2025-10-19T11:31:00Z">
          <w:pPr>
            <w:spacing w:after="0" w:line="276" w:lineRule="auto"/>
            <w:jc w:val="both"/>
          </w:pPr>
        </w:pPrChange>
      </w:pPr>
    </w:p>
    <w:p w14:paraId="2B831FEA" w14:textId="32182A27" w:rsidR="00987AAA" w:rsidRDefault="00467D18">
      <w:pPr>
        <w:spacing w:after="0" w:line="276" w:lineRule="auto"/>
        <w:jc w:val="both"/>
        <w:rPr>
          <w:ins w:id="5683" w:author="Microsoft account" w:date="2025-10-18T13:22:00Z"/>
          <w:rtl/>
          <w:lang w:bidi="fa-IR"/>
        </w:rPr>
        <w:pPrChange w:id="5684" w:author="Microsoft account" w:date="2025-10-19T11:32:00Z">
          <w:pPr>
            <w:spacing w:after="0" w:line="276" w:lineRule="auto"/>
            <w:jc w:val="both"/>
          </w:pPr>
        </w:pPrChange>
      </w:pPr>
      <w:ins w:id="5685"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86" w:author="Microsoft account" w:date="2025-10-18T13:16:00Z">
        <w:r>
          <w:rPr>
            <w:rFonts w:hint="cs"/>
            <w:rtl/>
            <w:lang w:bidi="fa-IR"/>
          </w:rPr>
          <w:t xml:space="preserve"> </w:t>
        </w:r>
      </w:ins>
      <w:ins w:id="5687"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88"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89"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90" w:author="Microsoft account" w:date="2025-10-19T11:32:00Z">
        <w:r w:rsidR="00523E77">
          <w:rPr>
            <w:rFonts w:hint="cs"/>
            <w:rtl/>
            <w:lang w:bidi="fa-IR"/>
          </w:rPr>
          <w:t>ش</w:t>
        </w:r>
      </w:ins>
      <w:ins w:id="5691"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692" w:author="Microsoft account" w:date="2025-10-18T13:24:00Z"/>
          <w:rtl/>
          <w:lang w:bidi="fa-IR"/>
        </w:rPr>
        <w:pPrChange w:id="5693" w:author="Microsoft account" w:date="2025-10-18T13:22:00Z">
          <w:pPr>
            <w:spacing w:after="0" w:line="276" w:lineRule="auto"/>
            <w:jc w:val="both"/>
          </w:pPr>
        </w:pPrChange>
      </w:pPr>
    </w:p>
    <w:p w14:paraId="011D6A7C" w14:textId="77777777" w:rsidR="00523E77" w:rsidRDefault="00987AAA">
      <w:pPr>
        <w:spacing w:after="0" w:line="276" w:lineRule="auto"/>
        <w:jc w:val="both"/>
        <w:rPr>
          <w:ins w:id="5694" w:author="Microsoft account" w:date="2025-10-19T11:33:00Z"/>
          <w:rtl/>
          <w:lang w:bidi="fa-IR"/>
        </w:rPr>
        <w:pPrChange w:id="5695" w:author="Microsoft account" w:date="2025-10-18T13:24:00Z">
          <w:pPr>
            <w:spacing w:after="0" w:line="276" w:lineRule="auto"/>
            <w:jc w:val="both"/>
          </w:pPr>
        </w:pPrChange>
      </w:pPr>
      <w:ins w:id="5696"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97" w:author="Microsoft account" w:date="2025-10-19T11:33:00Z">
        <w:r w:rsidR="00523E77">
          <w:rPr>
            <w:rFonts w:hint="cs"/>
            <w:rtl/>
            <w:lang w:bidi="fa-IR"/>
          </w:rPr>
          <w:t>:</w:t>
        </w:r>
      </w:ins>
    </w:p>
    <w:p w14:paraId="6190A7B1" w14:textId="608AC43A" w:rsidR="005B1143" w:rsidRDefault="00987AAA">
      <w:pPr>
        <w:spacing w:after="0" w:line="276" w:lineRule="auto"/>
        <w:jc w:val="both"/>
        <w:rPr>
          <w:ins w:id="5698" w:author="Microsoft account" w:date="2025-10-18T13:26:00Z"/>
          <w:lang w:bidi="fa-IR"/>
        </w:rPr>
        <w:pPrChange w:id="5699" w:author="Microsoft account" w:date="2025-10-18T13:24:00Z">
          <w:pPr>
            <w:spacing w:after="0" w:line="276" w:lineRule="auto"/>
            <w:jc w:val="both"/>
          </w:pPr>
        </w:pPrChange>
      </w:pPr>
      <w:ins w:id="5700" w:author="Microsoft account" w:date="2025-10-18T13:24:00Z">
        <w:r>
          <w:rPr>
            <w:rFonts w:hint="cs"/>
            <w:rtl/>
            <w:lang w:bidi="fa-IR"/>
          </w:rPr>
          <w:t xml:space="preserve"> راه اول اینه که یه </w:t>
        </w:r>
        <w:r>
          <w:rPr>
            <w:lang w:bidi="fa-IR"/>
          </w:rPr>
          <w:t>Environment Varibale</w:t>
        </w:r>
      </w:ins>
      <w:ins w:id="5701"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right"/>
        <w:rPr>
          <w:ins w:id="5702" w:author="Microsoft account" w:date="2025-10-18T13:27:00Z"/>
          <w:lang w:bidi="fa-IR"/>
        </w:rPr>
        <w:pPrChange w:id="5703" w:author="Microsoft account" w:date="2025-10-19T11:33:00Z">
          <w:pPr>
            <w:spacing w:after="0" w:line="276" w:lineRule="auto"/>
            <w:jc w:val="both"/>
          </w:pPr>
        </w:pPrChange>
      </w:pPr>
      <w:ins w:id="5704" w:author="Microsoft account" w:date="2025-10-18T13:25:00Z">
        <w:r>
          <w:rPr>
            <w:rFonts w:hint="cs"/>
            <w:rtl/>
            <w:lang w:bidi="fa-IR"/>
          </w:rPr>
          <w:t xml:space="preserve"> </w:t>
        </w:r>
        <w:r>
          <w:rPr>
            <w:lang w:bidi="fa-IR"/>
          </w:rPr>
          <w:t>powershell</w:t>
        </w:r>
      </w:ins>
      <w:ins w:id="5705" w:author="Microsoft account" w:date="2025-10-18T13:26:00Z">
        <w:r w:rsidR="005B1143">
          <w:rPr>
            <w:lang w:bidi="fa-IR"/>
          </w:rPr>
          <w:t xml:space="preserve"> </w:t>
        </w:r>
      </w:ins>
      <w:ins w:id="5706" w:author="Microsoft account" w:date="2025-10-19T11:33:00Z">
        <w:r w:rsidR="00523E77">
          <w:rPr>
            <w:lang w:bidi="fa-IR"/>
          </w:rPr>
          <w:sym w:font="Wingdings" w:char="F0E8"/>
        </w:r>
        <w:r w:rsidR="00523E77">
          <w:rPr>
            <w:lang w:bidi="fa-IR"/>
          </w:rPr>
          <w:t xml:space="preserve">  </w:t>
        </w:r>
      </w:ins>
      <w:ins w:id="5707"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right"/>
        <w:rPr>
          <w:ins w:id="5708" w:author="Microsoft account" w:date="2025-10-18T13:27:00Z"/>
          <w:lang w:bidi="fa-IR"/>
        </w:rPr>
        <w:pPrChange w:id="5709" w:author="Microsoft account" w:date="2025-10-19T11:33:00Z">
          <w:pPr>
            <w:spacing w:after="0" w:line="276" w:lineRule="auto"/>
            <w:jc w:val="both"/>
          </w:pPr>
        </w:pPrChange>
      </w:pPr>
      <w:ins w:id="5710" w:author="Microsoft account" w:date="2025-10-18T13:25:00Z">
        <w:r>
          <w:rPr>
            <w:lang w:bidi="fa-IR"/>
          </w:rPr>
          <w:t>CMD</w:t>
        </w:r>
      </w:ins>
      <w:ins w:id="5711" w:author="Microsoft account" w:date="2025-10-19T11:33:00Z">
        <w:r w:rsidR="00523E77">
          <w:rPr>
            <w:lang w:bidi="fa-IR"/>
          </w:rPr>
          <w:t xml:space="preserve"> </w:t>
        </w:r>
        <w:r w:rsidR="00523E77">
          <w:rPr>
            <w:lang w:bidi="fa-IR"/>
          </w:rPr>
          <w:sym w:font="Wingdings" w:char="F0E8"/>
        </w:r>
      </w:ins>
      <w:ins w:id="5712"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713" w:author="Microsoft account" w:date="2025-10-18T12:01:00Z"/>
          <w:rtl/>
          <w:lang w:bidi="fa-IR"/>
        </w:rPr>
        <w:pPrChange w:id="5714" w:author="Microsoft account" w:date="2025-10-19T11:34:00Z">
          <w:pPr>
            <w:spacing w:after="0" w:line="276" w:lineRule="auto"/>
            <w:jc w:val="both"/>
          </w:pPr>
        </w:pPrChange>
      </w:pPr>
      <w:ins w:id="5715"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716" w:author="Microsoft account" w:date="2025-10-19T11:34:00Z">
        <w:r w:rsidR="00523E77">
          <w:rPr>
            <w:rFonts w:hint="cs"/>
            <w:rtl/>
            <w:lang w:bidi="fa-IR"/>
          </w:rPr>
          <w:t>فا</w:t>
        </w:r>
      </w:ins>
      <w:ins w:id="5717" w:author="Microsoft account" w:date="2025-10-18T13:25:00Z">
        <w:r>
          <w:rPr>
            <w:rFonts w:hint="cs"/>
            <w:rtl/>
            <w:lang w:bidi="fa-IR"/>
          </w:rPr>
          <w:t xml:space="preserve">ده از </w:t>
        </w:r>
        <w:r>
          <w:rPr>
            <w:lang w:bidi="fa-IR"/>
          </w:rPr>
          <w:t xml:space="preserve">setx &lt;EV_name&gt; = </w:t>
        </w:r>
      </w:ins>
      <w:ins w:id="5718"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719" w:author="Microsoft account" w:date="2025-10-18T12:01:00Z"/>
          <w:rtl/>
          <w:lang w:bidi="fa-IR"/>
        </w:rPr>
        <w:pPrChange w:id="5720" w:author="Microsoft account" w:date="2025-10-18T12:01:00Z">
          <w:pPr>
            <w:spacing w:after="0" w:line="276" w:lineRule="auto"/>
            <w:jc w:val="both"/>
          </w:pPr>
        </w:pPrChange>
      </w:pPr>
    </w:p>
    <w:p w14:paraId="67F03BE6" w14:textId="0BABF83A" w:rsidR="003C204B" w:rsidRDefault="005B1143">
      <w:pPr>
        <w:spacing w:after="0" w:line="276" w:lineRule="auto"/>
        <w:jc w:val="both"/>
        <w:rPr>
          <w:ins w:id="5721" w:author="Microsoft account" w:date="2025-10-18T13:29:00Z"/>
          <w:rtl/>
          <w:lang w:bidi="fa-IR"/>
        </w:rPr>
        <w:pPrChange w:id="5722" w:author="Microsoft account" w:date="2025-10-18T12:01:00Z">
          <w:pPr>
            <w:spacing w:after="0" w:line="276" w:lineRule="auto"/>
            <w:jc w:val="both"/>
          </w:pPr>
        </w:pPrChange>
      </w:pPr>
      <w:ins w:id="5723" w:author="Microsoft account" w:date="2025-10-18T13:27:00Z">
        <w:r>
          <w:rPr>
            <w:rFonts w:hint="cs"/>
            <w:rtl/>
            <w:lang w:bidi="fa-IR"/>
          </w:rPr>
          <w:t>-</w:t>
        </w:r>
      </w:ins>
      <w:ins w:id="5724" w:author="Microsoft account" w:date="2025-10-18T13:28:00Z">
        <w:r>
          <w:rPr>
            <w:rFonts w:hint="cs"/>
            <w:rtl/>
            <w:lang w:bidi="fa-IR"/>
          </w:rPr>
          <w:t xml:space="preserve">نکتۀ بسیار بسیار مهم درمورد </w:t>
        </w:r>
      </w:ins>
      <w:ins w:id="5725"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726" w:author="Microsoft account" w:date="2025-10-18T13:32:00Z"/>
          <w:rtl/>
          <w:lang w:bidi="fa-IR"/>
        </w:rPr>
        <w:pPrChange w:id="5727" w:author="Microsoft account" w:date="2025-10-18T13:30:00Z">
          <w:pPr>
            <w:spacing w:after="0" w:line="276" w:lineRule="auto"/>
            <w:jc w:val="both"/>
          </w:pPr>
        </w:pPrChange>
      </w:pPr>
      <w:ins w:id="5728"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729"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 xml:space="preserve">یه استرینگ خالی قرار بدیم و این باعث میشه که عملا حذف شده باشه، فقط مشکل </w:t>
        </w:r>
        <w:r w:rsidR="00DE6C50">
          <w:rPr>
            <w:rFonts w:hint="cs"/>
            <w:rtl/>
            <w:lang w:bidi="fa-IR"/>
          </w:rPr>
          <w:lastRenderedPageBreak/>
          <w:t>اینجاست که اسمش هنوز درگیره .</w:t>
        </w:r>
      </w:ins>
      <w:ins w:id="5730"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731" w:author="Microsoft account" w:date="2025-10-18T13:32:00Z"/>
          <w:rtl/>
          <w:lang w:bidi="fa-IR"/>
        </w:rPr>
        <w:pPrChange w:id="5732" w:author="Microsoft account" w:date="2025-10-18T13:32:00Z">
          <w:pPr>
            <w:spacing w:after="0" w:line="276" w:lineRule="auto"/>
            <w:jc w:val="both"/>
          </w:pPr>
        </w:pPrChange>
      </w:pPr>
    </w:p>
    <w:p w14:paraId="352763F1" w14:textId="2865F97A" w:rsidR="00DE6C50" w:rsidRDefault="00DE6C50">
      <w:pPr>
        <w:spacing w:after="0" w:line="276" w:lineRule="auto"/>
        <w:jc w:val="both"/>
        <w:rPr>
          <w:ins w:id="5733" w:author="Microsoft account" w:date="2025-10-18T13:39:00Z"/>
          <w:rtl/>
          <w:lang w:bidi="fa-IR"/>
        </w:rPr>
        <w:pPrChange w:id="5734" w:author="Microsoft account" w:date="2025-10-19T11:39:00Z">
          <w:pPr>
            <w:spacing w:after="0" w:line="276" w:lineRule="auto"/>
            <w:jc w:val="both"/>
          </w:pPr>
        </w:pPrChange>
      </w:pPr>
      <w:ins w:id="5735" w:author="Microsoft account" w:date="2025-10-18T13:32:00Z">
        <w:r>
          <w:rPr>
            <w:rFonts w:hint="cs"/>
            <w:rtl/>
            <w:lang w:bidi="fa-IR"/>
          </w:rPr>
          <w:t>-</w:t>
        </w:r>
      </w:ins>
      <w:ins w:id="5736"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737"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738"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739"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5740" w:author="Microsoft account" w:date="2025-10-18T13:39:00Z"/>
          <w:rtl/>
          <w:lang w:bidi="fa-IR"/>
        </w:rPr>
        <w:pPrChange w:id="5741" w:author="Microsoft account" w:date="2025-10-18T13:39:00Z">
          <w:pPr>
            <w:spacing w:after="0" w:line="276" w:lineRule="auto"/>
            <w:jc w:val="both"/>
          </w:pPr>
        </w:pPrChange>
      </w:pPr>
    </w:p>
    <w:p w14:paraId="3AA5D8CF" w14:textId="6B42959F" w:rsidR="005B68FB" w:rsidRDefault="005B68FB">
      <w:pPr>
        <w:spacing w:after="0" w:line="276" w:lineRule="auto"/>
        <w:jc w:val="both"/>
        <w:rPr>
          <w:ins w:id="5742" w:author="Microsoft account" w:date="2025-10-18T13:44:00Z"/>
          <w:rtl/>
          <w:lang w:bidi="fa-IR"/>
        </w:rPr>
        <w:pPrChange w:id="5743" w:author="Microsoft account" w:date="2025-10-18T13:39:00Z">
          <w:pPr>
            <w:spacing w:after="0" w:line="276" w:lineRule="auto"/>
            <w:jc w:val="both"/>
          </w:pPr>
        </w:pPrChange>
      </w:pPr>
      <w:ins w:id="5744" w:author="Microsoft account" w:date="2025-10-18T13:39:00Z">
        <w:r>
          <w:rPr>
            <w:rFonts w:hint="cs"/>
            <w:rtl/>
            <w:lang w:bidi="fa-IR"/>
          </w:rPr>
          <w:t>-</w:t>
        </w:r>
      </w:ins>
      <w:ins w:id="574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74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74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5748" w:author="Microsoft account" w:date="2025-10-18T13:44:00Z"/>
          <w:rtl/>
          <w:lang w:bidi="fa-IR"/>
        </w:rPr>
        <w:pPrChange w:id="5749" w:author="Microsoft account" w:date="2025-10-18T13:44:00Z">
          <w:pPr>
            <w:spacing w:after="0" w:line="276" w:lineRule="auto"/>
            <w:jc w:val="both"/>
          </w:pPr>
        </w:pPrChange>
      </w:pPr>
    </w:p>
    <w:p w14:paraId="7472D916" w14:textId="0F152A38" w:rsidR="0012723D" w:rsidRDefault="0012723D">
      <w:pPr>
        <w:spacing w:after="0" w:line="276" w:lineRule="auto"/>
        <w:jc w:val="both"/>
        <w:rPr>
          <w:ins w:id="5750" w:author="Microsoft account" w:date="2025-10-18T13:45:00Z"/>
          <w:rtl/>
          <w:lang w:bidi="fa-IR"/>
        </w:rPr>
        <w:pPrChange w:id="5751" w:author="Microsoft account" w:date="2025-10-18T13:44:00Z">
          <w:pPr>
            <w:spacing w:after="0" w:line="276" w:lineRule="auto"/>
            <w:jc w:val="both"/>
          </w:pPr>
        </w:pPrChange>
      </w:pPr>
      <w:ins w:id="5752" w:author="Microsoft account" w:date="2025-10-18T13:44:00Z">
        <w:r>
          <w:rPr>
            <w:rFonts w:hint="cs"/>
            <w:rtl/>
            <w:lang w:bidi="fa-IR"/>
          </w:rPr>
          <w:t>-</w:t>
        </w:r>
      </w:ins>
      <w:ins w:id="5753"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754" w:author="Microsoft account" w:date="2025-10-18T13:47:00Z"/>
          <w:lang w:bidi="fa-IR"/>
        </w:rPr>
        <w:pPrChange w:id="5755" w:author="Microsoft account" w:date="2025-10-18T13:47:00Z">
          <w:pPr>
            <w:spacing w:after="0" w:line="276" w:lineRule="auto"/>
            <w:jc w:val="both"/>
          </w:pPr>
        </w:pPrChange>
      </w:pPr>
      <w:ins w:id="5756" w:author="Microsoft account" w:date="2025-10-18T13:45:00Z">
        <w:r>
          <w:rPr>
            <w:lang w:bidi="fa-IR"/>
          </w:rPr>
          <w:t>Os.environ.get(</w:t>
        </w:r>
      </w:ins>
      <w:ins w:id="5757" w:author="Microsoft account" w:date="2025-10-18T13:46:00Z">
        <w:r>
          <w:rPr>
            <w:lang w:bidi="fa-IR"/>
          </w:rPr>
          <w:t xml:space="preserve">‘&lt;EV_name&gt;’) </w:t>
        </w:r>
      </w:ins>
    </w:p>
    <w:p w14:paraId="3E3E8D86" w14:textId="06553A30" w:rsidR="00837C2A" w:rsidRDefault="00837C2A">
      <w:pPr>
        <w:spacing w:after="0" w:line="276" w:lineRule="auto"/>
        <w:jc w:val="both"/>
        <w:rPr>
          <w:ins w:id="5758" w:author="Microsoft account" w:date="2025-10-18T13:47:00Z"/>
          <w:rtl/>
          <w:lang w:bidi="fa-IR"/>
        </w:rPr>
        <w:pPrChange w:id="5759" w:author="Microsoft account" w:date="2025-10-18T13:47:00Z">
          <w:pPr>
            <w:spacing w:after="0" w:line="276" w:lineRule="auto"/>
            <w:jc w:val="both"/>
          </w:pPr>
        </w:pPrChange>
      </w:pPr>
      <w:ins w:id="5760"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761"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762" w:author="Microsoft account" w:date="2025-10-18T13:46:00Z"/>
          <w:rtl/>
          <w:lang w:bidi="fa-IR"/>
        </w:rPr>
        <w:pPrChange w:id="5763" w:author="Microsoft account" w:date="2025-10-18T13:47:00Z">
          <w:pPr>
            <w:spacing w:after="0" w:line="276" w:lineRule="auto"/>
            <w:jc w:val="both"/>
          </w:pPr>
        </w:pPrChange>
      </w:pPr>
    </w:p>
    <w:p w14:paraId="2BF1015C" w14:textId="0DFBB7D5" w:rsidR="00837C2A" w:rsidRDefault="00837C2A">
      <w:pPr>
        <w:spacing w:after="0" w:line="276" w:lineRule="auto"/>
        <w:jc w:val="both"/>
        <w:rPr>
          <w:ins w:id="5764" w:author="Microsoft account" w:date="2025-10-18T13:51:00Z"/>
          <w:rtl/>
          <w:lang w:bidi="fa-IR"/>
        </w:rPr>
        <w:pPrChange w:id="5765" w:author="Microsoft account" w:date="2025-10-19T11:47:00Z">
          <w:pPr>
            <w:spacing w:after="0" w:line="276" w:lineRule="auto"/>
            <w:jc w:val="both"/>
          </w:pPr>
        </w:pPrChange>
      </w:pPr>
      <w:ins w:id="5766" w:author="Microsoft account" w:date="2025-10-18T13:46:00Z">
        <w:r>
          <w:rPr>
            <w:lang w:bidi="fa-IR"/>
          </w:rPr>
          <w:t>-</w:t>
        </w:r>
      </w:ins>
      <w:ins w:id="5767"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768"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769"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770" w:author="Microsoft account" w:date="2025-10-19T11:47:00Z">
        <w:r w:rsidR="00244646">
          <w:rPr>
            <w:rFonts w:hint="cs"/>
            <w:rtl/>
            <w:lang w:bidi="fa-IR"/>
          </w:rPr>
          <w:t>غ</w:t>
        </w:r>
      </w:ins>
      <w:ins w:id="5771"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772" w:author="Microsoft account" w:date="2025-10-18T13:51:00Z"/>
          <w:rtl/>
          <w:lang w:bidi="fa-IR"/>
        </w:rPr>
        <w:pPrChange w:id="5773" w:author="Microsoft account" w:date="2025-10-18T13:51:00Z">
          <w:pPr>
            <w:spacing w:after="0" w:line="276" w:lineRule="auto"/>
            <w:jc w:val="both"/>
          </w:pPr>
        </w:pPrChange>
      </w:pPr>
    </w:p>
    <w:p w14:paraId="1625437D" w14:textId="1B978E20" w:rsidR="00F4340E" w:rsidRDefault="00F4340E">
      <w:pPr>
        <w:spacing w:after="0" w:line="276" w:lineRule="auto"/>
        <w:jc w:val="both"/>
        <w:rPr>
          <w:ins w:id="5774" w:author="Microsoft account" w:date="2025-10-18T13:59:00Z"/>
          <w:rtl/>
          <w:lang w:bidi="fa-IR"/>
        </w:rPr>
        <w:pPrChange w:id="5775" w:author="Microsoft account" w:date="2025-10-18T13:51:00Z">
          <w:pPr>
            <w:spacing w:after="0" w:line="276" w:lineRule="auto"/>
            <w:jc w:val="both"/>
          </w:pPr>
        </w:pPrChange>
      </w:pPr>
      <w:ins w:id="5776" w:author="Microsoft account" w:date="2025-10-18T13:51:00Z">
        <w:r>
          <w:rPr>
            <w:rFonts w:hint="cs"/>
            <w:rtl/>
            <w:lang w:bidi="fa-IR"/>
          </w:rPr>
          <w:t>-</w:t>
        </w:r>
      </w:ins>
      <w:ins w:id="5777"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778"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779" w:author="Microsoft account" w:date="2025-10-18T13:59:00Z"/>
          <w:rtl/>
          <w:lang w:bidi="fa-IR"/>
        </w:rPr>
        <w:pPrChange w:id="5780" w:author="Microsoft account" w:date="2025-10-18T13:59:00Z">
          <w:pPr>
            <w:spacing w:after="0" w:line="276" w:lineRule="auto"/>
            <w:jc w:val="both"/>
          </w:pPr>
        </w:pPrChange>
      </w:pPr>
    </w:p>
    <w:p w14:paraId="7305C7B8" w14:textId="6D37EE00" w:rsidR="00CF1472" w:rsidRDefault="00CF1472">
      <w:pPr>
        <w:spacing w:after="0" w:line="276" w:lineRule="auto"/>
        <w:jc w:val="both"/>
        <w:rPr>
          <w:ins w:id="5781" w:author="Microsoft account" w:date="2025-10-18T14:01:00Z"/>
          <w:rtl/>
          <w:lang w:bidi="fa-IR"/>
        </w:rPr>
        <w:pPrChange w:id="5782" w:author="Microsoft account" w:date="2025-10-18T13:59:00Z">
          <w:pPr>
            <w:spacing w:after="0" w:line="276" w:lineRule="auto"/>
            <w:jc w:val="both"/>
          </w:pPr>
        </w:pPrChange>
      </w:pPr>
      <w:ins w:id="5783" w:author="Microsoft account" w:date="2025-10-18T13:59:00Z">
        <w:r>
          <w:rPr>
            <w:rFonts w:hint="cs"/>
            <w:rtl/>
            <w:lang w:bidi="fa-IR"/>
          </w:rPr>
          <w:t>-</w:t>
        </w:r>
      </w:ins>
      <w:ins w:id="5784"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85" w:author="Microsoft account" w:date="2025-10-18T14:01:00Z">
        <w:r w:rsidR="00434687">
          <w:rPr>
            <w:rFonts w:hint="cs"/>
            <w:rtl/>
            <w:lang w:bidi="fa-IR"/>
          </w:rPr>
          <w:t xml:space="preserve">هایی هست که میشه استفاده کرد. یادآوری میکنم </w:t>
        </w:r>
        <w:r w:rsidR="00434687">
          <w:rPr>
            <w:rFonts w:hint="cs"/>
            <w:rtl/>
            <w:lang w:bidi="fa-IR"/>
          </w:rPr>
          <w:lastRenderedPageBreak/>
          <w:t xml:space="preserve">،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86" w:author="Microsoft account" w:date="2025-10-18T14:01:00Z"/>
          <w:rtl/>
          <w:lang w:bidi="fa-IR"/>
        </w:rPr>
        <w:pPrChange w:id="5787" w:author="Microsoft account" w:date="2025-10-18T14:01:00Z">
          <w:pPr>
            <w:spacing w:after="0" w:line="276" w:lineRule="auto"/>
            <w:jc w:val="both"/>
          </w:pPr>
        </w:pPrChange>
      </w:pPr>
    </w:p>
    <w:p w14:paraId="0BDC1F71" w14:textId="62FF2BD8" w:rsidR="00434687" w:rsidRDefault="009968D9">
      <w:pPr>
        <w:spacing w:after="0" w:line="276" w:lineRule="auto"/>
        <w:jc w:val="both"/>
        <w:rPr>
          <w:ins w:id="5788" w:author="Microsoft account" w:date="2025-10-18T14:02:00Z"/>
          <w:rtl/>
          <w:lang w:bidi="fa-IR"/>
        </w:rPr>
        <w:pPrChange w:id="5789" w:author="Microsoft account" w:date="2025-10-18T14:01:00Z">
          <w:pPr>
            <w:spacing w:after="0" w:line="276" w:lineRule="auto"/>
            <w:jc w:val="both"/>
          </w:pPr>
        </w:pPrChange>
      </w:pPr>
      <w:ins w:id="5790"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91"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92"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93"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94"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95" w:author="Microsoft account" w:date="2025-10-19T12:43:00Z">
        <w:r w:rsidR="005B0667">
          <w:rPr>
            <w:rFonts w:hint="cs"/>
            <w:rtl/>
            <w:lang w:bidi="fa-IR"/>
          </w:rPr>
          <w:t>)</w:t>
        </w:r>
      </w:ins>
    </w:p>
    <w:p w14:paraId="6BA14DCC" w14:textId="77777777" w:rsidR="009968D9" w:rsidRDefault="009968D9">
      <w:pPr>
        <w:spacing w:after="0" w:line="276" w:lineRule="auto"/>
        <w:jc w:val="both"/>
        <w:rPr>
          <w:ins w:id="5796" w:author="Microsoft account" w:date="2025-10-18T14:03:00Z"/>
          <w:rtl/>
          <w:lang w:bidi="fa-IR"/>
        </w:rPr>
        <w:pPrChange w:id="5797" w:author="Microsoft account" w:date="2025-10-18T14:03:00Z">
          <w:pPr>
            <w:spacing w:after="0" w:line="276" w:lineRule="auto"/>
            <w:jc w:val="both"/>
          </w:pPr>
        </w:pPrChange>
      </w:pPr>
    </w:p>
    <w:p w14:paraId="414C2DE5" w14:textId="77777777" w:rsidR="00363FEE" w:rsidRDefault="009968D9">
      <w:pPr>
        <w:spacing w:after="0" w:line="276" w:lineRule="auto"/>
        <w:jc w:val="both"/>
        <w:rPr>
          <w:ins w:id="5798" w:author="Microsoft account" w:date="2025-10-18T14:12:00Z"/>
          <w:lang w:bidi="fa-IR"/>
        </w:rPr>
        <w:pPrChange w:id="5799" w:author="Microsoft account" w:date="2025-10-18T14:03:00Z">
          <w:pPr>
            <w:spacing w:after="0" w:line="240" w:lineRule="auto"/>
          </w:pPr>
        </w:pPrChange>
      </w:pPr>
      <w:ins w:id="5800" w:author="Microsoft account" w:date="2025-10-18T14:03:00Z">
        <w:r>
          <w:rPr>
            <w:lang w:bidi="fa-IR"/>
          </w:rPr>
          <w:t>End fo Day035</w:t>
        </w:r>
      </w:ins>
    </w:p>
    <w:p w14:paraId="0F8CC4BD" w14:textId="77777777" w:rsidR="00363FEE" w:rsidRDefault="00363FEE">
      <w:pPr>
        <w:spacing w:after="0" w:line="276" w:lineRule="auto"/>
        <w:jc w:val="both"/>
        <w:rPr>
          <w:ins w:id="5801" w:author="Microsoft account" w:date="2025-10-18T14:12:00Z"/>
          <w:lang w:bidi="fa-IR"/>
        </w:rPr>
        <w:pPrChange w:id="5802" w:author="Microsoft account" w:date="2025-10-18T14:12:00Z">
          <w:pPr>
            <w:spacing w:after="0" w:line="240" w:lineRule="auto"/>
          </w:pPr>
        </w:pPrChange>
      </w:pPr>
    </w:p>
    <w:p w14:paraId="26643D6F" w14:textId="77777777" w:rsidR="00363FEE" w:rsidRDefault="00363FEE">
      <w:pPr>
        <w:spacing w:after="0" w:line="276" w:lineRule="auto"/>
        <w:jc w:val="both"/>
        <w:rPr>
          <w:ins w:id="5803" w:author="Microsoft account" w:date="2025-10-18T14:12:00Z"/>
          <w:lang w:bidi="fa-IR"/>
        </w:rPr>
        <w:pPrChange w:id="5804" w:author="Microsoft account" w:date="2025-10-18T14:12:00Z">
          <w:pPr>
            <w:spacing w:after="0" w:line="240" w:lineRule="auto"/>
          </w:pPr>
        </w:pPrChange>
      </w:pPr>
      <w:ins w:id="5805" w:author="Microsoft account" w:date="2025-10-18T14:12:00Z">
        <w:r>
          <w:rPr>
            <w:lang w:bidi="fa-IR"/>
          </w:rPr>
          <w:t xml:space="preserve">Day036 </w:t>
        </w:r>
      </w:ins>
    </w:p>
    <w:p w14:paraId="7CA93C8A" w14:textId="77777777" w:rsidR="00363FEE" w:rsidRDefault="00363FEE">
      <w:pPr>
        <w:spacing w:after="0" w:line="276" w:lineRule="auto"/>
        <w:jc w:val="both"/>
        <w:rPr>
          <w:ins w:id="5806" w:author="Microsoft account" w:date="2025-10-18T14:12:00Z"/>
          <w:lang w:bidi="fa-IR"/>
        </w:rPr>
        <w:pPrChange w:id="5807" w:author="Microsoft account" w:date="2025-10-18T14:12:00Z">
          <w:pPr>
            <w:spacing w:after="0" w:line="240" w:lineRule="auto"/>
          </w:pPr>
        </w:pPrChange>
      </w:pPr>
      <w:ins w:id="5808" w:author="Microsoft account" w:date="2025-10-18T14:12:00Z">
        <w:r>
          <w:rPr>
            <w:lang w:bidi="fa-IR"/>
          </w:rPr>
          <w:t>Stock News Monitoring Project</w:t>
        </w:r>
      </w:ins>
    </w:p>
    <w:p w14:paraId="0D13BE75" w14:textId="77777777" w:rsidR="00363FEE" w:rsidRDefault="00363FEE">
      <w:pPr>
        <w:spacing w:after="0" w:line="276" w:lineRule="auto"/>
        <w:jc w:val="both"/>
        <w:rPr>
          <w:ins w:id="5809" w:author="Microsoft account" w:date="2025-10-18T14:12:00Z"/>
          <w:lang w:bidi="fa-IR"/>
        </w:rPr>
        <w:pPrChange w:id="5810" w:author="Microsoft account" w:date="2025-10-18T14:12:00Z">
          <w:pPr>
            <w:spacing w:after="0" w:line="240" w:lineRule="auto"/>
          </w:pPr>
        </w:pPrChange>
      </w:pPr>
    </w:p>
    <w:p w14:paraId="6F10218D" w14:textId="77777777" w:rsidR="00BE7A42" w:rsidRDefault="00BE7A42">
      <w:pPr>
        <w:spacing w:after="0" w:line="276" w:lineRule="auto"/>
        <w:jc w:val="both"/>
        <w:rPr>
          <w:ins w:id="5811" w:author="Microsoft account" w:date="2025-10-18T14:22:00Z"/>
          <w:rtl/>
          <w:lang w:bidi="fa-IR"/>
        </w:rPr>
        <w:pPrChange w:id="5812" w:author="Microsoft account" w:date="2025-10-18T14:12:00Z">
          <w:pPr>
            <w:spacing w:after="0" w:line="240" w:lineRule="auto"/>
          </w:pPr>
        </w:pPrChange>
      </w:pPr>
      <w:ins w:id="5813" w:author="Microsoft account" w:date="2025-10-18T14:21:00Z">
        <w:r>
          <w:rPr>
            <w:rFonts w:hint="cs"/>
            <w:rtl/>
            <w:lang w:bidi="fa-IR"/>
          </w:rPr>
          <w:t xml:space="preserve">خب، این قراره یه پروژه </w:t>
        </w:r>
      </w:ins>
      <w:ins w:id="5814"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815" w:author="Microsoft account" w:date="2025-10-18T14:24:00Z"/>
          <w:rtl/>
          <w:lang w:bidi="fa-IR"/>
        </w:rPr>
        <w:pPrChange w:id="5816" w:author="Microsoft account" w:date="2025-10-18T14:22:00Z">
          <w:pPr>
            <w:spacing w:after="0" w:line="240" w:lineRule="auto"/>
          </w:pPr>
        </w:pPrChange>
      </w:pPr>
      <w:ins w:id="5817" w:author="Microsoft account" w:date="2025-10-18T14:22:00Z">
        <w:r>
          <w:rPr>
            <w:lang w:bidi="fa-IR"/>
          </w:rPr>
          <w:t>Logic</w:t>
        </w:r>
        <w:r>
          <w:rPr>
            <w:rFonts w:hint="cs"/>
            <w:rtl/>
            <w:lang w:bidi="fa-IR"/>
          </w:rPr>
          <w:t xml:space="preserve"> چیه؟ قراره قیمت یه </w:t>
        </w:r>
      </w:ins>
      <w:ins w:id="5818"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819"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820" w:author="Microsoft account" w:date="2025-10-18T14:24:00Z"/>
          <w:rtl/>
          <w:lang w:bidi="fa-IR"/>
        </w:rPr>
        <w:pPrChange w:id="5821" w:author="Microsoft account" w:date="2025-10-18T14:24:00Z">
          <w:pPr>
            <w:spacing w:after="0" w:line="240" w:lineRule="auto"/>
          </w:pPr>
        </w:pPrChange>
      </w:pPr>
      <w:ins w:id="5822"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823" w:author="Microsoft account" w:date="2025-10-18T14:24:00Z"/>
          <w:rtl/>
          <w:lang w:bidi="fa-IR"/>
        </w:rPr>
        <w:pPrChange w:id="5824" w:author="Microsoft account" w:date="2025-10-18T14:24:00Z">
          <w:pPr>
            <w:spacing w:after="0" w:line="240" w:lineRule="auto"/>
          </w:pPr>
        </w:pPrChange>
      </w:pPr>
    </w:p>
    <w:p w14:paraId="751EF66D" w14:textId="77777777" w:rsidR="001D36C2" w:rsidRDefault="001D36C2">
      <w:pPr>
        <w:spacing w:after="0" w:line="276" w:lineRule="auto"/>
        <w:jc w:val="both"/>
        <w:rPr>
          <w:ins w:id="5825" w:author="Microsoft account" w:date="2025-10-18T14:25:00Z"/>
          <w:rtl/>
          <w:lang w:bidi="fa-IR"/>
        </w:rPr>
        <w:pPrChange w:id="5826" w:author="Microsoft account" w:date="2025-10-18T14:24:00Z">
          <w:pPr>
            <w:spacing w:after="0" w:line="240" w:lineRule="auto"/>
          </w:pPr>
        </w:pPrChange>
      </w:pPr>
      <w:ins w:id="5827" w:author="Microsoft account" w:date="2025-10-18T14:24:00Z">
        <w:r>
          <w:rPr>
            <w:rFonts w:hint="cs"/>
            <w:rtl/>
            <w:lang w:bidi="fa-IR"/>
          </w:rPr>
          <w:lastRenderedPageBreak/>
          <w:t>-</w:t>
        </w:r>
      </w:ins>
      <w:ins w:id="5828" w:author="Microsoft account" w:date="2025-10-18T14:25:00Z">
        <w:r w:rsidRPr="001D36C2">
          <w:rPr>
            <w:noProof/>
            <w:rPrChange w:id="5829" w:author="Unknown">
              <w:rPr>
                <w:noProof/>
              </w:rPr>
            </w:rPrChange>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830" w:author="Microsoft account" w:date="2025-10-18T14:25:00Z"/>
          <w:rtl/>
          <w:lang w:bidi="fa-IR"/>
        </w:rPr>
        <w:pPrChange w:id="5831" w:author="Microsoft account" w:date="2025-10-18T14:25:00Z">
          <w:pPr>
            <w:spacing w:after="0" w:line="240" w:lineRule="auto"/>
          </w:pPr>
        </w:pPrChange>
      </w:pPr>
    </w:p>
    <w:p w14:paraId="0636CFD5" w14:textId="039140A5" w:rsidR="003C204B" w:rsidRDefault="0037588D">
      <w:pPr>
        <w:spacing w:after="0" w:line="276" w:lineRule="auto"/>
        <w:jc w:val="both"/>
        <w:rPr>
          <w:ins w:id="5832" w:author="Microsoft account" w:date="2025-10-18T12:01:00Z"/>
          <w:rtl/>
          <w:lang w:bidi="fa-IR"/>
        </w:rPr>
        <w:pPrChange w:id="5833" w:author="Microsoft account" w:date="2025-10-18T14:25:00Z">
          <w:pPr>
            <w:spacing w:after="0" w:line="240" w:lineRule="auto"/>
          </w:pPr>
        </w:pPrChange>
      </w:pPr>
      <w:ins w:id="5834" w:author="Microsoft account" w:date="2025-10-18T14:49:00Z">
        <w:r>
          <w:rPr>
            <w:lang w:bidi="fa-IR"/>
          </w:rPr>
          <w:t xml:space="preserve">Till Day036 end </w:t>
        </w:r>
      </w:ins>
      <w:ins w:id="5835" w:author="Microsoft account" w:date="2025-10-18T14:50:00Z">
        <w:r>
          <w:rPr>
            <w:lang w:bidi="fa-IR"/>
          </w:rPr>
          <w:t>of 001</w:t>
        </w:r>
      </w:ins>
      <w:ins w:id="5836" w:author="Microsoft account" w:date="2025-10-18T12:01:00Z">
        <w:r w:rsidR="003C204B">
          <w:rPr>
            <w:rtl/>
            <w:lang w:bidi="fa-IR"/>
          </w:rPr>
          <w:br w:type="page"/>
        </w:r>
      </w:ins>
    </w:p>
    <w:p w14:paraId="63E062A6" w14:textId="707C13A2" w:rsidR="003C204B" w:rsidRDefault="00D6460F">
      <w:pPr>
        <w:spacing w:after="0" w:line="276" w:lineRule="auto"/>
        <w:jc w:val="both"/>
        <w:rPr>
          <w:ins w:id="5837" w:author="Microsoft account" w:date="2025-10-19T12:46:00Z"/>
          <w:rtl/>
          <w:lang w:bidi="fa-IR"/>
        </w:rPr>
        <w:pPrChange w:id="5838" w:author="Microsoft account" w:date="2025-10-18T12:01:00Z">
          <w:pPr>
            <w:spacing w:after="0" w:line="276" w:lineRule="auto"/>
            <w:jc w:val="both"/>
          </w:pPr>
        </w:pPrChange>
      </w:pPr>
      <w:bookmarkStart w:id="5839" w:name="I4040727"/>
      <w:ins w:id="5840" w:author="Microsoft account" w:date="2025-10-19T12:46:00Z">
        <w:r>
          <w:rPr>
            <w:rFonts w:hint="cs"/>
            <w:rtl/>
            <w:lang w:bidi="fa-IR"/>
          </w:rPr>
          <w:lastRenderedPageBreak/>
          <w:t>ادامه</w:t>
        </w:r>
      </w:ins>
    </w:p>
    <w:bookmarkEnd w:id="5839"/>
    <w:p w14:paraId="79D75552" w14:textId="77777777" w:rsidR="00D6460F" w:rsidRDefault="00D6460F">
      <w:pPr>
        <w:spacing w:after="0" w:line="276" w:lineRule="auto"/>
        <w:jc w:val="both"/>
        <w:rPr>
          <w:ins w:id="5841" w:author="Microsoft account" w:date="2025-10-19T12:46:00Z"/>
          <w:rtl/>
          <w:lang w:bidi="fa-IR"/>
        </w:rPr>
        <w:pPrChange w:id="5842" w:author="Microsoft account" w:date="2025-10-18T12:01:00Z">
          <w:pPr>
            <w:spacing w:after="0" w:line="276" w:lineRule="auto"/>
            <w:jc w:val="both"/>
          </w:pPr>
        </w:pPrChange>
      </w:pPr>
    </w:p>
    <w:p w14:paraId="630A285C" w14:textId="3C0E570E" w:rsidR="00D6460F" w:rsidRDefault="00D6460F">
      <w:pPr>
        <w:spacing w:after="0" w:line="276" w:lineRule="auto"/>
        <w:jc w:val="both"/>
        <w:rPr>
          <w:ins w:id="5843" w:author="Microsoft account" w:date="2025-10-19T14:10:00Z"/>
          <w:rtl/>
          <w:lang w:bidi="fa-IR"/>
        </w:rPr>
        <w:pPrChange w:id="5844" w:author="Microsoft account" w:date="2025-10-18T12:01:00Z">
          <w:pPr>
            <w:spacing w:after="0" w:line="276" w:lineRule="auto"/>
            <w:jc w:val="both"/>
          </w:pPr>
        </w:pPrChange>
      </w:pPr>
      <w:ins w:id="5845" w:author="Microsoft account" w:date="2025-10-19T12:46:00Z">
        <w:r>
          <w:rPr>
            <w:rFonts w:hint="cs"/>
            <w:rtl/>
            <w:lang w:bidi="fa-IR"/>
          </w:rPr>
          <w:t>-</w:t>
        </w:r>
      </w:ins>
      <w:ins w:id="5846"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5847" w:author="Microsoft account" w:date="2025-10-19T14:10:00Z"/>
          <w:rtl/>
          <w:lang w:bidi="fa-IR"/>
        </w:rPr>
        <w:pPrChange w:id="5848" w:author="Microsoft account" w:date="2025-10-18T12:01:00Z">
          <w:pPr>
            <w:spacing w:after="0" w:line="276" w:lineRule="auto"/>
            <w:jc w:val="both"/>
          </w:pPr>
        </w:pPrChange>
      </w:pPr>
      <w:ins w:id="5849"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5850" w:author="Microsoft account" w:date="2025-10-19T12:46:00Z"/>
          <w:lang w:bidi="fa-IR"/>
        </w:rPr>
        <w:pPrChange w:id="5851" w:author="Microsoft account" w:date="2025-10-18T12:01:00Z">
          <w:pPr>
            <w:spacing w:after="0" w:line="276" w:lineRule="auto"/>
            <w:jc w:val="both"/>
          </w:pPr>
        </w:pPrChange>
      </w:pPr>
      <w:ins w:id="5852" w:author="Microsoft account" w:date="2025-10-19T14:10:00Z">
        <w:r>
          <w:rPr>
            <w:lang w:bidi="fa-IR"/>
          </w:rPr>
          <w:t xml:space="preserve">Datetime.timedelta(&lt;diffrences with it syntax&gt;) </w:t>
        </w:r>
      </w:ins>
      <w:ins w:id="5853"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5854" w:author="Microsoft account" w:date="2025-10-19T21:30:00Z"/>
          <w:lang w:bidi="fa-IR"/>
        </w:rPr>
        <w:pPrChange w:id="5855" w:author="Microsoft account" w:date="2025-10-18T12:01:00Z">
          <w:pPr>
            <w:spacing w:after="0" w:line="276" w:lineRule="auto"/>
            <w:jc w:val="both"/>
          </w:pPr>
        </w:pPrChange>
      </w:pPr>
    </w:p>
    <w:p w14:paraId="2A5CACA2" w14:textId="51F0B867" w:rsidR="00B430E6" w:rsidRDefault="00B430E6">
      <w:pPr>
        <w:spacing w:after="0" w:line="276" w:lineRule="auto"/>
        <w:jc w:val="both"/>
        <w:rPr>
          <w:ins w:id="5856" w:author="Microsoft account" w:date="2025-10-19T21:30:00Z"/>
          <w:rtl/>
          <w:lang w:bidi="fa-IR"/>
        </w:rPr>
        <w:pPrChange w:id="5857" w:author="Microsoft account" w:date="2025-10-18T12:01:00Z">
          <w:pPr>
            <w:spacing w:after="0" w:line="276" w:lineRule="auto"/>
            <w:jc w:val="both"/>
          </w:pPr>
        </w:pPrChange>
      </w:pPr>
      <w:ins w:id="5858"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859" w:author="Microsoft account" w:date="2025-10-21T10:09:00Z"/>
          <w:lang w:bidi="fa-IR"/>
        </w:rPr>
        <w:pPrChange w:id="5860" w:author="Microsoft account" w:date="2025-10-18T12:01:00Z">
          <w:pPr>
            <w:spacing w:after="0" w:line="276" w:lineRule="auto"/>
            <w:jc w:val="both"/>
          </w:pPr>
        </w:pPrChange>
      </w:pPr>
      <w:ins w:id="5861"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862" w:author="Microsoft account" w:date="2025-10-19T12:46:00Z"/>
          <w:rtl/>
          <w:lang w:bidi="fa-IR"/>
        </w:rPr>
        <w:pPrChange w:id="5863" w:author="Microsoft account" w:date="2025-10-18T12:01:00Z">
          <w:pPr>
            <w:spacing w:after="0" w:line="276" w:lineRule="auto"/>
            <w:jc w:val="both"/>
          </w:pPr>
        </w:pPrChange>
      </w:pPr>
      <w:ins w:id="5864"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865"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866" w:author="Microsoft account" w:date="2025-10-21T10:11:00Z">
        <w:r>
          <w:rPr>
            <w:rFonts w:hint="cs"/>
            <w:sz w:val="18"/>
            <w:szCs w:val="18"/>
            <w:rtl/>
            <w:lang w:bidi="fa-IR"/>
          </w:rPr>
          <w:t xml:space="preserve">یم و این خب خیلی جالبه. </w:t>
        </w:r>
      </w:ins>
      <w:ins w:id="5867" w:author="Microsoft account" w:date="2025-10-21T10:09:00Z">
        <w:r>
          <w:rPr>
            <w:rFonts w:hint="cs"/>
            <w:rtl/>
            <w:lang w:bidi="fa-IR"/>
          </w:rPr>
          <w:t>)</w:t>
        </w:r>
      </w:ins>
    </w:p>
    <w:p w14:paraId="74329713" w14:textId="77777777" w:rsidR="00D6460F" w:rsidRDefault="00D6460F">
      <w:pPr>
        <w:spacing w:after="0" w:line="276" w:lineRule="auto"/>
        <w:jc w:val="both"/>
        <w:rPr>
          <w:ins w:id="5868" w:author="Microsoft account" w:date="2025-10-19T12:46:00Z"/>
          <w:rtl/>
          <w:lang w:bidi="fa-IR"/>
        </w:rPr>
        <w:pPrChange w:id="5869" w:author="Microsoft account" w:date="2025-10-18T12:01:00Z">
          <w:pPr>
            <w:spacing w:after="0" w:line="276" w:lineRule="auto"/>
            <w:jc w:val="both"/>
          </w:pPr>
        </w:pPrChange>
      </w:pPr>
    </w:p>
    <w:p w14:paraId="53DAAD0F" w14:textId="072E0DB7" w:rsidR="00D6460F" w:rsidRDefault="00D6460F">
      <w:pPr>
        <w:bidi w:val="0"/>
        <w:spacing w:after="0" w:line="240" w:lineRule="auto"/>
        <w:rPr>
          <w:ins w:id="5870" w:author="Microsoft account" w:date="2025-10-19T12:46:00Z"/>
          <w:rtl/>
          <w:lang w:bidi="fa-IR"/>
        </w:rPr>
      </w:pPr>
      <w:ins w:id="5871" w:author="Microsoft account" w:date="2025-10-19T12:46:00Z">
        <w:r>
          <w:rPr>
            <w:rtl/>
            <w:lang w:bidi="fa-IR"/>
          </w:rPr>
          <w:br w:type="page"/>
        </w:r>
      </w:ins>
    </w:p>
    <w:p w14:paraId="0CD0E33A" w14:textId="57D61368" w:rsidR="00D6460F" w:rsidRDefault="002A0FC5">
      <w:pPr>
        <w:spacing w:after="0" w:line="276" w:lineRule="auto"/>
        <w:jc w:val="both"/>
        <w:rPr>
          <w:ins w:id="5872" w:author="Microsoft account" w:date="2025-10-21T10:12:00Z"/>
          <w:rtl/>
          <w:lang w:bidi="fa-IR"/>
        </w:rPr>
        <w:pPrChange w:id="5873" w:author="Microsoft account" w:date="2025-10-18T12:01:00Z">
          <w:pPr>
            <w:spacing w:after="0" w:line="276" w:lineRule="auto"/>
            <w:jc w:val="both"/>
          </w:pPr>
        </w:pPrChange>
      </w:pPr>
      <w:bookmarkStart w:id="5874" w:name="I4040729"/>
      <w:ins w:id="5875" w:author="Microsoft account" w:date="2025-10-21T10:12:00Z">
        <w:r>
          <w:rPr>
            <w:rFonts w:hint="cs"/>
            <w:rtl/>
            <w:lang w:bidi="fa-IR"/>
          </w:rPr>
          <w:lastRenderedPageBreak/>
          <w:t>ادامه</w:t>
        </w:r>
      </w:ins>
    </w:p>
    <w:bookmarkEnd w:id="5874"/>
    <w:p w14:paraId="4AB37185" w14:textId="77777777" w:rsidR="002A0FC5" w:rsidRDefault="002A0FC5">
      <w:pPr>
        <w:spacing w:after="0" w:line="276" w:lineRule="auto"/>
        <w:jc w:val="both"/>
        <w:rPr>
          <w:ins w:id="5876" w:author="Microsoft account" w:date="2025-10-21T10:12:00Z"/>
          <w:rtl/>
          <w:lang w:bidi="fa-IR"/>
        </w:rPr>
        <w:pPrChange w:id="5877" w:author="Microsoft account" w:date="2025-10-18T12:01:00Z">
          <w:pPr>
            <w:spacing w:after="0" w:line="276" w:lineRule="auto"/>
            <w:jc w:val="both"/>
          </w:pPr>
        </w:pPrChange>
      </w:pPr>
    </w:p>
    <w:p w14:paraId="6116D501" w14:textId="070F1E64" w:rsidR="002A0FC5" w:rsidRDefault="002A0FC5">
      <w:pPr>
        <w:spacing w:after="0" w:line="276" w:lineRule="auto"/>
        <w:jc w:val="both"/>
        <w:rPr>
          <w:ins w:id="5878" w:author="Microsoft account" w:date="2025-10-21T12:36:00Z"/>
          <w:rtl/>
          <w:lang w:bidi="fa-IR"/>
        </w:rPr>
        <w:pPrChange w:id="5879" w:author="Microsoft account" w:date="2025-10-18T12:01:00Z">
          <w:pPr>
            <w:spacing w:after="0" w:line="276" w:lineRule="auto"/>
            <w:jc w:val="both"/>
          </w:pPr>
        </w:pPrChange>
      </w:pPr>
      <w:ins w:id="5880" w:author="Microsoft account" w:date="2025-10-21T10:12:00Z">
        <w:r>
          <w:rPr>
            <w:lang w:bidi="fa-IR"/>
          </w:rPr>
          <w:t>-</w:t>
        </w:r>
      </w:ins>
      <w:ins w:id="5881" w:author="Microsoft account" w:date="2025-10-21T12:35:00Z">
        <w:r w:rsidR="001F7FB6">
          <w:rPr>
            <w:rFonts w:hint="cs"/>
            <w:rtl/>
            <w:lang w:bidi="fa-IR"/>
          </w:rPr>
          <w:t xml:space="preserve">پروژه رو خودمون با موفقیت انجامش دادیم. حالا </w:t>
        </w:r>
      </w:ins>
      <w:ins w:id="5882"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5883" w:author="Microsoft account" w:date="2025-10-21T12:36:00Z"/>
          <w:rtl/>
          <w:lang w:bidi="fa-IR"/>
        </w:rPr>
        <w:pPrChange w:id="5884" w:author="Microsoft account" w:date="2025-10-18T12:01:00Z">
          <w:pPr>
            <w:spacing w:after="0" w:line="276" w:lineRule="auto"/>
            <w:jc w:val="both"/>
          </w:pPr>
        </w:pPrChange>
      </w:pPr>
    </w:p>
    <w:p w14:paraId="6A0D9D4B" w14:textId="2CDEFCDA" w:rsidR="001F7FB6" w:rsidRDefault="001F7FB6" w:rsidP="00F52DE1">
      <w:pPr>
        <w:spacing w:after="0" w:line="276" w:lineRule="auto"/>
        <w:jc w:val="both"/>
        <w:rPr>
          <w:ins w:id="5885" w:author="Microsoft account" w:date="2025-10-21T12:36:00Z"/>
          <w:rtl/>
          <w:lang w:bidi="fa-IR"/>
        </w:rPr>
        <w:pPrChange w:id="5886" w:author="Microsoft account" w:date="2025-10-22T10:31:00Z">
          <w:pPr>
            <w:spacing w:after="0" w:line="276" w:lineRule="auto"/>
            <w:jc w:val="both"/>
          </w:pPr>
        </w:pPrChange>
      </w:pPr>
      <w:ins w:id="5887"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888" w:author="Microsoft account" w:date="2025-10-22T10:30:00Z">
        <w:r w:rsidR="00F52DE1">
          <w:rPr>
            <w:lang w:bidi="fa-IR"/>
          </w:rPr>
          <w:t xml:space="preserve"> </w:t>
        </w:r>
        <w:r w:rsidR="00F52DE1">
          <w:rPr>
            <w:rFonts w:hint="cs"/>
            <w:rtl/>
            <w:lang w:bidi="fa-IR"/>
          </w:rPr>
          <w:t xml:space="preserve"> </w:t>
        </w:r>
      </w:ins>
      <w:ins w:id="5889"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890"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891" w:author="Microsoft account" w:date="2025-10-22T10:32:00Z">
        <w:r w:rsidR="00F52DE1">
          <w:rPr>
            <w:rFonts w:hint="cs"/>
            <w:sz w:val="18"/>
            <w:szCs w:val="18"/>
            <w:rtl/>
            <w:lang w:bidi="fa-IR"/>
          </w:rPr>
          <w:t>رو هم انجام میده .</w:t>
        </w:r>
      </w:ins>
      <w:ins w:id="5892" w:author="Microsoft account" w:date="2025-10-22T10:31:00Z">
        <w:r w:rsidR="00F52DE1">
          <w:rPr>
            <w:rFonts w:hint="cs"/>
            <w:rtl/>
            <w:lang w:bidi="fa-IR"/>
          </w:rPr>
          <w:t>)</w:t>
        </w:r>
      </w:ins>
    </w:p>
    <w:p w14:paraId="187D6AAA" w14:textId="77777777" w:rsidR="001F7FB6" w:rsidRDefault="001F7FB6">
      <w:pPr>
        <w:spacing w:after="0" w:line="276" w:lineRule="auto"/>
        <w:jc w:val="both"/>
        <w:rPr>
          <w:ins w:id="5893" w:author="Microsoft account" w:date="2025-10-21T12:36:00Z"/>
          <w:rtl/>
          <w:lang w:bidi="fa-IR"/>
        </w:rPr>
        <w:pPrChange w:id="5894" w:author="Microsoft account" w:date="2025-10-18T12:01:00Z">
          <w:pPr>
            <w:spacing w:after="0" w:line="276" w:lineRule="auto"/>
            <w:jc w:val="both"/>
          </w:pPr>
        </w:pPrChange>
      </w:pPr>
    </w:p>
    <w:p w14:paraId="0DB7DBCE" w14:textId="14E020AD" w:rsidR="001F7FB6" w:rsidRDefault="001F7FB6">
      <w:pPr>
        <w:spacing w:after="0" w:line="276" w:lineRule="auto"/>
        <w:jc w:val="both"/>
        <w:rPr>
          <w:ins w:id="5895" w:author="Microsoft account" w:date="2025-10-19T12:46:00Z"/>
          <w:lang w:bidi="fa-IR"/>
        </w:rPr>
        <w:pPrChange w:id="5896" w:author="Microsoft account" w:date="2025-10-18T12:01:00Z">
          <w:pPr>
            <w:spacing w:after="0" w:line="276" w:lineRule="auto"/>
            <w:jc w:val="both"/>
          </w:pPr>
        </w:pPrChange>
      </w:pPr>
      <w:ins w:id="5897"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98" w:author="Microsoft account" w:date="2025-10-21T10:12:00Z"/>
          <w:lang w:bidi="fa-IR"/>
        </w:rPr>
        <w:pPrChange w:id="5899" w:author="Microsoft account" w:date="2025-10-18T12:01:00Z">
          <w:pPr>
            <w:spacing w:after="0" w:line="276" w:lineRule="auto"/>
            <w:jc w:val="both"/>
          </w:pPr>
        </w:pPrChange>
      </w:pPr>
    </w:p>
    <w:p w14:paraId="606B9D7F" w14:textId="77777777" w:rsidR="002A0FC5" w:rsidRDefault="002A0FC5">
      <w:pPr>
        <w:spacing w:after="0" w:line="276" w:lineRule="auto"/>
        <w:jc w:val="both"/>
        <w:rPr>
          <w:ins w:id="5900" w:author="Microsoft account" w:date="2025-10-21T10:12:00Z"/>
          <w:lang w:bidi="fa-IR"/>
        </w:rPr>
        <w:pPrChange w:id="5901" w:author="Microsoft account" w:date="2025-10-18T12:01:00Z">
          <w:pPr>
            <w:spacing w:after="0" w:line="276" w:lineRule="auto"/>
            <w:jc w:val="both"/>
          </w:pPr>
        </w:pPrChange>
      </w:pPr>
    </w:p>
    <w:p w14:paraId="1B8604FA" w14:textId="77777777" w:rsidR="002A0FC5" w:rsidRDefault="002A0FC5">
      <w:pPr>
        <w:spacing w:after="0" w:line="276" w:lineRule="auto"/>
        <w:jc w:val="both"/>
        <w:rPr>
          <w:ins w:id="5902" w:author="Microsoft account" w:date="2025-10-21T10:12:00Z"/>
          <w:lang w:bidi="fa-IR"/>
        </w:rPr>
        <w:pPrChange w:id="5903" w:author="Microsoft account" w:date="2025-10-18T12:01:00Z">
          <w:pPr>
            <w:spacing w:after="0" w:line="276" w:lineRule="auto"/>
            <w:jc w:val="both"/>
          </w:pPr>
        </w:pPrChange>
      </w:pPr>
    </w:p>
    <w:p w14:paraId="7F79BD9D" w14:textId="77777777" w:rsidR="002A0FC5" w:rsidRDefault="002A0FC5">
      <w:pPr>
        <w:spacing w:after="0" w:line="276" w:lineRule="auto"/>
        <w:jc w:val="both"/>
        <w:rPr>
          <w:ins w:id="5904" w:author="Microsoft account" w:date="2025-10-21T10:12:00Z"/>
          <w:lang w:bidi="fa-IR"/>
        </w:rPr>
        <w:pPrChange w:id="5905" w:author="Microsoft account" w:date="2025-10-18T12:01:00Z">
          <w:pPr>
            <w:spacing w:after="0" w:line="276" w:lineRule="auto"/>
            <w:jc w:val="both"/>
          </w:pPr>
        </w:pPrChange>
      </w:pPr>
    </w:p>
    <w:p w14:paraId="7C6C2538" w14:textId="5BDCD8D7" w:rsidR="002A0FC5" w:rsidRDefault="002A0FC5">
      <w:pPr>
        <w:bidi w:val="0"/>
        <w:spacing w:after="0" w:line="240" w:lineRule="auto"/>
        <w:rPr>
          <w:ins w:id="5906" w:author="Microsoft account" w:date="2025-10-21T10:12:00Z"/>
          <w:lang w:bidi="fa-IR"/>
        </w:rPr>
      </w:pPr>
      <w:ins w:id="5907" w:author="Microsoft account" w:date="2025-10-21T10:12:00Z">
        <w:r>
          <w:rPr>
            <w:lang w:bidi="fa-IR"/>
          </w:rPr>
          <w:br w:type="page"/>
        </w:r>
      </w:ins>
    </w:p>
    <w:p w14:paraId="4277A7EA" w14:textId="4690B8FB" w:rsidR="002A0FC5" w:rsidRDefault="005544E1">
      <w:pPr>
        <w:spacing w:after="0" w:line="276" w:lineRule="auto"/>
        <w:jc w:val="both"/>
        <w:rPr>
          <w:ins w:id="5908" w:author="Microsoft account" w:date="2025-10-22T10:32:00Z"/>
          <w:rtl/>
          <w:lang w:bidi="fa-IR"/>
        </w:rPr>
        <w:pPrChange w:id="5909" w:author="Microsoft account" w:date="2025-10-18T12:01:00Z">
          <w:pPr>
            <w:spacing w:after="0" w:line="276" w:lineRule="auto"/>
            <w:jc w:val="both"/>
          </w:pPr>
        </w:pPrChange>
      </w:pPr>
      <w:bookmarkStart w:id="5910" w:name="I4040730"/>
      <w:ins w:id="5911" w:author="Microsoft account" w:date="2025-10-22T10:32:00Z">
        <w:r>
          <w:rPr>
            <w:rFonts w:hint="cs"/>
            <w:rtl/>
            <w:lang w:bidi="fa-IR"/>
          </w:rPr>
          <w:lastRenderedPageBreak/>
          <w:t>ادامه</w:t>
        </w:r>
      </w:ins>
    </w:p>
    <w:bookmarkEnd w:id="5910"/>
    <w:p w14:paraId="2956E1C7" w14:textId="77777777" w:rsidR="005544E1" w:rsidRDefault="005544E1">
      <w:pPr>
        <w:spacing w:after="0" w:line="276" w:lineRule="auto"/>
        <w:jc w:val="both"/>
        <w:rPr>
          <w:ins w:id="5912" w:author="Microsoft account" w:date="2025-10-22T10:32:00Z"/>
          <w:rtl/>
          <w:lang w:bidi="fa-IR"/>
        </w:rPr>
        <w:pPrChange w:id="5913" w:author="Microsoft account" w:date="2025-10-18T12:01:00Z">
          <w:pPr>
            <w:spacing w:after="0" w:line="276" w:lineRule="auto"/>
            <w:jc w:val="both"/>
          </w:pPr>
        </w:pPrChange>
      </w:pPr>
    </w:p>
    <w:p w14:paraId="0520635E" w14:textId="67D606A5" w:rsidR="005544E1" w:rsidRDefault="005544E1">
      <w:pPr>
        <w:spacing w:after="0" w:line="276" w:lineRule="auto"/>
        <w:jc w:val="both"/>
        <w:rPr>
          <w:ins w:id="5914" w:author="Microsoft account" w:date="2025-10-22T10:43:00Z"/>
          <w:rtl/>
          <w:lang w:bidi="fa-IR"/>
        </w:rPr>
        <w:pPrChange w:id="5915" w:author="Microsoft account" w:date="2025-10-18T12:01:00Z">
          <w:pPr>
            <w:spacing w:after="0" w:line="276" w:lineRule="auto"/>
            <w:jc w:val="both"/>
          </w:pPr>
        </w:pPrChange>
      </w:pPr>
      <w:ins w:id="5916" w:author="Microsoft account" w:date="2025-10-22T10:32:00Z">
        <w:r>
          <w:rPr>
            <w:rFonts w:hint="cs"/>
            <w:rtl/>
            <w:lang w:bidi="fa-IR"/>
          </w:rPr>
          <w:t>-</w:t>
        </w:r>
      </w:ins>
      <w:ins w:id="5917" w:author="Microsoft account" w:date="2025-10-22T10:40:00Z">
        <w:r w:rsidR="00070A29">
          <w:rPr>
            <w:rFonts w:hint="cs"/>
            <w:rtl/>
            <w:lang w:bidi="fa-IR"/>
          </w:rPr>
          <w:t xml:space="preserve">خب حین دیدن </w:t>
        </w:r>
      </w:ins>
      <w:ins w:id="5918"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18C9E6CC" w14:textId="088A069C" w:rsidR="00070A29" w:rsidRDefault="00070A29">
      <w:pPr>
        <w:spacing w:after="0" w:line="276" w:lineRule="auto"/>
        <w:jc w:val="both"/>
        <w:rPr>
          <w:ins w:id="5919" w:author="Microsoft account" w:date="2025-10-22T10:50:00Z"/>
          <w:lang w:bidi="fa-IR"/>
        </w:rPr>
        <w:pPrChange w:id="5920" w:author="Microsoft account" w:date="2025-10-18T12:01:00Z">
          <w:pPr>
            <w:spacing w:after="0" w:line="276" w:lineRule="auto"/>
            <w:jc w:val="both"/>
          </w:pPr>
        </w:pPrChange>
      </w:pPr>
      <w:ins w:id="5921"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922"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p>
    <w:p w14:paraId="23805B8D" w14:textId="481C9F9B" w:rsidR="0023145F" w:rsidRDefault="0023145F">
      <w:pPr>
        <w:spacing w:after="0" w:line="276" w:lineRule="auto"/>
        <w:jc w:val="both"/>
        <w:rPr>
          <w:ins w:id="5923" w:author="Microsoft account" w:date="2025-10-22T10:51:00Z"/>
          <w:rFonts w:hint="cs"/>
          <w:rtl/>
          <w:lang w:bidi="fa-IR"/>
        </w:rPr>
        <w:pPrChange w:id="5924" w:author="Microsoft account" w:date="2025-10-18T12:01:00Z">
          <w:pPr>
            <w:spacing w:after="0" w:line="276" w:lineRule="auto"/>
            <w:jc w:val="both"/>
          </w:pPr>
        </w:pPrChange>
      </w:pPr>
      <w:ins w:id="592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92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927" w:author="Microsoft account" w:date="2025-10-22T10:51:00Z"/>
          <w:rtl/>
          <w:lang w:bidi="fa-IR"/>
        </w:rPr>
        <w:pPrChange w:id="5928" w:author="Microsoft account" w:date="2025-10-18T12:01:00Z">
          <w:pPr>
            <w:spacing w:after="0" w:line="276" w:lineRule="auto"/>
            <w:jc w:val="both"/>
          </w:pPr>
        </w:pPrChange>
      </w:pPr>
    </w:p>
    <w:p w14:paraId="0D23D880" w14:textId="528EBF93" w:rsidR="0023145F" w:rsidRDefault="0023145F">
      <w:pPr>
        <w:spacing w:after="0" w:line="276" w:lineRule="auto"/>
        <w:jc w:val="both"/>
        <w:rPr>
          <w:ins w:id="5929" w:author="Microsoft account" w:date="2025-10-22T10:51:00Z"/>
          <w:lang w:bidi="fa-IR"/>
        </w:rPr>
        <w:pPrChange w:id="5930" w:author="Microsoft account" w:date="2025-10-18T12:01:00Z">
          <w:pPr>
            <w:spacing w:after="0" w:line="276" w:lineRule="auto"/>
            <w:jc w:val="both"/>
          </w:pPr>
        </w:pPrChange>
      </w:pPr>
      <w:ins w:id="5931" w:author="Microsoft account" w:date="2025-10-22T10:51:00Z">
        <w:r>
          <w:rPr>
            <w:lang w:bidi="fa-IR"/>
          </w:rPr>
          <w:t>End of Day036</w:t>
        </w:r>
      </w:ins>
    </w:p>
    <w:p w14:paraId="4536635D" w14:textId="77777777" w:rsidR="0023145F" w:rsidRDefault="0023145F">
      <w:pPr>
        <w:spacing w:after="0" w:line="276" w:lineRule="auto"/>
        <w:jc w:val="both"/>
        <w:rPr>
          <w:ins w:id="5932" w:author="Microsoft account" w:date="2025-10-22T10:51:00Z"/>
          <w:lang w:bidi="fa-IR"/>
        </w:rPr>
        <w:pPrChange w:id="5933" w:author="Microsoft account" w:date="2025-10-18T12:01:00Z">
          <w:pPr>
            <w:spacing w:after="0" w:line="276" w:lineRule="auto"/>
            <w:jc w:val="both"/>
          </w:pPr>
        </w:pPrChange>
      </w:pPr>
    </w:p>
    <w:p w14:paraId="49584D9B" w14:textId="5BA62007" w:rsidR="0023145F" w:rsidRDefault="0023145F">
      <w:pPr>
        <w:bidi w:val="0"/>
        <w:spacing w:after="0" w:line="240" w:lineRule="auto"/>
        <w:rPr>
          <w:ins w:id="5934" w:author="Microsoft account" w:date="2025-10-22T10:51:00Z"/>
          <w:lang w:bidi="fa-IR"/>
        </w:rPr>
      </w:pPr>
      <w:ins w:id="5935" w:author="Microsoft account" w:date="2025-10-22T10:51:00Z">
        <w:r>
          <w:rPr>
            <w:lang w:bidi="fa-IR"/>
          </w:rPr>
          <w:br w:type="page"/>
        </w:r>
      </w:ins>
    </w:p>
    <w:p w14:paraId="0F279BE4" w14:textId="7D942A27" w:rsidR="0023145F" w:rsidRDefault="0023145F">
      <w:pPr>
        <w:spacing w:after="0" w:line="276" w:lineRule="auto"/>
        <w:jc w:val="both"/>
        <w:rPr>
          <w:ins w:id="5936" w:author="Microsoft account" w:date="2025-10-22T10:52:00Z"/>
          <w:lang w:bidi="fa-IR"/>
        </w:rPr>
        <w:pPrChange w:id="5937" w:author="Microsoft account" w:date="2025-10-18T12:01:00Z">
          <w:pPr>
            <w:spacing w:after="0" w:line="276" w:lineRule="auto"/>
            <w:jc w:val="both"/>
          </w:pPr>
        </w:pPrChange>
      </w:pPr>
      <w:ins w:id="5938" w:author="Microsoft account" w:date="2025-10-22T10:51:00Z">
        <w:r>
          <w:rPr>
            <w:lang w:bidi="fa-IR"/>
          </w:rPr>
          <w:lastRenderedPageBreak/>
          <w:t>Day037</w:t>
        </w:r>
      </w:ins>
    </w:p>
    <w:p w14:paraId="38222071" w14:textId="1BB89C17" w:rsidR="0023145F" w:rsidRDefault="00F273A0">
      <w:pPr>
        <w:spacing w:after="0" w:line="276" w:lineRule="auto"/>
        <w:jc w:val="both"/>
        <w:rPr>
          <w:ins w:id="5939" w:author="Microsoft account" w:date="2025-10-22T10:53:00Z"/>
          <w:lang w:bidi="fa-IR"/>
        </w:rPr>
        <w:pPrChange w:id="5940" w:author="Microsoft account" w:date="2025-10-18T12:01:00Z">
          <w:pPr>
            <w:spacing w:after="0" w:line="276" w:lineRule="auto"/>
            <w:jc w:val="both"/>
          </w:pPr>
        </w:pPrChange>
      </w:pPr>
      <w:ins w:id="5941"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5942" w:author="Microsoft account" w:date="2025-10-22T10:52:00Z"/>
          <w:lang w:bidi="fa-IR"/>
        </w:rPr>
        <w:pPrChange w:id="5943" w:author="Microsoft account" w:date="2025-10-18T12:01:00Z">
          <w:pPr>
            <w:spacing w:after="0" w:line="276" w:lineRule="auto"/>
            <w:jc w:val="both"/>
          </w:pPr>
        </w:pPrChange>
      </w:pPr>
    </w:p>
    <w:p w14:paraId="104355B6" w14:textId="145DB738" w:rsidR="0023145F" w:rsidRDefault="0023145F">
      <w:pPr>
        <w:spacing w:after="0" w:line="276" w:lineRule="auto"/>
        <w:jc w:val="both"/>
        <w:rPr>
          <w:ins w:id="5944" w:author="Microsoft account" w:date="2025-10-22T10:32:00Z"/>
          <w:lang w:bidi="fa-IR"/>
        </w:rPr>
        <w:pPrChange w:id="5945" w:author="Microsoft account" w:date="2025-10-18T12:01:00Z">
          <w:pPr>
            <w:spacing w:after="0" w:line="276" w:lineRule="auto"/>
            <w:jc w:val="both"/>
          </w:pPr>
        </w:pPrChange>
      </w:pPr>
      <w:ins w:id="5946" w:author="Microsoft account" w:date="2025-10-22T10:52:00Z">
        <w:r>
          <w:rPr>
            <w:rFonts w:hint="cs"/>
            <w:rtl/>
            <w:lang w:bidi="fa-IR"/>
          </w:rPr>
          <w:t>-</w:t>
        </w:r>
      </w:ins>
      <w:bookmarkStart w:id="5947" w:name="_GoBack"/>
      <w:bookmarkEnd w:id="5947"/>
    </w:p>
    <w:p w14:paraId="391558FD" w14:textId="77777777" w:rsidR="005544E1" w:rsidRDefault="005544E1">
      <w:pPr>
        <w:spacing w:after="0" w:line="276" w:lineRule="auto"/>
        <w:jc w:val="both"/>
        <w:rPr>
          <w:ins w:id="5948" w:author="Microsoft account" w:date="2025-10-22T10:32:00Z"/>
          <w:rtl/>
          <w:lang w:bidi="fa-IR"/>
        </w:rPr>
        <w:pPrChange w:id="5949" w:author="Microsoft account" w:date="2025-10-18T12:01:00Z">
          <w:pPr>
            <w:spacing w:after="0" w:line="276" w:lineRule="auto"/>
            <w:jc w:val="both"/>
          </w:pPr>
        </w:pPrChange>
      </w:pPr>
    </w:p>
    <w:p w14:paraId="40F60A0B" w14:textId="77777777" w:rsidR="005544E1" w:rsidRDefault="005544E1">
      <w:pPr>
        <w:spacing w:after="0" w:line="276" w:lineRule="auto"/>
        <w:jc w:val="both"/>
        <w:rPr>
          <w:ins w:id="5950" w:author="Microsoft account" w:date="2025-10-22T10:33:00Z"/>
          <w:rtl/>
          <w:lang w:bidi="fa-IR"/>
        </w:rPr>
        <w:pPrChange w:id="5951" w:author="Microsoft account" w:date="2025-10-18T12:01:00Z">
          <w:pPr>
            <w:spacing w:after="0" w:line="276" w:lineRule="auto"/>
            <w:jc w:val="both"/>
          </w:pPr>
        </w:pPrChange>
      </w:pPr>
    </w:p>
    <w:p w14:paraId="39EC21B0" w14:textId="32D537AD" w:rsidR="005544E1" w:rsidRDefault="005544E1">
      <w:pPr>
        <w:bidi w:val="0"/>
        <w:spacing w:after="0" w:line="240" w:lineRule="auto"/>
        <w:rPr>
          <w:ins w:id="5952" w:author="Microsoft account" w:date="2025-10-22T10:33:00Z"/>
          <w:rtl/>
          <w:lang w:bidi="fa-IR"/>
        </w:rPr>
      </w:pPr>
      <w:ins w:id="5953" w:author="Microsoft account" w:date="2025-10-22T10:33:00Z">
        <w:r>
          <w:rPr>
            <w:rtl/>
            <w:lang w:bidi="fa-IR"/>
          </w:rPr>
          <w:br w:type="page"/>
        </w:r>
      </w:ins>
    </w:p>
    <w:p w14:paraId="38C5C06A" w14:textId="77777777" w:rsidR="005544E1" w:rsidRDefault="005544E1">
      <w:pPr>
        <w:spacing w:after="0" w:line="276" w:lineRule="auto"/>
        <w:jc w:val="both"/>
        <w:rPr>
          <w:ins w:id="5954" w:author="Microsoft account" w:date="2025-10-12T12:26:00Z"/>
          <w:rtl/>
          <w:lang w:bidi="fa-IR"/>
        </w:rPr>
        <w:pPrChange w:id="5955" w:author="Microsoft account" w:date="2025-10-18T12:01:00Z">
          <w:pPr>
            <w:spacing w:after="0" w:line="276" w:lineRule="auto"/>
            <w:jc w:val="both"/>
          </w:pPr>
        </w:pPrChange>
      </w:pPr>
    </w:p>
    <w:p w14:paraId="63ED0B68" w14:textId="77777777" w:rsidR="00776D6D" w:rsidRPr="00CB12CF" w:rsidRDefault="00CB12CF">
      <w:pPr>
        <w:spacing w:after="0" w:line="276" w:lineRule="auto"/>
        <w:jc w:val="both"/>
        <w:rPr>
          <w:lang w:bidi="fa-IR"/>
        </w:rPr>
        <w:pPrChange w:id="5956" w:author="Microsoft account" w:date="2025-10-12T12:26:00Z">
          <w:pPr>
            <w:spacing w:after="0" w:line="276" w:lineRule="auto"/>
            <w:jc w:val="both"/>
          </w:pPr>
        </w:pPrChange>
      </w:pPr>
      <w:bookmarkStart w:id="5957" w:name="next"/>
      <w:r w:rsidRPr="00CB12CF">
        <w:rPr>
          <w:rtl/>
          <w:lang w:bidi="fa-IR"/>
        </w:rPr>
        <w:t>ادامه</w:t>
      </w:r>
    </w:p>
    <w:bookmarkEnd w:id="5957"/>
    <w:p w14:paraId="17DB8F11" w14:textId="77777777" w:rsidR="00776D6D" w:rsidRPr="00CB12CF" w:rsidRDefault="00776D6D" w:rsidP="00A07812">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9" w:author="Microsoft account" w:date="2025-09-08T12:29:00Z" w:initials="Ma">
    <w:p w14:paraId="598AAB5D" w14:textId="77777777" w:rsidR="00A861C2" w:rsidRDefault="00A861C2">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A861C2" w:rsidRPr="00E769DC" w:rsidRDefault="00A861C2">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523204" w14:textId="77777777" w:rsidR="00AC407B" w:rsidRDefault="00AC407B" w:rsidP="00F41F59">
      <w:pPr>
        <w:spacing w:after="0" w:line="240" w:lineRule="auto"/>
      </w:pPr>
      <w:r>
        <w:separator/>
      </w:r>
    </w:p>
  </w:endnote>
  <w:endnote w:type="continuationSeparator" w:id="0">
    <w:p w14:paraId="54F92981" w14:textId="77777777" w:rsidR="00AC407B" w:rsidRDefault="00AC407B"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FF039C" w14:textId="77777777" w:rsidR="00AC407B" w:rsidRDefault="00AC407B" w:rsidP="00F41F59">
      <w:pPr>
        <w:spacing w:after="0" w:line="240" w:lineRule="auto"/>
      </w:pPr>
      <w:r>
        <w:separator/>
      </w:r>
    </w:p>
  </w:footnote>
  <w:footnote w:type="continuationSeparator" w:id="0">
    <w:p w14:paraId="71FC41BD" w14:textId="77777777" w:rsidR="00AC407B" w:rsidRDefault="00AC407B"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31FC4"/>
    <w:rsid w:val="00041A02"/>
    <w:rsid w:val="00043B08"/>
    <w:rsid w:val="0004716C"/>
    <w:rsid w:val="000560D9"/>
    <w:rsid w:val="0006117F"/>
    <w:rsid w:val="000616B9"/>
    <w:rsid w:val="000619A5"/>
    <w:rsid w:val="00062862"/>
    <w:rsid w:val="0007054C"/>
    <w:rsid w:val="00070A29"/>
    <w:rsid w:val="00075BF7"/>
    <w:rsid w:val="000816D8"/>
    <w:rsid w:val="00083781"/>
    <w:rsid w:val="000844BE"/>
    <w:rsid w:val="00092D3A"/>
    <w:rsid w:val="000A57EC"/>
    <w:rsid w:val="000B7F66"/>
    <w:rsid w:val="000C00BE"/>
    <w:rsid w:val="000C203F"/>
    <w:rsid w:val="000C5824"/>
    <w:rsid w:val="000D28C4"/>
    <w:rsid w:val="000E15FF"/>
    <w:rsid w:val="000E29AC"/>
    <w:rsid w:val="000E2A49"/>
    <w:rsid w:val="000F3655"/>
    <w:rsid w:val="00100BE5"/>
    <w:rsid w:val="001038C0"/>
    <w:rsid w:val="00105952"/>
    <w:rsid w:val="001079AA"/>
    <w:rsid w:val="00110369"/>
    <w:rsid w:val="001227F8"/>
    <w:rsid w:val="001233C1"/>
    <w:rsid w:val="0012723D"/>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D2BC1"/>
    <w:rsid w:val="001D36C2"/>
    <w:rsid w:val="001E0EE1"/>
    <w:rsid w:val="001E420C"/>
    <w:rsid w:val="001F062A"/>
    <w:rsid w:val="001F7FB6"/>
    <w:rsid w:val="002012F7"/>
    <w:rsid w:val="002061CD"/>
    <w:rsid w:val="00207BF5"/>
    <w:rsid w:val="00210F46"/>
    <w:rsid w:val="00211263"/>
    <w:rsid w:val="002135B0"/>
    <w:rsid w:val="002160ED"/>
    <w:rsid w:val="0022301D"/>
    <w:rsid w:val="0023145F"/>
    <w:rsid w:val="00231EEF"/>
    <w:rsid w:val="00244646"/>
    <w:rsid w:val="00246151"/>
    <w:rsid w:val="00246883"/>
    <w:rsid w:val="00266C25"/>
    <w:rsid w:val="0027270D"/>
    <w:rsid w:val="002763AA"/>
    <w:rsid w:val="00285ED0"/>
    <w:rsid w:val="00290D39"/>
    <w:rsid w:val="002915A5"/>
    <w:rsid w:val="00294FAC"/>
    <w:rsid w:val="00296D20"/>
    <w:rsid w:val="002A0FC5"/>
    <w:rsid w:val="002A7590"/>
    <w:rsid w:val="002B0B06"/>
    <w:rsid w:val="002B158B"/>
    <w:rsid w:val="002B38E6"/>
    <w:rsid w:val="002B7A0B"/>
    <w:rsid w:val="002C0414"/>
    <w:rsid w:val="002C071D"/>
    <w:rsid w:val="002C1B6A"/>
    <w:rsid w:val="002C319C"/>
    <w:rsid w:val="002D11A6"/>
    <w:rsid w:val="002D4789"/>
    <w:rsid w:val="002D6B93"/>
    <w:rsid w:val="002D6DA1"/>
    <w:rsid w:val="002E0CFE"/>
    <w:rsid w:val="002E1405"/>
    <w:rsid w:val="002E481E"/>
    <w:rsid w:val="002E4F7C"/>
    <w:rsid w:val="002F4D13"/>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63FEE"/>
    <w:rsid w:val="00372EAE"/>
    <w:rsid w:val="00374721"/>
    <w:rsid w:val="00374F57"/>
    <w:rsid w:val="0037588D"/>
    <w:rsid w:val="003916DE"/>
    <w:rsid w:val="00395079"/>
    <w:rsid w:val="003A00CB"/>
    <w:rsid w:val="003A2EDB"/>
    <w:rsid w:val="003B0881"/>
    <w:rsid w:val="003B2D2B"/>
    <w:rsid w:val="003B3A05"/>
    <w:rsid w:val="003B3C3A"/>
    <w:rsid w:val="003C0C27"/>
    <w:rsid w:val="003C1B55"/>
    <w:rsid w:val="003C204B"/>
    <w:rsid w:val="003C205D"/>
    <w:rsid w:val="003D2422"/>
    <w:rsid w:val="003D5106"/>
    <w:rsid w:val="003D7EB0"/>
    <w:rsid w:val="003E07C5"/>
    <w:rsid w:val="003E29B0"/>
    <w:rsid w:val="003F5BBA"/>
    <w:rsid w:val="00422B25"/>
    <w:rsid w:val="00430016"/>
    <w:rsid w:val="00430E70"/>
    <w:rsid w:val="00432310"/>
    <w:rsid w:val="00434687"/>
    <w:rsid w:val="00436A90"/>
    <w:rsid w:val="004424A6"/>
    <w:rsid w:val="00445024"/>
    <w:rsid w:val="00447AF9"/>
    <w:rsid w:val="004521BA"/>
    <w:rsid w:val="00454852"/>
    <w:rsid w:val="0045678E"/>
    <w:rsid w:val="004573F6"/>
    <w:rsid w:val="00461160"/>
    <w:rsid w:val="00462037"/>
    <w:rsid w:val="00467D18"/>
    <w:rsid w:val="0048160D"/>
    <w:rsid w:val="0049728E"/>
    <w:rsid w:val="004A0DBF"/>
    <w:rsid w:val="004A1B72"/>
    <w:rsid w:val="004B1DBB"/>
    <w:rsid w:val="004B74E6"/>
    <w:rsid w:val="004B77C0"/>
    <w:rsid w:val="004D3599"/>
    <w:rsid w:val="004D65D5"/>
    <w:rsid w:val="004E3A5E"/>
    <w:rsid w:val="004E4AEC"/>
    <w:rsid w:val="004E7588"/>
    <w:rsid w:val="004F0175"/>
    <w:rsid w:val="004F4823"/>
    <w:rsid w:val="004F4B76"/>
    <w:rsid w:val="004F74D4"/>
    <w:rsid w:val="0051066A"/>
    <w:rsid w:val="0051705C"/>
    <w:rsid w:val="005221AA"/>
    <w:rsid w:val="00523E77"/>
    <w:rsid w:val="005312E0"/>
    <w:rsid w:val="00531E00"/>
    <w:rsid w:val="005341CF"/>
    <w:rsid w:val="00534298"/>
    <w:rsid w:val="00536A28"/>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A78"/>
    <w:rsid w:val="006A3BB8"/>
    <w:rsid w:val="006B4E22"/>
    <w:rsid w:val="006D06FF"/>
    <w:rsid w:val="006D6460"/>
    <w:rsid w:val="006D78F3"/>
    <w:rsid w:val="00701FFF"/>
    <w:rsid w:val="0070255D"/>
    <w:rsid w:val="00705BC1"/>
    <w:rsid w:val="00713895"/>
    <w:rsid w:val="0071423D"/>
    <w:rsid w:val="007148B9"/>
    <w:rsid w:val="00715CE6"/>
    <w:rsid w:val="00721849"/>
    <w:rsid w:val="00725257"/>
    <w:rsid w:val="00736275"/>
    <w:rsid w:val="00736843"/>
    <w:rsid w:val="007374E9"/>
    <w:rsid w:val="00741AFF"/>
    <w:rsid w:val="00752A02"/>
    <w:rsid w:val="00756CDA"/>
    <w:rsid w:val="0076463F"/>
    <w:rsid w:val="007707E4"/>
    <w:rsid w:val="00772648"/>
    <w:rsid w:val="0077292C"/>
    <w:rsid w:val="00776D6D"/>
    <w:rsid w:val="00777671"/>
    <w:rsid w:val="00784C31"/>
    <w:rsid w:val="00791056"/>
    <w:rsid w:val="0079377D"/>
    <w:rsid w:val="007B1A41"/>
    <w:rsid w:val="007B7BFF"/>
    <w:rsid w:val="007C3E0D"/>
    <w:rsid w:val="007C4D9D"/>
    <w:rsid w:val="007C4E68"/>
    <w:rsid w:val="007C52AD"/>
    <w:rsid w:val="007D082F"/>
    <w:rsid w:val="007D4478"/>
    <w:rsid w:val="007D56A5"/>
    <w:rsid w:val="007E1409"/>
    <w:rsid w:val="007E17F4"/>
    <w:rsid w:val="007E5D18"/>
    <w:rsid w:val="007F25FF"/>
    <w:rsid w:val="00805E71"/>
    <w:rsid w:val="00816BDB"/>
    <w:rsid w:val="00821F32"/>
    <w:rsid w:val="00827E87"/>
    <w:rsid w:val="00830897"/>
    <w:rsid w:val="00837C2A"/>
    <w:rsid w:val="00845EA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87AAA"/>
    <w:rsid w:val="009902E3"/>
    <w:rsid w:val="00991398"/>
    <w:rsid w:val="00992BDF"/>
    <w:rsid w:val="009968D9"/>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3ABB"/>
    <w:rsid w:val="00A243AE"/>
    <w:rsid w:val="00A34EB0"/>
    <w:rsid w:val="00A40A16"/>
    <w:rsid w:val="00A41D0E"/>
    <w:rsid w:val="00A45AC1"/>
    <w:rsid w:val="00A55244"/>
    <w:rsid w:val="00A620CB"/>
    <w:rsid w:val="00A636BA"/>
    <w:rsid w:val="00A7222C"/>
    <w:rsid w:val="00A72519"/>
    <w:rsid w:val="00A861C2"/>
    <w:rsid w:val="00A86E91"/>
    <w:rsid w:val="00A878E2"/>
    <w:rsid w:val="00A87D86"/>
    <w:rsid w:val="00A92D5B"/>
    <w:rsid w:val="00A93AB2"/>
    <w:rsid w:val="00AA1648"/>
    <w:rsid w:val="00AA3438"/>
    <w:rsid w:val="00AB2FC7"/>
    <w:rsid w:val="00AB4F1A"/>
    <w:rsid w:val="00AB5066"/>
    <w:rsid w:val="00AB768D"/>
    <w:rsid w:val="00AC407B"/>
    <w:rsid w:val="00AC4EB9"/>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30E6"/>
    <w:rsid w:val="00B44DB5"/>
    <w:rsid w:val="00B455A9"/>
    <w:rsid w:val="00B53A7D"/>
    <w:rsid w:val="00B577A4"/>
    <w:rsid w:val="00B608BA"/>
    <w:rsid w:val="00B71852"/>
    <w:rsid w:val="00B736A3"/>
    <w:rsid w:val="00B85955"/>
    <w:rsid w:val="00B85C88"/>
    <w:rsid w:val="00B9080C"/>
    <w:rsid w:val="00B921A0"/>
    <w:rsid w:val="00B941EB"/>
    <w:rsid w:val="00B94C4B"/>
    <w:rsid w:val="00B95F58"/>
    <w:rsid w:val="00BA0D05"/>
    <w:rsid w:val="00BA4536"/>
    <w:rsid w:val="00BB3B9B"/>
    <w:rsid w:val="00BC1D07"/>
    <w:rsid w:val="00BD0C68"/>
    <w:rsid w:val="00BE05C8"/>
    <w:rsid w:val="00BE2332"/>
    <w:rsid w:val="00BE5993"/>
    <w:rsid w:val="00BE7A42"/>
    <w:rsid w:val="00BF3BB4"/>
    <w:rsid w:val="00BF3DA4"/>
    <w:rsid w:val="00C0212C"/>
    <w:rsid w:val="00C11108"/>
    <w:rsid w:val="00C133F2"/>
    <w:rsid w:val="00C153A8"/>
    <w:rsid w:val="00C26D57"/>
    <w:rsid w:val="00C325C2"/>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7CBB"/>
    <w:rsid w:val="00C86746"/>
    <w:rsid w:val="00C92375"/>
    <w:rsid w:val="00CA49B5"/>
    <w:rsid w:val="00CA5F5E"/>
    <w:rsid w:val="00CB12CF"/>
    <w:rsid w:val="00CD2B04"/>
    <w:rsid w:val="00CD555C"/>
    <w:rsid w:val="00CE2EC0"/>
    <w:rsid w:val="00CE4E2A"/>
    <w:rsid w:val="00CE6A85"/>
    <w:rsid w:val="00CF021D"/>
    <w:rsid w:val="00CF1472"/>
    <w:rsid w:val="00CF16E4"/>
    <w:rsid w:val="00CF4E76"/>
    <w:rsid w:val="00D124EC"/>
    <w:rsid w:val="00D30333"/>
    <w:rsid w:val="00D327B9"/>
    <w:rsid w:val="00D33E8B"/>
    <w:rsid w:val="00D448BF"/>
    <w:rsid w:val="00D448F6"/>
    <w:rsid w:val="00D47888"/>
    <w:rsid w:val="00D5018B"/>
    <w:rsid w:val="00D6460F"/>
    <w:rsid w:val="00D67A61"/>
    <w:rsid w:val="00D726F1"/>
    <w:rsid w:val="00D95255"/>
    <w:rsid w:val="00D964CE"/>
    <w:rsid w:val="00D97444"/>
    <w:rsid w:val="00DA1375"/>
    <w:rsid w:val="00DA54D5"/>
    <w:rsid w:val="00DC0DCA"/>
    <w:rsid w:val="00DC37EC"/>
    <w:rsid w:val="00DC3A93"/>
    <w:rsid w:val="00DD0D56"/>
    <w:rsid w:val="00DD45E8"/>
    <w:rsid w:val="00DD6F92"/>
    <w:rsid w:val="00DE6C50"/>
    <w:rsid w:val="00DE6CBA"/>
    <w:rsid w:val="00DE72BD"/>
    <w:rsid w:val="00E04E5F"/>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69DC"/>
    <w:rsid w:val="00EB4239"/>
    <w:rsid w:val="00EB5A77"/>
    <w:rsid w:val="00EB7271"/>
    <w:rsid w:val="00EC1080"/>
    <w:rsid w:val="00EC1463"/>
    <w:rsid w:val="00EC728E"/>
    <w:rsid w:val="00ED0AB6"/>
    <w:rsid w:val="00ED1288"/>
    <w:rsid w:val="00EE2EC4"/>
    <w:rsid w:val="00EF1614"/>
    <w:rsid w:val="00EF482D"/>
    <w:rsid w:val="00EF49AC"/>
    <w:rsid w:val="00F0180E"/>
    <w:rsid w:val="00F03F63"/>
    <w:rsid w:val="00F04D31"/>
    <w:rsid w:val="00F050EA"/>
    <w:rsid w:val="00F13E7B"/>
    <w:rsid w:val="00F16A4F"/>
    <w:rsid w:val="00F26E73"/>
    <w:rsid w:val="00F273A0"/>
    <w:rsid w:val="00F31066"/>
    <w:rsid w:val="00F337E4"/>
    <w:rsid w:val="00F34755"/>
    <w:rsid w:val="00F41F59"/>
    <w:rsid w:val="00F4340E"/>
    <w:rsid w:val="00F52DE1"/>
    <w:rsid w:val="00F5323B"/>
    <w:rsid w:val="00F546B0"/>
    <w:rsid w:val="00F55FAB"/>
    <w:rsid w:val="00F5608E"/>
    <w:rsid w:val="00F67C9F"/>
    <w:rsid w:val="00F71556"/>
    <w:rsid w:val="00F73A63"/>
    <w:rsid w:val="00F75817"/>
    <w:rsid w:val="00F75CD0"/>
    <w:rsid w:val="00F75F66"/>
    <w:rsid w:val="00F914FA"/>
    <w:rsid w:val="00F9195A"/>
    <w:rsid w:val="00F92A13"/>
    <w:rsid w:val="00FA29DD"/>
    <w:rsid w:val="00FC0CF4"/>
    <w:rsid w:val="00FC668A"/>
    <w:rsid w:val="00FD11AA"/>
    <w:rsid w:val="00FE02E6"/>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E77"/>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Normal"/>
    <w:link w:val="AIDescriptionChar"/>
    <w:qFormat/>
    <w:rsid w:val="00C51450"/>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C51450"/>
    <w:rPr>
      <w:rFonts w:cs="Calibri"/>
      <w:color w:val="808080" w:themeColor="background1" w:themeShade="80"/>
      <w:sz w:val="1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hyperlink" Target="http://pandas.pydata.org/docs/" TargetMode="Externa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microsoft.com/office/2011/relationships/people" Target="people.xml"/><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14043</TotalTime>
  <Pages>180</Pages>
  <Words>26662</Words>
  <Characters>151979</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178285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232</cp:revision>
  <cp:lastPrinted>2024-11-13T07:01:00Z</cp:lastPrinted>
  <dcterms:created xsi:type="dcterms:W3CDTF">2024-10-30T04:33:00Z</dcterms:created>
  <dcterms:modified xsi:type="dcterms:W3CDTF">2025-10-22T07:23:00Z</dcterms:modified>
  <dc:language>en-US</dc:language>
</cp:coreProperties>
</file>