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BF3DA4"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BF3DA4"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bookmarkStart w:id="12" w:name="mrp"/>
      <w:r w:rsidRPr="00CB12CF">
        <w:rPr>
          <w:rFonts w:cs="Calibri"/>
          <w:sz w:val="28"/>
          <w:szCs w:val="28"/>
          <w:rtl/>
          <w:lang w:bidi="fa-IR"/>
        </w:rPr>
        <w:t>یادآوری</w:t>
      </w:r>
      <w:bookmarkEnd w:id="12"/>
      <w:r w:rsidRPr="00CB12CF">
        <w:rPr>
          <w:rFonts w:cs="Calibri"/>
          <w:sz w:val="28"/>
          <w:szCs w:val="28"/>
          <w:rtl/>
          <w:lang w:bidi="fa-IR"/>
        </w:rPr>
        <w:t xml:space="preserve">: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14:paraId="1F382130"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55201F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14:anchorId="583B0899" wp14:editId="6BC5B723">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5733415" cy="2943860"/>
                    </a:xfrm>
                    <a:prstGeom prst="rect">
                      <a:avLst/>
                    </a:prstGeom>
                  </pic:spPr>
                </pic:pic>
              </a:graphicData>
            </a:graphic>
          </wp:inline>
        </w:drawing>
      </w:r>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BF3DA4" w:rsidP="00A07812">
      <w:pPr>
        <w:bidi/>
        <w:spacing w:line="276" w:lineRule="auto"/>
        <w:jc w:val="both"/>
        <w:rPr>
          <w:rFonts w:cs="Calibri"/>
        </w:rPr>
      </w:pPr>
      <w:hyperlink r:id="rId32"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20" w:name="I4030917"/>
      <w:r w:rsidRPr="00CB12CF">
        <w:rPr>
          <w:rFonts w:cs="Calibri"/>
          <w:sz w:val="28"/>
          <w:szCs w:val="28"/>
          <w:lang w:bidi="fa-IR"/>
        </w:rPr>
        <w:lastRenderedPageBreak/>
        <w:t>Day014</w:t>
      </w:r>
      <w:bookmarkEnd w:id="20"/>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BF3DA4"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1"/>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3"/>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4"/>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5"/>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6"/>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43" w:name="I4031207"/>
      <w:r w:rsidRPr="00CB12CF">
        <w:rPr>
          <w:rFonts w:cs="Calibri"/>
          <w:rtl/>
        </w:rPr>
        <w:lastRenderedPageBreak/>
        <w:t>ادامه</w:t>
      </w:r>
      <w:bookmarkEnd w:id="43"/>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7"/>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8"/>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9"/>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0"/>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52"/>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52"/>
      <w:r w:rsidR="00E769DC">
        <w:rPr>
          <w:rStyle w:val="CommentReference"/>
        </w:rPr>
        <w:commentReference w:id="52"/>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53" w:name="I4040401_2"/>
      <w:r w:rsidRPr="00CB12CF">
        <w:rPr>
          <w:rFonts w:cs="Calibri"/>
          <w:sz w:val="28"/>
          <w:szCs w:val="28"/>
          <w:rtl/>
        </w:rPr>
        <w:lastRenderedPageBreak/>
        <w:t>ادامه</w:t>
      </w:r>
    </w:p>
    <w:bookmarkEnd w:id="53"/>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54"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54"/>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55" w:name="I4040403_2"/>
      <w:r w:rsidRPr="00CB12CF">
        <w:rPr>
          <w:rFonts w:cs="Calibri"/>
          <w:sz w:val="28"/>
          <w:szCs w:val="28"/>
          <w:rtl/>
          <w:lang w:bidi="fa-IR"/>
        </w:rPr>
        <w:lastRenderedPageBreak/>
        <w:t>ادامه</w:t>
      </w:r>
    </w:p>
    <w:bookmarkEnd w:id="5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56" w:name="I4040618"/>
      <w:r>
        <w:rPr>
          <w:rFonts w:cs="Calibri" w:hint="cs"/>
          <w:sz w:val="28"/>
          <w:szCs w:val="28"/>
          <w:rtl/>
          <w:lang w:bidi="fa-IR"/>
        </w:rPr>
        <w:lastRenderedPageBreak/>
        <w:t>ادامه</w:t>
      </w:r>
      <w:bookmarkEnd w:id="56"/>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hint="cs"/>
          <w:sz w:val="28"/>
          <w:szCs w:val="28"/>
          <w:rtl/>
          <w:lang w:bidi="fa-IR"/>
        </w:rPr>
      </w:pPr>
      <w:bookmarkStart w:id="57" w:name="I4040619"/>
      <w:r>
        <w:rPr>
          <w:rFonts w:cs="Calibri" w:hint="cs"/>
          <w:sz w:val="28"/>
          <w:szCs w:val="28"/>
          <w:rtl/>
          <w:lang w:bidi="fa-IR"/>
        </w:rPr>
        <w:lastRenderedPageBreak/>
        <w:t>ادامه</w:t>
      </w:r>
    </w:p>
    <w:bookmarkEnd w:id="57"/>
    <w:p w14:paraId="45AE09A5" w14:textId="3A0F3E97" w:rsidR="00D97444" w:rsidRDefault="00E551F2" w:rsidP="00E551F2">
      <w:pPr>
        <w:bidi/>
        <w:spacing w:after="0" w:line="276" w:lineRule="auto"/>
        <w:jc w:val="both"/>
        <w:rPr>
          <w:ins w:id="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59" w:author="Microsoft account" w:date="2025-09-10T09:37:00Z"/>
          <w:rFonts w:cs="Calibri"/>
          <w:sz w:val="28"/>
          <w:szCs w:val="28"/>
          <w:rtl/>
          <w:lang w:bidi="fa-IR"/>
        </w:rPr>
      </w:pPr>
      <w:ins w:id="60" w:author="Microsoft account" w:date="2025-09-10T09:37:00Z">
        <w:r w:rsidRPr="00E551F2">
          <w:rPr>
            <w:rFonts w:cs="Calibri"/>
            <w:sz w:val="28"/>
            <w:szCs w:val="28"/>
            <w:lang w:bidi="fa-IR"/>
          </w:rPr>
          <w:t>G:\myDocuments\Programming\Python\elasti_py</w:t>
        </w:r>
      </w:ins>
    </w:p>
    <w:p w14:paraId="62A3265E" w14:textId="27910739" w:rsidR="00E551F2" w:rsidRDefault="00E551F2" w:rsidP="00E551F2">
      <w:pPr>
        <w:bidi/>
        <w:spacing w:after="0" w:line="276" w:lineRule="auto"/>
        <w:jc w:val="both"/>
        <w:rPr>
          <w:ins w:id="61" w:author="Microsoft account" w:date="2025-09-10T09:38:00Z"/>
          <w:rFonts w:cs="Calibri" w:hint="cs"/>
          <w:sz w:val="28"/>
          <w:szCs w:val="28"/>
          <w:rtl/>
          <w:lang w:bidi="fa-IR"/>
        </w:rPr>
        <w:pPrChange w:id="62" w:author="Microsoft account" w:date="2025-09-10T09:37:00Z">
          <w:pPr>
            <w:bidi/>
            <w:spacing w:after="0" w:line="276" w:lineRule="auto"/>
            <w:jc w:val="both"/>
          </w:pPr>
        </w:pPrChange>
      </w:pPr>
      <w:ins w:id="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64" w:author="Microsoft account" w:date="2025-09-10T09:38:00Z">
        <w:r>
          <w:rPr>
            <w:rFonts w:cs="Calibri" w:hint="cs"/>
            <w:sz w:val="28"/>
            <w:szCs w:val="28"/>
            <w:rtl/>
            <w:lang w:bidi="fa-IR"/>
          </w:rPr>
          <w:t xml:space="preserve"> </w:t>
        </w:r>
      </w:ins>
    </w:p>
    <w:p w14:paraId="6C30CF63" w14:textId="77777777" w:rsidR="00E551F2" w:rsidRDefault="00E551F2" w:rsidP="00E551F2">
      <w:pPr>
        <w:bidi/>
        <w:spacing w:after="0" w:line="276" w:lineRule="auto"/>
        <w:jc w:val="both"/>
        <w:rPr>
          <w:ins w:id="65" w:author="Microsoft account" w:date="2025-09-10T09:38:00Z"/>
          <w:rFonts w:cs="Calibri"/>
          <w:sz w:val="28"/>
          <w:szCs w:val="28"/>
          <w:rtl/>
          <w:lang w:bidi="fa-IR"/>
        </w:rPr>
        <w:pPrChange w:id="66" w:author="Microsoft account" w:date="2025-09-10T09:38:00Z">
          <w:pPr>
            <w:bidi/>
            <w:spacing w:after="0" w:line="276" w:lineRule="auto"/>
            <w:jc w:val="both"/>
          </w:pPr>
        </w:pPrChange>
      </w:pPr>
    </w:p>
    <w:p w14:paraId="252B8EBE" w14:textId="53ED3F66" w:rsidR="00E551F2" w:rsidRDefault="00E551F2" w:rsidP="00E551F2">
      <w:pPr>
        <w:bidi/>
        <w:spacing w:after="0" w:line="276" w:lineRule="auto"/>
        <w:jc w:val="both"/>
        <w:rPr>
          <w:ins w:id="67" w:author="Microsoft account" w:date="2025-09-10T09:40:00Z"/>
          <w:rFonts w:cs="Calibri"/>
          <w:sz w:val="28"/>
          <w:szCs w:val="28"/>
          <w:rtl/>
          <w:lang w:bidi="fa-IR"/>
        </w:rPr>
        <w:pPrChange w:id="68" w:author="Microsoft account" w:date="2025-09-10T09:40:00Z">
          <w:pPr>
            <w:bidi/>
            <w:spacing w:after="0" w:line="276" w:lineRule="auto"/>
            <w:jc w:val="both"/>
          </w:pPr>
        </w:pPrChange>
      </w:pPr>
      <w:ins w:id="69" w:author="Microsoft account" w:date="2025-09-10T09:38:00Z">
        <w:r>
          <w:rPr>
            <w:rFonts w:cs="Calibri" w:hint="cs"/>
            <w:sz w:val="28"/>
            <w:szCs w:val="28"/>
            <w:rtl/>
            <w:lang w:bidi="fa-IR"/>
          </w:rPr>
          <w:t>-</w:t>
        </w:r>
      </w:ins>
      <w:ins w:id="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rsidP="00E551F2">
      <w:pPr>
        <w:bidi/>
        <w:spacing w:after="0" w:line="276" w:lineRule="auto"/>
        <w:jc w:val="both"/>
        <w:rPr>
          <w:ins w:id="72" w:author="Microsoft account" w:date="2025-09-10T09:40:00Z"/>
          <w:rFonts w:cs="Calibri"/>
          <w:sz w:val="28"/>
          <w:szCs w:val="28"/>
          <w:rtl/>
          <w:lang w:bidi="fa-IR"/>
        </w:rPr>
        <w:pPrChange w:id="73" w:author="Microsoft account" w:date="2025-09-10T09:40:00Z">
          <w:pPr>
            <w:bidi/>
            <w:spacing w:after="0" w:line="276" w:lineRule="auto"/>
            <w:jc w:val="both"/>
          </w:pPr>
        </w:pPrChange>
      </w:pPr>
    </w:p>
    <w:p w14:paraId="31DD959A" w14:textId="6080234C" w:rsidR="00E551F2" w:rsidRDefault="00E551F2" w:rsidP="00E551F2">
      <w:pPr>
        <w:bidi/>
        <w:spacing w:after="0" w:line="276" w:lineRule="auto"/>
        <w:jc w:val="both"/>
        <w:rPr>
          <w:ins w:id="74" w:author="Microsoft account" w:date="2025-09-10T10:12:00Z"/>
          <w:rFonts w:cs="Calibri"/>
          <w:sz w:val="28"/>
          <w:szCs w:val="28"/>
          <w:lang w:bidi="fa-IR"/>
        </w:rPr>
        <w:pPrChange w:id="75" w:author="Microsoft account" w:date="2025-09-10T09:40:00Z">
          <w:pPr>
            <w:bidi/>
            <w:spacing w:after="0" w:line="276" w:lineRule="auto"/>
            <w:jc w:val="both"/>
          </w:pPr>
        </w:pPrChange>
      </w:pPr>
      <w:ins w:id="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rsidP="00296D20">
      <w:pPr>
        <w:bidi/>
        <w:spacing w:after="0" w:line="276" w:lineRule="auto"/>
        <w:jc w:val="both"/>
        <w:rPr>
          <w:ins w:id="79" w:author="Microsoft account" w:date="2025-09-10T10:12:00Z"/>
          <w:rFonts w:cs="Calibri"/>
          <w:sz w:val="28"/>
          <w:szCs w:val="28"/>
          <w:lang w:bidi="fa-IR"/>
        </w:rPr>
        <w:pPrChange w:id="80" w:author="Microsoft account" w:date="2025-09-10T10:12:00Z">
          <w:pPr>
            <w:bidi/>
            <w:spacing w:after="0" w:line="276" w:lineRule="auto"/>
            <w:jc w:val="both"/>
          </w:pPr>
        </w:pPrChange>
      </w:pPr>
    </w:p>
    <w:p w14:paraId="3C161630" w14:textId="02DCDC12" w:rsidR="00296D20" w:rsidRDefault="00296D20" w:rsidP="00296D20">
      <w:pPr>
        <w:bidi/>
        <w:spacing w:after="0" w:line="276" w:lineRule="auto"/>
        <w:jc w:val="both"/>
        <w:rPr>
          <w:ins w:id="81" w:author="Microsoft account" w:date="2025-09-10T10:13:00Z"/>
          <w:rFonts w:cs="Calibri" w:hint="cs"/>
          <w:sz w:val="28"/>
          <w:szCs w:val="28"/>
          <w:rtl/>
          <w:lang w:bidi="fa-IR"/>
        </w:rPr>
        <w:pPrChange w:id="82" w:author="Microsoft account" w:date="2025-09-10T10:12:00Z">
          <w:pPr>
            <w:bidi/>
            <w:spacing w:after="0" w:line="276" w:lineRule="auto"/>
            <w:jc w:val="both"/>
          </w:pPr>
        </w:pPrChange>
      </w:pPr>
      <w:ins w:id="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 و ارور میگیرم. که </w:t>
        </w:r>
      </w:ins>
      <w:ins w:id="84"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p>
    <w:p w14:paraId="4436BC26" w14:textId="77777777" w:rsidR="00296D20" w:rsidRDefault="00296D20" w:rsidP="00296D20">
      <w:pPr>
        <w:bidi/>
        <w:spacing w:after="0" w:line="276" w:lineRule="auto"/>
        <w:jc w:val="both"/>
        <w:rPr>
          <w:ins w:id="85" w:author="Microsoft account" w:date="2025-09-10T10:13:00Z"/>
          <w:rFonts w:cs="Calibri"/>
          <w:sz w:val="28"/>
          <w:szCs w:val="28"/>
          <w:rtl/>
          <w:lang w:bidi="fa-IR"/>
        </w:rPr>
        <w:pPrChange w:id="86" w:author="Microsoft account" w:date="2025-09-10T10:13:00Z">
          <w:pPr>
            <w:bidi/>
            <w:spacing w:after="0" w:line="276" w:lineRule="auto"/>
            <w:jc w:val="both"/>
          </w:pPr>
        </w:pPrChange>
      </w:pPr>
    </w:p>
    <w:p w14:paraId="6DF33EFB" w14:textId="025D76AB" w:rsidR="00296D20" w:rsidRDefault="00296D20" w:rsidP="00296D20">
      <w:pPr>
        <w:bidi/>
        <w:spacing w:after="0" w:line="276" w:lineRule="auto"/>
        <w:jc w:val="both"/>
        <w:rPr>
          <w:ins w:id="87" w:author="Microsoft account" w:date="2025-09-10T10:37:00Z"/>
          <w:rFonts w:cs="Calibri" w:hint="cs"/>
          <w:sz w:val="28"/>
          <w:szCs w:val="28"/>
          <w:rtl/>
          <w:lang w:bidi="fa-IR"/>
        </w:rPr>
        <w:pPrChange w:id="88" w:author="Microsoft account" w:date="2025-09-10T10:13:00Z">
          <w:pPr>
            <w:bidi/>
            <w:spacing w:after="0" w:line="276" w:lineRule="auto"/>
            <w:jc w:val="both"/>
          </w:pPr>
        </w:pPrChange>
      </w:pPr>
      <w:ins w:id="89" w:author="Microsoft account" w:date="2025-09-10T10:13:00Z">
        <w:r>
          <w:rPr>
            <w:rFonts w:cs="Calibri" w:hint="cs"/>
            <w:sz w:val="28"/>
            <w:szCs w:val="28"/>
            <w:rtl/>
            <w:lang w:bidi="fa-IR"/>
          </w:rPr>
          <w:t>-</w:t>
        </w:r>
      </w:ins>
      <w:ins w:id="90"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91" w:author="Microsoft account" w:date="2025-09-10T10:36:00Z">
        <w:r w:rsidR="00EB4239">
          <w:rPr>
            <w:rFonts w:cs="Calibri"/>
            <w:sz w:val="28"/>
            <w:szCs w:val="28"/>
            <w:lang w:bidi="fa-IR"/>
          </w:rPr>
          <w:t>cordinate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92"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rsidP="00EB4239">
      <w:pPr>
        <w:bidi/>
        <w:spacing w:after="0" w:line="276" w:lineRule="auto"/>
        <w:jc w:val="both"/>
        <w:rPr>
          <w:ins w:id="93" w:author="Microsoft account" w:date="2025-09-10T10:37:00Z"/>
          <w:rFonts w:cs="Calibri"/>
          <w:sz w:val="28"/>
          <w:szCs w:val="28"/>
          <w:rtl/>
          <w:lang w:bidi="fa-IR"/>
        </w:rPr>
        <w:pPrChange w:id="94" w:author="Microsoft account" w:date="2025-09-10T10:37:00Z">
          <w:pPr>
            <w:bidi/>
            <w:spacing w:after="0" w:line="276" w:lineRule="auto"/>
            <w:jc w:val="both"/>
          </w:pPr>
        </w:pPrChange>
      </w:pPr>
    </w:p>
    <w:p w14:paraId="569E315F" w14:textId="0DD8ECA6" w:rsidR="00EB4239" w:rsidRPr="00E551F2" w:rsidRDefault="00EB4239" w:rsidP="00EB4239">
      <w:pPr>
        <w:bidi/>
        <w:spacing w:after="0" w:line="276" w:lineRule="auto"/>
        <w:jc w:val="both"/>
        <w:rPr>
          <w:rFonts w:cs="Calibri" w:hint="cs"/>
          <w:sz w:val="28"/>
          <w:szCs w:val="28"/>
          <w:rtl/>
          <w:lang w:bidi="fa-IR"/>
        </w:rPr>
        <w:pPrChange w:id="95" w:author="Microsoft account" w:date="2025-09-10T10:37:00Z">
          <w:pPr>
            <w:bidi/>
            <w:spacing w:after="0" w:line="276" w:lineRule="auto"/>
            <w:jc w:val="both"/>
          </w:pPr>
        </w:pPrChange>
      </w:pPr>
      <w:ins w:id="96" w:author="Microsoft account" w:date="2025-09-10T10:37:00Z">
        <w:r>
          <w:rPr>
            <w:rFonts w:cs="Calibri" w:hint="cs"/>
            <w:sz w:val="28"/>
            <w:szCs w:val="28"/>
            <w:rtl/>
            <w:lang w:bidi="fa-IR"/>
          </w:rPr>
          <w:t>-</w:t>
        </w:r>
      </w:ins>
      <w:bookmarkStart w:id="97" w:name="_GoBack"/>
      <w:bookmarkEnd w:id="97"/>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61A19E27" w14:textId="77777777" w:rsidR="00D97444" w:rsidRDefault="00D97444" w:rsidP="00D97444">
      <w:pPr>
        <w:bidi/>
        <w:spacing w:after="0" w:line="276" w:lineRule="auto"/>
        <w:jc w:val="both"/>
        <w:rPr>
          <w:rFonts w:cs="Calibri"/>
          <w:sz w:val="28"/>
          <w:szCs w:val="28"/>
          <w:rtl/>
          <w:lang w:bidi="fa-IR"/>
        </w:rPr>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98" w:name="next"/>
      <w:r w:rsidRPr="00CB12CF">
        <w:rPr>
          <w:rFonts w:cs="Calibri"/>
          <w:sz w:val="28"/>
          <w:szCs w:val="28"/>
          <w:rtl/>
          <w:lang w:bidi="fa-IR"/>
        </w:rPr>
        <w:t>ادامه</w:t>
      </w:r>
      <w:bookmarkEnd w:id="98"/>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2" w:author="Microsoft account" w:date="2025-09-08T12:29:00Z" w:initials="Ma">
    <w:p w14:paraId="598AAB5D" w14:textId="77777777" w:rsidR="00BF3DA4" w:rsidRDefault="00BF3DA4">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BF3DA4" w:rsidRPr="00E769DC" w:rsidRDefault="00BF3DA4">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44B2C"/>
    <w:rsid w:val="00152236"/>
    <w:rsid w:val="00153261"/>
    <w:rsid w:val="00190BFF"/>
    <w:rsid w:val="00191AA6"/>
    <w:rsid w:val="001A505D"/>
    <w:rsid w:val="001C5886"/>
    <w:rsid w:val="001D2BC1"/>
    <w:rsid w:val="002012F7"/>
    <w:rsid w:val="0022301D"/>
    <w:rsid w:val="002915A5"/>
    <w:rsid w:val="00294FAC"/>
    <w:rsid w:val="00296D20"/>
    <w:rsid w:val="002E1405"/>
    <w:rsid w:val="00316A3E"/>
    <w:rsid w:val="003D2422"/>
    <w:rsid w:val="00430016"/>
    <w:rsid w:val="00430E70"/>
    <w:rsid w:val="00432310"/>
    <w:rsid w:val="004424A6"/>
    <w:rsid w:val="0049728E"/>
    <w:rsid w:val="004E3A5E"/>
    <w:rsid w:val="005221AA"/>
    <w:rsid w:val="005E4B33"/>
    <w:rsid w:val="00651D78"/>
    <w:rsid w:val="00657FF3"/>
    <w:rsid w:val="006628A1"/>
    <w:rsid w:val="00690D06"/>
    <w:rsid w:val="006A2A78"/>
    <w:rsid w:val="0071423D"/>
    <w:rsid w:val="00741AFF"/>
    <w:rsid w:val="007707E4"/>
    <w:rsid w:val="00776D6D"/>
    <w:rsid w:val="00791056"/>
    <w:rsid w:val="007C3E0D"/>
    <w:rsid w:val="007C4E68"/>
    <w:rsid w:val="007F25FF"/>
    <w:rsid w:val="00821F32"/>
    <w:rsid w:val="0086673F"/>
    <w:rsid w:val="00895A0F"/>
    <w:rsid w:val="008C7284"/>
    <w:rsid w:val="008E7B86"/>
    <w:rsid w:val="008F4435"/>
    <w:rsid w:val="00902DD5"/>
    <w:rsid w:val="0092181A"/>
    <w:rsid w:val="009224E3"/>
    <w:rsid w:val="0093156B"/>
    <w:rsid w:val="0093661C"/>
    <w:rsid w:val="0095388C"/>
    <w:rsid w:val="00971BFF"/>
    <w:rsid w:val="00986EE8"/>
    <w:rsid w:val="00992BDF"/>
    <w:rsid w:val="009C7EA7"/>
    <w:rsid w:val="009D1CD4"/>
    <w:rsid w:val="009E2BE5"/>
    <w:rsid w:val="009F6B4F"/>
    <w:rsid w:val="00A07812"/>
    <w:rsid w:val="00A23ABB"/>
    <w:rsid w:val="00A87D86"/>
    <w:rsid w:val="00A92D5B"/>
    <w:rsid w:val="00A93AB2"/>
    <w:rsid w:val="00AC4EB9"/>
    <w:rsid w:val="00AE5E89"/>
    <w:rsid w:val="00B32022"/>
    <w:rsid w:val="00B333D4"/>
    <w:rsid w:val="00B85955"/>
    <w:rsid w:val="00B921A0"/>
    <w:rsid w:val="00B941EB"/>
    <w:rsid w:val="00B94C4B"/>
    <w:rsid w:val="00BC1D07"/>
    <w:rsid w:val="00BE2332"/>
    <w:rsid w:val="00BF3DA4"/>
    <w:rsid w:val="00C133F2"/>
    <w:rsid w:val="00C325C2"/>
    <w:rsid w:val="00C35A33"/>
    <w:rsid w:val="00C46712"/>
    <w:rsid w:val="00C5089F"/>
    <w:rsid w:val="00CB12CF"/>
    <w:rsid w:val="00CF4E76"/>
    <w:rsid w:val="00D327B9"/>
    <w:rsid w:val="00D448BF"/>
    <w:rsid w:val="00D97444"/>
    <w:rsid w:val="00DD45E8"/>
    <w:rsid w:val="00E46B7A"/>
    <w:rsid w:val="00E46FCA"/>
    <w:rsid w:val="00E551F2"/>
    <w:rsid w:val="00E769DC"/>
    <w:rsid w:val="00EB4239"/>
    <w:rsid w:val="00F03F63"/>
    <w:rsid w:val="00F16A4F"/>
    <w:rsid w:val="00F5323B"/>
    <w:rsid w:val="00F5608E"/>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patorjk.com/software/taag/"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comments" Target="comments.xml"/><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microsoft.com/office/2011/relationships/commentsExtended" Target="commentsExtended.xml"/><Relationship Id="rId60" Type="http://schemas.openxmlformats.org/officeDocument/2006/relationships/image" Target="media/image50.png"/><Relationship Id="rId65" Type="http://schemas.openxmlformats.org/officeDocument/2006/relationships/hyperlink" Target="http://pandas.pydata.org/docs/"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image" Target="media/image3.png"/><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7540</TotalTime>
  <Pages>86</Pages>
  <Words>10901</Words>
  <Characters>62140</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72896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82</cp:revision>
  <cp:lastPrinted>2024-11-13T07:01:00Z</cp:lastPrinted>
  <dcterms:created xsi:type="dcterms:W3CDTF">2024-10-30T04:33:00Z</dcterms:created>
  <dcterms:modified xsi:type="dcterms:W3CDTF">2025-09-10T07:08:00Z</dcterms:modified>
  <dc:language>en-US</dc:language>
</cp:coreProperties>
</file>